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82E6ED" w14:textId="77777777" w:rsidR="00092544" w:rsidRPr="008C7844" w:rsidRDefault="00092544" w:rsidP="00C128E3">
      <w:pPr>
        <w:spacing w:after="0" w:line="240" w:lineRule="auto"/>
        <w:jc w:val="left"/>
      </w:pPr>
      <w:r>
        <w:rPr>
          <w:noProof/>
          <w:lang w:val="fr-FR" w:eastAsia="fr-FR"/>
        </w:rPr>
        <mc:AlternateContent>
          <mc:Choice Requires="wpg">
            <w:drawing>
              <wp:anchor distT="0" distB="0" distL="114300" distR="114300" simplePos="0" relativeHeight="251659264" behindDoc="0" locked="0" layoutInCell="1" allowOverlap="1" wp14:anchorId="558BC9A7" wp14:editId="6EC3F1B8">
                <wp:simplePos x="0" y="0"/>
                <wp:positionH relativeFrom="margin">
                  <wp:posOffset>-371475</wp:posOffset>
                </wp:positionH>
                <wp:positionV relativeFrom="paragraph">
                  <wp:posOffset>-476250</wp:posOffset>
                </wp:positionV>
                <wp:extent cx="6530340" cy="9392285"/>
                <wp:effectExtent l="0" t="0" r="3810" b="0"/>
                <wp:wrapNone/>
                <wp:docPr id="267622" name="Groe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0340" cy="9392285"/>
                          <a:chOff x="9874" y="0"/>
                          <a:chExt cx="6530457" cy="9392193"/>
                        </a:xfrm>
                      </wpg:grpSpPr>
                      <wps:wsp>
                        <wps:cNvPr id="267623" name="Tekstvak 2"/>
                        <wps:cNvSpPr txBox="1"/>
                        <wps:spPr>
                          <a:xfrm>
                            <a:off x="934877" y="0"/>
                            <a:ext cx="705453" cy="880791"/>
                          </a:xfrm>
                          <a:prstGeom prst="rect">
                            <a:avLst/>
                          </a:prstGeom>
                          <a:solidFill>
                            <a:srgbClr val="F1EACA"/>
                          </a:solidFill>
                          <a:ln w="6350">
                            <a:noFill/>
                          </a:ln>
                        </wps:spPr>
                        <wps:txbx>
                          <w:txbxContent>
                            <w:p w14:paraId="1ED56BED" w14:textId="670E3822" w:rsidR="003358BD" w:rsidRPr="00A275C8" w:rsidRDefault="003358BD" w:rsidP="00092544">
                              <w:pPr>
                                <w:rPr>
                                  <w:b/>
                                </w:rPr>
                              </w:pPr>
                              <w:r>
                                <w:rPr>
                                  <w:b/>
                                </w:rPr>
                                <w:t>S-101</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267624" name="Afbeelding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267625" name="Afbeelding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67626" name="Afbeelding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67627" name="Tekstvak 10"/>
                        <wps:cNvSpPr txBox="1"/>
                        <wps:spPr>
                          <a:xfrm>
                            <a:off x="3689131" y="6800193"/>
                            <a:ext cx="2851200" cy="2592000"/>
                          </a:xfrm>
                          <a:prstGeom prst="rect">
                            <a:avLst/>
                          </a:prstGeom>
                          <a:solidFill>
                            <a:srgbClr val="00AC9E"/>
                          </a:solidFill>
                          <a:ln w="6350">
                            <a:noFill/>
                          </a:ln>
                        </wps:spPr>
                        <wps:txbx>
                          <w:txbxContent>
                            <w:p w14:paraId="3DD11D8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Published by the</w:t>
                              </w:r>
                            </w:p>
                            <w:p w14:paraId="1A671EC3"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International Hydrographic Organization</w:t>
                              </w:r>
                            </w:p>
                            <w:p w14:paraId="0113DA56"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4b quai Antoine 1</w:t>
                              </w:r>
                              <w:r w:rsidRPr="002B2AC3">
                                <w:rPr>
                                  <w:rFonts w:cs="Times New Roman (Hoofdtekst CS)"/>
                                  <w:color w:val="FFFFFF"/>
                                  <w:sz w:val="16"/>
                                  <w:szCs w:val="16"/>
                                  <w:vertAlign w:val="superscript"/>
                                  <w:lang w:val="fr-FR"/>
                                </w:rPr>
                                <w:t>er</w:t>
                              </w:r>
                            </w:p>
                            <w:p w14:paraId="71ABD142"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Principauté de Monaco</w:t>
                              </w:r>
                            </w:p>
                            <w:p w14:paraId="6787BDC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Tel: (377) 93.10.81.00</w:t>
                              </w:r>
                            </w:p>
                            <w:p w14:paraId="5D88306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Fax: (377) 93.10.81.40</w:t>
                              </w:r>
                            </w:p>
                            <w:p w14:paraId="4CB64A65"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info@iho.int</w:t>
                              </w:r>
                            </w:p>
                            <w:p w14:paraId="0850D02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www.iho.int</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67628" name="Tekstvak 1"/>
                        <wps:cNvSpPr txBox="1"/>
                        <wps:spPr>
                          <a:xfrm>
                            <a:off x="945931" y="756745"/>
                            <a:ext cx="5583600" cy="6040800"/>
                          </a:xfrm>
                          <a:prstGeom prst="rect">
                            <a:avLst/>
                          </a:prstGeom>
                          <a:solidFill>
                            <a:sysClr val="window" lastClr="FFFFFF"/>
                          </a:solidFill>
                          <a:ln w="6350">
                            <a:solidFill>
                              <a:srgbClr val="001532"/>
                            </a:solidFill>
                          </a:ln>
                        </wps:spPr>
                        <wps:txbx>
                          <w:txbxContent>
                            <w:p w14:paraId="0C4642A7" w14:textId="4E4BBDC2"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r w:rsidRPr="006834DB">
                                <w:rPr>
                                  <w:rFonts w:ascii="Arial" w:hAnsi="Arial" w:cs="HelveticaNeueLT Std Med"/>
                                  <w:b/>
                                  <w:color w:val="00004C"/>
                                  <w:sz w:val="56"/>
                                  <w:szCs w:val="56"/>
                                  <w:lang w:val="en-GB"/>
                                </w:rPr>
                                <w:t>IHO Electronic Navigational Chart (ENC) Product Specification</w:t>
                              </w:r>
                            </w:p>
                            <w:p w14:paraId="7E77AD5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0412CE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6F63AAF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DA205BE" w14:textId="63FC192B" w:rsidR="003358BD" w:rsidRPr="009237DD" w:rsidRDefault="003358BD" w:rsidP="00092544">
                              <w:pPr>
                                <w:pStyle w:val="Basisalinea"/>
                                <w:suppressAutoHyphens/>
                                <w:spacing w:line="240" w:lineRule="auto"/>
                                <w:rPr>
                                  <w:rFonts w:ascii="Arial" w:hAnsi="Arial" w:cs="HelveticaNeueLT Std Med"/>
                                  <w:b/>
                                  <w:color w:val="00004C"/>
                                  <w:sz w:val="28"/>
                                  <w:szCs w:val="28"/>
                                  <w:lang w:val="en-GB"/>
                                </w:rPr>
                              </w:pPr>
                              <w:r w:rsidRPr="009237DD">
                                <w:rPr>
                                  <w:rFonts w:ascii="Arial" w:hAnsi="Arial" w:cs="HelveticaNeueLT Std Med"/>
                                  <w:b/>
                                  <w:color w:val="00004C"/>
                                  <w:sz w:val="28"/>
                                  <w:szCs w:val="28"/>
                                  <w:lang w:val="en-GB"/>
                                </w:rPr>
                                <w:t xml:space="preserve">Edition </w:t>
                              </w:r>
                              <w:r w:rsidR="00792F8D">
                                <w:rPr>
                                  <w:rFonts w:ascii="Arial" w:hAnsi="Arial" w:cs="HelveticaNeueLT Std Med"/>
                                  <w:b/>
                                  <w:color w:val="00004C"/>
                                  <w:sz w:val="28"/>
                                  <w:szCs w:val="28"/>
                                  <w:lang w:val="en-GB"/>
                                </w:rPr>
                                <w:t>2.0.0</w:t>
                              </w:r>
                              <w:ins w:id="0" w:author="Jeff Wootton" w:date="2024-10-21T12:30:00Z" w16du:dateUtc="2024-10-21T10:30:00Z">
                                <w:r w:rsidR="00DE02C9">
                                  <w:rPr>
                                    <w:rFonts w:ascii="Arial" w:hAnsi="Arial" w:cs="HelveticaNeueLT Std Med"/>
                                    <w:b/>
                                    <w:color w:val="00004C"/>
                                    <w:sz w:val="28"/>
                                    <w:szCs w:val="28"/>
                                    <w:lang w:val="en-GB"/>
                                  </w:rPr>
                                  <w:t>.20241</w:t>
                                </w:r>
                              </w:ins>
                              <w:ins w:id="1" w:author="Jeff Wootton" w:date="2024-11-06T07:40:00Z" w16du:dateUtc="2024-11-06T06:40:00Z">
                                <w:r w:rsidR="00117797">
                                  <w:rPr>
                                    <w:rFonts w:ascii="Arial" w:hAnsi="Arial" w:cs="HelveticaNeueLT Std Med"/>
                                    <w:b/>
                                    <w:color w:val="00004C"/>
                                    <w:sz w:val="28"/>
                                    <w:szCs w:val="28"/>
                                    <w:lang w:val="en-GB"/>
                                  </w:rPr>
                                  <w:t>1</w:t>
                                </w:r>
                              </w:ins>
                              <w:ins w:id="2" w:author="Jeff Wootton" w:date="2024-12-12T08:44:00Z" w16du:dateUtc="2024-12-12T07:44:00Z">
                                <w:r w:rsidR="00EA3FAA">
                                  <w:rPr>
                                    <w:rFonts w:ascii="Arial" w:hAnsi="Arial" w:cs="HelveticaNeueLT Std Med"/>
                                    <w:b/>
                                    <w:color w:val="00004C"/>
                                    <w:sz w:val="28"/>
                                    <w:szCs w:val="28"/>
                                    <w:lang w:val="en-GB"/>
                                  </w:rPr>
                                  <w:t>1</w:t>
                                </w:r>
                              </w:ins>
                              <w:ins w:id="3" w:author="Jeff Wootton" w:date="2024-12-17T08:32:00Z" w16du:dateUtc="2024-12-17T07:32:00Z">
                                <w:r w:rsidR="007706C2">
                                  <w:rPr>
                                    <w:rFonts w:ascii="Arial" w:hAnsi="Arial" w:cs="HelveticaNeueLT Std Med"/>
                                    <w:b/>
                                    <w:color w:val="00004C"/>
                                    <w:sz w:val="28"/>
                                    <w:szCs w:val="28"/>
                                    <w:lang w:val="en-GB"/>
                                  </w:rPr>
                                  <w:t>7</w:t>
                                </w:r>
                              </w:ins>
                              <w:r w:rsidR="00DE27D7" w:rsidRPr="009237DD">
                                <w:rPr>
                                  <w:rFonts w:ascii="Arial" w:hAnsi="Arial" w:cs="HelveticaNeueLT Std Med"/>
                                  <w:b/>
                                  <w:color w:val="00004C"/>
                                  <w:sz w:val="28"/>
                                  <w:szCs w:val="28"/>
                                  <w:lang w:val="en-GB"/>
                                </w:rPr>
                                <w:t xml:space="preserve"> </w:t>
                              </w:r>
                              <w:r w:rsidRPr="009237DD">
                                <w:rPr>
                                  <w:rFonts w:ascii="Arial" w:hAnsi="Arial" w:cs="HelveticaNeueLT Std Med"/>
                                  <w:b/>
                                  <w:color w:val="00004C"/>
                                  <w:sz w:val="28"/>
                                  <w:szCs w:val="28"/>
                                  <w:lang w:val="en-GB"/>
                                </w:rPr>
                                <w:t xml:space="preserve">– </w:t>
                              </w:r>
                              <w:r w:rsidR="002D4DA7">
                                <w:rPr>
                                  <w:rFonts w:ascii="Arial" w:hAnsi="Arial" w:cs="HelveticaNeueLT Std Med"/>
                                  <w:b/>
                                  <w:color w:val="00004C"/>
                                  <w:sz w:val="28"/>
                                  <w:szCs w:val="28"/>
                                  <w:lang w:val="en-GB"/>
                                </w:rPr>
                                <w:t>December</w:t>
                              </w:r>
                              <w:r w:rsidRPr="009237DD">
                                <w:rPr>
                                  <w:rFonts w:ascii="Arial" w:hAnsi="Arial" w:cs="HelveticaNeueLT Std Med"/>
                                  <w:b/>
                                  <w:color w:val="00004C"/>
                                  <w:sz w:val="28"/>
                                  <w:szCs w:val="28"/>
                                  <w:lang w:val="en-GB"/>
                                </w:rPr>
                                <w:t xml:space="preserve"> </w:t>
                              </w:r>
                              <w:r w:rsidR="00DE27D7" w:rsidRPr="009237DD">
                                <w:rPr>
                                  <w:rFonts w:ascii="Arial" w:hAnsi="Arial" w:cs="HelveticaNeueLT Std Med"/>
                                  <w:b/>
                                  <w:color w:val="00004C"/>
                                  <w:sz w:val="28"/>
                                  <w:szCs w:val="28"/>
                                  <w:lang w:val="en-GB"/>
                                </w:rPr>
                                <w:t>2024</w:t>
                              </w:r>
                            </w:p>
                            <w:p w14:paraId="18397177" w14:textId="77777777" w:rsidR="00E356FF" w:rsidRPr="009237DD" w:rsidRDefault="00E356FF" w:rsidP="00092544">
                              <w:pPr>
                                <w:pStyle w:val="Basisalinea"/>
                                <w:suppressAutoHyphens/>
                                <w:spacing w:line="240" w:lineRule="auto"/>
                                <w:rPr>
                                  <w:rFonts w:ascii="Arial" w:hAnsi="Arial" w:cs="HelveticaNeueLT Std Med"/>
                                  <w:b/>
                                  <w:color w:val="00004C"/>
                                  <w:sz w:val="28"/>
                                  <w:szCs w:val="28"/>
                                  <w:lang w:val="en-GB"/>
                                </w:rPr>
                              </w:pPr>
                            </w:p>
                            <w:p w14:paraId="0D6BEFF1" w14:textId="159475A3" w:rsidR="00E356FF" w:rsidRPr="009237DD" w:rsidRDefault="00E356FF" w:rsidP="00092544">
                              <w:pPr>
                                <w:pStyle w:val="Basisalinea"/>
                                <w:suppressAutoHyphens/>
                                <w:spacing w:line="240" w:lineRule="auto"/>
                                <w:rPr>
                                  <w:rFonts w:ascii="Arial" w:hAnsi="Arial" w:cs="HelveticaNeueLT Std Med"/>
                                  <w:b/>
                                  <w:color w:val="00004C"/>
                                  <w:sz w:val="28"/>
                                  <w:szCs w:val="28"/>
                                  <w:lang w:val="en-GB"/>
                                </w:rPr>
                              </w:pPr>
                            </w:p>
                            <w:p w14:paraId="2BC31F5E"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p w14:paraId="77972EB7"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p w14:paraId="7DE80CF3"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558BC9A7" id="Groep 11" o:spid="_x0000_s1026" style="position:absolute;margin-left:-29.25pt;margin-top:-37.5pt;width:514.2pt;height:739.55pt;z-index:251659264;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">
                <v:shapetype id="_x0000_t202" coordsize="21600,21600" o:spt="202" path="m,l,21600r21600,l21600,xe">
                  <v:stroke joinstyle="miter"/>
                  <v:path gradientshapeok="t" o:connecttype="rect"/>
                </v:shapetype>
                <v:shape id="Tekstvak 2" o:spid="_x0000_s1027" type="#_x0000_t202" style="position:absolute;left:9348;width:7055;height:880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" fillcolor="#f1eaca" stroked="f" strokeweight=".5pt">
                  <v:textbox style="mso-fit-shape-to-text:t" inset="5mm,8mm,5mm,8mm">
                    <w:txbxContent>
                      <w:p w14:paraId="1ED56BED" w14:textId="670E3822" w:rsidR="003358BD" w:rsidRPr="00A275C8" w:rsidRDefault="003358BD" w:rsidP="00092544">
                        <w:pPr>
                          <w:rPr>
                            <w:b/>
                          </w:rPr>
                        </w:pPr>
                        <w:r>
                          <w:rPr>
                            <w:b/>
                          </w:rPr>
                          <w:t>S-101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">
                  <v:imagedata r:id="rId15"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">
                  <v:imagedata r:id="rId16"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">
                  <v:imagedata r:id="rId17"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" fillcolor="#00ac9e" stroked="f" strokeweight=".5pt">
                  <v:textbox inset="5mm,5mm,5mm,5mm">
                    <w:txbxContent>
                      <w:p w14:paraId="3DD11D8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Published by the</w:t>
                        </w:r>
                      </w:p>
                      <w:p w14:paraId="1A671EC3"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International Hydrographic Organization</w:t>
                        </w:r>
                      </w:p>
                      <w:p w14:paraId="0113DA56"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4b quai Antoine 1</w:t>
                        </w:r>
                        <w:r w:rsidRPr="002B2AC3">
                          <w:rPr>
                            <w:rFonts w:cs="Times New Roman (Hoofdtekst CS)"/>
                            <w:color w:val="FFFFFF"/>
                            <w:sz w:val="16"/>
                            <w:szCs w:val="16"/>
                            <w:vertAlign w:val="superscript"/>
                            <w:lang w:val="fr-FR"/>
                          </w:rPr>
                          <w:t>er</w:t>
                        </w:r>
                      </w:p>
                      <w:p w14:paraId="71ABD142"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Principauté de Monaco</w:t>
                        </w:r>
                      </w:p>
                      <w:p w14:paraId="6787BDC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Tel: (377) 93.10.81.00</w:t>
                        </w:r>
                      </w:p>
                      <w:p w14:paraId="5D88306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Fax: (377) 93.10.81.40</w:t>
                        </w:r>
                      </w:p>
                      <w:p w14:paraId="4CB64A65"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info@iho.int</w:t>
                        </w:r>
                      </w:p>
                      <w:p w14:paraId="0850D02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www.iho.int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" fillcolor="window" strokecolor="#001532" strokeweight=".5pt">
                  <v:textbox inset="10mm,10mm,10mm,10mm">
                    <w:txbxContent>
                      <w:p w14:paraId="0C4642A7" w14:textId="4E4BBDC2"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r w:rsidRPr="006834DB">
                          <w:rPr>
                            <w:rFonts w:ascii="Arial" w:hAnsi="Arial" w:cs="HelveticaNeueLT Std Med"/>
                            <w:b/>
                            <w:color w:val="00004C"/>
                            <w:sz w:val="56"/>
                            <w:szCs w:val="56"/>
                            <w:lang w:val="en-GB"/>
                          </w:rPr>
                          <w:t>IHO Electronic Navigational Chart (ENC) Product Specification</w:t>
                        </w:r>
                      </w:p>
                      <w:p w14:paraId="7E77AD5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0412CE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6F63AAF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DA205BE" w14:textId="63FC192B" w:rsidR="003358BD" w:rsidRPr="009237DD" w:rsidRDefault="003358BD" w:rsidP="00092544">
                        <w:pPr>
                          <w:pStyle w:val="Basisalinea"/>
                          <w:suppressAutoHyphens/>
                          <w:spacing w:line="240" w:lineRule="auto"/>
                          <w:rPr>
                            <w:rFonts w:ascii="Arial" w:hAnsi="Arial" w:cs="HelveticaNeueLT Std Med"/>
                            <w:b/>
                            <w:color w:val="00004C"/>
                            <w:sz w:val="28"/>
                            <w:szCs w:val="28"/>
                            <w:lang w:val="en-GB"/>
                          </w:rPr>
                        </w:pPr>
                        <w:r w:rsidRPr="009237DD">
                          <w:rPr>
                            <w:rFonts w:ascii="Arial" w:hAnsi="Arial" w:cs="HelveticaNeueLT Std Med"/>
                            <w:b/>
                            <w:color w:val="00004C"/>
                            <w:sz w:val="28"/>
                            <w:szCs w:val="28"/>
                            <w:lang w:val="en-GB"/>
                          </w:rPr>
                          <w:t xml:space="preserve">Edition </w:t>
                        </w:r>
                        <w:r w:rsidR="00792F8D">
                          <w:rPr>
                            <w:rFonts w:ascii="Arial" w:hAnsi="Arial" w:cs="HelveticaNeueLT Std Med"/>
                            <w:b/>
                            <w:color w:val="00004C"/>
                            <w:sz w:val="28"/>
                            <w:szCs w:val="28"/>
                            <w:lang w:val="en-GB"/>
                          </w:rPr>
                          <w:t>2.0.0</w:t>
                        </w:r>
                        <w:ins w:id="4" w:author="Jeff Wootton" w:date="2024-10-21T12:30:00Z" w16du:dateUtc="2024-10-21T10:30:00Z">
                          <w:r w:rsidR="00DE02C9">
                            <w:rPr>
                              <w:rFonts w:ascii="Arial" w:hAnsi="Arial" w:cs="HelveticaNeueLT Std Med"/>
                              <w:b/>
                              <w:color w:val="00004C"/>
                              <w:sz w:val="28"/>
                              <w:szCs w:val="28"/>
                              <w:lang w:val="en-GB"/>
                            </w:rPr>
                            <w:t>.20241</w:t>
                          </w:r>
                        </w:ins>
                        <w:ins w:id="5" w:author="Jeff Wootton" w:date="2024-11-06T07:40:00Z" w16du:dateUtc="2024-11-06T06:40:00Z">
                          <w:r w:rsidR="00117797">
                            <w:rPr>
                              <w:rFonts w:ascii="Arial" w:hAnsi="Arial" w:cs="HelveticaNeueLT Std Med"/>
                              <w:b/>
                              <w:color w:val="00004C"/>
                              <w:sz w:val="28"/>
                              <w:szCs w:val="28"/>
                              <w:lang w:val="en-GB"/>
                            </w:rPr>
                            <w:t>1</w:t>
                          </w:r>
                        </w:ins>
                        <w:ins w:id="6" w:author="Jeff Wootton" w:date="2024-12-12T08:44:00Z" w16du:dateUtc="2024-12-12T07:44:00Z">
                          <w:r w:rsidR="00EA3FAA">
                            <w:rPr>
                              <w:rFonts w:ascii="Arial" w:hAnsi="Arial" w:cs="HelveticaNeueLT Std Med"/>
                              <w:b/>
                              <w:color w:val="00004C"/>
                              <w:sz w:val="28"/>
                              <w:szCs w:val="28"/>
                              <w:lang w:val="en-GB"/>
                            </w:rPr>
                            <w:t>1</w:t>
                          </w:r>
                        </w:ins>
                        <w:ins w:id="7" w:author="Jeff Wootton" w:date="2024-12-17T08:32:00Z" w16du:dateUtc="2024-12-17T07:32:00Z">
                          <w:r w:rsidR="007706C2">
                            <w:rPr>
                              <w:rFonts w:ascii="Arial" w:hAnsi="Arial" w:cs="HelveticaNeueLT Std Med"/>
                              <w:b/>
                              <w:color w:val="00004C"/>
                              <w:sz w:val="28"/>
                              <w:szCs w:val="28"/>
                              <w:lang w:val="en-GB"/>
                            </w:rPr>
                            <w:t>7</w:t>
                          </w:r>
                        </w:ins>
                        <w:r w:rsidR="00DE27D7" w:rsidRPr="009237DD">
                          <w:rPr>
                            <w:rFonts w:ascii="Arial" w:hAnsi="Arial" w:cs="HelveticaNeueLT Std Med"/>
                            <w:b/>
                            <w:color w:val="00004C"/>
                            <w:sz w:val="28"/>
                            <w:szCs w:val="28"/>
                            <w:lang w:val="en-GB"/>
                          </w:rPr>
                          <w:t xml:space="preserve"> </w:t>
                        </w:r>
                        <w:r w:rsidRPr="009237DD">
                          <w:rPr>
                            <w:rFonts w:ascii="Arial" w:hAnsi="Arial" w:cs="HelveticaNeueLT Std Med"/>
                            <w:b/>
                            <w:color w:val="00004C"/>
                            <w:sz w:val="28"/>
                            <w:szCs w:val="28"/>
                            <w:lang w:val="en-GB"/>
                          </w:rPr>
                          <w:t xml:space="preserve">– </w:t>
                        </w:r>
                        <w:r w:rsidR="002D4DA7">
                          <w:rPr>
                            <w:rFonts w:ascii="Arial" w:hAnsi="Arial" w:cs="HelveticaNeueLT Std Med"/>
                            <w:b/>
                            <w:color w:val="00004C"/>
                            <w:sz w:val="28"/>
                            <w:szCs w:val="28"/>
                            <w:lang w:val="en-GB"/>
                          </w:rPr>
                          <w:t>December</w:t>
                        </w:r>
                        <w:r w:rsidRPr="009237DD">
                          <w:rPr>
                            <w:rFonts w:ascii="Arial" w:hAnsi="Arial" w:cs="HelveticaNeueLT Std Med"/>
                            <w:b/>
                            <w:color w:val="00004C"/>
                            <w:sz w:val="28"/>
                            <w:szCs w:val="28"/>
                            <w:lang w:val="en-GB"/>
                          </w:rPr>
                          <w:t xml:space="preserve"> </w:t>
                        </w:r>
                        <w:r w:rsidR="00DE27D7" w:rsidRPr="009237DD">
                          <w:rPr>
                            <w:rFonts w:ascii="Arial" w:hAnsi="Arial" w:cs="HelveticaNeueLT Std Med"/>
                            <w:b/>
                            <w:color w:val="00004C"/>
                            <w:sz w:val="28"/>
                            <w:szCs w:val="28"/>
                            <w:lang w:val="en-GB"/>
                          </w:rPr>
                          <w:t>2024</w:t>
                        </w:r>
                      </w:p>
                      <w:p w14:paraId="18397177" w14:textId="77777777" w:rsidR="00E356FF" w:rsidRPr="009237DD" w:rsidRDefault="00E356FF" w:rsidP="00092544">
                        <w:pPr>
                          <w:pStyle w:val="Basisalinea"/>
                          <w:suppressAutoHyphens/>
                          <w:spacing w:line="240" w:lineRule="auto"/>
                          <w:rPr>
                            <w:rFonts w:ascii="Arial" w:hAnsi="Arial" w:cs="HelveticaNeueLT Std Med"/>
                            <w:b/>
                            <w:color w:val="00004C"/>
                            <w:sz w:val="28"/>
                            <w:szCs w:val="28"/>
                            <w:lang w:val="en-GB"/>
                          </w:rPr>
                        </w:pPr>
                      </w:p>
                      <w:p w14:paraId="0D6BEFF1" w14:textId="159475A3" w:rsidR="00E356FF" w:rsidRPr="009237DD" w:rsidRDefault="00E356FF" w:rsidP="00092544">
                        <w:pPr>
                          <w:pStyle w:val="Basisalinea"/>
                          <w:suppressAutoHyphens/>
                          <w:spacing w:line="240" w:lineRule="auto"/>
                          <w:rPr>
                            <w:rFonts w:ascii="Arial" w:hAnsi="Arial" w:cs="HelveticaNeueLT Std Med"/>
                            <w:b/>
                            <w:color w:val="00004C"/>
                            <w:sz w:val="28"/>
                            <w:szCs w:val="28"/>
                            <w:lang w:val="en-GB"/>
                          </w:rPr>
                        </w:pPr>
                      </w:p>
                      <w:p w14:paraId="2BC31F5E"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p w14:paraId="77972EB7"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p w14:paraId="7DE80CF3"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txbxContent>
                  </v:textbox>
                </v:shape>
                <w10:wrap anchorx="margin"/>
              </v:group>
            </w:pict>
          </mc:Fallback>
        </mc:AlternateContent>
      </w:r>
      <w:r w:rsidRPr="008C7844">
        <w:tab/>
        <w:t xml:space="preserve"> </w:t>
      </w:r>
    </w:p>
    <w:p w14:paraId="22E20FFB" w14:textId="77777777" w:rsidR="00092544" w:rsidRPr="008C7844" w:rsidRDefault="00092544" w:rsidP="00C128E3">
      <w:pPr>
        <w:spacing w:after="160" w:line="240" w:lineRule="auto"/>
        <w:jc w:val="left"/>
      </w:pPr>
      <w:r w:rsidRPr="008C7844">
        <w:br w:type="page"/>
      </w:r>
    </w:p>
    <w:p w14:paraId="630AB18C" w14:textId="28AB4A3D" w:rsidR="00BD1032" w:rsidRDefault="00BD1032" w:rsidP="00C128E3">
      <w:pPr>
        <w:spacing w:after="160" w:line="240" w:lineRule="auto"/>
        <w:jc w:val="left"/>
        <w:rPr>
          <w:color w:val="0000FF"/>
          <w:sz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BD1032" w:rsidRPr="00DC6E9A" w14:paraId="3FEBD2ED" w14:textId="77777777" w:rsidTr="007C6390">
        <w:tc>
          <w:tcPr>
            <w:tcW w:w="9253" w:type="dxa"/>
            <w:tcBorders>
              <w:top w:val="single" w:sz="4" w:space="0" w:color="000000"/>
            </w:tcBorders>
          </w:tcPr>
          <w:p w14:paraId="0E6E7E31" w14:textId="2F441199" w:rsidR="00BD1032" w:rsidRPr="002F4B80" w:rsidRDefault="00BD1032" w:rsidP="00A8123D">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rFonts w:ascii="Helvetica" w:hAnsi="Helvetica"/>
                <w:sz w:val="22"/>
                <w:szCs w:val="22"/>
                <w:lang w:val="en-AU"/>
              </w:rPr>
            </w:pPr>
            <w:r w:rsidRPr="002F4B80">
              <w:rPr>
                <w:rFonts w:ascii="Helvetica" w:hAnsi="Helvetica" w:cs="Helvetica"/>
                <w:sz w:val="22"/>
                <w:szCs w:val="22"/>
                <w:lang w:val="en-AU"/>
              </w:rPr>
              <w:t xml:space="preserve">© </w:t>
            </w:r>
            <w:r w:rsidRPr="002F4B80">
              <w:rPr>
                <w:rFonts w:ascii="Helvetica" w:hAnsi="Helvetica"/>
                <w:sz w:val="22"/>
                <w:szCs w:val="22"/>
                <w:lang w:val="en-AU"/>
              </w:rPr>
              <w:t xml:space="preserve">Copyright International Hydrographic Organization </w:t>
            </w:r>
            <w:r w:rsidR="00DE27D7" w:rsidRPr="002F4B80">
              <w:rPr>
                <w:rFonts w:ascii="Helvetica" w:hAnsi="Helvetica"/>
                <w:sz w:val="22"/>
                <w:szCs w:val="22"/>
                <w:lang w:val="en-AU"/>
              </w:rPr>
              <w:t>20</w:t>
            </w:r>
            <w:r w:rsidR="00DE27D7">
              <w:rPr>
                <w:rFonts w:ascii="Helvetica" w:hAnsi="Helvetica"/>
                <w:sz w:val="22"/>
                <w:szCs w:val="22"/>
                <w:lang w:val="en-AU"/>
              </w:rPr>
              <w:t>24</w:t>
            </w:r>
          </w:p>
        </w:tc>
      </w:tr>
      <w:tr w:rsidR="00BD1032" w:rsidRPr="00DC6E9A" w14:paraId="23F5DA83" w14:textId="77777777" w:rsidTr="007C6390">
        <w:tc>
          <w:tcPr>
            <w:tcW w:w="9253" w:type="dxa"/>
          </w:tcPr>
          <w:p w14:paraId="5507B69F" w14:textId="77777777" w:rsidR="00BD1032" w:rsidRPr="004E17D6" w:rsidRDefault="00BD1032" w:rsidP="00C128E3">
            <w:pPr>
              <w:pStyle w:val="Default"/>
              <w:spacing w:before="120" w:after="120" w:line="240" w:lineRule="auto"/>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8"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BD1032" w:rsidRPr="00DC6E9A" w14:paraId="2BC46B08" w14:textId="77777777" w:rsidTr="007C6390">
        <w:tc>
          <w:tcPr>
            <w:tcW w:w="9253" w:type="dxa"/>
          </w:tcPr>
          <w:p w14:paraId="29CCAAE2" w14:textId="77777777" w:rsidR="00BD1032" w:rsidRPr="007F6DC7" w:rsidRDefault="00BD1032" w:rsidP="00C128E3">
            <w:pPr>
              <w:pStyle w:val="Default"/>
              <w:spacing w:before="120" w:after="120" w:line="240" w:lineRule="auto"/>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BD1032" w:rsidRPr="00DC6E9A" w14:paraId="3831E7DB" w14:textId="77777777" w:rsidTr="007C6390">
        <w:tc>
          <w:tcPr>
            <w:tcW w:w="9253" w:type="dxa"/>
          </w:tcPr>
          <w:p w14:paraId="294ADDF6" w14:textId="77777777" w:rsidR="00BD1032" w:rsidRPr="007F6DC7" w:rsidRDefault="00BD1032" w:rsidP="00C128E3">
            <w:pPr>
              <w:autoSpaceDE w:val="0"/>
              <w:autoSpaceDN w:val="0"/>
              <w:adjustRightInd w:val="0"/>
              <w:spacing w:before="120" w:after="120" w:line="240" w:lineRule="auto"/>
              <w:ind w:left="317" w:right="390"/>
              <w:rPr>
                <w:rFonts w:cs="Arial"/>
                <w:lang w:val="en-AU"/>
              </w:rPr>
            </w:pPr>
            <w:r w:rsidRPr="002F4B80">
              <w:rPr>
                <w:rFonts w:cs="Arial"/>
                <w:lang w:val="en-AU"/>
              </w:rPr>
              <w:t>In the event that this document or partial material from this document is reproduced, translated or distributed under the terms described above, the following statements are to be included:</w:t>
            </w:r>
          </w:p>
        </w:tc>
      </w:tr>
      <w:tr w:rsidR="00BD1032" w:rsidRPr="00DC6E9A" w14:paraId="10646906" w14:textId="77777777" w:rsidTr="007C6390">
        <w:tc>
          <w:tcPr>
            <w:tcW w:w="9253" w:type="dxa"/>
          </w:tcPr>
          <w:p w14:paraId="6D988CF4" w14:textId="77777777" w:rsidR="00BD1032" w:rsidRPr="004E17D6" w:rsidRDefault="00BD1032" w:rsidP="00C128E3">
            <w:pPr>
              <w:autoSpaceDE w:val="0"/>
              <w:autoSpaceDN w:val="0"/>
              <w:adjustRightInd w:val="0"/>
              <w:spacing w:before="120" w:after="120" w:line="240" w:lineRule="auto"/>
              <w:ind w:left="600" w:right="924"/>
              <w:rPr>
                <w:rFonts w:ascii="Calibri" w:hAnsi="Calibri" w:cs="Arial"/>
                <w:i/>
                <w:lang w:val="en-AU"/>
              </w:rPr>
            </w:pPr>
            <w:r w:rsidRPr="002F4B80">
              <w:rPr>
                <w:rFonts w:ascii="Calibri" w:hAnsi="Calibri" w:cs="Arial"/>
                <w:i/>
                <w:lang w:val="en-AU"/>
              </w:rPr>
              <w:t>“Material from IHO publication [reference to extract: Title, Edition] is reproduced with the permission of the IHO Secreta</w:t>
            </w:r>
            <w:r w:rsidRPr="007F6DC7">
              <w:rPr>
                <w:rFonts w:ascii="Calibri" w:hAnsi="Calibri" w:cs="Arial"/>
                <w:i/>
                <w:lang w:val="en-AU"/>
              </w:rPr>
              <w:t xml:space="preserve">riat (Permission No ……./…) acting for the International Hydrographic Organization (IHO), which does not accept responsibility for the correctness of the material as reproduced: in case of doubt, the IHO’s authentic text </w:t>
            </w:r>
            <w:r w:rsidRPr="004E17D6">
              <w:rPr>
                <w:rFonts w:ascii="Calibri" w:hAnsi="Calibri" w:cs="Arial"/>
                <w:i/>
                <w:lang w:val="en-AU"/>
              </w:rPr>
              <w:t xml:space="preserve">shall prevail.    The incorporation of material sourced from IHO shall not be construed as constituting an endorsement by IHO of this product.” </w:t>
            </w:r>
          </w:p>
        </w:tc>
      </w:tr>
      <w:tr w:rsidR="00BD1032" w:rsidRPr="00DC6E9A" w14:paraId="5F16EAF6" w14:textId="77777777" w:rsidTr="007C6390">
        <w:trPr>
          <w:trHeight w:val="2312"/>
        </w:trPr>
        <w:tc>
          <w:tcPr>
            <w:tcW w:w="9253" w:type="dxa"/>
            <w:tcBorders>
              <w:bottom w:val="single" w:sz="4" w:space="0" w:color="000000"/>
            </w:tcBorders>
          </w:tcPr>
          <w:p w14:paraId="771DD2BC" w14:textId="77777777" w:rsidR="00BD1032" w:rsidRPr="007F6DC7" w:rsidRDefault="00BD1032" w:rsidP="00C128E3">
            <w:pPr>
              <w:autoSpaceDE w:val="0"/>
              <w:autoSpaceDN w:val="0"/>
              <w:adjustRightInd w:val="0"/>
              <w:spacing w:before="120" w:after="120" w:line="240" w:lineRule="auto"/>
              <w:ind w:left="600" w:right="924"/>
              <w:rPr>
                <w:rFonts w:ascii="Calibri" w:hAnsi="Calibri" w:cs="Arial"/>
                <w:i/>
                <w:lang w:val="en-AU"/>
              </w:rPr>
            </w:pPr>
            <w:r w:rsidRPr="002F4B80">
              <w:rPr>
                <w:rFonts w:ascii="Calibri" w:hAnsi="Calibri" w:cs="Arial"/>
                <w:i/>
                <w:lang w:val="en-AU"/>
              </w:rPr>
              <w:t>“This [document/publication] is a translation of IHO [document/publication] [name]. The IHO has not checked this translation and therefore takes n</w:t>
            </w:r>
            <w:r w:rsidRPr="007F6DC7">
              <w:rPr>
                <w:rFonts w:ascii="Calibri" w:hAnsi="Calibri" w:cs="Arial"/>
                <w:i/>
                <w:lang w:val="en-AU"/>
              </w:rPr>
              <w:t>o responsibility for its accuracy. In case of doubt the source version of [name] in [language] should be consulted.”</w:t>
            </w:r>
          </w:p>
          <w:p w14:paraId="4E2A620B" w14:textId="77777777" w:rsidR="00BD1032" w:rsidRPr="00693533" w:rsidRDefault="00BD1032" w:rsidP="004454A2">
            <w:pPr>
              <w:autoSpaceDE w:val="0"/>
              <w:autoSpaceDN w:val="0"/>
              <w:adjustRightInd w:val="0"/>
              <w:spacing w:before="120" w:after="120" w:line="240" w:lineRule="auto"/>
              <w:ind w:left="342" w:right="344"/>
              <w:rPr>
                <w:rFonts w:cs="Arial"/>
                <w:lang w:val="en-AU"/>
              </w:rPr>
            </w:pPr>
            <w:r w:rsidRPr="004E17D6">
              <w:rPr>
                <w:rFonts w:cs="Arial"/>
                <w:lang w:val="en-AU"/>
              </w:rPr>
              <w:t>The IHO Logo or other identifiers shall not be used in any derived product without prior written permis</w:t>
            </w:r>
            <w:r w:rsidRPr="00693533">
              <w:rPr>
                <w:rFonts w:cs="Arial"/>
                <w:lang w:val="en-AU"/>
              </w:rPr>
              <w:t>sion from the IHO Secretariat.</w:t>
            </w:r>
          </w:p>
          <w:p w14:paraId="4B0021A1" w14:textId="77777777" w:rsidR="00BD1032" w:rsidRPr="00693533" w:rsidRDefault="00BD1032" w:rsidP="00C128E3">
            <w:pPr>
              <w:autoSpaceDE w:val="0"/>
              <w:autoSpaceDN w:val="0"/>
              <w:adjustRightInd w:val="0"/>
              <w:spacing w:before="120" w:after="120" w:line="240" w:lineRule="auto"/>
              <w:ind w:left="600" w:right="924"/>
              <w:rPr>
                <w:rFonts w:cs="Arial"/>
                <w:lang w:val="en-AU"/>
              </w:rPr>
            </w:pPr>
          </w:p>
        </w:tc>
      </w:tr>
    </w:tbl>
    <w:p w14:paraId="2AC471F0" w14:textId="77777777" w:rsidR="00E73EDF" w:rsidRPr="002F4B80" w:rsidRDefault="00E73EDF" w:rsidP="00C128E3">
      <w:pPr>
        <w:pStyle w:val="zzCover"/>
        <w:spacing w:after="0" w:line="240" w:lineRule="auto"/>
        <w:jc w:val="both"/>
        <w:rPr>
          <w:b w:val="0"/>
          <w:color w:val="0000FF"/>
          <w:lang w:val="en-AU"/>
        </w:rPr>
      </w:pPr>
    </w:p>
    <w:p w14:paraId="4F5CD041" w14:textId="36AE26C7" w:rsidR="00BD1032" w:rsidRPr="00BD1032" w:rsidRDefault="00B76E48" w:rsidP="00C128E3">
      <w:pPr>
        <w:spacing w:line="240" w:lineRule="auto"/>
      </w:pPr>
      <w:r>
        <w:br w:type="page"/>
      </w:r>
    </w:p>
    <w:p w14:paraId="648C5DC4" w14:textId="5A92E82B" w:rsidR="00E73EDF" w:rsidRPr="00DF4BBD" w:rsidRDefault="007653F1" w:rsidP="00C128E3">
      <w:pPr>
        <w:pStyle w:val="TOCHeading1"/>
        <w:spacing w:line="240" w:lineRule="auto"/>
        <w:rPr>
          <w:rFonts w:ascii="Arial" w:hAnsi="Arial" w:cs="Arial"/>
          <w:sz w:val="24"/>
          <w:szCs w:val="24"/>
          <w:u w:val="single"/>
        </w:rPr>
      </w:pPr>
      <w:r w:rsidRPr="00224F9F">
        <w:rPr>
          <w:rFonts w:ascii="Arial" w:hAnsi="Arial" w:cs="Arial"/>
          <w:sz w:val="24"/>
          <w:szCs w:val="24"/>
          <w:u w:val="single"/>
        </w:rPr>
        <w:lastRenderedPageBreak/>
        <w:t>Contents</w:t>
      </w:r>
    </w:p>
    <w:p w14:paraId="77DF60DC" w14:textId="7B98D5FA" w:rsidR="005E3417" w:rsidRPr="005E3417" w:rsidRDefault="001C3BE1">
      <w:pPr>
        <w:pStyle w:val="TOC1"/>
        <w:rPr>
          <w:rFonts w:eastAsiaTheme="minorEastAsia" w:cs="Arial"/>
          <w:b w:val="0"/>
          <w:bCs/>
          <w:noProof/>
          <w:kern w:val="2"/>
          <w:lang w:eastAsia="en-GB"/>
          <w14:ligatures w14:val="standardContextual"/>
        </w:rPr>
      </w:pPr>
      <w:r w:rsidRPr="005E3417">
        <w:rPr>
          <w:rFonts w:cs="Arial"/>
          <w:b w:val="0"/>
          <w:bCs/>
        </w:rPr>
        <w:fldChar w:fldCharType="begin"/>
      </w:r>
      <w:r w:rsidRPr="005E3417">
        <w:rPr>
          <w:rFonts w:cs="Arial"/>
          <w:b w:val="0"/>
          <w:bCs/>
        </w:rPr>
        <w:instrText xml:space="preserve"> TOC \o "1-3" \h \z \t "List Continue 2,1" </w:instrText>
      </w:r>
      <w:r w:rsidRPr="005E3417">
        <w:rPr>
          <w:rFonts w:cs="Arial"/>
          <w:b w:val="0"/>
          <w:bCs/>
        </w:rPr>
        <w:fldChar w:fldCharType="separate"/>
      </w:r>
      <w:hyperlink w:anchor="_Toc175558561" w:history="1">
        <w:r w:rsidR="005E3417" w:rsidRPr="005E3417">
          <w:rPr>
            <w:rStyle w:val="Hyperlink"/>
            <w:rFonts w:cs="Arial"/>
            <w:b w:val="0"/>
            <w:bCs/>
            <w:noProof/>
          </w:rPr>
          <w:t>Introduction</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_Toc175558561 \h </w:instrText>
        </w:r>
        <w:r w:rsidR="005E3417" w:rsidRPr="005E3417">
          <w:rPr>
            <w:rFonts w:cs="Arial"/>
            <w:b w:val="0"/>
            <w:bCs/>
            <w:noProof/>
            <w:webHidden/>
          </w:rPr>
        </w:r>
        <w:r w:rsidR="005E3417" w:rsidRPr="005E3417">
          <w:rPr>
            <w:rFonts w:cs="Arial"/>
            <w:b w:val="0"/>
            <w:bCs/>
            <w:noProof/>
            <w:webHidden/>
          </w:rPr>
          <w:fldChar w:fldCharType="separate"/>
        </w:r>
        <w:r w:rsidR="000079FA">
          <w:rPr>
            <w:rFonts w:cs="Arial"/>
            <w:b w:val="0"/>
            <w:bCs/>
            <w:noProof/>
            <w:webHidden/>
          </w:rPr>
          <w:t>1</w:t>
        </w:r>
        <w:r w:rsidR="005E3417" w:rsidRPr="005E3417">
          <w:rPr>
            <w:rFonts w:cs="Arial"/>
            <w:b w:val="0"/>
            <w:bCs/>
            <w:noProof/>
            <w:webHidden/>
          </w:rPr>
          <w:fldChar w:fldCharType="end"/>
        </w:r>
      </w:hyperlink>
    </w:p>
    <w:p w14:paraId="4F93E1A4" w14:textId="59DF8A4A" w:rsidR="005E3417" w:rsidRPr="005E3417" w:rsidRDefault="005E3417">
      <w:pPr>
        <w:pStyle w:val="TOC1"/>
        <w:rPr>
          <w:rFonts w:eastAsiaTheme="minorEastAsia" w:cs="Arial"/>
          <w:b w:val="0"/>
          <w:bCs/>
          <w:noProof/>
          <w:kern w:val="2"/>
          <w:lang w:eastAsia="en-GB"/>
          <w14:ligatures w14:val="standardContextual"/>
        </w:rPr>
      </w:pPr>
      <w:hyperlink w:anchor="_Toc175558562" w:history="1">
        <w:r w:rsidRPr="005E3417">
          <w:rPr>
            <w:rStyle w:val="Hyperlink"/>
            <w:rFonts w:cs="Arial"/>
            <w:b w:val="0"/>
            <w:bCs/>
            <w:noProof/>
          </w:rPr>
          <w:t>1</w:t>
        </w:r>
        <w:r w:rsidRPr="005E3417">
          <w:rPr>
            <w:rFonts w:eastAsiaTheme="minorEastAsia" w:cs="Arial"/>
            <w:b w:val="0"/>
            <w:bCs/>
            <w:noProof/>
            <w:kern w:val="2"/>
            <w:lang w:eastAsia="en-GB"/>
            <w14:ligatures w14:val="standardContextual"/>
          </w:rPr>
          <w:tab/>
        </w:r>
        <w:r w:rsidRPr="005E3417">
          <w:rPr>
            <w:rStyle w:val="Hyperlink"/>
            <w:rFonts w:cs="Arial"/>
            <w:b w:val="0"/>
            <w:bCs/>
            <w:noProof/>
          </w:rPr>
          <w:t>Overview</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_Toc175558562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w:t>
        </w:r>
        <w:r w:rsidRPr="005E3417">
          <w:rPr>
            <w:rFonts w:cs="Arial"/>
            <w:b w:val="0"/>
            <w:bCs/>
            <w:noProof/>
            <w:webHidden/>
          </w:rPr>
          <w:fldChar w:fldCharType="end"/>
        </w:r>
      </w:hyperlink>
    </w:p>
    <w:p w14:paraId="77442505" w14:textId="7F681D73" w:rsidR="005E3417" w:rsidRPr="005E3417" w:rsidRDefault="005E3417">
      <w:pPr>
        <w:pStyle w:val="TOC2"/>
        <w:rPr>
          <w:rFonts w:eastAsiaTheme="minorEastAsia" w:cs="Arial"/>
          <w:b w:val="0"/>
          <w:bCs/>
          <w:noProof/>
          <w:kern w:val="2"/>
          <w:lang w:eastAsia="en-GB"/>
          <w14:ligatures w14:val="standardContextual"/>
        </w:rPr>
      </w:pPr>
      <w:hyperlink w:anchor="_Toc175558563" w:history="1">
        <w:r w:rsidRPr="005E3417">
          <w:rPr>
            <w:rStyle w:val="Hyperlink"/>
            <w:rFonts w:cs="Arial"/>
            <w:b w:val="0"/>
            <w:bCs/>
            <w:noProof/>
          </w:rPr>
          <w:t>1.1</w:t>
        </w:r>
        <w:r w:rsidRPr="005E3417">
          <w:rPr>
            <w:rFonts w:eastAsiaTheme="minorEastAsia" w:cs="Arial"/>
            <w:b w:val="0"/>
            <w:bCs/>
            <w:noProof/>
            <w:kern w:val="2"/>
            <w:lang w:eastAsia="en-GB"/>
            <w14:ligatures w14:val="standardContextual"/>
          </w:rPr>
          <w:tab/>
        </w:r>
        <w:r w:rsidRPr="005E3417">
          <w:rPr>
            <w:rStyle w:val="Hyperlink"/>
            <w:rFonts w:cs="Arial"/>
            <w:b w:val="0"/>
            <w:bCs/>
            <w:noProof/>
          </w:rPr>
          <w:t>Scope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_Toc175558563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w:t>
        </w:r>
        <w:r w:rsidRPr="005E3417">
          <w:rPr>
            <w:rFonts w:cs="Arial"/>
            <w:b w:val="0"/>
            <w:bCs/>
            <w:noProof/>
            <w:webHidden/>
          </w:rPr>
          <w:fldChar w:fldCharType="end"/>
        </w:r>
      </w:hyperlink>
    </w:p>
    <w:p w14:paraId="0C4D25DC" w14:textId="291EAEB1" w:rsidR="005E3417" w:rsidRPr="005E3417" w:rsidRDefault="005E3417">
      <w:pPr>
        <w:pStyle w:val="TOC2"/>
        <w:rPr>
          <w:rFonts w:eastAsiaTheme="minorEastAsia" w:cs="Arial"/>
          <w:b w:val="0"/>
          <w:bCs/>
          <w:noProof/>
          <w:kern w:val="2"/>
          <w:lang w:eastAsia="en-GB"/>
          <w14:ligatures w14:val="standardContextual"/>
        </w:rPr>
      </w:pPr>
      <w:hyperlink w:anchor="_Toc175558564" w:history="1">
        <w:r w:rsidRPr="005E3417">
          <w:rPr>
            <w:rStyle w:val="Hyperlink"/>
            <w:rFonts w:cs="Arial"/>
            <w:b w:val="0"/>
            <w:bCs/>
            <w:noProof/>
            <w:lang w:eastAsia="en-GB"/>
          </w:rPr>
          <w:t>1.2</w:t>
        </w:r>
        <w:r w:rsidRPr="005E3417">
          <w:rPr>
            <w:rFonts w:eastAsiaTheme="minorEastAsia" w:cs="Arial"/>
            <w:b w:val="0"/>
            <w:bCs/>
            <w:noProof/>
            <w:kern w:val="2"/>
            <w:lang w:eastAsia="en-GB"/>
            <w14:ligatures w14:val="standardContextual"/>
          </w:rPr>
          <w:tab/>
        </w:r>
        <w:r w:rsidRPr="005E3417">
          <w:rPr>
            <w:rStyle w:val="Hyperlink"/>
            <w:rFonts w:cs="Arial"/>
            <w:b w:val="0"/>
            <w:bCs/>
            <w:noProof/>
            <w:lang w:eastAsia="en-GB"/>
          </w:rPr>
          <w:t>References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_Toc175558564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w:t>
        </w:r>
        <w:r w:rsidRPr="005E3417">
          <w:rPr>
            <w:rFonts w:cs="Arial"/>
            <w:b w:val="0"/>
            <w:bCs/>
            <w:noProof/>
            <w:webHidden/>
          </w:rPr>
          <w:fldChar w:fldCharType="end"/>
        </w:r>
      </w:hyperlink>
    </w:p>
    <w:p w14:paraId="06B211E9" w14:textId="006D3047" w:rsidR="005E3417" w:rsidRPr="005E3417" w:rsidRDefault="005E3417">
      <w:pPr>
        <w:pStyle w:val="TOC2"/>
        <w:rPr>
          <w:rFonts w:eastAsiaTheme="minorEastAsia" w:cs="Arial"/>
          <w:b w:val="0"/>
          <w:bCs/>
          <w:noProof/>
          <w:kern w:val="2"/>
          <w:lang w:eastAsia="en-GB"/>
          <w14:ligatures w14:val="standardContextual"/>
        </w:rPr>
      </w:pPr>
      <w:hyperlink w:anchor="_Toc175558565" w:history="1">
        <w:r w:rsidRPr="005E3417">
          <w:rPr>
            <w:rStyle w:val="Hyperlink"/>
            <w:rFonts w:cs="Arial"/>
            <w:b w:val="0"/>
            <w:bCs/>
            <w:noProof/>
          </w:rPr>
          <w:t>1.3</w:t>
        </w:r>
        <w:r w:rsidRPr="005E3417">
          <w:rPr>
            <w:rFonts w:eastAsiaTheme="minorEastAsia" w:cs="Arial"/>
            <w:b w:val="0"/>
            <w:bCs/>
            <w:noProof/>
            <w:kern w:val="2"/>
            <w:lang w:eastAsia="en-GB"/>
            <w14:ligatures w14:val="standardContextual"/>
          </w:rPr>
          <w:tab/>
        </w:r>
        <w:r w:rsidRPr="005E3417">
          <w:rPr>
            <w:rStyle w:val="Hyperlink"/>
            <w:rFonts w:cs="Arial"/>
            <w:b w:val="0"/>
            <w:bCs/>
            <w:noProof/>
          </w:rPr>
          <w:t>Terms, definitions and abbreviations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_Toc175558565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3</w:t>
        </w:r>
        <w:r w:rsidRPr="005E3417">
          <w:rPr>
            <w:rFonts w:cs="Arial"/>
            <w:b w:val="0"/>
            <w:bCs/>
            <w:noProof/>
            <w:webHidden/>
          </w:rPr>
          <w:fldChar w:fldCharType="end"/>
        </w:r>
      </w:hyperlink>
    </w:p>
    <w:p w14:paraId="7865D8D4" w14:textId="207C5C96" w:rsidR="005E3417" w:rsidRPr="005E3417" w:rsidRDefault="005E3417">
      <w:pPr>
        <w:pStyle w:val="TOC3"/>
        <w:rPr>
          <w:rFonts w:eastAsiaTheme="minorEastAsia" w:cs="Arial"/>
          <w:b w:val="0"/>
          <w:bCs/>
          <w:noProof/>
          <w:kern w:val="2"/>
          <w:lang w:eastAsia="en-GB"/>
          <w14:ligatures w14:val="standardContextual"/>
        </w:rPr>
      </w:pPr>
      <w:hyperlink w:anchor="_Toc175558566" w:history="1">
        <w:r w:rsidRPr="005E3417">
          <w:rPr>
            <w:rStyle w:val="Hyperlink"/>
            <w:rFonts w:cs="Arial"/>
            <w:b w:val="0"/>
            <w:bCs/>
            <w:noProof/>
          </w:rPr>
          <w:t>1.3.1</w:t>
        </w:r>
        <w:r w:rsidRPr="005E3417">
          <w:rPr>
            <w:rFonts w:eastAsiaTheme="minorEastAsia" w:cs="Arial"/>
            <w:b w:val="0"/>
            <w:bCs/>
            <w:noProof/>
            <w:kern w:val="2"/>
            <w:lang w:eastAsia="en-GB"/>
            <w14:ligatures w14:val="standardContextual"/>
          </w:rPr>
          <w:tab/>
        </w:r>
        <w:r w:rsidRPr="005E3417">
          <w:rPr>
            <w:rStyle w:val="Hyperlink"/>
            <w:rFonts w:cs="Arial"/>
            <w:b w:val="0"/>
            <w:bCs/>
            <w:noProof/>
          </w:rPr>
          <w:t>Use of language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_Toc175558566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3</w:t>
        </w:r>
        <w:r w:rsidRPr="005E3417">
          <w:rPr>
            <w:rFonts w:cs="Arial"/>
            <w:b w:val="0"/>
            <w:bCs/>
            <w:noProof/>
            <w:webHidden/>
          </w:rPr>
          <w:fldChar w:fldCharType="end"/>
        </w:r>
      </w:hyperlink>
    </w:p>
    <w:p w14:paraId="763C3E44" w14:textId="3D372947" w:rsidR="005E3417" w:rsidRPr="005E3417" w:rsidRDefault="005E3417">
      <w:pPr>
        <w:pStyle w:val="TOC3"/>
        <w:rPr>
          <w:rFonts w:eastAsiaTheme="minorEastAsia" w:cs="Arial"/>
          <w:b w:val="0"/>
          <w:bCs/>
          <w:noProof/>
          <w:kern w:val="2"/>
          <w:lang w:eastAsia="en-GB"/>
          <w14:ligatures w14:val="standardContextual"/>
        </w:rPr>
      </w:pPr>
      <w:hyperlink w:anchor="_Toc175558567" w:history="1">
        <w:r w:rsidRPr="005E3417">
          <w:rPr>
            <w:rStyle w:val="Hyperlink"/>
            <w:rFonts w:cs="Arial"/>
            <w:b w:val="0"/>
            <w:bCs/>
            <w:noProof/>
          </w:rPr>
          <w:t>1.3.2</w:t>
        </w:r>
        <w:r w:rsidRPr="005E3417">
          <w:rPr>
            <w:rFonts w:eastAsiaTheme="minorEastAsia" w:cs="Arial"/>
            <w:b w:val="0"/>
            <w:bCs/>
            <w:noProof/>
            <w:kern w:val="2"/>
            <w:lang w:eastAsia="en-GB"/>
            <w14:ligatures w14:val="standardContextual"/>
          </w:rPr>
          <w:tab/>
        </w:r>
        <w:r w:rsidRPr="005E3417">
          <w:rPr>
            <w:rStyle w:val="Hyperlink"/>
            <w:rFonts w:cs="Arial"/>
            <w:b w:val="0"/>
            <w:bCs/>
            <w:noProof/>
          </w:rPr>
          <w:t>Terms and definitions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_Toc175558567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3</w:t>
        </w:r>
        <w:r w:rsidRPr="005E3417">
          <w:rPr>
            <w:rFonts w:cs="Arial"/>
            <w:b w:val="0"/>
            <w:bCs/>
            <w:noProof/>
            <w:webHidden/>
          </w:rPr>
          <w:fldChar w:fldCharType="end"/>
        </w:r>
      </w:hyperlink>
    </w:p>
    <w:p w14:paraId="002D9D49" w14:textId="2A579866" w:rsidR="005E3417" w:rsidRPr="005E3417" w:rsidRDefault="005E3417">
      <w:pPr>
        <w:pStyle w:val="TOC3"/>
        <w:rPr>
          <w:rFonts w:eastAsiaTheme="minorEastAsia" w:cs="Arial"/>
          <w:b w:val="0"/>
          <w:bCs/>
          <w:noProof/>
          <w:kern w:val="2"/>
          <w:lang w:eastAsia="en-GB"/>
          <w14:ligatures w14:val="standardContextual"/>
        </w:rPr>
      </w:pPr>
      <w:hyperlink w:anchor="_Toc175558568" w:history="1">
        <w:r w:rsidRPr="005E3417">
          <w:rPr>
            <w:rStyle w:val="Hyperlink"/>
            <w:rFonts w:cs="Arial"/>
            <w:b w:val="0"/>
            <w:bCs/>
            <w:noProof/>
          </w:rPr>
          <w:t>1.3.3</w:t>
        </w:r>
        <w:r w:rsidRPr="005E3417">
          <w:rPr>
            <w:rFonts w:eastAsiaTheme="minorEastAsia" w:cs="Arial"/>
            <w:b w:val="0"/>
            <w:bCs/>
            <w:noProof/>
            <w:kern w:val="2"/>
            <w:lang w:eastAsia="en-GB"/>
            <w14:ligatures w14:val="standardContextual"/>
          </w:rPr>
          <w:tab/>
        </w:r>
        <w:r w:rsidRPr="005E3417">
          <w:rPr>
            <w:rStyle w:val="Hyperlink"/>
            <w:rFonts w:cs="Arial"/>
            <w:b w:val="0"/>
            <w:bCs/>
            <w:noProof/>
          </w:rPr>
          <w:t>Abbreviations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_Toc175558568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7</w:t>
        </w:r>
        <w:r w:rsidRPr="005E3417">
          <w:rPr>
            <w:rFonts w:cs="Arial"/>
            <w:b w:val="0"/>
            <w:bCs/>
            <w:noProof/>
            <w:webHidden/>
          </w:rPr>
          <w:fldChar w:fldCharType="end"/>
        </w:r>
      </w:hyperlink>
    </w:p>
    <w:p w14:paraId="70F7A041" w14:textId="1E7E6285" w:rsidR="005E3417" w:rsidRPr="005E3417" w:rsidRDefault="005E3417">
      <w:pPr>
        <w:pStyle w:val="TOC2"/>
        <w:rPr>
          <w:rFonts w:eastAsiaTheme="minorEastAsia" w:cs="Arial"/>
          <w:b w:val="0"/>
          <w:bCs/>
          <w:noProof/>
          <w:kern w:val="2"/>
          <w:lang w:eastAsia="en-GB"/>
          <w14:ligatures w14:val="standardContextual"/>
        </w:rPr>
      </w:pPr>
      <w:hyperlink w:anchor="_Toc175558569" w:history="1">
        <w:r w:rsidRPr="005E3417">
          <w:rPr>
            <w:rStyle w:val="Hyperlink"/>
            <w:rFonts w:cs="Arial"/>
            <w:b w:val="0"/>
            <w:bCs/>
            <w:noProof/>
          </w:rPr>
          <w:t>1.4</w:t>
        </w:r>
        <w:r w:rsidRPr="005E3417">
          <w:rPr>
            <w:rFonts w:eastAsiaTheme="minorEastAsia" w:cs="Arial"/>
            <w:b w:val="0"/>
            <w:bCs/>
            <w:noProof/>
            <w:kern w:val="2"/>
            <w:lang w:eastAsia="en-GB"/>
            <w14:ligatures w14:val="standardContextual"/>
          </w:rPr>
          <w:tab/>
        </w:r>
        <w:r w:rsidRPr="005E3417">
          <w:rPr>
            <w:rStyle w:val="Hyperlink"/>
            <w:rFonts w:cs="Arial"/>
            <w:b w:val="0"/>
            <w:bCs/>
            <w:noProof/>
          </w:rPr>
          <w:t>General S-101 data product description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_Toc175558569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8</w:t>
        </w:r>
        <w:r w:rsidRPr="005E3417">
          <w:rPr>
            <w:rFonts w:cs="Arial"/>
            <w:b w:val="0"/>
            <w:bCs/>
            <w:noProof/>
            <w:webHidden/>
          </w:rPr>
          <w:fldChar w:fldCharType="end"/>
        </w:r>
      </w:hyperlink>
    </w:p>
    <w:p w14:paraId="66CBDA4B" w14:textId="24BCC550" w:rsidR="005E3417" w:rsidRPr="005E3417" w:rsidRDefault="005E3417">
      <w:pPr>
        <w:pStyle w:val="TOC2"/>
        <w:rPr>
          <w:rFonts w:eastAsiaTheme="minorEastAsia" w:cs="Arial"/>
          <w:b w:val="0"/>
          <w:bCs/>
          <w:noProof/>
          <w:kern w:val="2"/>
          <w:lang w:eastAsia="en-GB"/>
          <w14:ligatures w14:val="standardContextual"/>
        </w:rPr>
      </w:pPr>
      <w:hyperlink w:anchor="_Toc175558570" w:history="1">
        <w:r w:rsidRPr="005E3417">
          <w:rPr>
            <w:rStyle w:val="Hyperlink"/>
            <w:rFonts w:cs="Arial"/>
            <w:b w:val="0"/>
            <w:bCs/>
            <w:noProof/>
          </w:rPr>
          <w:t>1.5</w:t>
        </w:r>
        <w:r w:rsidRPr="005E3417">
          <w:rPr>
            <w:rFonts w:eastAsiaTheme="minorEastAsia" w:cs="Arial"/>
            <w:b w:val="0"/>
            <w:bCs/>
            <w:noProof/>
            <w:kern w:val="2"/>
            <w:lang w:eastAsia="en-GB"/>
            <w14:ligatures w14:val="standardContextual"/>
          </w:rPr>
          <w:tab/>
        </w:r>
        <w:r w:rsidRPr="005E3417">
          <w:rPr>
            <w:rStyle w:val="Hyperlink"/>
            <w:rFonts w:cs="Arial"/>
            <w:b w:val="0"/>
            <w:bCs/>
            <w:noProof/>
          </w:rPr>
          <w:t>Data Product Specification metadata</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_Toc175558570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8</w:t>
        </w:r>
        <w:r w:rsidRPr="005E3417">
          <w:rPr>
            <w:rFonts w:cs="Arial"/>
            <w:b w:val="0"/>
            <w:bCs/>
            <w:noProof/>
            <w:webHidden/>
          </w:rPr>
          <w:fldChar w:fldCharType="end"/>
        </w:r>
      </w:hyperlink>
    </w:p>
    <w:p w14:paraId="35826110" w14:textId="06E1572C" w:rsidR="005E3417" w:rsidRPr="005E3417" w:rsidRDefault="005E3417">
      <w:pPr>
        <w:pStyle w:val="TOC2"/>
        <w:rPr>
          <w:rFonts w:eastAsiaTheme="minorEastAsia" w:cs="Arial"/>
          <w:b w:val="0"/>
          <w:bCs/>
          <w:noProof/>
          <w:kern w:val="2"/>
          <w:lang w:eastAsia="en-GB"/>
          <w14:ligatures w14:val="standardContextual"/>
        </w:rPr>
      </w:pPr>
      <w:hyperlink w:anchor="_Toc175558571" w:history="1">
        <w:r w:rsidRPr="005E3417">
          <w:rPr>
            <w:rStyle w:val="Hyperlink"/>
            <w:rFonts w:cs="Arial"/>
            <w:b w:val="0"/>
            <w:bCs/>
            <w:noProof/>
            <w:lang w:val="en-US" w:eastAsia="en-US"/>
          </w:rPr>
          <w:t>1.6</w:t>
        </w:r>
        <w:r w:rsidRPr="005E3417">
          <w:rPr>
            <w:rFonts w:eastAsiaTheme="minorEastAsia" w:cs="Arial"/>
            <w:b w:val="0"/>
            <w:bCs/>
            <w:noProof/>
            <w:kern w:val="2"/>
            <w:lang w:eastAsia="en-GB"/>
            <w14:ligatures w14:val="standardContextual"/>
          </w:rPr>
          <w:tab/>
        </w:r>
        <w:r w:rsidRPr="005E3417">
          <w:rPr>
            <w:rStyle w:val="Hyperlink"/>
            <w:rFonts w:cs="Arial"/>
            <w:b w:val="0"/>
            <w:bCs/>
            <w:noProof/>
            <w:lang w:val="en-US" w:eastAsia="en-US"/>
          </w:rPr>
          <w:t>IHO Product Specification maintenance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_Toc175558571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9</w:t>
        </w:r>
        <w:r w:rsidRPr="005E3417">
          <w:rPr>
            <w:rFonts w:cs="Arial"/>
            <w:b w:val="0"/>
            <w:bCs/>
            <w:noProof/>
            <w:webHidden/>
          </w:rPr>
          <w:fldChar w:fldCharType="end"/>
        </w:r>
      </w:hyperlink>
    </w:p>
    <w:p w14:paraId="65D27947" w14:textId="03C09FC8" w:rsidR="005E3417" w:rsidRPr="005E3417" w:rsidRDefault="005E3417">
      <w:pPr>
        <w:pStyle w:val="TOC3"/>
        <w:rPr>
          <w:rFonts w:eastAsiaTheme="minorEastAsia" w:cs="Arial"/>
          <w:b w:val="0"/>
          <w:bCs/>
          <w:noProof/>
          <w:kern w:val="2"/>
          <w:lang w:eastAsia="en-GB"/>
          <w14:ligatures w14:val="standardContextual"/>
        </w:rPr>
      </w:pPr>
      <w:hyperlink w:anchor="_Toc175558572" w:history="1">
        <w:r w:rsidRPr="005E3417">
          <w:rPr>
            <w:rStyle w:val="Hyperlink"/>
            <w:rFonts w:cs="Arial"/>
            <w:b w:val="0"/>
            <w:bCs/>
            <w:noProof/>
            <w:lang w:val="en-US" w:eastAsia="en-US"/>
          </w:rPr>
          <w:t>1.6.1</w:t>
        </w:r>
        <w:r w:rsidRPr="005E3417">
          <w:rPr>
            <w:rFonts w:eastAsiaTheme="minorEastAsia" w:cs="Arial"/>
            <w:b w:val="0"/>
            <w:bCs/>
            <w:noProof/>
            <w:kern w:val="2"/>
            <w:lang w:eastAsia="en-GB"/>
            <w14:ligatures w14:val="standardContextual"/>
          </w:rPr>
          <w:tab/>
        </w:r>
        <w:r w:rsidRPr="005E3417">
          <w:rPr>
            <w:rStyle w:val="Hyperlink"/>
            <w:rFonts w:cs="Arial"/>
            <w:b w:val="0"/>
            <w:bCs/>
            <w:noProof/>
            <w:lang w:val="en-US" w:eastAsia="en-US"/>
          </w:rPr>
          <w:t>Introduction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_Toc175558572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9</w:t>
        </w:r>
        <w:r w:rsidRPr="005E3417">
          <w:rPr>
            <w:rFonts w:cs="Arial"/>
            <w:b w:val="0"/>
            <w:bCs/>
            <w:noProof/>
            <w:webHidden/>
          </w:rPr>
          <w:fldChar w:fldCharType="end"/>
        </w:r>
      </w:hyperlink>
    </w:p>
    <w:p w14:paraId="56838A29" w14:textId="7A82656B" w:rsidR="005E3417" w:rsidRPr="005E3417" w:rsidRDefault="005E3417">
      <w:pPr>
        <w:pStyle w:val="TOC3"/>
        <w:rPr>
          <w:rFonts w:eastAsiaTheme="minorEastAsia" w:cs="Arial"/>
          <w:b w:val="0"/>
          <w:bCs/>
          <w:noProof/>
          <w:kern w:val="2"/>
          <w:lang w:eastAsia="en-GB"/>
          <w14:ligatures w14:val="standardContextual"/>
        </w:rPr>
      </w:pPr>
      <w:hyperlink w:anchor="_Toc175558573" w:history="1">
        <w:r w:rsidRPr="005E3417">
          <w:rPr>
            <w:rStyle w:val="Hyperlink"/>
            <w:rFonts w:cs="Arial"/>
            <w:b w:val="0"/>
            <w:bCs/>
            <w:noProof/>
            <w:lang w:val="en-US" w:eastAsia="en-US"/>
          </w:rPr>
          <w:t>1.6.2</w:t>
        </w:r>
        <w:r w:rsidRPr="005E3417">
          <w:rPr>
            <w:rFonts w:eastAsiaTheme="minorEastAsia" w:cs="Arial"/>
            <w:b w:val="0"/>
            <w:bCs/>
            <w:noProof/>
            <w:kern w:val="2"/>
            <w:lang w:eastAsia="en-GB"/>
            <w14:ligatures w14:val="standardContextual"/>
          </w:rPr>
          <w:tab/>
        </w:r>
        <w:r w:rsidRPr="005E3417">
          <w:rPr>
            <w:rStyle w:val="Hyperlink"/>
            <w:rFonts w:cs="Arial"/>
            <w:b w:val="0"/>
            <w:bCs/>
            <w:noProof/>
            <w:lang w:val="en-US" w:eastAsia="en-US"/>
          </w:rPr>
          <w:t>New Edition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_Toc175558573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9</w:t>
        </w:r>
        <w:r w:rsidRPr="005E3417">
          <w:rPr>
            <w:rFonts w:cs="Arial"/>
            <w:b w:val="0"/>
            <w:bCs/>
            <w:noProof/>
            <w:webHidden/>
          </w:rPr>
          <w:fldChar w:fldCharType="end"/>
        </w:r>
      </w:hyperlink>
    </w:p>
    <w:p w14:paraId="0F5819EB" w14:textId="0CC0A1BA" w:rsidR="005E3417" w:rsidRPr="005E3417" w:rsidRDefault="005E3417">
      <w:pPr>
        <w:pStyle w:val="TOC3"/>
        <w:rPr>
          <w:rFonts w:eastAsiaTheme="minorEastAsia" w:cs="Arial"/>
          <w:b w:val="0"/>
          <w:bCs/>
          <w:noProof/>
          <w:kern w:val="2"/>
          <w:lang w:eastAsia="en-GB"/>
          <w14:ligatures w14:val="standardContextual"/>
        </w:rPr>
      </w:pPr>
      <w:hyperlink w:anchor="_Toc175558574" w:history="1">
        <w:r w:rsidRPr="005E3417">
          <w:rPr>
            <w:rStyle w:val="Hyperlink"/>
            <w:rFonts w:cs="Arial"/>
            <w:b w:val="0"/>
            <w:bCs/>
            <w:noProof/>
            <w:lang w:val="en-US" w:eastAsia="en-US"/>
          </w:rPr>
          <w:t>1.6.3</w:t>
        </w:r>
        <w:r w:rsidRPr="005E3417">
          <w:rPr>
            <w:rFonts w:eastAsiaTheme="minorEastAsia" w:cs="Arial"/>
            <w:b w:val="0"/>
            <w:bCs/>
            <w:noProof/>
            <w:kern w:val="2"/>
            <w:lang w:eastAsia="en-GB"/>
            <w14:ligatures w14:val="standardContextual"/>
          </w:rPr>
          <w:tab/>
        </w:r>
        <w:r w:rsidRPr="005E3417">
          <w:rPr>
            <w:rStyle w:val="Hyperlink"/>
            <w:rFonts w:cs="Arial"/>
            <w:b w:val="0"/>
            <w:bCs/>
            <w:noProof/>
            <w:lang w:val="en-US" w:eastAsia="en-US"/>
          </w:rPr>
          <w:t>Revision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_Toc175558574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9</w:t>
        </w:r>
        <w:r w:rsidRPr="005E3417">
          <w:rPr>
            <w:rFonts w:cs="Arial"/>
            <w:b w:val="0"/>
            <w:bCs/>
            <w:noProof/>
            <w:webHidden/>
          </w:rPr>
          <w:fldChar w:fldCharType="end"/>
        </w:r>
      </w:hyperlink>
    </w:p>
    <w:p w14:paraId="41E709BD" w14:textId="30DBF8D0" w:rsidR="005E3417" w:rsidRPr="005E3417" w:rsidRDefault="005E3417">
      <w:pPr>
        <w:pStyle w:val="TOC3"/>
        <w:rPr>
          <w:rFonts w:eastAsiaTheme="minorEastAsia" w:cs="Arial"/>
          <w:b w:val="0"/>
          <w:bCs/>
          <w:noProof/>
          <w:kern w:val="2"/>
          <w:lang w:eastAsia="en-GB"/>
          <w14:ligatures w14:val="standardContextual"/>
        </w:rPr>
      </w:pPr>
      <w:hyperlink w:anchor="_Toc175558575" w:history="1">
        <w:r w:rsidRPr="005E3417">
          <w:rPr>
            <w:rStyle w:val="Hyperlink"/>
            <w:rFonts w:cs="Arial"/>
            <w:b w:val="0"/>
            <w:bCs/>
            <w:noProof/>
            <w:lang w:val="en-US" w:eastAsia="en-US"/>
          </w:rPr>
          <w:t>1.6.4</w:t>
        </w:r>
        <w:r w:rsidRPr="005E3417">
          <w:rPr>
            <w:rFonts w:eastAsiaTheme="minorEastAsia" w:cs="Arial"/>
            <w:b w:val="0"/>
            <w:bCs/>
            <w:noProof/>
            <w:kern w:val="2"/>
            <w:lang w:eastAsia="en-GB"/>
            <w14:ligatures w14:val="standardContextual"/>
          </w:rPr>
          <w:tab/>
        </w:r>
        <w:r w:rsidRPr="005E3417">
          <w:rPr>
            <w:rStyle w:val="Hyperlink"/>
            <w:rFonts w:cs="Arial"/>
            <w:b w:val="0"/>
            <w:bCs/>
            <w:noProof/>
            <w:lang w:val="en-US" w:eastAsia="en-US"/>
          </w:rPr>
          <w:t>Clarification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_Toc175558575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9</w:t>
        </w:r>
        <w:r w:rsidRPr="005E3417">
          <w:rPr>
            <w:rFonts w:cs="Arial"/>
            <w:b w:val="0"/>
            <w:bCs/>
            <w:noProof/>
            <w:webHidden/>
          </w:rPr>
          <w:fldChar w:fldCharType="end"/>
        </w:r>
      </w:hyperlink>
    </w:p>
    <w:p w14:paraId="576D686F" w14:textId="558D8479" w:rsidR="005E3417" w:rsidRPr="005E3417" w:rsidRDefault="005E3417">
      <w:pPr>
        <w:pStyle w:val="TOC3"/>
        <w:rPr>
          <w:rFonts w:eastAsiaTheme="minorEastAsia" w:cs="Arial"/>
          <w:b w:val="0"/>
          <w:bCs/>
          <w:noProof/>
          <w:kern w:val="2"/>
          <w:lang w:eastAsia="en-GB"/>
          <w14:ligatures w14:val="standardContextual"/>
        </w:rPr>
      </w:pPr>
      <w:hyperlink w:anchor="_Toc175558576" w:history="1">
        <w:r w:rsidRPr="005E3417">
          <w:rPr>
            <w:rStyle w:val="Hyperlink"/>
            <w:rFonts w:cs="Arial"/>
            <w:b w:val="0"/>
            <w:bCs/>
            <w:noProof/>
          </w:rPr>
          <w:t>1.6.5</w:t>
        </w:r>
        <w:r w:rsidRPr="005E3417">
          <w:rPr>
            <w:rFonts w:eastAsiaTheme="minorEastAsia" w:cs="Arial"/>
            <w:b w:val="0"/>
            <w:bCs/>
            <w:noProof/>
            <w:kern w:val="2"/>
            <w:lang w:eastAsia="en-GB"/>
            <w14:ligatures w14:val="standardContextual"/>
          </w:rPr>
          <w:tab/>
        </w:r>
        <w:r w:rsidRPr="005E3417">
          <w:rPr>
            <w:rStyle w:val="Hyperlink"/>
            <w:rFonts w:cs="Arial"/>
            <w:b w:val="0"/>
            <w:bCs/>
            <w:noProof/>
          </w:rPr>
          <w:t>Version numbers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_Toc175558576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9</w:t>
        </w:r>
        <w:r w:rsidRPr="005E3417">
          <w:rPr>
            <w:rFonts w:cs="Arial"/>
            <w:b w:val="0"/>
            <w:bCs/>
            <w:noProof/>
            <w:webHidden/>
          </w:rPr>
          <w:fldChar w:fldCharType="end"/>
        </w:r>
      </w:hyperlink>
    </w:p>
    <w:p w14:paraId="1B4C3CD3" w14:textId="3E09E01B" w:rsidR="005E3417" w:rsidRPr="005E3417" w:rsidRDefault="005E3417">
      <w:pPr>
        <w:pStyle w:val="TOC1"/>
        <w:rPr>
          <w:rFonts w:eastAsiaTheme="minorEastAsia" w:cs="Arial"/>
          <w:b w:val="0"/>
          <w:bCs/>
          <w:noProof/>
          <w:kern w:val="2"/>
          <w:lang w:eastAsia="en-GB"/>
          <w14:ligatures w14:val="standardContextual"/>
        </w:rPr>
      </w:pPr>
      <w:hyperlink w:anchor="_Toc175558577" w:history="1">
        <w:r w:rsidRPr="005E3417">
          <w:rPr>
            <w:rStyle w:val="Hyperlink"/>
            <w:rFonts w:cs="Arial"/>
            <w:b w:val="0"/>
            <w:bCs/>
            <w:noProof/>
          </w:rPr>
          <w:t>2</w:t>
        </w:r>
        <w:r w:rsidRPr="005E3417">
          <w:rPr>
            <w:rFonts w:eastAsiaTheme="minorEastAsia" w:cs="Arial"/>
            <w:b w:val="0"/>
            <w:bCs/>
            <w:noProof/>
            <w:kern w:val="2"/>
            <w:lang w:eastAsia="en-GB"/>
            <w14:ligatures w14:val="standardContextual"/>
          </w:rPr>
          <w:tab/>
        </w:r>
        <w:r w:rsidRPr="005E3417">
          <w:rPr>
            <w:rStyle w:val="Hyperlink"/>
            <w:rFonts w:cs="Arial"/>
            <w:b w:val="0"/>
            <w:bCs/>
            <w:noProof/>
          </w:rPr>
          <w:t>Specification Scope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_Toc175558577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10</w:t>
        </w:r>
        <w:r w:rsidRPr="005E3417">
          <w:rPr>
            <w:rFonts w:cs="Arial"/>
            <w:b w:val="0"/>
            <w:bCs/>
            <w:noProof/>
            <w:webHidden/>
          </w:rPr>
          <w:fldChar w:fldCharType="end"/>
        </w:r>
      </w:hyperlink>
    </w:p>
    <w:p w14:paraId="56C61D9A" w14:textId="4685E83F" w:rsidR="005E3417" w:rsidRPr="005E3417" w:rsidRDefault="005E3417">
      <w:pPr>
        <w:pStyle w:val="TOC1"/>
        <w:rPr>
          <w:rFonts w:eastAsiaTheme="minorEastAsia" w:cs="Arial"/>
          <w:b w:val="0"/>
          <w:bCs/>
          <w:noProof/>
          <w:kern w:val="2"/>
          <w:lang w:eastAsia="en-GB"/>
          <w14:ligatures w14:val="standardContextual"/>
        </w:rPr>
      </w:pPr>
      <w:hyperlink w:anchor="_Toc175558578" w:history="1">
        <w:r w:rsidRPr="005E3417">
          <w:rPr>
            <w:rStyle w:val="Hyperlink"/>
            <w:rFonts w:cs="Arial"/>
            <w:b w:val="0"/>
            <w:bCs/>
            <w:noProof/>
          </w:rPr>
          <w:t>3</w:t>
        </w:r>
        <w:r w:rsidRPr="005E3417">
          <w:rPr>
            <w:rFonts w:eastAsiaTheme="minorEastAsia" w:cs="Arial"/>
            <w:b w:val="0"/>
            <w:bCs/>
            <w:noProof/>
            <w:kern w:val="2"/>
            <w:lang w:eastAsia="en-GB"/>
            <w14:ligatures w14:val="standardContextual"/>
          </w:rPr>
          <w:tab/>
        </w:r>
        <w:r w:rsidRPr="005E3417">
          <w:rPr>
            <w:rStyle w:val="Hyperlink"/>
            <w:rFonts w:cs="Arial"/>
            <w:b w:val="0"/>
            <w:bCs/>
            <w:noProof/>
          </w:rPr>
          <w:t>Dataset Identification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_Toc175558578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10</w:t>
        </w:r>
        <w:r w:rsidRPr="005E3417">
          <w:rPr>
            <w:rFonts w:cs="Arial"/>
            <w:b w:val="0"/>
            <w:bCs/>
            <w:noProof/>
            <w:webHidden/>
          </w:rPr>
          <w:fldChar w:fldCharType="end"/>
        </w:r>
      </w:hyperlink>
    </w:p>
    <w:p w14:paraId="096A8A92" w14:textId="018677E0" w:rsidR="005E3417" w:rsidRPr="005E3417" w:rsidRDefault="005E3417">
      <w:pPr>
        <w:pStyle w:val="TOC1"/>
        <w:rPr>
          <w:rFonts w:eastAsiaTheme="minorEastAsia" w:cs="Arial"/>
          <w:b w:val="0"/>
          <w:bCs/>
          <w:noProof/>
          <w:kern w:val="2"/>
          <w:lang w:eastAsia="en-GB"/>
          <w14:ligatures w14:val="standardContextual"/>
        </w:rPr>
      </w:pPr>
      <w:hyperlink w:anchor="_Toc175558579" w:history="1">
        <w:r w:rsidRPr="005E3417">
          <w:rPr>
            <w:rStyle w:val="Hyperlink"/>
            <w:rFonts w:cs="Arial"/>
            <w:b w:val="0"/>
            <w:bCs/>
            <w:noProof/>
          </w:rPr>
          <w:t>4</w:t>
        </w:r>
        <w:r w:rsidRPr="005E3417">
          <w:rPr>
            <w:rFonts w:eastAsiaTheme="minorEastAsia" w:cs="Arial"/>
            <w:b w:val="0"/>
            <w:bCs/>
            <w:noProof/>
            <w:kern w:val="2"/>
            <w:lang w:eastAsia="en-GB"/>
            <w14:ligatures w14:val="standardContextual"/>
          </w:rPr>
          <w:tab/>
        </w:r>
        <w:r w:rsidRPr="005E3417">
          <w:rPr>
            <w:rStyle w:val="Hyperlink"/>
            <w:rFonts w:cs="Arial"/>
            <w:b w:val="0"/>
            <w:bCs/>
            <w:noProof/>
          </w:rPr>
          <w:t>Data Content and Structure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_Toc175558579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11</w:t>
        </w:r>
        <w:r w:rsidRPr="005E3417">
          <w:rPr>
            <w:rFonts w:cs="Arial"/>
            <w:b w:val="0"/>
            <w:bCs/>
            <w:noProof/>
            <w:webHidden/>
          </w:rPr>
          <w:fldChar w:fldCharType="end"/>
        </w:r>
      </w:hyperlink>
    </w:p>
    <w:p w14:paraId="5752AC8C" w14:textId="0A993521" w:rsidR="005E3417" w:rsidRPr="005E3417" w:rsidRDefault="005E3417">
      <w:pPr>
        <w:pStyle w:val="TOC2"/>
        <w:rPr>
          <w:rFonts w:eastAsiaTheme="minorEastAsia" w:cs="Arial"/>
          <w:b w:val="0"/>
          <w:bCs/>
          <w:noProof/>
          <w:kern w:val="2"/>
          <w:lang w:eastAsia="en-GB"/>
          <w14:ligatures w14:val="standardContextual"/>
        </w:rPr>
      </w:pPr>
      <w:hyperlink w:anchor="_Toc175558580" w:history="1">
        <w:r w:rsidRPr="005E3417">
          <w:rPr>
            <w:rStyle w:val="Hyperlink"/>
            <w:rFonts w:cs="Arial"/>
            <w:b w:val="0"/>
            <w:bCs/>
            <w:noProof/>
          </w:rPr>
          <w:t>4.1</w:t>
        </w:r>
        <w:r w:rsidRPr="005E3417">
          <w:rPr>
            <w:rFonts w:eastAsiaTheme="minorEastAsia" w:cs="Arial"/>
            <w:b w:val="0"/>
            <w:bCs/>
            <w:noProof/>
            <w:kern w:val="2"/>
            <w:lang w:eastAsia="en-GB"/>
            <w14:ligatures w14:val="standardContextual"/>
          </w:rPr>
          <w:tab/>
        </w:r>
        <w:r w:rsidRPr="005E3417">
          <w:rPr>
            <w:rStyle w:val="Hyperlink"/>
            <w:rFonts w:cs="Arial"/>
            <w:b w:val="0"/>
            <w:bCs/>
            <w:noProof/>
          </w:rPr>
          <w:t>Introduction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_Toc175558580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11</w:t>
        </w:r>
        <w:r w:rsidRPr="005E3417">
          <w:rPr>
            <w:rFonts w:cs="Arial"/>
            <w:b w:val="0"/>
            <w:bCs/>
            <w:noProof/>
            <w:webHidden/>
          </w:rPr>
          <w:fldChar w:fldCharType="end"/>
        </w:r>
      </w:hyperlink>
    </w:p>
    <w:p w14:paraId="19B268D4" w14:textId="4434E358" w:rsidR="005E3417" w:rsidRPr="005E3417" w:rsidRDefault="005E3417">
      <w:pPr>
        <w:pStyle w:val="TOC2"/>
        <w:rPr>
          <w:rFonts w:eastAsiaTheme="minorEastAsia" w:cs="Arial"/>
          <w:b w:val="0"/>
          <w:bCs/>
          <w:noProof/>
          <w:kern w:val="2"/>
          <w:lang w:eastAsia="en-GB"/>
          <w14:ligatures w14:val="standardContextual"/>
        </w:rPr>
      </w:pPr>
      <w:hyperlink w:anchor="_Toc175558581" w:history="1">
        <w:r w:rsidRPr="005E3417">
          <w:rPr>
            <w:rStyle w:val="Hyperlink"/>
            <w:rFonts w:cs="Arial"/>
            <w:b w:val="0"/>
            <w:bCs/>
            <w:noProof/>
          </w:rPr>
          <w:t>4.2</w:t>
        </w:r>
        <w:r w:rsidRPr="005E3417">
          <w:rPr>
            <w:rFonts w:eastAsiaTheme="minorEastAsia" w:cs="Arial"/>
            <w:b w:val="0"/>
            <w:bCs/>
            <w:noProof/>
            <w:kern w:val="2"/>
            <w:lang w:eastAsia="en-GB"/>
            <w14:ligatures w14:val="standardContextual"/>
          </w:rPr>
          <w:tab/>
        </w:r>
        <w:r w:rsidRPr="005E3417">
          <w:rPr>
            <w:rStyle w:val="Hyperlink"/>
            <w:rFonts w:cs="Arial"/>
            <w:b w:val="0"/>
            <w:bCs/>
            <w:noProof/>
          </w:rPr>
          <w:t>Application Schema</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_Toc175558581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11</w:t>
        </w:r>
        <w:r w:rsidRPr="005E3417">
          <w:rPr>
            <w:rFonts w:cs="Arial"/>
            <w:b w:val="0"/>
            <w:bCs/>
            <w:noProof/>
            <w:webHidden/>
          </w:rPr>
          <w:fldChar w:fldCharType="end"/>
        </w:r>
      </w:hyperlink>
    </w:p>
    <w:p w14:paraId="6C6C4B0E" w14:textId="06F12AB0" w:rsidR="005E3417" w:rsidRPr="005E3417" w:rsidRDefault="005E3417">
      <w:pPr>
        <w:pStyle w:val="TOC2"/>
        <w:rPr>
          <w:rFonts w:eastAsiaTheme="minorEastAsia" w:cs="Arial"/>
          <w:b w:val="0"/>
          <w:bCs/>
          <w:noProof/>
          <w:kern w:val="2"/>
          <w:lang w:eastAsia="en-GB"/>
          <w14:ligatures w14:val="standardContextual"/>
        </w:rPr>
      </w:pPr>
      <w:hyperlink w:anchor="_Toc175558582" w:history="1">
        <w:r w:rsidRPr="005E3417">
          <w:rPr>
            <w:rStyle w:val="Hyperlink"/>
            <w:rFonts w:cs="Arial"/>
            <w:b w:val="0"/>
            <w:bCs/>
            <w:noProof/>
          </w:rPr>
          <w:t>4.3</w:t>
        </w:r>
        <w:r w:rsidRPr="005E3417">
          <w:rPr>
            <w:rFonts w:eastAsiaTheme="minorEastAsia" w:cs="Arial"/>
            <w:b w:val="0"/>
            <w:bCs/>
            <w:noProof/>
            <w:kern w:val="2"/>
            <w:lang w:eastAsia="en-GB"/>
            <w14:ligatures w14:val="standardContextual"/>
          </w:rPr>
          <w:tab/>
        </w:r>
        <w:r w:rsidRPr="005E3417">
          <w:rPr>
            <w:rStyle w:val="Hyperlink"/>
            <w:rFonts w:cs="Arial"/>
            <w:b w:val="0"/>
            <w:bCs/>
            <w:noProof/>
          </w:rPr>
          <w:t>Feature Catalogue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_Toc175558582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11</w:t>
        </w:r>
        <w:r w:rsidRPr="005E3417">
          <w:rPr>
            <w:rFonts w:cs="Arial"/>
            <w:b w:val="0"/>
            <w:bCs/>
            <w:noProof/>
            <w:webHidden/>
          </w:rPr>
          <w:fldChar w:fldCharType="end"/>
        </w:r>
      </w:hyperlink>
    </w:p>
    <w:p w14:paraId="11884137" w14:textId="0052A11C" w:rsidR="005E3417" w:rsidRPr="005E3417" w:rsidRDefault="005E3417">
      <w:pPr>
        <w:pStyle w:val="TOC3"/>
        <w:rPr>
          <w:rFonts w:eastAsiaTheme="minorEastAsia" w:cs="Arial"/>
          <w:b w:val="0"/>
          <w:bCs/>
          <w:noProof/>
          <w:kern w:val="2"/>
          <w:lang w:eastAsia="en-GB"/>
          <w14:ligatures w14:val="standardContextual"/>
        </w:rPr>
      </w:pPr>
      <w:hyperlink w:anchor="_Toc175558583" w:history="1">
        <w:r w:rsidRPr="005E3417">
          <w:rPr>
            <w:rStyle w:val="Hyperlink"/>
            <w:rFonts w:cs="Arial"/>
            <w:b w:val="0"/>
            <w:bCs/>
            <w:noProof/>
            <w:lang w:eastAsia="en-US"/>
          </w:rPr>
          <w:t>4.3.1</w:t>
        </w:r>
        <w:r w:rsidRPr="005E3417">
          <w:rPr>
            <w:rFonts w:eastAsiaTheme="minorEastAsia" w:cs="Arial"/>
            <w:b w:val="0"/>
            <w:bCs/>
            <w:noProof/>
            <w:kern w:val="2"/>
            <w:lang w:eastAsia="en-GB"/>
            <w14:ligatures w14:val="standardContextual"/>
          </w:rPr>
          <w:tab/>
        </w:r>
        <w:r w:rsidRPr="005E3417">
          <w:rPr>
            <w:rStyle w:val="Hyperlink"/>
            <w:rFonts w:cs="Arial"/>
            <w:b w:val="0"/>
            <w:bCs/>
            <w:noProof/>
            <w:lang w:eastAsia="en-US"/>
          </w:rPr>
          <w:t>Introduction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_Toc175558583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11</w:t>
        </w:r>
        <w:r w:rsidRPr="005E3417">
          <w:rPr>
            <w:rFonts w:cs="Arial"/>
            <w:b w:val="0"/>
            <w:bCs/>
            <w:noProof/>
            <w:webHidden/>
          </w:rPr>
          <w:fldChar w:fldCharType="end"/>
        </w:r>
      </w:hyperlink>
    </w:p>
    <w:p w14:paraId="333A8877" w14:textId="78D18C1A" w:rsidR="005E3417" w:rsidRPr="005E3417" w:rsidRDefault="005E3417">
      <w:pPr>
        <w:pStyle w:val="TOC3"/>
        <w:rPr>
          <w:rFonts w:eastAsiaTheme="minorEastAsia" w:cs="Arial"/>
          <w:b w:val="0"/>
          <w:bCs/>
          <w:noProof/>
          <w:kern w:val="2"/>
          <w:lang w:eastAsia="en-GB"/>
          <w14:ligatures w14:val="standardContextual"/>
        </w:rPr>
      </w:pPr>
      <w:hyperlink w:anchor="_Toc175558584" w:history="1">
        <w:r w:rsidRPr="005E3417">
          <w:rPr>
            <w:rStyle w:val="Hyperlink"/>
            <w:rFonts w:cs="Arial"/>
            <w:b w:val="0"/>
            <w:bCs/>
            <w:noProof/>
          </w:rPr>
          <w:t>4.3.2</w:t>
        </w:r>
        <w:r w:rsidRPr="005E3417">
          <w:rPr>
            <w:rFonts w:eastAsiaTheme="minorEastAsia" w:cs="Arial"/>
            <w:b w:val="0"/>
            <w:bCs/>
            <w:noProof/>
            <w:kern w:val="2"/>
            <w:lang w:eastAsia="en-GB"/>
            <w14:ligatures w14:val="standardContextual"/>
          </w:rPr>
          <w:tab/>
        </w:r>
        <w:r w:rsidRPr="005E3417">
          <w:rPr>
            <w:rStyle w:val="Hyperlink"/>
            <w:rFonts w:cs="Arial"/>
            <w:b w:val="0"/>
            <w:bCs/>
            <w:noProof/>
          </w:rPr>
          <w:t>Feature types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_Toc175558584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11</w:t>
        </w:r>
        <w:r w:rsidRPr="005E3417">
          <w:rPr>
            <w:rFonts w:cs="Arial"/>
            <w:b w:val="0"/>
            <w:bCs/>
            <w:noProof/>
            <w:webHidden/>
          </w:rPr>
          <w:fldChar w:fldCharType="end"/>
        </w:r>
      </w:hyperlink>
    </w:p>
    <w:p w14:paraId="6791FA85" w14:textId="424C2AC9" w:rsidR="005E3417" w:rsidRPr="005E3417" w:rsidRDefault="005E3417">
      <w:pPr>
        <w:pStyle w:val="TOC3"/>
        <w:rPr>
          <w:rFonts w:eastAsiaTheme="minorEastAsia" w:cs="Arial"/>
          <w:b w:val="0"/>
          <w:bCs/>
          <w:noProof/>
          <w:kern w:val="2"/>
          <w:lang w:eastAsia="en-GB"/>
          <w14:ligatures w14:val="standardContextual"/>
        </w:rPr>
      </w:pPr>
      <w:hyperlink w:anchor="_Toc175558585" w:history="1">
        <w:r w:rsidRPr="005E3417">
          <w:rPr>
            <w:rStyle w:val="Hyperlink"/>
            <w:rFonts w:cs="Arial"/>
            <w:b w:val="0"/>
            <w:bCs/>
            <w:noProof/>
          </w:rPr>
          <w:t>4.3.3</w:t>
        </w:r>
        <w:r w:rsidRPr="005E3417">
          <w:rPr>
            <w:rFonts w:eastAsiaTheme="minorEastAsia" w:cs="Arial"/>
            <w:b w:val="0"/>
            <w:bCs/>
            <w:noProof/>
            <w:kern w:val="2"/>
            <w:lang w:eastAsia="en-GB"/>
            <w14:ligatures w14:val="standardContextual"/>
          </w:rPr>
          <w:tab/>
        </w:r>
        <w:r w:rsidRPr="005E3417">
          <w:rPr>
            <w:rStyle w:val="Hyperlink"/>
            <w:rFonts w:cs="Arial"/>
            <w:b w:val="0"/>
            <w:bCs/>
            <w:noProof/>
          </w:rPr>
          <w:t>Feature relationships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_Toc175558585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12</w:t>
        </w:r>
        <w:r w:rsidRPr="005E3417">
          <w:rPr>
            <w:rFonts w:cs="Arial"/>
            <w:b w:val="0"/>
            <w:bCs/>
            <w:noProof/>
            <w:webHidden/>
          </w:rPr>
          <w:fldChar w:fldCharType="end"/>
        </w:r>
      </w:hyperlink>
    </w:p>
    <w:p w14:paraId="6644B07B" w14:textId="4D05603D" w:rsidR="005E3417" w:rsidRPr="005E3417" w:rsidRDefault="005E3417">
      <w:pPr>
        <w:pStyle w:val="TOC3"/>
        <w:rPr>
          <w:rFonts w:eastAsiaTheme="minorEastAsia" w:cs="Arial"/>
          <w:b w:val="0"/>
          <w:bCs/>
          <w:noProof/>
          <w:kern w:val="2"/>
          <w:lang w:eastAsia="en-GB"/>
          <w14:ligatures w14:val="standardContextual"/>
        </w:rPr>
      </w:pPr>
      <w:hyperlink w:anchor="_Toc175558586" w:history="1">
        <w:r w:rsidRPr="005E3417">
          <w:rPr>
            <w:rStyle w:val="Hyperlink"/>
            <w:rFonts w:cs="Arial"/>
            <w:b w:val="0"/>
            <w:bCs/>
            <w:noProof/>
            <w:lang w:eastAsia="en-US"/>
          </w:rPr>
          <w:t>4.3.4</w:t>
        </w:r>
        <w:r w:rsidRPr="005E3417">
          <w:rPr>
            <w:rFonts w:eastAsiaTheme="minorEastAsia" w:cs="Arial"/>
            <w:b w:val="0"/>
            <w:bCs/>
            <w:noProof/>
            <w:kern w:val="2"/>
            <w:lang w:eastAsia="en-GB"/>
            <w14:ligatures w14:val="standardContextual"/>
          </w:rPr>
          <w:tab/>
        </w:r>
        <w:r w:rsidRPr="005E3417">
          <w:rPr>
            <w:rStyle w:val="Hyperlink"/>
            <w:rFonts w:cs="Arial"/>
            <w:b w:val="0"/>
            <w:bCs/>
            <w:noProof/>
            <w:lang w:eastAsia="en-US"/>
          </w:rPr>
          <w:t>Information types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_Toc175558586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13</w:t>
        </w:r>
        <w:r w:rsidRPr="005E3417">
          <w:rPr>
            <w:rFonts w:cs="Arial"/>
            <w:b w:val="0"/>
            <w:bCs/>
            <w:noProof/>
            <w:webHidden/>
          </w:rPr>
          <w:fldChar w:fldCharType="end"/>
        </w:r>
      </w:hyperlink>
    </w:p>
    <w:p w14:paraId="74335BA9" w14:textId="30F8F545" w:rsidR="005E3417" w:rsidRPr="005E3417" w:rsidRDefault="005E3417">
      <w:pPr>
        <w:pStyle w:val="TOC3"/>
        <w:rPr>
          <w:rFonts w:eastAsiaTheme="minorEastAsia" w:cs="Arial"/>
          <w:b w:val="0"/>
          <w:bCs/>
          <w:noProof/>
          <w:kern w:val="2"/>
          <w:lang w:eastAsia="en-GB"/>
          <w14:ligatures w14:val="standardContextual"/>
        </w:rPr>
      </w:pPr>
      <w:hyperlink w:anchor="_Toc175558587" w:history="1">
        <w:r w:rsidRPr="005E3417">
          <w:rPr>
            <w:rStyle w:val="Hyperlink"/>
            <w:rFonts w:cs="Arial"/>
            <w:b w:val="0"/>
            <w:bCs/>
            <w:noProof/>
            <w:lang w:eastAsia="en-US"/>
          </w:rPr>
          <w:t>4.3.5</w:t>
        </w:r>
        <w:r w:rsidRPr="005E3417">
          <w:rPr>
            <w:rFonts w:eastAsiaTheme="minorEastAsia" w:cs="Arial"/>
            <w:b w:val="0"/>
            <w:bCs/>
            <w:noProof/>
            <w:kern w:val="2"/>
            <w:lang w:eastAsia="en-GB"/>
            <w14:ligatures w14:val="standardContextual"/>
          </w:rPr>
          <w:tab/>
        </w:r>
        <w:r w:rsidRPr="005E3417">
          <w:rPr>
            <w:rStyle w:val="Hyperlink"/>
            <w:rFonts w:cs="Arial"/>
            <w:b w:val="0"/>
            <w:bCs/>
            <w:noProof/>
            <w:lang w:eastAsia="en-US"/>
          </w:rPr>
          <w:t>Information relationships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_Toc175558587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13</w:t>
        </w:r>
        <w:r w:rsidRPr="005E3417">
          <w:rPr>
            <w:rFonts w:cs="Arial"/>
            <w:b w:val="0"/>
            <w:bCs/>
            <w:noProof/>
            <w:webHidden/>
          </w:rPr>
          <w:fldChar w:fldCharType="end"/>
        </w:r>
      </w:hyperlink>
    </w:p>
    <w:p w14:paraId="715061B2" w14:textId="29BE393A" w:rsidR="005E3417" w:rsidRPr="005E3417" w:rsidRDefault="005E3417">
      <w:pPr>
        <w:pStyle w:val="TOC3"/>
        <w:rPr>
          <w:rFonts w:eastAsiaTheme="minorEastAsia" w:cs="Arial"/>
          <w:b w:val="0"/>
          <w:bCs/>
          <w:noProof/>
          <w:kern w:val="2"/>
          <w:lang w:eastAsia="en-GB"/>
          <w14:ligatures w14:val="standardContextual"/>
        </w:rPr>
      </w:pPr>
      <w:hyperlink w:anchor="_Toc175558588" w:history="1">
        <w:r w:rsidRPr="005E3417">
          <w:rPr>
            <w:rStyle w:val="Hyperlink"/>
            <w:rFonts w:cs="Arial"/>
            <w:b w:val="0"/>
            <w:bCs/>
            <w:noProof/>
            <w:lang w:eastAsia="en-US"/>
          </w:rPr>
          <w:t>4.3.6</w:t>
        </w:r>
        <w:r w:rsidRPr="005E3417">
          <w:rPr>
            <w:rFonts w:eastAsiaTheme="minorEastAsia" w:cs="Arial"/>
            <w:b w:val="0"/>
            <w:bCs/>
            <w:noProof/>
            <w:kern w:val="2"/>
            <w:lang w:eastAsia="en-GB"/>
            <w14:ligatures w14:val="standardContextual"/>
          </w:rPr>
          <w:tab/>
        </w:r>
        <w:r w:rsidRPr="005E3417">
          <w:rPr>
            <w:rStyle w:val="Hyperlink"/>
            <w:rFonts w:cs="Arial"/>
            <w:b w:val="0"/>
            <w:bCs/>
            <w:noProof/>
            <w:lang w:eastAsia="en-US"/>
          </w:rPr>
          <w:t>Attributes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_Toc175558588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13</w:t>
        </w:r>
        <w:r w:rsidRPr="005E3417">
          <w:rPr>
            <w:rFonts w:cs="Arial"/>
            <w:b w:val="0"/>
            <w:bCs/>
            <w:noProof/>
            <w:webHidden/>
          </w:rPr>
          <w:fldChar w:fldCharType="end"/>
        </w:r>
      </w:hyperlink>
    </w:p>
    <w:p w14:paraId="33C0DAE2" w14:textId="6F6688E1" w:rsidR="005E3417" w:rsidRPr="005E3417" w:rsidRDefault="005E3417">
      <w:pPr>
        <w:pStyle w:val="TOC2"/>
        <w:rPr>
          <w:rFonts w:eastAsiaTheme="minorEastAsia" w:cs="Arial"/>
          <w:b w:val="0"/>
          <w:bCs/>
          <w:noProof/>
          <w:kern w:val="2"/>
          <w:lang w:eastAsia="en-GB"/>
          <w14:ligatures w14:val="standardContextual"/>
        </w:rPr>
      </w:pPr>
      <w:hyperlink w:anchor="_Toc175558589" w:history="1">
        <w:r w:rsidRPr="005E3417">
          <w:rPr>
            <w:rStyle w:val="Hyperlink"/>
            <w:rFonts w:cs="Arial"/>
            <w:b w:val="0"/>
            <w:bCs/>
            <w:noProof/>
          </w:rPr>
          <w:t>4.4</w:t>
        </w:r>
        <w:r w:rsidRPr="005E3417">
          <w:rPr>
            <w:rFonts w:eastAsiaTheme="minorEastAsia" w:cs="Arial"/>
            <w:b w:val="0"/>
            <w:bCs/>
            <w:noProof/>
            <w:kern w:val="2"/>
            <w:lang w:eastAsia="en-GB"/>
            <w14:ligatures w14:val="standardContextual"/>
          </w:rPr>
          <w:tab/>
        </w:r>
        <w:r w:rsidRPr="005E3417">
          <w:rPr>
            <w:rStyle w:val="Hyperlink"/>
            <w:rFonts w:cs="Arial"/>
            <w:b w:val="0"/>
            <w:bCs/>
            <w:noProof/>
          </w:rPr>
          <w:t>Feature Object Identifier</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_Toc175558589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14</w:t>
        </w:r>
        <w:r w:rsidRPr="005E3417">
          <w:rPr>
            <w:rFonts w:cs="Arial"/>
            <w:b w:val="0"/>
            <w:bCs/>
            <w:noProof/>
            <w:webHidden/>
          </w:rPr>
          <w:fldChar w:fldCharType="end"/>
        </w:r>
      </w:hyperlink>
    </w:p>
    <w:p w14:paraId="0899D544" w14:textId="40F9733E" w:rsidR="005E3417" w:rsidRPr="005E3417" w:rsidRDefault="005E3417">
      <w:pPr>
        <w:pStyle w:val="TOC2"/>
        <w:rPr>
          <w:rFonts w:eastAsiaTheme="minorEastAsia" w:cs="Arial"/>
          <w:b w:val="0"/>
          <w:bCs/>
          <w:noProof/>
          <w:kern w:val="2"/>
          <w:lang w:eastAsia="en-GB"/>
          <w14:ligatures w14:val="standardContextual"/>
        </w:rPr>
      </w:pPr>
      <w:hyperlink w:anchor="_Toc175558590" w:history="1">
        <w:r w:rsidRPr="005E3417">
          <w:rPr>
            <w:rStyle w:val="Hyperlink"/>
            <w:rFonts w:cs="Arial"/>
            <w:b w:val="0"/>
            <w:bCs/>
            <w:noProof/>
          </w:rPr>
          <w:t>4.5</w:t>
        </w:r>
        <w:r w:rsidRPr="005E3417">
          <w:rPr>
            <w:rFonts w:eastAsiaTheme="minorEastAsia" w:cs="Arial"/>
            <w:b w:val="0"/>
            <w:bCs/>
            <w:noProof/>
            <w:kern w:val="2"/>
            <w:lang w:eastAsia="en-GB"/>
            <w14:ligatures w14:val="standardContextual"/>
          </w:rPr>
          <w:tab/>
        </w:r>
        <w:r w:rsidRPr="005E3417">
          <w:rPr>
            <w:rStyle w:val="Hyperlink"/>
            <w:rFonts w:cs="Arial"/>
            <w:b w:val="0"/>
            <w:bCs/>
            <w:noProof/>
          </w:rPr>
          <w:t>Dataset</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_Toc175558590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14</w:t>
        </w:r>
        <w:r w:rsidRPr="005E3417">
          <w:rPr>
            <w:rFonts w:cs="Arial"/>
            <w:b w:val="0"/>
            <w:bCs/>
            <w:noProof/>
            <w:webHidden/>
          </w:rPr>
          <w:fldChar w:fldCharType="end"/>
        </w:r>
      </w:hyperlink>
    </w:p>
    <w:p w14:paraId="109737EB" w14:textId="5E82752C" w:rsidR="005E3417" w:rsidRPr="005E3417" w:rsidRDefault="005E3417">
      <w:pPr>
        <w:pStyle w:val="TOC3"/>
        <w:rPr>
          <w:rFonts w:eastAsiaTheme="minorEastAsia" w:cs="Arial"/>
          <w:b w:val="0"/>
          <w:bCs/>
          <w:noProof/>
          <w:kern w:val="2"/>
          <w:lang w:eastAsia="en-GB"/>
          <w14:ligatures w14:val="standardContextual"/>
        </w:rPr>
      </w:pPr>
      <w:hyperlink w:anchor="_Toc175558591" w:history="1">
        <w:r w:rsidRPr="005E3417">
          <w:rPr>
            <w:rStyle w:val="Hyperlink"/>
            <w:rFonts w:cs="Arial"/>
            <w:b w:val="0"/>
            <w:bCs/>
            <w:noProof/>
          </w:rPr>
          <w:t>4.5.1</w:t>
        </w:r>
        <w:r w:rsidRPr="005E3417">
          <w:rPr>
            <w:rFonts w:eastAsiaTheme="minorEastAsia" w:cs="Arial"/>
            <w:b w:val="0"/>
            <w:bCs/>
            <w:noProof/>
            <w:kern w:val="2"/>
            <w:lang w:eastAsia="en-GB"/>
            <w14:ligatures w14:val="standardContextual"/>
          </w:rPr>
          <w:tab/>
        </w:r>
        <w:r w:rsidRPr="005E3417">
          <w:rPr>
            <w:rStyle w:val="Hyperlink"/>
            <w:rFonts w:cs="Arial"/>
            <w:b w:val="0"/>
            <w:bCs/>
            <w:noProof/>
          </w:rPr>
          <w:t>Introduction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_Toc175558591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14</w:t>
        </w:r>
        <w:r w:rsidRPr="005E3417">
          <w:rPr>
            <w:rFonts w:cs="Arial"/>
            <w:b w:val="0"/>
            <w:bCs/>
            <w:noProof/>
            <w:webHidden/>
          </w:rPr>
          <w:fldChar w:fldCharType="end"/>
        </w:r>
      </w:hyperlink>
    </w:p>
    <w:p w14:paraId="1448FE47" w14:textId="3BB1F494" w:rsidR="005E3417" w:rsidRPr="005E3417" w:rsidRDefault="005E3417">
      <w:pPr>
        <w:pStyle w:val="TOC3"/>
        <w:rPr>
          <w:rFonts w:eastAsiaTheme="minorEastAsia" w:cs="Arial"/>
          <w:b w:val="0"/>
          <w:bCs/>
          <w:noProof/>
          <w:kern w:val="2"/>
          <w:lang w:eastAsia="en-GB"/>
          <w14:ligatures w14:val="standardContextual"/>
        </w:rPr>
      </w:pPr>
      <w:hyperlink w:anchor="_Toc175558592" w:history="1">
        <w:r w:rsidRPr="005E3417">
          <w:rPr>
            <w:rStyle w:val="Hyperlink"/>
            <w:rFonts w:cs="Arial"/>
            <w:b w:val="0"/>
            <w:bCs/>
            <w:noProof/>
          </w:rPr>
          <w:t>4.5.2</w:t>
        </w:r>
        <w:r w:rsidRPr="005E3417">
          <w:rPr>
            <w:rFonts w:eastAsiaTheme="minorEastAsia" w:cs="Arial"/>
            <w:b w:val="0"/>
            <w:bCs/>
            <w:noProof/>
            <w:kern w:val="2"/>
            <w:lang w:eastAsia="en-GB"/>
            <w14:ligatures w14:val="standardContextual"/>
          </w:rPr>
          <w:tab/>
        </w:r>
        <w:r w:rsidRPr="005E3417">
          <w:rPr>
            <w:rStyle w:val="Hyperlink"/>
            <w:rFonts w:cs="Arial"/>
            <w:b w:val="0"/>
            <w:bCs/>
            <w:noProof/>
          </w:rPr>
          <w:t>Dataset rules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_Toc175558592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14</w:t>
        </w:r>
        <w:r w:rsidRPr="005E3417">
          <w:rPr>
            <w:rFonts w:cs="Arial"/>
            <w:b w:val="0"/>
            <w:bCs/>
            <w:noProof/>
            <w:webHidden/>
          </w:rPr>
          <w:fldChar w:fldCharType="end"/>
        </w:r>
      </w:hyperlink>
    </w:p>
    <w:p w14:paraId="4F4F9D58" w14:textId="3B9E07B7" w:rsidR="005E3417" w:rsidRPr="005E3417" w:rsidRDefault="005E3417">
      <w:pPr>
        <w:pStyle w:val="TOC3"/>
        <w:rPr>
          <w:rFonts w:eastAsiaTheme="minorEastAsia" w:cs="Arial"/>
          <w:b w:val="0"/>
          <w:bCs/>
          <w:noProof/>
          <w:kern w:val="2"/>
          <w:lang w:eastAsia="en-GB"/>
          <w14:ligatures w14:val="standardContextual"/>
        </w:rPr>
      </w:pPr>
      <w:hyperlink w:anchor="_Toc175558593" w:history="1">
        <w:r w:rsidRPr="005E3417">
          <w:rPr>
            <w:rStyle w:val="Hyperlink"/>
            <w:rFonts w:cs="Arial"/>
            <w:b w:val="0"/>
            <w:bCs/>
            <w:noProof/>
          </w:rPr>
          <w:t>4.5.3</w:t>
        </w:r>
        <w:r w:rsidRPr="005E3417">
          <w:rPr>
            <w:rFonts w:eastAsiaTheme="minorEastAsia" w:cs="Arial"/>
            <w:b w:val="0"/>
            <w:bCs/>
            <w:noProof/>
            <w:kern w:val="2"/>
            <w:lang w:eastAsia="en-GB"/>
            <w14:ligatures w14:val="standardContextual"/>
          </w:rPr>
          <w:tab/>
        </w:r>
        <w:r w:rsidRPr="005E3417">
          <w:rPr>
            <w:rStyle w:val="Hyperlink"/>
            <w:rFonts w:cs="Arial"/>
            <w:b w:val="0"/>
            <w:bCs/>
            <w:noProof/>
          </w:rPr>
          <w:t>Data Coverage rules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_Toc175558593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14</w:t>
        </w:r>
        <w:r w:rsidRPr="005E3417">
          <w:rPr>
            <w:rFonts w:cs="Arial"/>
            <w:b w:val="0"/>
            <w:bCs/>
            <w:noProof/>
            <w:webHidden/>
          </w:rPr>
          <w:fldChar w:fldCharType="end"/>
        </w:r>
      </w:hyperlink>
    </w:p>
    <w:p w14:paraId="3C54119C" w14:textId="73B4DE17" w:rsidR="005E3417" w:rsidRPr="005E3417" w:rsidRDefault="005E3417">
      <w:pPr>
        <w:pStyle w:val="TOC3"/>
        <w:rPr>
          <w:rFonts w:eastAsiaTheme="minorEastAsia" w:cs="Arial"/>
          <w:b w:val="0"/>
          <w:bCs/>
          <w:noProof/>
          <w:kern w:val="2"/>
          <w:lang w:eastAsia="en-GB"/>
          <w14:ligatures w14:val="standardContextual"/>
        </w:rPr>
      </w:pPr>
      <w:hyperlink w:anchor="_Toc175558594" w:history="1">
        <w:r w:rsidRPr="005E3417">
          <w:rPr>
            <w:rStyle w:val="Hyperlink"/>
            <w:rFonts w:cs="Arial"/>
            <w:b w:val="0"/>
            <w:bCs/>
            <w:noProof/>
            <w:lang w:eastAsia="en-US"/>
          </w:rPr>
          <w:t>4.5.4</w:t>
        </w:r>
        <w:r w:rsidRPr="005E3417">
          <w:rPr>
            <w:rFonts w:eastAsiaTheme="minorEastAsia" w:cs="Arial"/>
            <w:b w:val="0"/>
            <w:bCs/>
            <w:noProof/>
            <w:kern w:val="2"/>
            <w:lang w:eastAsia="en-GB"/>
            <w14:ligatures w14:val="standardContextual"/>
          </w:rPr>
          <w:tab/>
        </w:r>
        <w:r w:rsidRPr="005E3417">
          <w:rPr>
            <w:rStyle w:val="Hyperlink"/>
            <w:rFonts w:cs="Arial"/>
            <w:b w:val="0"/>
            <w:bCs/>
            <w:noProof/>
            <w:lang w:eastAsia="en-US"/>
          </w:rPr>
          <w:t>Dataset size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_Toc175558594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16</w:t>
        </w:r>
        <w:r w:rsidRPr="005E3417">
          <w:rPr>
            <w:rFonts w:cs="Arial"/>
            <w:b w:val="0"/>
            <w:bCs/>
            <w:noProof/>
            <w:webHidden/>
          </w:rPr>
          <w:fldChar w:fldCharType="end"/>
        </w:r>
      </w:hyperlink>
    </w:p>
    <w:p w14:paraId="003462F2" w14:textId="120EC18D" w:rsidR="005E3417" w:rsidRPr="005E3417" w:rsidRDefault="005E3417">
      <w:pPr>
        <w:pStyle w:val="TOC2"/>
        <w:rPr>
          <w:rFonts w:eastAsiaTheme="minorEastAsia" w:cs="Arial"/>
          <w:b w:val="0"/>
          <w:bCs/>
          <w:noProof/>
          <w:kern w:val="2"/>
          <w:lang w:eastAsia="en-GB"/>
          <w14:ligatures w14:val="standardContextual"/>
        </w:rPr>
      </w:pPr>
      <w:hyperlink w:anchor="_Toc175558595" w:history="1">
        <w:r w:rsidRPr="005E3417">
          <w:rPr>
            <w:rStyle w:val="Hyperlink"/>
            <w:rFonts w:cs="Arial"/>
            <w:b w:val="0"/>
            <w:bCs/>
            <w:noProof/>
          </w:rPr>
          <w:t>4.6</w:t>
        </w:r>
        <w:r w:rsidRPr="005E3417">
          <w:rPr>
            <w:rFonts w:eastAsiaTheme="minorEastAsia" w:cs="Arial"/>
            <w:b w:val="0"/>
            <w:bCs/>
            <w:noProof/>
            <w:kern w:val="2"/>
            <w:lang w:eastAsia="en-GB"/>
            <w14:ligatures w14:val="standardContextual"/>
          </w:rPr>
          <w:tab/>
        </w:r>
        <w:r w:rsidRPr="005E3417">
          <w:rPr>
            <w:rStyle w:val="Hyperlink"/>
            <w:rFonts w:cs="Arial"/>
            <w:b w:val="0"/>
            <w:bCs/>
            <w:noProof/>
          </w:rPr>
          <w:t>Display scale range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_Toc175558595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16</w:t>
        </w:r>
        <w:r w:rsidRPr="005E3417">
          <w:rPr>
            <w:rFonts w:cs="Arial"/>
            <w:b w:val="0"/>
            <w:bCs/>
            <w:noProof/>
            <w:webHidden/>
          </w:rPr>
          <w:fldChar w:fldCharType="end"/>
        </w:r>
      </w:hyperlink>
    </w:p>
    <w:p w14:paraId="74C48626" w14:textId="3973EAE1" w:rsidR="005E3417" w:rsidRPr="005E3417" w:rsidRDefault="005E3417">
      <w:pPr>
        <w:pStyle w:val="TOC2"/>
        <w:rPr>
          <w:rFonts w:eastAsiaTheme="minorEastAsia" w:cs="Arial"/>
          <w:b w:val="0"/>
          <w:bCs/>
          <w:noProof/>
          <w:kern w:val="2"/>
          <w:lang w:eastAsia="en-GB"/>
          <w14:ligatures w14:val="standardContextual"/>
        </w:rPr>
      </w:pPr>
      <w:hyperlink w:anchor="_Toc175558596" w:history="1">
        <w:r w:rsidRPr="005E3417">
          <w:rPr>
            <w:rStyle w:val="Hyperlink"/>
            <w:rFonts w:cs="Arial"/>
            <w:b w:val="0"/>
            <w:bCs/>
            <w:noProof/>
          </w:rPr>
          <w:t>4.7</w:t>
        </w:r>
        <w:r w:rsidRPr="005E3417">
          <w:rPr>
            <w:rFonts w:eastAsiaTheme="minorEastAsia" w:cs="Arial"/>
            <w:b w:val="0"/>
            <w:bCs/>
            <w:noProof/>
            <w:kern w:val="2"/>
            <w:lang w:eastAsia="en-GB"/>
            <w14:ligatures w14:val="standardContextual"/>
          </w:rPr>
          <w:tab/>
        </w:r>
        <w:r w:rsidRPr="005E3417">
          <w:rPr>
            <w:rStyle w:val="Hyperlink"/>
            <w:rFonts w:cs="Arial"/>
            <w:b w:val="0"/>
            <w:bCs/>
            <w:noProof/>
          </w:rPr>
          <w:t>Dataset loading and display order</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_Toc175558596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17</w:t>
        </w:r>
        <w:r w:rsidRPr="005E3417">
          <w:rPr>
            <w:rFonts w:cs="Arial"/>
            <w:b w:val="0"/>
            <w:bCs/>
            <w:noProof/>
            <w:webHidden/>
          </w:rPr>
          <w:fldChar w:fldCharType="end"/>
        </w:r>
      </w:hyperlink>
    </w:p>
    <w:p w14:paraId="325B4E67" w14:textId="2D9B308D" w:rsidR="005E3417" w:rsidRPr="005E3417" w:rsidRDefault="005E3417">
      <w:pPr>
        <w:pStyle w:val="TOC3"/>
        <w:rPr>
          <w:rFonts w:eastAsiaTheme="minorEastAsia" w:cs="Arial"/>
          <w:b w:val="0"/>
          <w:bCs/>
          <w:noProof/>
          <w:kern w:val="2"/>
          <w:lang w:eastAsia="en-GB"/>
          <w14:ligatures w14:val="standardContextual"/>
        </w:rPr>
      </w:pPr>
      <w:hyperlink w:anchor="_Toc175558597" w:history="1">
        <w:r w:rsidRPr="005E3417">
          <w:rPr>
            <w:rStyle w:val="Hyperlink"/>
            <w:rFonts w:cs="Arial"/>
            <w:b w:val="0"/>
            <w:bCs/>
            <w:noProof/>
          </w:rPr>
          <w:t>4.7.1</w:t>
        </w:r>
        <w:r w:rsidRPr="005E3417">
          <w:rPr>
            <w:rFonts w:eastAsiaTheme="minorEastAsia" w:cs="Arial"/>
            <w:b w:val="0"/>
            <w:bCs/>
            <w:noProof/>
            <w:kern w:val="2"/>
            <w:lang w:eastAsia="en-GB"/>
            <w14:ligatures w14:val="standardContextual"/>
          </w:rPr>
          <w:tab/>
        </w:r>
        <w:r w:rsidRPr="005E3417">
          <w:rPr>
            <w:rStyle w:val="Hyperlink"/>
            <w:rFonts w:cs="Arial"/>
            <w:b w:val="0"/>
            <w:bCs/>
            <w:noProof/>
          </w:rPr>
          <w:t>Dataset loading algorithm (dataset selection)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_Toc175558597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17</w:t>
        </w:r>
        <w:r w:rsidRPr="005E3417">
          <w:rPr>
            <w:rFonts w:cs="Arial"/>
            <w:b w:val="0"/>
            <w:bCs/>
            <w:noProof/>
            <w:webHidden/>
          </w:rPr>
          <w:fldChar w:fldCharType="end"/>
        </w:r>
      </w:hyperlink>
    </w:p>
    <w:p w14:paraId="73DB8B2C" w14:textId="4AC67351" w:rsidR="005E3417" w:rsidRPr="005E3417" w:rsidRDefault="005E3417">
      <w:pPr>
        <w:pStyle w:val="TOC3"/>
        <w:rPr>
          <w:rFonts w:eastAsiaTheme="minorEastAsia" w:cs="Arial"/>
          <w:b w:val="0"/>
          <w:bCs/>
          <w:noProof/>
          <w:kern w:val="2"/>
          <w:lang w:eastAsia="en-GB"/>
          <w14:ligatures w14:val="standardContextual"/>
        </w:rPr>
      </w:pPr>
      <w:hyperlink w:anchor="_Toc175558598" w:history="1">
        <w:r w:rsidRPr="005E3417">
          <w:rPr>
            <w:rStyle w:val="Hyperlink"/>
            <w:rFonts w:cs="Arial"/>
            <w:b w:val="0"/>
            <w:bCs/>
            <w:noProof/>
          </w:rPr>
          <w:t>4.7.2</w:t>
        </w:r>
        <w:r w:rsidRPr="005E3417">
          <w:rPr>
            <w:rFonts w:eastAsiaTheme="minorEastAsia" w:cs="Arial"/>
            <w:b w:val="0"/>
            <w:bCs/>
            <w:noProof/>
            <w:kern w:val="2"/>
            <w:lang w:eastAsia="en-GB"/>
            <w14:ligatures w14:val="standardContextual"/>
          </w:rPr>
          <w:tab/>
        </w:r>
        <w:r w:rsidRPr="005E3417">
          <w:rPr>
            <w:rStyle w:val="Hyperlink"/>
            <w:rFonts w:cs="Arial"/>
            <w:b w:val="0"/>
            <w:bCs/>
            <w:noProof/>
          </w:rPr>
          <w:t>Dataset display order (dataset rendering)</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_Toc175558598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17</w:t>
        </w:r>
        <w:r w:rsidRPr="005E3417">
          <w:rPr>
            <w:rFonts w:cs="Arial"/>
            <w:b w:val="0"/>
            <w:bCs/>
            <w:noProof/>
            <w:webHidden/>
          </w:rPr>
          <w:fldChar w:fldCharType="end"/>
        </w:r>
      </w:hyperlink>
    </w:p>
    <w:p w14:paraId="48771B4F" w14:textId="0D6C3F91" w:rsidR="005E3417" w:rsidRPr="005E3417" w:rsidRDefault="005E3417">
      <w:pPr>
        <w:pStyle w:val="TOC2"/>
        <w:rPr>
          <w:rFonts w:eastAsiaTheme="minorEastAsia" w:cs="Arial"/>
          <w:b w:val="0"/>
          <w:bCs/>
          <w:noProof/>
          <w:kern w:val="2"/>
          <w:lang w:eastAsia="en-GB"/>
          <w14:ligatures w14:val="standardContextual"/>
        </w:rPr>
      </w:pPr>
      <w:hyperlink w:anchor="_Toc175558599" w:history="1">
        <w:r w:rsidRPr="005E3417">
          <w:rPr>
            <w:rStyle w:val="Hyperlink"/>
            <w:rFonts w:cs="Arial"/>
            <w:b w:val="0"/>
            <w:bCs/>
            <w:noProof/>
          </w:rPr>
          <w:t>4.8</w:t>
        </w:r>
        <w:r w:rsidRPr="005E3417">
          <w:rPr>
            <w:rFonts w:eastAsiaTheme="minorEastAsia" w:cs="Arial"/>
            <w:b w:val="0"/>
            <w:bCs/>
            <w:noProof/>
            <w:kern w:val="2"/>
            <w:lang w:eastAsia="en-GB"/>
            <w14:ligatures w14:val="standardContextual"/>
          </w:rPr>
          <w:tab/>
        </w:r>
        <w:r w:rsidRPr="005E3417">
          <w:rPr>
            <w:rStyle w:val="Hyperlink"/>
            <w:rFonts w:cs="Arial"/>
            <w:b w:val="0"/>
            <w:bCs/>
            <w:noProof/>
          </w:rPr>
          <w:t>Geometry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_Toc175558599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19</w:t>
        </w:r>
        <w:r w:rsidRPr="005E3417">
          <w:rPr>
            <w:rFonts w:cs="Arial"/>
            <w:b w:val="0"/>
            <w:bCs/>
            <w:noProof/>
            <w:webHidden/>
          </w:rPr>
          <w:fldChar w:fldCharType="end"/>
        </w:r>
      </w:hyperlink>
    </w:p>
    <w:p w14:paraId="1C5F7726" w14:textId="32109F4D" w:rsidR="005E3417" w:rsidRPr="005E3417" w:rsidRDefault="005E3417">
      <w:pPr>
        <w:pStyle w:val="TOC3"/>
        <w:rPr>
          <w:rFonts w:eastAsiaTheme="minorEastAsia" w:cs="Arial"/>
          <w:b w:val="0"/>
          <w:bCs/>
          <w:noProof/>
          <w:kern w:val="2"/>
          <w:lang w:eastAsia="en-GB"/>
          <w14:ligatures w14:val="standardContextual"/>
        </w:rPr>
      </w:pPr>
      <w:hyperlink w:anchor="_Toc175558600" w:history="1">
        <w:r w:rsidRPr="005E3417">
          <w:rPr>
            <w:rStyle w:val="Hyperlink"/>
            <w:rFonts w:cs="Arial"/>
            <w:b w:val="0"/>
            <w:bCs/>
            <w:noProof/>
          </w:rPr>
          <w:t>4.8.1</w:t>
        </w:r>
        <w:r w:rsidRPr="005E3417">
          <w:rPr>
            <w:rFonts w:eastAsiaTheme="minorEastAsia" w:cs="Arial"/>
            <w:b w:val="0"/>
            <w:bCs/>
            <w:noProof/>
            <w:kern w:val="2"/>
            <w:lang w:eastAsia="en-GB"/>
            <w14:ligatures w14:val="standardContextual"/>
          </w:rPr>
          <w:tab/>
        </w:r>
        <w:r w:rsidRPr="005E3417">
          <w:rPr>
            <w:rStyle w:val="Hyperlink"/>
            <w:rFonts w:cs="Arial"/>
            <w:b w:val="0"/>
            <w:bCs/>
            <w:noProof/>
          </w:rPr>
          <w:t>S-100 level 3a geometry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_Toc175558600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19</w:t>
        </w:r>
        <w:r w:rsidRPr="005E3417">
          <w:rPr>
            <w:rFonts w:cs="Arial"/>
            <w:b w:val="0"/>
            <w:bCs/>
            <w:noProof/>
            <w:webHidden/>
          </w:rPr>
          <w:fldChar w:fldCharType="end"/>
        </w:r>
      </w:hyperlink>
    </w:p>
    <w:p w14:paraId="156AB14B" w14:textId="31C68C27" w:rsidR="005E3417" w:rsidRPr="005E3417" w:rsidRDefault="005E3417">
      <w:pPr>
        <w:pStyle w:val="TOC3"/>
        <w:rPr>
          <w:rFonts w:eastAsiaTheme="minorEastAsia" w:cs="Arial"/>
          <w:b w:val="0"/>
          <w:bCs/>
          <w:noProof/>
          <w:kern w:val="2"/>
          <w:lang w:eastAsia="en-GB"/>
          <w14:ligatures w14:val="standardContextual"/>
        </w:rPr>
      </w:pPr>
      <w:hyperlink w:anchor="_Toc175558601" w:history="1">
        <w:r w:rsidRPr="005E3417">
          <w:rPr>
            <w:rStyle w:val="Hyperlink"/>
            <w:rFonts w:cs="Arial"/>
            <w:b w:val="0"/>
            <w:bCs/>
            <w:noProof/>
          </w:rPr>
          <w:t>4.8.2</w:t>
        </w:r>
        <w:r w:rsidRPr="005E3417">
          <w:rPr>
            <w:rFonts w:eastAsiaTheme="minorEastAsia" w:cs="Arial"/>
            <w:b w:val="0"/>
            <w:bCs/>
            <w:noProof/>
            <w:kern w:val="2"/>
            <w:lang w:eastAsia="en-GB"/>
            <w14:ligatures w14:val="standardContextual"/>
          </w:rPr>
          <w:tab/>
        </w:r>
        <w:r w:rsidRPr="005E3417">
          <w:rPr>
            <w:rStyle w:val="Hyperlink"/>
            <w:rFonts w:cs="Arial"/>
            <w:b w:val="0"/>
            <w:bCs/>
            <w:noProof/>
          </w:rPr>
          <w:t>Use of scale properties for feature to geometry relations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_Toc175558601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21</w:t>
        </w:r>
        <w:r w:rsidRPr="005E3417">
          <w:rPr>
            <w:rFonts w:cs="Arial"/>
            <w:b w:val="0"/>
            <w:bCs/>
            <w:noProof/>
            <w:webHidden/>
          </w:rPr>
          <w:fldChar w:fldCharType="end"/>
        </w:r>
      </w:hyperlink>
    </w:p>
    <w:p w14:paraId="39203E79" w14:textId="4354A1C9" w:rsidR="005E3417" w:rsidRPr="005E3417" w:rsidRDefault="005E3417">
      <w:pPr>
        <w:pStyle w:val="TOC3"/>
        <w:rPr>
          <w:rFonts w:eastAsiaTheme="minorEastAsia" w:cs="Arial"/>
          <w:b w:val="0"/>
          <w:bCs/>
          <w:noProof/>
          <w:kern w:val="2"/>
          <w:lang w:eastAsia="en-GB"/>
          <w14:ligatures w14:val="standardContextual"/>
        </w:rPr>
      </w:pPr>
      <w:hyperlink w:anchor="_Toc175558602" w:history="1">
        <w:r w:rsidRPr="005E3417">
          <w:rPr>
            <w:rStyle w:val="Hyperlink"/>
            <w:rFonts w:cs="Arial"/>
            <w:b w:val="0"/>
            <w:bCs/>
            <w:noProof/>
          </w:rPr>
          <w:t>4.8.3</w:t>
        </w:r>
        <w:r w:rsidRPr="005E3417">
          <w:rPr>
            <w:rFonts w:eastAsiaTheme="minorEastAsia" w:cs="Arial"/>
            <w:b w:val="0"/>
            <w:bCs/>
            <w:noProof/>
            <w:kern w:val="2"/>
            <w:lang w:eastAsia="en-GB"/>
            <w14:ligatures w14:val="standardContextual"/>
          </w:rPr>
          <w:tab/>
        </w:r>
        <w:r w:rsidRPr="005E3417">
          <w:rPr>
            <w:rStyle w:val="Hyperlink"/>
            <w:rFonts w:cs="Arial"/>
            <w:b w:val="0"/>
            <w:bCs/>
            <w:noProof/>
          </w:rPr>
          <w:t>Masking</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_Toc175558602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21</w:t>
        </w:r>
        <w:r w:rsidRPr="005E3417">
          <w:rPr>
            <w:rFonts w:cs="Arial"/>
            <w:b w:val="0"/>
            <w:bCs/>
            <w:noProof/>
            <w:webHidden/>
          </w:rPr>
          <w:fldChar w:fldCharType="end"/>
        </w:r>
      </w:hyperlink>
    </w:p>
    <w:p w14:paraId="25097296" w14:textId="77F207B7" w:rsidR="005E3417" w:rsidRPr="005E3417" w:rsidRDefault="005E3417">
      <w:pPr>
        <w:pStyle w:val="TOC1"/>
        <w:rPr>
          <w:rFonts w:eastAsiaTheme="minorEastAsia" w:cs="Arial"/>
          <w:b w:val="0"/>
          <w:bCs/>
          <w:noProof/>
          <w:kern w:val="2"/>
          <w:lang w:eastAsia="en-GB"/>
          <w14:ligatures w14:val="standardContextual"/>
        </w:rPr>
      </w:pPr>
      <w:hyperlink w:anchor="_Toc175558603" w:history="1">
        <w:r w:rsidRPr="005E3417">
          <w:rPr>
            <w:rStyle w:val="Hyperlink"/>
            <w:rFonts w:cs="Arial"/>
            <w:b w:val="0"/>
            <w:bCs/>
            <w:noProof/>
          </w:rPr>
          <w:t>5</w:t>
        </w:r>
        <w:r w:rsidRPr="005E3417">
          <w:rPr>
            <w:rFonts w:eastAsiaTheme="minorEastAsia" w:cs="Arial"/>
            <w:b w:val="0"/>
            <w:bCs/>
            <w:noProof/>
            <w:kern w:val="2"/>
            <w:lang w:eastAsia="en-GB"/>
            <w14:ligatures w14:val="standardContextual"/>
          </w:rPr>
          <w:tab/>
        </w:r>
        <w:r w:rsidRPr="005E3417">
          <w:rPr>
            <w:rStyle w:val="Hyperlink"/>
            <w:rFonts w:cs="Arial"/>
            <w:b w:val="0"/>
            <w:bCs/>
            <w:noProof/>
          </w:rPr>
          <w:t>Coordinate Reference Systems (CRS)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_Toc175558603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22</w:t>
        </w:r>
        <w:r w:rsidRPr="005E3417">
          <w:rPr>
            <w:rFonts w:cs="Arial"/>
            <w:b w:val="0"/>
            <w:bCs/>
            <w:noProof/>
            <w:webHidden/>
          </w:rPr>
          <w:fldChar w:fldCharType="end"/>
        </w:r>
      </w:hyperlink>
    </w:p>
    <w:p w14:paraId="767DBB08" w14:textId="39E8D2A8" w:rsidR="005E3417" w:rsidRPr="005E3417" w:rsidRDefault="005E3417">
      <w:pPr>
        <w:pStyle w:val="TOC2"/>
        <w:rPr>
          <w:rFonts w:eastAsiaTheme="minorEastAsia" w:cs="Arial"/>
          <w:b w:val="0"/>
          <w:bCs/>
          <w:noProof/>
          <w:kern w:val="2"/>
          <w:lang w:eastAsia="en-GB"/>
          <w14:ligatures w14:val="standardContextual"/>
        </w:rPr>
      </w:pPr>
      <w:hyperlink w:anchor="_Toc175558604" w:history="1">
        <w:r w:rsidRPr="005E3417">
          <w:rPr>
            <w:rStyle w:val="Hyperlink"/>
            <w:rFonts w:cs="Arial"/>
            <w:b w:val="0"/>
            <w:bCs/>
            <w:noProof/>
          </w:rPr>
          <w:t>5.1</w:t>
        </w:r>
        <w:r w:rsidRPr="005E3417">
          <w:rPr>
            <w:rFonts w:eastAsiaTheme="minorEastAsia" w:cs="Arial"/>
            <w:b w:val="0"/>
            <w:bCs/>
            <w:noProof/>
            <w:kern w:val="2"/>
            <w:lang w:eastAsia="en-GB"/>
            <w14:ligatures w14:val="standardContextual"/>
          </w:rPr>
          <w:tab/>
        </w:r>
        <w:r w:rsidRPr="005E3417">
          <w:rPr>
            <w:rStyle w:val="Hyperlink"/>
            <w:rFonts w:cs="Arial"/>
            <w:b w:val="0"/>
            <w:bCs/>
            <w:noProof/>
          </w:rPr>
          <w:t>Introduction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_Toc175558604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22</w:t>
        </w:r>
        <w:r w:rsidRPr="005E3417">
          <w:rPr>
            <w:rFonts w:cs="Arial"/>
            <w:b w:val="0"/>
            <w:bCs/>
            <w:noProof/>
            <w:webHidden/>
          </w:rPr>
          <w:fldChar w:fldCharType="end"/>
        </w:r>
      </w:hyperlink>
    </w:p>
    <w:p w14:paraId="507D1A3E" w14:textId="65737886" w:rsidR="005E3417" w:rsidRPr="005E3417" w:rsidRDefault="005E3417">
      <w:pPr>
        <w:pStyle w:val="TOC2"/>
        <w:rPr>
          <w:rFonts w:eastAsiaTheme="minorEastAsia" w:cs="Arial"/>
          <w:b w:val="0"/>
          <w:bCs/>
          <w:noProof/>
          <w:kern w:val="2"/>
          <w:lang w:eastAsia="en-GB"/>
          <w14:ligatures w14:val="standardContextual"/>
        </w:rPr>
      </w:pPr>
      <w:hyperlink w:anchor="_Toc175558605" w:history="1">
        <w:r w:rsidRPr="005E3417">
          <w:rPr>
            <w:rStyle w:val="Hyperlink"/>
            <w:rFonts w:cs="Arial"/>
            <w:b w:val="0"/>
            <w:bCs/>
            <w:noProof/>
          </w:rPr>
          <w:t>5.2</w:t>
        </w:r>
        <w:r w:rsidRPr="005E3417">
          <w:rPr>
            <w:rFonts w:eastAsiaTheme="minorEastAsia" w:cs="Arial"/>
            <w:b w:val="0"/>
            <w:bCs/>
            <w:noProof/>
            <w:kern w:val="2"/>
            <w:lang w:eastAsia="en-GB"/>
            <w14:ligatures w14:val="standardContextual"/>
          </w:rPr>
          <w:tab/>
        </w:r>
        <w:r w:rsidRPr="005E3417">
          <w:rPr>
            <w:rStyle w:val="Hyperlink"/>
            <w:rFonts w:cs="Arial"/>
            <w:b w:val="0"/>
            <w:bCs/>
            <w:noProof/>
          </w:rPr>
          <w:t>Horizontal Coordinate Reference System</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_Toc175558605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22</w:t>
        </w:r>
        <w:r w:rsidRPr="005E3417">
          <w:rPr>
            <w:rFonts w:cs="Arial"/>
            <w:b w:val="0"/>
            <w:bCs/>
            <w:noProof/>
            <w:webHidden/>
          </w:rPr>
          <w:fldChar w:fldCharType="end"/>
        </w:r>
      </w:hyperlink>
    </w:p>
    <w:p w14:paraId="6A648B92" w14:textId="62CBED9E" w:rsidR="005E3417" w:rsidRPr="005E3417" w:rsidRDefault="005E3417">
      <w:pPr>
        <w:pStyle w:val="TOC2"/>
        <w:rPr>
          <w:rFonts w:eastAsiaTheme="minorEastAsia" w:cs="Arial"/>
          <w:b w:val="0"/>
          <w:bCs/>
          <w:noProof/>
          <w:kern w:val="2"/>
          <w:lang w:eastAsia="en-GB"/>
          <w14:ligatures w14:val="standardContextual"/>
        </w:rPr>
      </w:pPr>
      <w:hyperlink w:anchor="_Toc175558606" w:history="1">
        <w:r w:rsidRPr="005E3417">
          <w:rPr>
            <w:rStyle w:val="Hyperlink"/>
            <w:rFonts w:cs="Arial"/>
            <w:b w:val="0"/>
            <w:bCs/>
            <w:noProof/>
          </w:rPr>
          <w:t>5.3</w:t>
        </w:r>
        <w:r w:rsidRPr="005E3417">
          <w:rPr>
            <w:rFonts w:eastAsiaTheme="minorEastAsia" w:cs="Arial"/>
            <w:b w:val="0"/>
            <w:bCs/>
            <w:noProof/>
            <w:kern w:val="2"/>
            <w:lang w:eastAsia="en-GB"/>
            <w14:ligatures w14:val="standardContextual"/>
          </w:rPr>
          <w:tab/>
        </w:r>
        <w:r w:rsidRPr="005E3417">
          <w:rPr>
            <w:rStyle w:val="Hyperlink"/>
            <w:rFonts w:cs="Arial"/>
            <w:b w:val="0"/>
            <w:bCs/>
            <w:noProof/>
          </w:rPr>
          <w:t>Vertical CRS for Soundings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_Toc175558606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22</w:t>
        </w:r>
        <w:r w:rsidRPr="005E3417">
          <w:rPr>
            <w:rFonts w:cs="Arial"/>
            <w:b w:val="0"/>
            <w:bCs/>
            <w:noProof/>
            <w:webHidden/>
          </w:rPr>
          <w:fldChar w:fldCharType="end"/>
        </w:r>
      </w:hyperlink>
    </w:p>
    <w:p w14:paraId="2E4B5215" w14:textId="0D9E2468" w:rsidR="005E3417" w:rsidRPr="005E3417" w:rsidRDefault="005E3417">
      <w:pPr>
        <w:pStyle w:val="TOC1"/>
        <w:rPr>
          <w:rFonts w:eastAsiaTheme="minorEastAsia" w:cs="Arial"/>
          <w:b w:val="0"/>
          <w:bCs/>
          <w:noProof/>
          <w:kern w:val="2"/>
          <w:lang w:eastAsia="en-GB"/>
          <w14:ligatures w14:val="standardContextual"/>
        </w:rPr>
      </w:pPr>
      <w:hyperlink w:anchor="_Toc175558607" w:history="1">
        <w:r w:rsidRPr="005E3417">
          <w:rPr>
            <w:rStyle w:val="Hyperlink"/>
            <w:rFonts w:cs="Arial"/>
            <w:b w:val="0"/>
            <w:bCs/>
            <w:noProof/>
          </w:rPr>
          <w:t>6</w:t>
        </w:r>
        <w:r w:rsidRPr="005E3417">
          <w:rPr>
            <w:rFonts w:eastAsiaTheme="minorEastAsia" w:cs="Arial"/>
            <w:b w:val="0"/>
            <w:bCs/>
            <w:noProof/>
            <w:kern w:val="2"/>
            <w:lang w:eastAsia="en-GB"/>
            <w14:ligatures w14:val="standardContextual"/>
          </w:rPr>
          <w:tab/>
        </w:r>
        <w:r w:rsidRPr="005E3417">
          <w:rPr>
            <w:rStyle w:val="Hyperlink"/>
            <w:rFonts w:cs="Arial"/>
            <w:b w:val="0"/>
            <w:bCs/>
            <w:noProof/>
          </w:rPr>
          <w:t>Data Quality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_Toc175558607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24</w:t>
        </w:r>
        <w:r w:rsidRPr="005E3417">
          <w:rPr>
            <w:rFonts w:cs="Arial"/>
            <w:b w:val="0"/>
            <w:bCs/>
            <w:noProof/>
            <w:webHidden/>
          </w:rPr>
          <w:fldChar w:fldCharType="end"/>
        </w:r>
      </w:hyperlink>
    </w:p>
    <w:p w14:paraId="1A98B4A4" w14:textId="6B6678C4" w:rsidR="005E3417" w:rsidRPr="005E3417" w:rsidRDefault="005E3417">
      <w:pPr>
        <w:pStyle w:val="TOC2"/>
        <w:rPr>
          <w:rFonts w:eastAsiaTheme="minorEastAsia" w:cs="Arial"/>
          <w:b w:val="0"/>
          <w:bCs/>
          <w:noProof/>
          <w:kern w:val="2"/>
          <w:lang w:eastAsia="en-GB"/>
          <w14:ligatures w14:val="standardContextual"/>
        </w:rPr>
      </w:pPr>
      <w:hyperlink w:anchor="_Toc175558608" w:history="1">
        <w:r w:rsidRPr="005E3417">
          <w:rPr>
            <w:rStyle w:val="Hyperlink"/>
            <w:rFonts w:cs="Arial"/>
            <w:b w:val="0"/>
            <w:bCs/>
            <w:noProof/>
          </w:rPr>
          <w:t>6.1</w:t>
        </w:r>
        <w:r w:rsidRPr="005E3417">
          <w:rPr>
            <w:rFonts w:eastAsiaTheme="minorEastAsia" w:cs="Arial"/>
            <w:b w:val="0"/>
            <w:bCs/>
            <w:noProof/>
            <w:kern w:val="2"/>
            <w:lang w:eastAsia="en-GB"/>
            <w14:ligatures w14:val="standardContextual"/>
          </w:rPr>
          <w:tab/>
        </w:r>
        <w:r w:rsidRPr="005E3417">
          <w:rPr>
            <w:rStyle w:val="Hyperlink"/>
            <w:rFonts w:cs="Arial"/>
            <w:b w:val="0"/>
            <w:bCs/>
            <w:noProof/>
          </w:rPr>
          <w:t>Introduction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_Toc175558608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24</w:t>
        </w:r>
        <w:r w:rsidRPr="005E3417">
          <w:rPr>
            <w:rFonts w:cs="Arial"/>
            <w:b w:val="0"/>
            <w:bCs/>
            <w:noProof/>
            <w:webHidden/>
          </w:rPr>
          <w:fldChar w:fldCharType="end"/>
        </w:r>
      </w:hyperlink>
    </w:p>
    <w:p w14:paraId="6F56B637" w14:textId="6EA1C0AB" w:rsidR="005E3417" w:rsidRPr="005E3417" w:rsidRDefault="005E3417">
      <w:pPr>
        <w:pStyle w:val="TOC2"/>
        <w:rPr>
          <w:rFonts w:eastAsiaTheme="minorEastAsia" w:cs="Arial"/>
          <w:b w:val="0"/>
          <w:bCs/>
          <w:noProof/>
          <w:kern w:val="2"/>
          <w:lang w:eastAsia="en-GB"/>
          <w14:ligatures w14:val="standardContextual"/>
        </w:rPr>
      </w:pPr>
      <w:hyperlink w:anchor="_Toc175558609" w:history="1">
        <w:r w:rsidRPr="005E3417">
          <w:rPr>
            <w:rStyle w:val="Hyperlink"/>
            <w:rFonts w:cs="Arial"/>
            <w:b w:val="0"/>
            <w:bCs/>
            <w:noProof/>
          </w:rPr>
          <w:t>6.2</w:t>
        </w:r>
        <w:r w:rsidRPr="005E3417">
          <w:rPr>
            <w:rFonts w:eastAsiaTheme="minorEastAsia" w:cs="Arial"/>
            <w:b w:val="0"/>
            <w:bCs/>
            <w:noProof/>
            <w:kern w:val="2"/>
            <w:lang w:eastAsia="en-GB"/>
            <w14:ligatures w14:val="standardContextual"/>
          </w:rPr>
          <w:tab/>
        </w:r>
        <w:r w:rsidRPr="005E3417">
          <w:rPr>
            <w:rStyle w:val="Hyperlink"/>
            <w:rFonts w:cs="Arial"/>
            <w:b w:val="0"/>
            <w:bCs/>
            <w:noProof/>
          </w:rPr>
          <w:t>Completeness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_Toc175558609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25</w:t>
        </w:r>
        <w:r w:rsidRPr="005E3417">
          <w:rPr>
            <w:rFonts w:cs="Arial"/>
            <w:b w:val="0"/>
            <w:bCs/>
            <w:noProof/>
            <w:webHidden/>
          </w:rPr>
          <w:fldChar w:fldCharType="end"/>
        </w:r>
      </w:hyperlink>
    </w:p>
    <w:p w14:paraId="6C99567C" w14:textId="1A6C1802" w:rsidR="005E3417" w:rsidRPr="005E3417" w:rsidRDefault="005E3417">
      <w:pPr>
        <w:pStyle w:val="TOC3"/>
        <w:rPr>
          <w:rFonts w:eastAsiaTheme="minorEastAsia" w:cs="Arial"/>
          <w:b w:val="0"/>
          <w:bCs/>
          <w:noProof/>
          <w:kern w:val="2"/>
          <w:lang w:eastAsia="en-GB"/>
          <w14:ligatures w14:val="standardContextual"/>
        </w:rPr>
      </w:pPr>
      <w:hyperlink w:anchor="_Toc175558610" w:history="1">
        <w:r w:rsidRPr="005E3417">
          <w:rPr>
            <w:rStyle w:val="Hyperlink"/>
            <w:rFonts w:cs="Arial"/>
            <w:b w:val="0"/>
            <w:bCs/>
            <w:noProof/>
          </w:rPr>
          <w:t>6.2.1</w:t>
        </w:r>
        <w:r w:rsidRPr="005E3417">
          <w:rPr>
            <w:rFonts w:eastAsiaTheme="minorEastAsia" w:cs="Arial"/>
            <w:b w:val="0"/>
            <w:bCs/>
            <w:noProof/>
            <w:kern w:val="2"/>
            <w:lang w:eastAsia="en-GB"/>
            <w14:ligatures w14:val="standardContextual"/>
          </w:rPr>
          <w:tab/>
        </w:r>
        <w:r w:rsidRPr="005E3417">
          <w:rPr>
            <w:rStyle w:val="Hyperlink"/>
            <w:rFonts w:cs="Arial"/>
            <w:b w:val="0"/>
            <w:bCs/>
            <w:noProof/>
          </w:rPr>
          <w:t>Commission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_Toc175558610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25</w:t>
        </w:r>
        <w:r w:rsidRPr="005E3417">
          <w:rPr>
            <w:rFonts w:cs="Arial"/>
            <w:b w:val="0"/>
            <w:bCs/>
            <w:noProof/>
            <w:webHidden/>
          </w:rPr>
          <w:fldChar w:fldCharType="end"/>
        </w:r>
      </w:hyperlink>
    </w:p>
    <w:p w14:paraId="5197D2A6" w14:textId="5F270F5C" w:rsidR="005E3417" w:rsidRPr="005E3417" w:rsidRDefault="005E3417">
      <w:pPr>
        <w:pStyle w:val="TOC3"/>
        <w:rPr>
          <w:rFonts w:eastAsiaTheme="minorEastAsia" w:cs="Arial"/>
          <w:b w:val="0"/>
          <w:bCs/>
          <w:noProof/>
          <w:kern w:val="2"/>
          <w:lang w:eastAsia="en-GB"/>
          <w14:ligatures w14:val="standardContextual"/>
        </w:rPr>
      </w:pPr>
      <w:hyperlink w:anchor="_Toc175558611" w:history="1">
        <w:r w:rsidRPr="005E3417">
          <w:rPr>
            <w:rStyle w:val="Hyperlink"/>
            <w:rFonts w:cs="Arial"/>
            <w:b w:val="0"/>
            <w:bCs/>
            <w:noProof/>
          </w:rPr>
          <w:t>6.2.2</w:t>
        </w:r>
        <w:r w:rsidRPr="005E3417">
          <w:rPr>
            <w:rFonts w:eastAsiaTheme="minorEastAsia" w:cs="Arial"/>
            <w:b w:val="0"/>
            <w:bCs/>
            <w:noProof/>
            <w:kern w:val="2"/>
            <w:lang w:eastAsia="en-GB"/>
            <w14:ligatures w14:val="standardContextual"/>
          </w:rPr>
          <w:tab/>
        </w:r>
        <w:r w:rsidRPr="005E3417">
          <w:rPr>
            <w:rStyle w:val="Hyperlink"/>
            <w:rFonts w:cs="Arial"/>
            <w:b w:val="0"/>
            <w:bCs/>
            <w:noProof/>
          </w:rPr>
          <w:t>Omission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_Toc175558611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25</w:t>
        </w:r>
        <w:r w:rsidRPr="005E3417">
          <w:rPr>
            <w:rFonts w:cs="Arial"/>
            <w:b w:val="0"/>
            <w:bCs/>
            <w:noProof/>
            <w:webHidden/>
          </w:rPr>
          <w:fldChar w:fldCharType="end"/>
        </w:r>
      </w:hyperlink>
    </w:p>
    <w:p w14:paraId="48791108" w14:textId="378E0278" w:rsidR="005E3417" w:rsidRPr="005E3417" w:rsidRDefault="005E3417">
      <w:pPr>
        <w:pStyle w:val="TOC2"/>
        <w:rPr>
          <w:rFonts w:eastAsiaTheme="minorEastAsia" w:cs="Arial"/>
          <w:b w:val="0"/>
          <w:bCs/>
          <w:noProof/>
          <w:kern w:val="2"/>
          <w:lang w:eastAsia="en-GB"/>
          <w14:ligatures w14:val="standardContextual"/>
        </w:rPr>
      </w:pPr>
      <w:hyperlink w:anchor="_Toc175558612" w:history="1">
        <w:r w:rsidRPr="005E3417">
          <w:rPr>
            <w:rStyle w:val="Hyperlink"/>
            <w:rFonts w:cs="Arial"/>
            <w:b w:val="0"/>
            <w:bCs/>
            <w:noProof/>
          </w:rPr>
          <w:t>6.3</w:t>
        </w:r>
        <w:r w:rsidRPr="005E3417">
          <w:rPr>
            <w:rFonts w:eastAsiaTheme="minorEastAsia" w:cs="Arial"/>
            <w:b w:val="0"/>
            <w:bCs/>
            <w:noProof/>
            <w:kern w:val="2"/>
            <w:lang w:eastAsia="en-GB"/>
            <w14:ligatures w14:val="standardContextual"/>
          </w:rPr>
          <w:tab/>
        </w:r>
        <w:r w:rsidRPr="005E3417">
          <w:rPr>
            <w:rStyle w:val="Hyperlink"/>
            <w:rFonts w:cs="Arial"/>
            <w:b w:val="0"/>
            <w:bCs/>
            <w:noProof/>
          </w:rPr>
          <w:t>Logical consistency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_Toc175558612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25</w:t>
        </w:r>
        <w:r w:rsidRPr="005E3417">
          <w:rPr>
            <w:rFonts w:cs="Arial"/>
            <w:b w:val="0"/>
            <w:bCs/>
            <w:noProof/>
            <w:webHidden/>
          </w:rPr>
          <w:fldChar w:fldCharType="end"/>
        </w:r>
      </w:hyperlink>
    </w:p>
    <w:p w14:paraId="678F3ADE" w14:textId="35490812" w:rsidR="005E3417" w:rsidRPr="005E3417" w:rsidRDefault="005E3417">
      <w:pPr>
        <w:pStyle w:val="TOC3"/>
        <w:rPr>
          <w:rFonts w:eastAsiaTheme="minorEastAsia" w:cs="Arial"/>
          <w:b w:val="0"/>
          <w:bCs/>
          <w:noProof/>
          <w:kern w:val="2"/>
          <w:lang w:eastAsia="en-GB"/>
          <w14:ligatures w14:val="standardContextual"/>
        </w:rPr>
      </w:pPr>
      <w:hyperlink w:anchor="_Toc175558613" w:history="1">
        <w:r w:rsidRPr="005E3417">
          <w:rPr>
            <w:rStyle w:val="Hyperlink"/>
            <w:rFonts w:cs="Arial"/>
            <w:b w:val="0"/>
            <w:bCs/>
            <w:noProof/>
          </w:rPr>
          <w:t>6.3.1</w:t>
        </w:r>
        <w:r w:rsidRPr="005E3417">
          <w:rPr>
            <w:rFonts w:eastAsiaTheme="minorEastAsia" w:cs="Arial"/>
            <w:b w:val="0"/>
            <w:bCs/>
            <w:noProof/>
            <w:kern w:val="2"/>
            <w:lang w:eastAsia="en-GB"/>
            <w14:ligatures w14:val="standardContextual"/>
          </w:rPr>
          <w:tab/>
        </w:r>
        <w:r w:rsidRPr="005E3417">
          <w:rPr>
            <w:rStyle w:val="Hyperlink"/>
            <w:rFonts w:cs="Arial"/>
            <w:b w:val="0"/>
            <w:bCs/>
            <w:noProof/>
          </w:rPr>
          <w:t>Conceptual consistency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_Toc175558613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25</w:t>
        </w:r>
        <w:r w:rsidRPr="005E3417">
          <w:rPr>
            <w:rFonts w:cs="Arial"/>
            <w:b w:val="0"/>
            <w:bCs/>
            <w:noProof/>
            <w:webHidden/>
          </w:rPr>
          <w:fldChar w:fldCharType="end"/>
        </w:r>
      </w:hyperlink>
    </w:p>
    <w:p w14:paraId="7CD2441E" w14:textId="774FE78F" w:rsidR="005E3417" w:rsidRPr="005E3417" w:rsidRDefault="005E3417">
      <w:pPr>
        <w:pStyle w:val="TOC3"/>
        <w:rPr>
          <w:rFonts w:eastAsiaTheme="minorEastAsia" w:cs="Arial"/>
          <w:b w:val="0"/>
          <w:bCs/>
          <w:noProof/>
          <w:kern w:val="2"/>
          <w:lang w:eastAsia="en-GB"/>
          <w14:ligatures w14:val="standardContextual"/>
        </w:rPr>
      </w:pPr>
      <w:hyperlink w:anchor="_Toc175558614" w:history="1">
        <w:r w:rsidRPr="005E3417">
          <w:rPr>
            <w:rStyle w:val="Hyperlink"/>
            <w:rFonts w:cs="Arial"/>
            <w:b w:val="0"/>
            <w:bCs/>
            <w:noProof/>
          </w:rPr>
          <w:t>6.3.2</w:t>
        </w:r>
        <w:r w:rsidRPr="005E3417">
          <w:rPr>
            <w:rFonts w:eastAsiaTheme="minorEastAsia" w:cs="Arial"/>
            <w:b w:val="0"/>
            <w:bCs/>
            <w:noProof/>
            <w:kern w:val="2"/>
            <w:lang w:eastAsia="en-GB"/>
            <w14:ligatures w14:val="standardContextual"/>
          </w:rPr>
          <w:tab/>
        </w:r>
        <w:r w:rsidRPr="005E3417">
          <w:rPr>
            <w:rStyle w:val="Hyperlink"/>
            <w:rFonts w:cs="Arial"/>
            <w:b w:val="0"/>
            <w:bCs/>
            <w:noProof/>
          </w:rPr>
          <w:t>Domain consistency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_Toc175558614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25</w:t>
        </w:r>
        <w:r w:rsidRPr="005E3417">
          <w:rPr>
            <w:rFonts w:cs="Arial"/>
            <w:b w:val="0"/>
            <w:bCs/>
            <w:noProof/>
            <w:webHidden/>
          </w:rPr>
          <w:fldChar w:fldCharType="end"/>
        </w:r>
      </w:hyperlink>
    </w:p>
    <w:p w14:paraId="298C1B33" w14:textId="146B3931" w:rsidR="005E3417" w:rsidRPr="005E3417" w:rsidRDefault="005E3417">
      <w:pPr>
        <w:pStyle w:val="TOC3"/>
        <w:rPr>
          <w:rFonts w:eastAsiaTheme="minorEastAsia" w:cs="Arial"/>
          <w:b w:val="0"/>
          <w:bCs/>
          <w:noProof/>
          <w:kern w:val="2"/>
          <w:lang w:eastAsia="en-GB"/>
          <w14:ligatures w14:val="standardContextual"/>
        </w:rPr>
      </w:pPr>
      <w:hyperlink w:anchor="_Toc175558615" w:history="1">
        <w:r w:rsidRPr="005E3417">
          <w:rPr>
            <w:rStyle w:val="Hyperlink"/>
            <w:rFonts w:cs="Arial"/>
            <w:b w:val="0"/>
            <w:bCs/>
            <w:noProof/>
          </w:rPr>
          <w:t>6.3.3</w:t>
        </w:r>
        <w:r w:rsidRPr="005E3417">
          <w:rPr>
            <w:rFonts w:eastAsiaTheme="minorEastAsia" w:cs="Arial"/>
            <w:b w:val="0"/>
            <w:bCs/>
            <w:noProof/>
            <w:kern w:val="2"/>
            <w:lang w:eastAsia="en-GB"/>
            <w14:ligatures w14:val="standardContextual"/>
          </w:rPr>
          <w:tab/>
        </w:r>
        <w:r w:rsidRPr="005E3417">
          <w:rPr>
            <w:rStyle w:val="Hyperlink"/>
            <w:rFonts w:cs="Arial"/>
            <w:b w:val="0"/>
            <w:bCs/>
            <w:noProof/>
          </w:rPr>
          <w:t>Format consistency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_Toc175558615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26</w:t>
        </w:r>
        <w:r w:rsidRPr="005E3417">
          <w:rPr>
            <w:rFonts w:cs="Arial"/>
            <w:b w:val="0"/>
            <w:bCs/>
            <w:noProof/>
            <w:webHidden/>
          </w:rPr>
          <w:fldChar w:fldCharType="end"/>
        </w:r>
      </w:hyperlink>
    </w:p>
    <w:p w14:paraId="7EFC475E" w14:textId="0237AB8E" w:rsidR="005E3417" w:rsidRPr="005E3417" w:rsidRDefault="005E3417">
      <w:pPr>
        <w:pStyle w:val="TOC3"/>
        <w:rPr>
          <w:rFonts w:eastAsiaTheme="minorEastAsia" w:cs="Arial"/>
          <w:b w:val="0"/>
          <w:bCs/>
          <w:noProof/>
          <w:kern w:val="2"/>
          <w:lang w:eastAsia="en-GB"/>
          <w14:ligatures w14:val="standardContextual"/>
        </w:rPr>
      </w:pPr>
      <w:hyperlink w:anchor="_Toc175558616" w:history="1">
        <w:r w:rsidRPr="005E3417">
          <w:rPr>
            <w:rStyle w:val="Hyperlink"/>
            <w:rFonts w:cs="Arial"/>
            <w:b w:val="0"/>
            <w:bCs/>
            <w:noProof/>
          </w:rPr>
          <w:t>6.3.4</w:t>
        </w:r>
        <w:r w:rsidRPr="005E3417">
          <w:rPr>
            <w:rFonts w:eastAsiaTheme="minorEastAsia" w:cs="Arial"/>
            <w:b w:val="0"/>
            <w:bCs/>
            <w:noProof/>
            <w:kern w:val="2"/>
            <w:lang w:eastAsia="en-GB"/>
            <w14:ligatures w14:val="standardContextual"/>
          </w:rPr>
          <w:tab/>
        </w:r>
        <w:r w:rsidRPr="005E3417">
          <w:rPr>
            <w:rStyle w:val="Hyperlink"/>
            <w:rFonts w:cs="Arial"/>
            <w:b w:val="0"/>
            <w:bCs/>
            <w:noProof/>
          </w:rPr>
          <w:t>Topological consistency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_Toc175558616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26</w:t>
        </w:r>
        <w:r w:rsidRPr="005E3417">
          <w:rPr>
            <w:rFonts w:cs="Arial"/>
            <w:b w:val="0"/>
            <w:bCs/>
            <w:noProof/>
            <w:webHidden/>
          </w:rPr>
          <w:fldChar w:fldCharType="end"/>
        </w:r>
      </w:hyperlink>
    </w:p>
    <w:p w14:paraId="2F4AEB2B" w14:textId="5DF4E1E5" w:rsidR="005E3417" w:rsidRPr="005E3417" w:rsidRDefault="005E3417">
      <w:pPr>
        <w:pStyle w:val="TOC2"/>
        <w:rPr>
          <w:rFonts w:eastAsiaTheme="minorEastAsia" w:cs="Arial"/>
          <w:b w:val="0"/>
          <w:bCs/>
          <w:noProof/>
          <w:kern w:val="2"/>
          <w:lang w:eastAsia="en-GB"/>
          <w14:ligatures w14:val="standardContextual"/>
        </w:rPr>
      </w:pPr>
      <w:hyperlink w:anchor="_Toc175558617" w:history="1">
        <w:r w:rsidRPr="005E3417">
          <w:rPr>
            <w:rStyle w:val="Hyperlink"/>
            <w:rFonts w:cs="Arial"/>
            <w:b w:val="0"/>
            <w:bCs/>
            <w:noProof/>
          </w:rPr>
          <w:t>6.4</w:t>
        </w:r>
        <w:r w:rsidRPr="005E3417">
          <w:rPr>
            <w:rFonts w:eastAsiaTheme="minorEastAsia" w:cs="Arial"/>
            <w:b w:val="0"/>
            <w:bCs/>
            <w:noProof/>
            <w:kern w:val="2"/>
            <w:lang w:eastAsia="en-GB"/>
            <w14:ligatures w14:val="standardContextual"/>
          </w:rPr>
          <w:tab/>
        </w:r>
        <w:r w:rsidRPr="005E3417">
          <w:rPr>
            <w:rStyle w:val="Hyperlink"/>
            <w:rFonts w:cs="Arial"/>
            <w:b w:val="0"/>
            <w:bCs/>
            <w:noProof/>
          </w:rPr>
          <w:t>Positional uncertainty and accuracy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_Toc175558617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26</w:t>
        </w:r>
        <w:r w:rsidRPr="005E3417">
          <w:rPr>
            <w:rFonts w:cs="Arial"/>
            <w:b w:val="0"/>
            <w:bCs/>
            <w:noProof/>
            <w:webHidden/>
          </w:rPr>
          <w:fldChar w:fldCharType="end"/>
        </w:r>
      </w:hyperlink>
    </w:p>
    <w:p w14:paraId="682C9A93" w14:textId="255436FD" w:rsidR="005E3417" w:rsidRPr="005E3417" w:rsidRDefault="005E3417">
      <w:pPr>
        <w:pStyle w:val="TOC3"/>
        <w:rPr>
          <w:rFonts w:eastAsiaTheme="minorEastAsia" w:cs="Arial"/>
          <w:b w:val="0"/>
          <w:bCs/>
          <w:noProof/>
          <w:kern w:val="2"/>
          <w:lang w:eastAsia="en-GB"/>
          <w14:ligatures w14:val="standardContextual"/>
        </w:rPr>
      </w:pPr>
      <w:hyperlink w:anchor="_Toc175558618" w:history="1">
        <w:r w:rsidRPr="005E3417">
          <w:rPr>
            <w:rStyle w:val="Hyperlink"/>
            <w:rFonts w:cs="Arial"/>
            <w:b w:val="0"/>
            <w:bCs/>
            <w:noProof/>
          </w:rPr>
          <w:t>6.4.1</w:t>
        </w:r>
        <w:r w:rsidRPr="005E3417">
          <w:rPr>
            <w:rFonts w:eastAsiaTheme="minorEastAsia" w:cs="Arial"/>
            <w:b w:val="0"/>
            <w:bCs/>
            <w:noProof/>
            <w:kern w:val="2"/>
            <w:lang w:eastAsia="en-GB"/>
            <w14:ligatures w14:val="standardContextual"/>
          </w:rPr>
          <w:tab/>
        </w:r>
        <w:r w:rsidRPr="005E3417">
          <w:rPr>
            <w:rStyle w:val="Hyperlink"/>
            <w:rFonts w:cs="Arial"/>
            <w:b w:val="0"/>
            <w:bCs/>
            <w:noProof/>
          </w:rPr>
          <w:t>Absolute or external accuracy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_Toc175558618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26</w:t>
        </w:r>
        <w:r w:rsidRPr="005E3417">
          <w:rPr>
            <w:rFonts w:cs="Arial"/>
            <w:b w:val="0"/>
            <w:bCs/>
            <w:noProof/>
            <w:webHidden/>
          </w:rPr>
          <w:fldChar w:fldCharType="end"/>
        </w:r>
      </w:hyperlink>
    </w:p>
    <w:p w14:paraId="1232DDF6" w14:textId="23C93880" w:rsidR="005E3417" w:rsidRPr="005E3417" w:rsidRDefault="005E3417">
      <w:pPr>
        <w:pStyle w:val="TOC3"/>
        <w:rPr>
          <w:rFonts w:eastAsiaTheme="minorEastAsia" w:cs="Arial"/>
          <w:b w:val="0"/>
          <w:bCs/>
          <w:noProof/>
          <w:kern w:val="2"/>
          <w:lang w:eastAsia="en-GB"/>
          <w14:ligatures w14:val="standardContextual"/>
        </w:rPr>
      </w:pPr>
      <w:hyperlink w:anchor="_Toc175558619" w:history="1">
        <w:r w:rsidRPr="005E3417">
          <w:rPr>
            <w:rStyle w:val="Hyperlink"/>
            <w:rFonts w:cs="Arial"/>
            <w:b w:val="0"/>
            <w:bCs/>
            <w:noProof/>
          </w:rPr>
          <w:t>6.4.2</w:t>
        </w:r>
        <w:r w:rsidRPr="005E3417">
          <w:rPr>
            <w:rFonts w:eastAsiaTheme="minorEastAsia" w:cs="Arial"/>
            <w:b w:val="0"/>
            <w:bCs/>
            <w:noProof/>
            <w:kern w:val="2"/>
            <w:lang w:eastAsia="en-GB"/>
            <w14:ligatures w14:val="standardContextual"/>
          </w:rPr>
          <w:tab/>
        </w:r>
        <w:r w:rsidRPr="005E3417">
          <w:rPr>
            <w:rStyle w:val="Hyperlink"/>
            <w:rFonts w:cs="Arial"/>
            <w:b w:val="0"/>
            <w:bCs/>
            <w:noProof/>
          </w:rPr>
          <w:t>Vertical position accuracy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_Toc175558619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26</w:t>
        </w:r>
        <w:r w:rsidRPr="005E3417">
          <w:rPr>
            <w:rFonts w:cs="Arial"/>
            <w:b w:val="0"/>
            <w:bCs/>
            <w:noProof/>
            <w:webHidden/>
          </w:rPr>
          <w:fldChar w:fldCharType="end"/>
        </w:r>
      </w:hyperlink>
    </w:p>
    <w:p w14:paraId="4479D0B4" w14:textId="5A4E53DC" w:rsidR="005E3417" w:rsidRPr="005E3417" w:rsidRDefault="005E3417">
      <w:pPr>
        <w:pStyle w:val="TOC3"/>
        <w:rPr>
          <w:rFonts w:eastAsiaTheme="minorEastAsia" w:cs="Arial"/>
          <w:b w:val="0"/>
          <w:bCs/>
          <w:noProof/>
          <w:kern w:val="2"/>
          <w:lang w:eastAsia="en-GB"/>
          <w14:ligatures w14:val="standardContextual"/>
        </w:rPr>
      </w:pPr>
      <w:hyperlink w:anchor="_Toc175558620" w:history="1">
        <w:r w:rsidRPr="005E3417">
          <w:rPr>
            <w:rStyle w:val="Hyperlink"/>
            <w:rFonts w:cs="Arial"/>
            <w:b w:val="0"/>
            <w:bCs/>
            <w:noProof/>
          </w:rPr>
          <w:t>6.4.3</w:t>
        </w:r>
        <w:r w:rsidRPr="005E3417">
          <w:rPr>
            <w:rFonts w:eastAsiaTheme="minorEastAsia" w:cs="Arial"/>
            <w:b w:val="0"/>
            <w:bCs/>
            <w:noProof/>
            <w:kern w:val="2"/>
            <w:lang w:eastAsia="en-GB"/>
            <w14:ligatures w14:val="standardContextual"/>
          </w:rPr>
          <w:tab/>
        </w:r>
        <w:r w:rsidRPr="005E3417">
          <w:rPr>
            <w:rStyle w:val="Hyperlink"/>
            <w:rFonts w:cs="Arial"/>
            <w:b w:val="0"/>
            <w:bCs/>
            <w:noProof/>
          </w:rPr>
          <w:t>Horizontal position accuracy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_Toc175558620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26</w:t>
        </w:r>
        <w:r w:rsidRPr="005E3417">
          <w:rPr>
            <w:rFonts w:cs="Arial"/>
            <w:b w:val="0"/>
            <w:bCs/>
            <w:noProof/>
            <w:webHidden/>
          </w:rPr>
          <w:fldChar w:fldCharType="end"/>
        </w:r>
      </w:hyperlink>
    </w:p>
    <w:p w14:paraId="104854EC" w14:textId="0648525D" w:rsidR="005E3417" w:rsidRPr="005E3417" w:rsidRDefault="005E3417">
      <w:pPr>
        <w:pStyle w:val="TOC3"/>
        <w:rPr>
          <w:rFonts w:eastAsiaTheme="minorEastAsia" w:cs="Arial"/>
          <w:b w:val="0"/>
          <w:bCs/>
          <w:noProof/>
          <w:kern w:val="2"/>
          <w:lang w:eastAsia="en-GB"/>
          <w14:ligatures w14:val="standardContextual"/>
        </w:rPr>
      </w:pPr>
      <w:hyperlink w:anchor="_Toc175558621" w:history="1">
        <w:r w:rsidRPr="005E3417">
          <w:rPr>
            <w:rStyle w:val="Hyperlink"/>
            <w:rFonts w:cs="Arial"/>
            <w:b w:val="0"/>
            <w:bCs/>
            <w:noProof/>
          </w:rPr>
          <w:t>6.4.4</w:t>
        </w:r>
        <w:r w:rsidRPr="005E3417">
          <w:rPr>
            <w:rFonts w:eastAsiaTheme="minorEastAsia" w:cs="Arial"/>
            <w:b w:val="0"/>
            <w:bCs/>
            <w:noProof/>
            <w:kern w:val="2"/>
            <w:lang w:eastAsia="en-GB"/>
            <w14:ligatures w14:val="standardContextual"/>
          </w:rPr>
          <w:tab/>
        </w:r>
        <w:r w:rsidRPr="005E3417">
          <w:rPr>
            <w:rStyle w:val="Hyperlink"/>
            <w:rFonts w:cs="Arial"/>
            <w:b w:val="0"/>
            <w:bCs/>
            <w:noProof/>
          </w:rPr>
          <w:t>Relative or internal accuracy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_Toc175558621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26</w:t>
        </w:r>
        <w:r w:rsidRPr="005E3417">
          <w:rPr>
            <w:rFonts w:cs="Arial"/>
            <w:b w:val="0"/>
            <w:bCs/>
            <w:noProof/>
            <w:webHidden/>
          </w:rPr>
          <w:fldChar w:fldCharType="end"/>
        </w:r>
      </w:hyperlink>
    </w:p>
    <w:p w14:paraId="41EE98CF" w14:textId="0660C88C" w:rsidR="005E3417" w:rsidRPr="005E3417" w:rsidRDefault="005E3417">
      <w:pPr>
        <w:pStyle w:val="TOC3"/>
        <w:rPr>
          <w:rFonts w:eastAsiaTheme="minorEastAsia" w:cs="Arial"/>
          <w:b w:val="0"/>
          <w:bCs/>
          <w:noProof/>
          <w:kern w:val="2"/>
          <w:lang w:eastAsia="en-GB"/>
          <w14:ligatures w14:val="standardContextual"/>
        </w:rPr>
      </w:pPr>
      <w:hyperlink w:anchor="_Toc175558622" w:history="1">
        <w:r w:rsidRPr="005E3417">
          <w:rPr>
            <w:rStyle w:val="Hyperlink"/>
            <w:rFonts w:cs="Arial"/>
            <w:b w:val="0"/>
            <w:bCs/>
            <w:noProof/>
          </w:rPr>
          <w:t>6.4.5</w:t>
        </w:r>
        <w:r w:rsidRPr="005E3417">
          <w:rPr>
            <w:rFonts w:eastAsiaTheme="minorEastAsia" w:cs="Arial"/>
            <w:b w:val="0"/>
            <w:bCs/>
            <w:noProof/>
            <w:kern w:val="2"/>
            <w:lang w:eastAsia="en-GB"/>
            <w14:ligatures w14:val="standardContextual"/>
          </w:rPr>
          <w:tab/>
        </w:r>
        <w:r w:rsidRPr="005E3417">
          <w:rPr>
            <w:rStyle w:val="Hyperlink"/>
            <w:rFonts w:cs="Arial"/>
            <w:b w:val="0"/>
            <w:bCs/>
            <w:noProof/>
          </w:rPr>
          <w:t>Gridded data positional accuracy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_Toc175558622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26</w:t>
        </w:r>
        <w:r w:rsidRPr="005E3417">
          <w:rPr>
            <w:rFonts w:cs="Arial"/>
            <w:b w:val="0"/>
            <w:bCs/>
            <w:noProof/>
            <w:webHidden/>
          </w:rPr>
          <w:fldChar w:fldCharType="end"/>
        </w:r>
      </w:hyperlink>
    </w:p>
    <w:p w14:paraId="79690414" w14:textId="727898E6" w:rsidR="005E3417" w:rsidRPr="005E3417" w:rsidRDefault="005E3417">
      <w:pPr>
        <w:pStyle w:val="TOC2"/>
        <w:rPr>
          <w:rFonts w:eastAsiaTheme="minorEastAsia" w:cs="Arial"/>
          <w:b w:val="0"/>
          <w:bCs/>
          <w:noProof/>
          <w:kern w:val="2"/>
          <w:lang w:eastAsia="en-GB"/>
          <w14:ligatures w14:val="standardContextual"/>
        </w:rPr>
      </w:pPr>
      <w:hyperlink w:anchor="_Toc175558623" w:history="1">
        <w:r w:rsidRPr="005E3417">
          <w:rPr>
            <w:rStyle w:val="Hyperlink"/>
            <w:rFonts w:cs="Arial"/>
            <w:b w:val="0"/>
            <w:bCs/>
            <w:noProof/>
          </w:rPr>
          <w:t>6.5</w:t>
        </w:r>
        <w:r w:rsidRPr="005E3417">
          <w:rPr>
            <w:rFonts w:eastAsiaTheme="minorEastAsia" w:cs="Arial"/>
            <w:b w:val="0"/>
            <w:bCs/>
            <w:noProof/>
            <w:kern w:val="2"/>
            <w:lang w:eastAsia="en-GB"/>
            <w14:ligatures w14:val="standardContextual"/>
          </w:rPr>
          <w:tab/>
        </w:r>
        <w:r w:rsidRPr="005E3417">
          <w:rPr>
            <w:rStyle w:val="Hyperlink"/>
            <w:rFonts w:cs="Arial"/>
            <w:b w:val="0"/>
            <w:bCs/>
            <w:noProof/>
          </w:rPr>
          <w:t>Thematic accuracy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_Toc175558623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27</w:t>
        </w:r>
        <w:r w:rsidRPr="005E3417">
          <w:rPr>
            <w:rFonts w:cs="Arial"/>
            <w:b w:val="0"/>
            <w:bCs/>
            <w:noProof/>
            <w:webHidden/>
          </w:rPr>
          <w:fldChar w:fldCharType="end"/>
        </w:r>
      </w:hyperlink>
    </w:p>
    <w:p w14:paraId="4CCE6D06" w14:textId="15E4C829" w:rsidR="005E3417" w:rsidRPr="005E3417" w:rsidRDefault="005E3417">
      <w:pPr>
        <w:pStyle w:val="TOC3"/>
        <w:rPr>
          <w:rFonts w:eastAsiaTheme="minorEastAsia" w:cs="Arial"/>
          <w:b w:val="0"/>
          <w:bCs/>
          <w:noProof/>
          <w:kern w:val="2"/>
          <w:lang w:eastAsia="en-GB"/>
          <w14:ligatures w14:val="standardContextual"/>
        </w:rPr>
      </w:pPr>
      <w:hyperlink w:anchor="_Toc175558624" w:history="1">
        <w:r w:rsidRPr="005E3417">
          <w:rPr>
            <w:rStyle w:val="Hyperlink"/>
            <w:rFonts w:cs="Arial"/>
            <w:b w:val="0"/>
            <w:bCs/>
            <w:noProof/>
          </w:rPr>
          <w:t>6.5.1</w:t>
        </w:r>
        <w:r w:rsidRPr="005E3417">
          <w:rPr>
            <w:rFonts w:eastAsiaTheme="minorEastAsia" w:cs="Arial"/>
            <w:b w:val="0"/>
            <w:bCs/>
            <w:noProof/>
            <w:kern w:val="2"/>
            <w:lang w:eastAsia="en-GB"/>
            <w14:ligatures w14:val="standardContextual"/>
          </w:rPr>
          <w:tab/>
        </w:r>
        <w:r w:rsidRPr="005E3417">
          <w:rPr>
            <w:rStyle w:val="Hyperlink"/>
            <w:rFonts w:cs="Arial"/>
            <w:b w:val="0"/>
            <w:bCs/>
            <w:noProof/>
          </w:rPr>
          <w:t>Thematic classification correctness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_Toc175558624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27</w:t>
        </w:r>
        <w:r w:rsidRPr="005E3417">
          <w:rPr>
            <w:rFonts w:cs="Arial"/>
            <w:b w:val="0"/>
            <w:bCs/>
            <w:noProof/>
            <w:webHidden/>
          </w:rPr>
          <w:fldChar w:fldCharType="end"/>
        </w:r>
      </w:hyperlink>
    </w:p>
    <w:p w14:paraId="26395F77" w14:textId="0A35082B" w:rsidR="005E3417" w:rsidRPr="005E3417" w:rsidRDefault="005E3417">
      <w:pPr>
        <w:pStyle w:val="TOC3"/>
        <w:rPr>
          <w:rFonts w:eastAsiaTheme="minorEastAsia" w:cs="Arial"/>
          <w:b w:val="0"/>
          <w:bCs/>
          <w:noProof/>
          <w:kern w:val="2"/>
          <w:lang w:eastAsia="en-GB"/>
          <w14:ligatures w14:val="standardContextual"/>
        </w:rPr>
      </w:pPr>
      <w:hyperlink w:anchor="_Toc175558625" w:history="1">
        <w:r w:rsidRPr="005E3417">
          <w:rPr>
            <w:rStyle w:val="Hyperlink"/>
            <w:rFonts w:cs="Arial"/>
            <w:b w:val="0"/>
            <w:bCs/>
            <w:noProof/>
          </w:rPr>
          <w:t>6.5.2</w:t>
        </w:r>
        <w:r w:rsidRPr="005E3417">
          <w:rPr>
            <w:rFonts w:eastAsiaTheme="minorEastAsia" w:cs="Arial"/>
            <w:b w:val="0"/>
            <w:bCs/>
            <w:noProof/>
            <w:kern w:val="2"/>
            <w:lang w:eastAsia="en-GB"/>
            <w14:ligatures w14:val="standardContextual"/>
          </w:rPr>
          <w:tab/>
        </w:r>
        <w:r w:rsidRPr="005E3417">
          <w:rPr>
            <w:rStyle w:val="Hyperlink"/>
            <w:rFonts w:cs="Arial"/>
            <w:b w:val="0"/>
            <w:bCs/>
            <w:noProof/>
          </w:rPr>
          <w:t>Non-quantitative attribute accuracy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_Toc175558625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27</w:t>
        </w:r>
        <w:r w:rsidRPr="005E3417">
          <w:rPr>
            <w:rFonts w:cs="Arial"/>
            <w:b w:val="0"/>
            <w:bCs/>
            <w:noProof/>
            <w:webHidden/>
          </w:rPr>
          <w:fldChar w:fldCharType="end"/>
        </w:r>
      </w:hyperlink>
    </w:p>
    <w:p w14:paraId="02101B5F" w14:textId="1688420D" w:rsidR="005E3417" w:rsidRPr="005E3417" w:rsidRDefault="005E3417">
      <w:pPr>
        <w:pStyle w:val="TOC3"/>
        <w:rPr>
          <w:rFonts w:eastAsiaTheme="minorEastAsia" w:cs="Arial"/>
          <w:b w:val="0"/>
          <w:bCs/>
          <w:noProof/>
          <w:kern w:val="2"/>
          <w:lang w:eastAsia="en-GB"/>
          <w14:ligatures w14:val="standardContextual"/>
        </w:rPr>
      </w:pPr>
      <w:hyperlink w:anchor="_Toc175558626" w:history="1">
        <w:r w:rsidRPr="005E3417">
          <w:rPr>
            <w:rStyle w:val="Hyperlink"/>
            <w:rFonts w:cs="Arial"/>
            <w:b w:val="0"/>
            <w:bCs/>
            <w:noProof/>
          </w:rPr>
          <w:t>6.5.3</w:t>
        </w:r>
        <w:r w:rsidRPr="005E3417">
          <w:rPr>
            <w:rFonts w:eastAsiaTheme="minorEastAsia" w:cs="Arial"/>
            <w:b w:val="0"/>
            <w:bCs/>
            <w:noProof/>
            <w:kern w:val="2"/>
            <w:lang w:eastAsia="en-GB"/>
            <w14:ligatures w14:val="standardContextual"/>
          </w:rPr>
          <w:tab/>
        </w:r>
        <w:r w:rsidRPr="005E3417">
          <w:rPr>
            <w:rStyle w:val="Hyperlink"/>
            <w:rFonts w:cs="Arial"/>
            <w:b w:val="0"/>
            <w:bCs/>
            <w:noProof/>
          </w:rPr>
          <w:t>Quantitative attribute accuracy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_Toc175558626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27</w:t>
        </w:r>
        <w:r w:rsidRPr="005E3417">
          <w:rPr>
            <w:rFonts w:cs="Arial"/>
            <w:b w:val="0"/>
            <w:bCs/>
            <w:noProof/>
            <w:webHidden/>
          </w:rPr>
          <w:fldChar w:fldCharType="end"/>
        </w:r>
      </w:hyperlink>
    </w:p>
    <w:p w14:paraId="3EF6B566" w14:textId="5458EE33" w:rsidR="005E3417" w:rsidRPr="005E3417" w:rsidRDefault="005E3417">
      <w:pPr>
        <w:pStyle w:val="TOC2"/>
        <w:rPr>
          <w:rFonts w:eastAsiaTheme="minorEastAsia" w:cs="Arial"/>
          <w:b w:val="0"/>
          <w:bCs/>
          <w:noProof/>
          <w:kern w:val="2"/>
          <w:lang w:eastAsia="en-GB"/>
          <w14:ligatures w14:val="standardContextual"/>
        </w:rPr>
      </w:pPr>
      <w:hyperlink w:anchor="_Toc175558627" w:history="1">
        <w:r w:rsidRPr="005E3417">
          <w:rPr>
            <w:rStyle w:val="Hyperlink"/>
            <w:rFonts w:cs="Arial"/>
            <w:b w:val="0"/>
            <w:bCs/>
            <w:noProof/>
          </w:rPr>
          <w:t>6.6</w:t>
        </w:r>
        <w:r w:rsidRPr="005E3417">
          <w:rPr>
            <w:rFonts w:eastAsiaTheme="minorEastAsia" w:cs="Arial"/>
            <w:b w:val="0"/>
            <w:bCs/>
            <w:noProof/>
            <w:kern w:val="2"/>
            <w:lang w:eastAsia="en-GB"/>
            <w14:ligatures w14:val="standardContextual"/>
          </w:rPr>
          <w:tab/>
        </w:r>
        <w:r w:rsidRPr="005E3417">
          <w:rPr>
            <w:rStyle w:val="Hyperlink"/>
            <w:rFonts w:cs="Arial"/>
            <w:b w:val="0"/>
            <w:bCs/>
            <w:noProof/>
          </w:rPr>
          <w:t>Temporal quality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_Toc175558627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27</w:t>
        </w:r>
        <w:r w:rsidRPr="005E3417">
          <w:rPr>
            <w:rFonts w:cs="Arial"/>
            <w:b w:val="0"/>
            <w:bCs/>
            <w:noProof/>
            <w:webHidden/>
          </w:rPr>
          <w:fldChar w:fldCharType="end"/>
        </w:r>
      </w:hyperlink>
    </w:p>
    <w:p w14:paraId="1999D224" w14:textId="608C219F" w:rsidR="005E3417" w:rsidRPr="005E3417" w:rsidRDefault="005E3417">
      <w:pPr>
        <w:pStyle w:val="TOC3"/>
        <w:rPr>
          <w:rFonts w:eastAsiaTheme="minorEastAsia" w:cs="Arial"/>
          <w:b w:val="0"/>
          <w:bCs/>
          <w:noProof/>
          <w:kern w:val="2"/>
          <w:lang w:eastAsia="en-GB"/>
          <w14:ligatures w14:val="standardContextual"/>
        </w:rPr>
      </w:pPr>
      <w:hyperlink w:anchor="_Toc175558628" w:history="1">
        <w:r w:rsidRPr="005E3417">
          <w:rPr>
            <w:rStyle w:val="Hyperlink"/>
            <w:rFonts w:cs="Arial"/>
            <w:b w:val="0"/>
            <w:bCs/>
            <w:noProof/>
          </w:rPr>
          <w:t>6.6.1</w:t>
        </w:r>
        <w:r w:rsidRPr="005E3417">
          <w:rPr>
            <w:rFonts w:eastAsiaTheme="minorEastAsia" w:cs="Arial"/>
            <w:b w:val="0"/>
            <w:bCs/>
            <w:noProof/>
            <w:kern w:val="2"/>
            <w:lang w:eastAsia="en-GB"/>
            <w14:ligatures w14:val="standardContextual"/>
          </w:rPr>
          <w:tab/>
        </w:r>
        <w:r w:rsidRPr="005E3417">
          <w:rPr>
            <w:rStyle w:val="Hyperlink"/>
            <w:rFonts w:cs="Arial"/>
            <w:b w:val="0"/>
            <w:bCs/>
            <w:noProof/>
          </w:rPr>
          <w:t>Temporal consistency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_Toc175558628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27</w:t>
        </w:r>
        <w:r w:rsidRPr="005E3417">
          <w:rPr>
            <w:rFonts w:cs="Arial"/>
            <w:b w:val="0"/>
            <w:bCs/>
            <w:noProof/>
            <w:webHidden/>
          </w:rPr>
          <w:fldChar w:fldCharType="end"/>
        </w:r>
      </w:hyperlink>
    </w:p>
    <w:p w14:paraId="3D1F6F84" w14:textId="63219C09" w:rsidR="005E3417" w:rsidRPr="005E3417" w:rsidRDefault="005E3417">
      <w:pPr>
        <w:pStyle w:val="TOC3"/>
        <w:rPr>
          <w:rFonts w:eastAsiaTheme="minorEastAsia" w:cs="Arial"/>
          <w:b w:val="0"/>
          <w:bCs/>
          <w:noProof/>
          <w:kern w:val="2"/>
          <w:lang w:eastAsia="en-GB"/>
          <w14:ligatures w14:val="standardContextual"/>
        </w:rPr>
      </w:pPr>
      <w:hyperlink w:anchor="_Toc175558629" w:history="1">
        <w:r w:rsidRPr="005E3417">
          <w:rPr>
            <w:rStyle w:val="Hyperlink"/>
            <w:rFonts w:cs="Arial"/>
            <w:b w:val="0"/>
            <w:bCs/>
            <w:noProof/>
          </w:rPr>
          <w:t>6.6.2</w:t>
        </w:r>
        <w:r w:rsidRPr="005E3417">
          <w:rPr>
            <w:rFonts w:eastAsiaTheme="minorEastAsia" w:cs="Arial"/>
            <w:b w:val="0"/>
            <w:bCs/>
            <w:noProof/>
            <w:kern w:val="2"/>
            <w:lang w:eastAsia="en-GB"/>
            <w14:ligatures w14:val="standardContextual"/>
          </w:rPr>
          <w:tab/>
        </w:r>
        <w:r w:rsidRPr="005E3417">
          <w:rPr>
            <w:rStyle w:val="Hyperlink"/>
            <w:rFonts w:cs="Arial"/>
            <w:b w:val="0"/>
            <w:bCs/>
            <w:noProof/>
          </w:rPr>
          <w:t>Temporal validity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_Toc175558629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27</w:t>
        </w:r>
        <w:r w:rsidRPr="005E3417">
          <w:rPr>
            <w:rFonts w:cs="Arial"/>
            <w:b w:val="0"/>
            <w:bCs/>
            <w:noProof/>
            <w:webHidden/>
          </w:rPr>
          <w:fldChar w:fldCharType="end"/>
        </w:r>
      </w:hyperlink>
    </w:p>
    <w:p w14:paraId="7A05FCE2" w14:textId="48617590" w:rsidR="005E3417" w:rsidRPr="005E3417" w:rsidRDefault="005E3417">
      <w:pPr>
        <w:pStyle w:val="TOC3"/>
        <w:rPr>
          <w:rFonts w:eastAsiaTheme="minorEastAsia" w:cs="Arial"/>
          <w:b w:val="0"/>
          <w:bCs/>
          <w:noProof/>
          <w:kern w:val="2"/>
          <w:lang w:eastAsia="en-GB"/>
          <w14:ligatures w14:val="standardContextual"/>
        </w:rPr>
      </w:pPr>
      <w:hyperlink w:anchor="_Toc175558630" w:history="1">
        <w:r w:rsidRPr="005E3417">
          <w:rPr>
            <w:rStyle w:val="Hyperlink"/>
            <w:rFonts w:cs="Arial"/>
            <w:b w:val="0"/>
            <w:bCs/>
            <w:noProof/>
          </w:rPr>
          <w:t>6.6.3</w:t>
        </w:r>
        <w:r w:rsidRPr="005E3417">
          <w:rPr>
            <w:rFonts w:eastAsiaTheme="minorEastAsia" w:cs="Arial"/>
            <w:b w:val="0"/>
            <w:bCs/>
            <w:noProof/>
            <w:kern w:val="2"/>
            <w:lang w:eastAsia="en-GB"/>
            <w14:ligatures w14:val="standardContextual"/>
          </w:rPr>
          <w:tab/>
        </w:r>
        <w:r w:rsidRPr="005E3417">
          <w:rPr>
            <w:rStyle w:val="Hyperlink"/>
            <w:rFonts w:cs="Arial"/>
            <w:b w:val="0"/>
            <w:bCs/>
            <w:noProof/>
          </w:rPr>
          <w:t>Temporal accuracy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_Toc175558630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28</w:t>
        </w:r>
        <w:r w:rsidRPr="005E3417">
          <w:rPr>
            <w:rFonts w:cs="Arial"/>
            <w:b w:val="0"/>
            <w:bCs/>
            <w:noProof/>
            <w:webHidden/>
          </w:rPr>
          <w:fldChar w:fldCharType="end"/>
        </w:r>
      </w:hyperlink>
    </w:p>
    <w:p w14:paraId="52C35373" w14:textId="68D2712B" w:rsidR="005E3417" w:rsidRPr="005E3417" w:rsidRDefault="005E3417">
      <w:pPr>
        <w:pStyle w:val="TOC2"/>
        <w:rPr>
          <w:rFonts w:eastAsiaTheme="minorEastAsia" w:cs="Arial"/>
          <w:b w:val="0"/>
          <w:bCs/>
          <w:noProof/>
          <w:kern w:val="2"/>
          <w:lang w:eastAsia="en-GB"/>
          <w14:ligatures w14:val="standardContextual"/>
        </w:rPr>
      </w:pPr>
      <w:hyperlink w:anchor="_Toc175558631" w:history="1">
        <w:r w:rsidRPr="005E3417">
          <w:rPr>
            <w:rStyle w:val="Hyperlink"/>
            <w:rFonts w:cs="Arial"/>
            <w:b w:val="0"/>
            <w:bCs/>
            <w:noProof/>
          </w:rPr>
          <w:t>6.7</w:t>
        </w:r>
        <w:r w:rsidRPr="005E3417">
          <w:rPr>
            <w:rFonts w:eastAsiaTheme="minorEastAsia" w:cs="Arial"/>
            <w:b w:val="0"/>
            <w:bCs/>
            <w:noProof/>
            <w:kern w:val="2"/>
            <w:lang w:eastAsia="en-GB"/>
            <w14:ligatures w14:val="standardContextual"/>
          </w:rPr>
          <w:tab/>
        </w:r>
        <w:r w:rsidRPr="005E3417">
          <w:rPr>
            <w:rStyle w:val="Hyperlink"/>
            <w:rFonts w:cs="Arial"/>
            <w:b w:val="0"/>
            <w:bCs/>
            <w:noProof/>
          </w:rPr>
          <w:t>Aggregation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_Toc175558631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28</w:t>
        </w:r>
        <w:r w:rsidRPr="005E3417">
          <w:rPr>
            <w:rFonts w:cs="Arial"/>
            <w:b w:val="0"/>
            <w:bCs/>
            <w:noProof/>
            <w:webHidden/>
          </w:rPr>
          <w:fldChar w:fldCharType="end"/>
        </w:r>
      </w:hyperlink>
    </w:p>
    <w:p w14:paraId="2A654B9B" w14:textId="6CFA8BFC" w:rsidR="005E3417" w:rsidRPr="005E3417" w:rsidRDefault="005E3417">
      <w:pPr>
        <w:pStyle w:val="TOC2"/>
        <w:rPr>
          <w:rFonts w:eastAsiaTheme="minorEastAsia" w:cs="Arial"/>
          <w:b w:val="0"/>
          <w:bCs/>
          <w:noProof/>
          <w:kern w:val="2"/>
          <w:lang w:eastAsia="en-GB"/>
          <w14:ligatures w14:val="standardContextual"/>
        </w:rPr>
      </w:pPr>
      <w:hyperlink w:anchor="_Toc175558632" w:history="1">
        <w:r w:rsidRPr="005E3417">
          <w:rPr>
            <w:rStyle w:val="Hyperlink"/>
            <w:rFonts w:cs="Arial"/>
            <w:b w:val="0"/>
            <w:bCs/>
            <w:noProof/>
          </w:rPr>
          <w:t>6.8</w:t>
        </w:r>
        <w:r w:rsidRPr="005E3417">
          <w:rPr>
            <w:rFonts w:eastAsiaTheme="minorEastAsia" w:cs="Arial"/>
            <w:b w:val="0"/>
            <w:bCs/>
            <w:noProof/>
            <w:kern w:val="2"/>
            <w:lang w:eastAsia="en-GB"/>
            <w14:ligatures w14:val="standardContextual"/>
          </w:rPr>
          <w:tab/>
        </w:r>
        <w:r w:rsidRPr="005E3417">
          <w:rPr>
            <w:rStyle w:val="Hyperlink"/>
            <w:rFonts w:cs="Arial"/>
            <w:b w:val="0"/>
            <w:bCs/>
            <w:noProof/>
          </w:rPr>
          <w:t>Data compliance and usability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_Toc175558632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28</w:t>
        </w:r>
        <w:r w:rsidRPr="005E3417">
          <w:rPr>
            <w:rFonts w:cs="Arial"/>
            <w:b w:val="0"/>
            <w:bCs/>
            <w:noProof/>
            <w:webHidden/>
          </w:rPr>
          <w:fldChar w:fldCharType="end"/>
        </w:r>
      </w:hyperlink>
    </w:p>
    <w:p w14:paraId="0B123135" w14:textId="2D352714" w:rsidR="005E3417" w:rsidRPr="005E3417" w:rsidRDefault="005E3417">
      <w:pPr>
        <w:pStyle w:val="TOC1"/>
        <w:rPr>
          <w:rFonts w:eastAsiaTheme="minorEastAsia" w:cs="Arial"/>
          <w:b w:val="0"/>
          <w:bCs/>
          <w:noProof/>
          <w:kern w:val="2"/>
          <w:lang w:eastAsia="en-GB"/>
          <w14:ligatures w14:val="standardContextual"/>
        </w:rPr>
      </w:pPr>
      <w:hyperlink w:anchor="_Toc175558633" w:history="1">
        <w:r w:rsidRPr="005E3417">
          <w:rPr>
            <w:rStyle w:val="Hyperlink"/>
            <w:rFonts w:cs="Arial"/>
            <w:b w:val="0"/>
            <w:bCs/>
            <w:noProof/>
          </w:rPr>
          <w:t>7</w:t>
        </w:r>
        <w:r w:rsidRPr="005E3417">
          <w:rPr>
            <w:rFonts w:eastAsiaTheme="minorEastAsia" w:cs="Arial"/>
            <w:b w:val="0"/>
            <w:bCs/>
            <w:noProof/>
            <w:kern w:val="2"/>
            <w:lang w:eastAsia="en-GB"/>
            <w14:ligatures w14:val="standardContextual"/>
          </w:rPr>
          <w:tab/>
        </w:r>
        <w:r w:rsidRPr="005E3417">
          <w:rPr>
            <w:rStyle w:val="Hyperlink"/>
            <w:rFonts w:cs="Arial"/>
            <w:b w:val="0"/>
            <w:bCs/>
            <w:noProof/>
          </w:rPr>
          <w:t>Data Capture and Classification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_Toc175558633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28</w:t>
        </w:r>
        <w:r w:rsidRPr="005E3417">
          <w:rPr>
            <w:rFonts w:cs="Arial"/>
            <w:b w:val="0"/>
            <w:bCs/>
            <w:noProof/>
            <w:webHidden/>
          </w:rPr>
          <w:fldChar w:fldCharType="end"/>
        </w:r>
      </w:hyperlink>
    </w:p>
    <w:p w14:paraId="53F6850F" w14:textId="04C6FFCC" w:rsidR="005E3417" w:rsidRPr="005E3417" w:rsidRDefault="005E3417">
      <w:pPr>
        <w:pStyle w:val="TOC1"/>
        <w:rPr>
          <w:rFonts w:eastAsiaTheme="minorEastAsia" w:cs="Arial"/>
          <w:b w:val="0"/>
          <w:bCs/>
          <w:noProof/>
          <w:kern w:val="2"/>
          <w:lang w:eastAsia="en-GB"/>
          <w14:ligatures w14:val="standardContextual"/>
        </w:rPr>
      </w:pPr>
      <w:hyperlink w:anchor="_Toc175558634" w:history="1">
        <w:r w:rsidRPr="005E3417">
          <w:rPr>
            <w:rStyle w:val="Hyperlink"/>
            <w:rFonts w:cs="Arial"/>
            <w:b w:val="0"/>
            <w:bCs/>
            <w:noProof/>
          </w:rPr>
          <w:t>8</w:t>
        </w:r>
        <w:r w:rsidRPr="005E3417">
          <w:rPr>
            <w:rFonts w:eastAsiaTheme="minorEastAsia" w:cs="Arial"/>
            <w:b w:val="0"/>
            <w:bCs/>
            <w:noProof/>
            <w:kern w:val="2"/>
            <w:lang w:eastAsia="en-GB"/>
            <w14:ligatures w14:val="standardContextual"/>
          </w:rPr>
          <w:tab/>
        </w:r>
        <w:r w:rsidRPr="005E3417">
          <w:rPr>
            <w:rStyle w:val="Hyperlink"/>
            <w:rFonts w:cs="Arial"/>
            <w:b w:val="0"/>
            <w:bCs/>
            <w:noProof/>
          </w:rPr>
          <w:t>Maintenance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_Toc175558634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28</w:t>
        </w:r>
        <w:r w:rsidRPr="005E3417">
          <w:rPr>
            <w:rFonts w:cs="Arial"/>
            <w:b w:val="0"/>
            <w:bCs/>
            <w:noProof/>
            <w:webHidden/>
          </w:rPr>
          <w:fldChar w:fldCharType="end"/>
        </w:r>
      </w:hyperlink>
    </w:p>
    <w:p w14:paraId="335B833E" w14:textId="706DE661" w:rsidR="005E3417" w:rsidRPr="005E3417" w:rsidRDefault="005E3417">
      <w:pPr>
        <w:pStyle w:val="TOC2"/>
        <w:rPr>
          <w:rFonts w:eastAsiaTheme="minorEastAsia" w:cs="Arial"/>
          <w:b w:val="0"/>
          <w:bCs/>
          <w:noProof/>
          <w:kern w:val="2"/>
          <w:lang w:eastAsia="en-GB"/>
          <w14:ligatures w14:val="standardContextual"/>
        </w:rPr>
      </w:pPr>
      <w:hyperlink w:anchor="_Toc175558635" w:history="1">
        <w:r w:rsidRPr="005E3417">
          <w:rPr>
            <w:rStyle w:val="Hyperlink"/>
            <w:rFonts w:cs="Arial"/>
            <w:b w:val="0"/>
            <w:bCs/>
            <w:noProof/>
          </w:rPr>
          <w:t>8.1</w:t>
        </w:r>
        <w:r w:rsidRPr="005E3417">
          <w:rPr>
            <w:rFonts w:eastAsiaTheme="minorEastAsia" w:cs="Arial"/>
            <w:b w:val="0"/>
            <w:bCs/>
            <w:noProof/>
            <w:kern w:val="2"/>
            <w:lang w:eastAsia="en-GB"/>
            <w14:ligatures w14:val="standardContextual"/>
          </w:rPr>
          <w:tab/>
        </w:r>
        <w:r w:rsidRPr="005E3417">
          <w:rPr>
            <w:rStyle w:val="Hyperlink"/>
            <w:rFonts w:cs="Arial"/>
            <w:b w:val="0"/>
            <w:bCs/>
            <w:noProof/>
          </w:rPr>
          <w:t>Introduction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_Toc175558635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28</w:t>
        </w:r>
        <w:r w:rsidRPr="005E3417">
          <w:rPr>
            <w:rFonts w:cs="Arial"/>
            <w:b w:val="0"/>
            <w:bCs/>
            <w:noProof/>
            <w:webHidden/>
          </w:rPr>
          <w:fldChar w:fldCharType="end"/>
        </w:r>
      </w:hyperlink>
    </w:p>
    <w:p w14:paraId="58C69F7D" w14:textId="6FFE5F73" w:rsidR="005E3417" w:rsidRPr="005E3417" w:rsidRDefault="005E3417">
      <w:pPr>
        <w:pStyle w:val="TOC2"/>
        <w:rPr>
          <w:rFonts w:eastAsiaTheme="minorEastAsia" w:cs="Arial"/>
          <w:b w:val="0"/>
          <w:bCs/>
          <w:noProof/>
          <w:kern w:val="2"/>
          <w:lang w:eastAsia="en-GB"/>
          <w14:ligatures w14:val="standardContextual"/>
        </w:rPr>
      </w:pPr>
      <w:hyperlink w:anchor="_Toc175558636" w:history="1">
        <w:r w:rsidRPr="005E3417">
          <w:rPr>
            <w:rStyle w:val="Hyperlink"/>
            <w:rFonts w:cs="Arial"/>
            <w:b w:val="0"/>
            <w:bCs/>
            <w:noProof/>
          </w:rPr>
          <w:t>8.2</w:t>
        </w:r>
        <w:r w:rsidRPr="005E3417">
          <w:rPr>
            <w:rFonts w:eastAsiaTheme="minorEastAsia" w:cs="Arial"/>
            <w:b w:val="0"/>
            <w:bCs/>
            <w:noProof/>
            <w:kern w:val="2"/>
            <w:lang w:eastAsia="en-GB"/>
            <w14:ligatures w14:val="standardContextual"/>
          </w:rPr>
          <w:tab/>
        </w:r>
        <w:r w:rsidRPr="005E3417">
          <w:rPr>
            <w:rStyle w:val="Hyperlink"/>
            <w:rFonts w:cs="Arial"/>
            <w:b w:val="0"/>
            <w:bCs/>
            <w:noProof/>
          </w:rPr>
          <w:t>Maintenance and update frequency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_Toc175558636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28</w:t>
        </w:r>
        <w:r w:rsidRPr="005E3417">
          <w:rPr>
            <w:rFonts w:cs="Arial"/>
            <w:b w:val="0"/>
            <w:bCs/>
            <w:noProof/>
            <w:webHidden/>
          </w:rPr>
          <w:fldChar w:fldCharType="end"/>
        </w:r>
      </w:hyperlink>
    </w:p>
    <w:p w14:paraId="56E16091" w14:textId="04F6A428" w:rsidR="005E3417" w:rsidRPr="005E3417" w:rsidRDefault="005E3417">
      <w:pPr>
        <w:pStyle w:val="TOC2"/>
        <w:rPr>
          <w:rFonts w:eastAsiaTheme="minorEastAsia" w:cs="Arial"/>
          <w:b w:val="0"/>
          <w:bCs/>
          <w:noProof/>
          <w:kern w:val="2"/>
          <w:lang w:eastAsia="en-GB"/>
          <w14:ligatures w14:val="standardContextual"/>
        </w:rPr>
      </w:pPr>
      <w:hyperlink w:anchor="_Toc175558637" w:history="1">
        <w:r w:rsidRPr="005E3417">
          <w:rPr>
            <w:rStyle w:val="Hyperlink"/>
            <w:rFonts w:cs="Arial"/>
            <w:b w:val="0"/>
            <w:bCs/>
            <w:noProof/>
          </w:rPr>
          <w:t>8.3</w:t>
        </w:r>
        <w:r w:rsidRPr="005E3417">
          <w:rPr>
            <w:rFonts w:eastAsiaTheme="minorEastAsia" w:cs="Arial"/>
            <w:b w:val="0"/>
            <w:bCs/>
            <w:noProof/>
            <w:kern w:val="2"/>
            <w:lang w:eastAsia="en-GB"/>
            <w14:ligatures w14:val="standardContextual"/>
          </w:rPr>
          <w:tab/>
        </w:r>
        <w:r w:rsidRPr="005E3417">
          <w:rPr>
            <w:rStyle w:val="Hyperlink"/>
            <w:rFonts w:cs="Arial"/>
            <w:b w:val="0"/>
            <w:bCs/>
            <w:noProof/>
          </w:rPr>
          <w:t>Data source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_Toc175558637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29</w:t>
        </w:r>
        <w:r w:rsidRPr="005E3417">
          <w:rPr>
            <w:rFonts w:cs="Arial"/>
            <w:b w:val="0"/>
            <w:bCs/>
            <w:noProof/>
            <w:webHidden/>
          </w:rPr>
          <w:fldChar w:fldCharType="end"/>
        </w:r>
      </w:hyperlink>
    </w:p>
    <w:p w14:paraId="1F427292" w14:textId="2B313AB1" w:rsidR="005E3417" w:rsidRPr="005E3417" w:rsidRDefault="005E3417">
      <w:pPr>
        <w:pStyle w:val="TOC2"/>
        <w:rPr>
          <w:rFonts w:eastAsiaTheme="minorEastAsia" w:cs="Arial"/>
          <w:b w:val="0"/>
          <w:bCs/>
          <w:noProof/>
          <w:kern w:val="2"/>
          <w:lang w:eastAsia="en-GB"/>
          <w14:ligatures w14:val="standardContextual"/>
        </w:rPr>
      </w:pPr>
      <w:hyperlink w:anchor="_Toc175558638" w:history="1">
        <w:r w:rsidRPr="005E3417">
          <w:rPr>
            <w:rStyle w:val="Hyperlink"/>
            <w:rFonts w:cs="Arial"/>
            <w:b w:val="0"/>
            <w:bCs/>
            <w:noProof/>
          </w:rPr>
          <w:t>8.4</w:t>
        </w:r>
        <w:r w:rsidRPr="005E3417">
          <w:rPr>
            <w:rFonts w:eastAsiaTheme="minorEastAsia" w:cs="Arial"/>
            <w:b w:val="0"/>
            <w:bCs/>
            <w:noProof/>
            <w:kern w:val="2"/>
            <w:lang w:eastAsia="en-GB"/>
            <w14:ligatures w14:val="standardContextual"/>
          </w:rPr>
          <w:tab/>
        </w:r>
        <w:r w:rsidRPr="005E3417">
          <w:rPr>
            <w:rStyle w:val="Hyperlink"/>
            <w:rFonts w:cs="Arial"/>
            <w:b w:val="0"/>
            <w:bCs/>
            <w:noProof/>
          </w:rPr>
          <w:t>Production process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_Toc175558638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29</w:t>
        </w:r>
        <w:r w:rsidRPr="005E3417">
          <w:rPr>
            <w:rFonts w:cs="Arial"/>
            <w:b w:val="0"/>
            <w:bCs/>
            <w:noProof/>
            <w:webHidden/>
          </w:rPr>
          <w:fldChar w:fldCharType="end"/>
        </w:r>
      </w:hyperlink>
    </w:p>
    <w:p w14:paraId="533200FD" w14:textId="32DFA409" w:rsidR="005E3417" w:rsidRPr="005E3417" w:rsidRDefault="005E3417">
      <w:pPr>
        <w:pStyle w:val="TOC2"/>
        <w:rPr>
          <w:rFonts w:eastAsiaTheme="minorEastAsia" w:cs="Arial"/>
          <w:b w:val="0"/>
          <w:bCs/>
          <w:noProof/>
          <w:kern w:val="2"/>
          <w:lang w:eastAsia="en-GB"/>
          <w14:ligatures w14:val="standardContextual"/>
        </w:rPr>
      </w:pPr>
      <w:hyperlink w:anchor="_Toc175558639" w:history="1">
        <w:r w:rsidRPr="005E3417">
          <w:rPr>
            <w:rStyle w:val="Hyperlink"/>
            <w:rFonts w:cs="Arial"/>
            <w:b w:val="0"/>
            <w:bCs/>
            <w:noProof/>
            <w:lang w:val="en-AU"/>
          </w:rPr>
          <w:t>8.5</w:t>
        </w:r>
        <w:r w:rsidRPr="005E3417">
          <w:rPr>
            <w:rFonts w:eastAsiaTheme="minorEastAsia" w:cs="Arial"/>
            <w:b w:val="0"/>
            <w:bCs/>
            <w:noProof/>
            <w:kern w:val="2"/>
            <w:lang w:eastAsia="en-GB"/>
            <w14:ligatures w14:val="standardContextual"/>
          </w:rPr>
          <w:tab/>
        </w:r>
        <w:r w:rsidRPr="005E3417">
          <w:rPr>
            <w:rStyle w:val="Hyperlink"/>
            <w:rFonts w:cs="Arial"/>
            <w:b w:val="0"/>
            <w:bCs/>
            <w:noProof/>
            <w:lang w:val="en-AU"/>
          </w:rPr>
          <w:t>Feature and Portrayal Catalogue management</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_Toc175558639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29</w:t>
        </w:r>
        <w:r w:rsidRPr="005E3417">
          <w:rPr>
            <w:rFonts w:cs="Arial"/>
            <w:b w:val="0"/>
            <w:bCs/>
            <w:noProof/>
            <w:webHidden/>
          </w:rPr>
          <w:fldChar w:fldCharType="end"/>
        </w:r>
      </w:hyperlink>
    </w:p>
    <w:p w14:paraId="405CBB5C" w14:textId="63AECEA1" w:rsidR="005E3417" w:rsidRPr="005E3417" w:rsidRDefault="005E3417">
      <w:pPr>
        <w:pStyle w:val="TOC1"/>
        <w:rPr>
          <w:rFonts w:eastAsiaTheme="minorEastAsia" w:cs="Arial"/>
          <w:b w:val="0"/>
          <w:bCs/>
          <w:noProof/>
          <w:kern w:val="2"/>
          <w:lang w:eastAsia="en-GB"/>
          <w14:ligatures w14:val="standardContextual"/>
        </w:rPr>
      </w:pPr>
      <w:hyperlink w:anchor="_Toc175558640" w:history="1">
        <w:r w:rsidRPr="005E3417">
          <w:rPr>
            <w:rStyle w:val="Hyperlink"/>
            <w:rFonts w:cs="Arial"/>
            <w:b w:val="0"/>
            <w:bCs/>
            <w:noProof/>
          </w:rPr>
          <w:t>9</w:t>
        </w:r>
        <w:r w:rsidRPr="005E3417">
          <w:rPr>
            <w:rFonts w:eastAsiaTheme="minorEastAsia" w:cs="Arial"/>
            <w:b w:val="0"/>
            <w:bCs/>
            <w:noProof/>
            <w:kern w:val="2"/>
            <w:lang w:eastAsia="en-GB"/>
            <w14:ligatures w14:val="standardContextual"/>
          </w:rPr>
          <w:tab/>
        </w:r>
        <w:r w:rsidRPr="005E3417">
          <w:rPr>
            <w:rStyle w:val="Hyperlink"/>
            <w:rFonts w:cs="Arial"/>
            <w:b w:val="0"/>
            <w:bCs/>
            <w:noProof/>
          </w:rPr>
          <w:t>Portrayal</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_Toc175558640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29</w:t>
        </w:r>
        <w:r w:rsidRPr="005E3417">
          <w:rPr>
            <w:rFonts w:cs="Arial"/>
            <w:b w:val="0"/>
            <w:bCs/>
            <w:noProof/>
            <w:webHidden/>
          </w:rPr>
          <w:fldChar w:fldCharType="end"/>
        </w:r>
      </w:hyperlink>
    </w:p>
    <w:p w14:paraId="408C7CE8" w14:textId="022E5462" w:rsidR="005E3417" w:rsidRPr="005E3417" w:rsidRDefault="005E3417">
      <w:pPr>
        <w:pStyle w:val="TOC2"/>
        <w:rPr>
          <w:rFonts w:eastAsiaTheme="minorEastAsia" w:cs="Arial"/>
          <w:b w:val="0"/>
          <w:bCs/>
          <w:noProof/>
          <w:kern w:val="2"/>
          <w:lang w:eastAsia="en-GB"/>
          <w14:ligatures w14:val="standardContextual"/>
        </w:rPr>
      </w:pPr>
      <w:hyperlink w:anchor="_Toc175558641" w:history="1">
        <w:r w:rsidRPr="005E3417">
          <w:rPr>
            <w:rStyle w:val="Hyperlink"/>
            <w:rFonts w:cs="Arial"/>
            <w:b w:val="0"/>
            <w:bCs/>
            <w:noProof/>
          </w:rPr>
          <w:t>9.1</w:t>
        </w:r>
        <w:r w:rsidRPr="005E3417">
          <w:rPr>
            <w:rFonts w:eastAsiaTheme="minorEastAsia" w:cs="Arial"/>
            <w:b w:val="0"/>
            <w:bCs/>
            <w:noProof/>
            <w:kern w:val="2"/>
            <w:lang w:eastAsia="en-GB"/>
            <w14:ligatures w14:val="standardContextual"/>
          </w:rPr>
          <w:tab/>
        </w:r>
        <w:r w:rsidRPr="005E3417">
          <w:rPr>
            <w:rStyle w:val="Hyperlink"/>
            <w:rFonts w:cs="Arial"/>
            <w:b w:val="0"/>
            <w:bCs/>
            <w:noProof/>
          </w:rPr>
          <w:t>Introduction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_Toc175558641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29</w:t>
        </w:r>
        <w:r w:rsidRPr="005E3417">
          <w:rPr>
            <w:rFonts w:cs="Arial"/>
            <w:b w:val="0"/>
            <w:bCs/>
            <w:noProof/>
            <w:webHidden/>
          </w:rPr>
          <w:fldChar w:fldCharType="end"/>
        </w:r>
      </w:hyperlink>
    </w:p>
    <w:p w14:paraId="68A0AADE" w14:textId="453D6F8C" w:rsidR="005E3417" w:rsidRPr="005E3417" w:rsidRDefault="005E3417">
      <w:pPr>
        <w:pStyle w:val="TOC2"/>
        <w:rPr>
          <w:rFonts w:eastAsiaTheme="minorEastAsia" w:cs="Arial"/>
          <w:b w:val="0"/>
          <w:bCs/>
          <w:noProof/>
          <w:kern w:val="2"/>
          <w:lang w:eastAsia="en-GB"/>
          <w14:ligatures w14:val="standardContextual"/>
        </w:rPr>
      </w:pPr>
      <w:hyperlink w:anchor="_Toc175558642" w:history="1">
        <w:r w:rsidRPr="005E3417">
          <w:rPr>
            <w:rStyle w:val="Hyperlink"/>
            <w:rFonts w:cs="Arial"/>
            <w:b w:val="0"/>
            <w:bCs/>
            <w:noProof/>
          </w:rPr>
          <w:t>9.2</w:t>
        </w:r>
        <w:r w:rsidRPr="005E3417">
          <w:rPr>
            <w:rFonts w:eastAsiaTheme="minorEastAsia" w:cs="Arial"/>
            <w:b w:val="0"/>
            <w:bCs/>
            <w:noProof/>
            <w:kern w:val="2"/>
            <w:lang w:eastAsia="en-GB"/>
            <w14:ligatures w14:val="standardContextual"/>
          </w:rPr>
          <w:tab/>
        </w:r>
        <w:r w:rsidRPr="005E3417">
          <w:rPr>
            <w:rStyle w:val="Hyperlink"/>
            <w:rFonts w:cs="Arial"/>
            <w:b w:val="0"/>
            <w:bCs/>
            <w:noProof/>
          </w:rPr>
          <w:t>Portrayal Catalogue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_Toc175558642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30</w:t>
        </w:r>
        <w:r w:rsidRPr="005E3417">
          <w:rPr>
            <w:rFonts w:cs="Arial"/>
            <w:b w:val="0"/>
            <w:bCs/>
            <w:noProof/>
            <w:webHidden/>
          </w:rPr>
          <w:fldChar w:fldCharType="end"/>
        </w:r>
      </w:hyperlink>
    </w:p>
    <w:p w14:paraId="76C7F7A3" w14:textId="49672566" w:rsidR="005E3417" w:rsidRPr="005E3417" w:rsidRDefault="005E3417">
      <w:pPr>
        <w:pStyle w:val="TOC1"/>
        <w:rPr>
          <w:rFonts w:eastAsiaTheme="minorEastAsia" w:cs="Arial"/>
          <w:b w:val="0"/>
          <w:bCs/>
          <w:noProof/>
          <w:kern w:val="2"/>
          <w:lang w:eastAsia="en-GB"/>
          <w14:ligatures w14:val="standardContextual"/>
        </w:rPr>
      </w:pPr>
      <w:hyperlink w:anchor="_Toc175558643" w:history="1">
        <w:r w:rsidRPr="005E3417">
          <w:rPr>
            <w:rStyle w:val="Hyperlink"/>
            <w:rFonts w:cs="Arial"/>
            <w:b w:val="0"/>
            <w:bCs/>
            <w:noProof/>
          </w:rPr>
          <w:t>10</w:t>
        </w:r>
        <w:r w:rsidRPr="005E3417">
          <w:rPr>
            <w:rFonts w:eastAsiaTheme="minorEastAsia" w:cs="Arial"/>
            <w:b w:val="0"/>
            <w:bCs/>
            <w:noProof/>
            <w:kern w:val="2"/>
            <w:lang w:eastAsia="en-GB"/>
            <w14:ligatures w14:val="standardContextual"/>
          </w:rPr>
          <w:tab/>
        </w:r>
        <w:r w:rsidRPr="005E3417">
          <w:rPr>
            <w:rStyle w:val="Hyperlink"/>
            <w:rFonts w:cs="Arial"/>
            <w:b w:val="0"/>
            <w:bCs/>
            <w:noProof/>
          </w:rPr>
          <w:t>Data Product Format (Encoding)</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_Toc175558643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30</w:t>
        </w:r>
        <w:r w:rsidRPr="005E3417">
          <w:rPr>
            <w:rFonts w:cs="Arial"/>
            <w:b w:val="0"/>
            <w:bCs/>
            <w:noProof/>
            <w:webHidden/>
          </w:rPr>
          <w:fldChar w:fldCharType="end"/>
        </w:r>
      </w:hyperlink>
    </w:p>
    <w:p w14:paraId="7074251E" w14:textId="63939741" w:rsidR="005E3417" w:rsidRPr="005E3417" w:rsidRDefault="005E3417">
      <w:pPr>
        <w:pStyle w:val="TOC2"/>
        <w:rPr>
          <w:rFonts w:eastAsiaTheme="minorEastAsia" w:cs="Arial"/>
          <w:b w:val="0"/>
          <w:bCs/>
          <w:noProof/>
          <w:kern w:val="2"/>
          <w:lang w:eastAsia="en-GB"/>
          <w14:ligatures w14:val="standardContextual"/>
        </w:rPr>
      </w:pPr>
      <w:hyperlink w:anchor="_Toc175558644" w:history="1">
        <w:r w:rsidRPr="005E3417">
          <w:rPr>
            <w:rStyle w:val="Hyperlink"/>
            <w:rFonts w:cs="Arial"/>
            <w:b w:val="0"/>
            <w:bCs/>
            <w:noProof/>
          </w:rPr>
          <w:t>10.1</w:t>
        </w:r>
        <w:r w:rsidRPr="005E3417">
          <w:rPr>
            <w:rFonts w:eastAsiaTheme="minorEastAsia" w:cs="Arial"/>
            <w:b w:val="0"/>
            <w:bCs/>
            <w:noProof/>
            <w:kern w:val="2"/>
            <w:lang w:eastAsia="en-GB"/>
            <w14:ligatures w14:val="standardContextual"/>
          </w:rPr>
          <w:tab/>
        </w:r>
        <w:r w:rsidRPr="005E3417">
          <w:rPr>
            <w:rStyle w:val="Hyperlink"/>
            <w:rFonts w:cs="Arial"/>
            <w:b w:val="0"/>
            <w:bCs/>
            <w:noProof/>
          </w:rPr>
          <w:t>Introduction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_Toc175558644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30</w:t>
        </w:r>
        <w:r w:rsidRPr="005E3417">
          <w:rPr>
            <w:rFonts w:cs="Arial"/>
            <w:b w:val="0"/>
            <w:bCs/>
            <w:noProof/>
            <w:webHidden/>
          </w:rPr>
          <w:fldChar w:fldCharType="end"/>
        </w:r>
      </w:hyperlink>
    </w:p>
    <w:p w14:paraId="32C0E84F" w14:textId="10D34A31" w:rsidR="005E3417" w:rsidRPr="005E3417" w:rsidRDefault="005E3417">
      <w:pPr>
        <w:pStyle w:val="TOC3"/>
        <w:rPr>
          <w:rFonts w:eastAsiaTheme="minorEastAsia" w:cs="Arial"/>
          <w:b w:val="0"/>
          <w:bCs/>
          <w:noProof/>
          <w:kern w:val="2"/>
          <w:lang w:eastAsia="en-GB"/>
          <w14:ligatures w14:val="standardContextual"/>
        </w:rPr>
      </w:pPr>
      <w:hyperlink w:anchor="_Toc175558645" w:history="1">
        <w:r w:rsidRPr="005E3417">
          <w:rPr>
            <w:rStyle w:val="Hyperlink"/>
            <w:rFonts w:cs="Arial"/>
            <w:b w:val="0"/>
            <w:bCs/>
            <w:noProof/>
          </w:rPr>
          <w:t>10.1.1</w:t>
        </w:r>
        <w:r w:rsidRPr="005E3417">
          <w:rPr>
            <w:rFonts w:eastAsiaTheme="minorEastAsia" w:cs="Arial"/>
            <w:b w:val="0"/>
            <w:bCs/>
            <w:noProof/>
            <w:kern w:val="2"/>
            <w:lang w:eastAsia="en-GB"/>
            <w14:ligatures w14:val="standardContextual"/>
          </w:rPr>
          <w:tab/>
        </w:r>
        <w:r w:rsidRPr="005E3417">
          <w:rPr>
            <w:rStyle w:val="Hyperlink"/>
            <w:rFonts w:cs="Arial"/>
            <w:b w:val="0"/>
            <w:bCs/>
            <w:noProof/>
          </w:rPr>
          <w:t>Encoding of latitude and longitude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_Toc175558645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31</w:t>
        </w:r>
        <w:r w:rsidRPr="005E3417">
          <w:rPr>
            <w:rFonts w:cs="Arial"/>
            <w:b w:val="0"/>
            <w:bCs/>
            <w:noProof/>
            <w:webHidden/>
          </w:rPr>
          <w:fldChar w:fldCharType="end"/>
        </w:r>
      </w:hyperlink>
    </w:p>
    <w:p w14:paraId="2D9CF4A5" w14:textId="0A9D9BB4" w:rsidR="005E3417" w:rsidRPr="005E3417" w:rsidRDefault="005E3417">
      <w:pPr>
        <w:pStyle w:val="TOC3"/>
        <w:rPr>
          <w:rFonts w:eastAsiaTheme="minorEastAsia" w:cs="Arial"/>
          <w:b w:val="0"/>
          <w:bCs/>
          <w:noProof/>
          <w:kern w:val="2"/>
          <w:lang w:eastAsia="en-GB"/>
          <w14:ligatures w14:val="standardContextual"/>
        </w:rPr>
      </w:pPr>
      <w:hyperlink w:anchor="_Toc175558646" w:history="1">
        <w:r w:rsidRPr="005E3417">
          <w:rPr>
            <w:rStyle w:val="Hyperlink"/>
            <w:rFonts w:cs="Arial"/>
            <w:b w:val="0"/>
            <w:bCs/>
            <w:noProof/>
          </w:rPr>
          <w:t>10.1.2</w:t>
        </w:r>
        <w:r w:rsidRPr="005E3417">
          <w:rPr>
            <w:rFonts w:eastAsiaTheme="minorEastAsia" w:cs="Arial"/>
            <w:b w:val="0"/>
            <w:bCs/>
            <w:noProof/>
            <w:kern w:val="2"/>
            <w:lang w:eastAsia="en-GB"/>
            <w14:ligatures w14:val="standardContextual"/>
          </w:rPr>
          <w:tab/>
        </w:r>
        <w:r w:rsidRPr="005E3417">
          <w:rPr>
            <w:rStyle w:val="Hyperlink"/>
            <w:rFonts w:cs="Arial"/>
            <w:b w:val="0"/>
            <w:bCs/>
            <w:noProof/>
          </w:rPr>
          <w:t>Encoding of depths as coordinates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_Toc175558646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31</w:t>
        </w:r>
        <w:r w:rsidRPr="005E3417">
          <w:rPr>
            <w:rFonts w:cs="Arial"/>
            <w:b w:val="0"/>
            <w:bCs/>
            <w:noProof/>
            <w:webHidden/>
          </w:rPr>
          <w:fldChar w:fldCharType="end"/>
        </w:r>
      </w:hyperlink>
    </w:p>
    <w:p w14:paraId="79621E87" w14:textId="634530ED" w:rsidR="005E3417" w:rsidRPr="005E3417" w:rsidRDefault="005E3417">
      <w:pPr>
        <w:pStyle w:val="TOC3"/>
        <w:rPr>
          <w:rFonts w:eastAsiaTheme="minorEastAsia" w:cs="Arial"/>
          <w:b w:val="0"/>
          <w:bCs/>
          <w:noProof/>
          <w:kern w:val="2"/>
          <w:lang w:eastAsia="en-GB"/>
          <w14:ligatures w14:val="standardContextual"/>
        </w:rPr>
      </w:pPr>
      <w:hyperlink w:anchor="_Toc175558647" w:history="1">
        <w:r w:rsidRPr="005E3417">
          <w:rPr>
            <w:rStyle w:val="Hyperlink"/>
            <w:rFonts w:cs="Arial"/>
            <w:b w:val="0"/>
            <w:bCs/>
            <w:noProof/>
          </w:rPr>
          <w:t>10.1.3</w:t>
        </w:r>
        <w:r w:rsidRPr="005E3417">
          <w:rPr>
            <w:rFonts w:eastAsiaTheme="minorEastAsia" w:cs="Arial"/>
            <w:b w:val="0"/>
            <w:bCs/>
            <w:noProof/>
            <w:kern w:val="2"/>
            <w:lang w:eastAsia="en-GB"/>
            <w14:ligatures w14:val="standardContextual"/>
          </w:rPr>
          <w:tab/>
        </w:r>
        <w:r w:rsidRPr="005E3417">
          <w:rPr>
            <w:rStyle w:val="Hyperlink"/>
            <w:rFonts w:cs="Arial"/>
            <w:b w:val="0"/>
            <w:bCs/>
            <w:noProof/>
          </w:rPr>
          <w:t>Numeric attribute encoding</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_Toc175558647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31</w:t>
        </w:r>
        <w:r w:rsidRPr="005E3417">
          <w:rPr>
            <w:rFonts w:cs="Arial"/>
            <w:b w:val="0"/>
            <w:bCs/>
            <w:noProof/>
            <w:webHidden/>
          </w:rPr>
          <w:fldChar w:fldCharType="end"/>
        </w:r>
      </w:hyperlink>
    </w:p>
    <w:p w14:paraId="443A10E9" w14:textId="35F388A0" w:rsidR="005E3417" w:rsidRPr="005E3417" w:rsidRDefault="005E3417">
      <w:pPr>
        <w:pStyle w:val="TOC3"/>
        <w:rPr>
          <w:rFonts w:eastAsiaTheme="minorEastAsia" w:cs="Arial"/>
          <w:b w:val="0"/>
          <w:bCs/>
          <w:noProof/>
          <w:kern w:val="2"/>
          <w:lang w:eastAsia="en-GB"/>
          <w14:ligatures w14:val="standardContextual"/>
        </w:rPr>
      </w:pPr>
      <w:hyperlink w:anchor="_Toc175558648" w:history="1">
        <w:r w:rsidRPr="005E3417">
          <w:rPr>
            <w:rStyle w:val="Hyperlink"/>
            <w:rFonts w:cs="Arial"/>
            <w:b w:val="0"/>
            <w:bCs/>
            <w:noProof/>
          </w:rPr>
          <w:t>10.1.4</w:t>
        </w:r>
        <w:r w:rsidRPr="005E3417">
          <w:rPr>
            <w:rFonts w:eastAsiaTheme="minorEastAsia" w:cs="Arial"/>
            <w:b w:val="0"/>
            <w:bCs/>
            <w:noProof/>
            <w:kern w:val="2"/>
            <w:lang w:eastAsia="en-GB"/>
            <w14:ligatures w14:val="standardContextual"/>
          </w:rPr>
          <w:tab/>
        </w:r>
        <w:r w:rsidRPr="005E3417">
          <w:rPr>
            <w:rStyle w:val="Hyperlink"/>
            <w:rFonts w:cs="Arial"/>
            <w:b w:val="0"/>
            <w:bCs/>
            <w:noProof/>
          </w:rPr>
          <w:t>Text attribute values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_Toc175558648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31</w:t>
        </w:r>
        <w:r w:rsidRPr="005E3417">
          <w:rPr>
            <w:rFonts w:cs="Arial"/>
            <w:b w:val="0"/>
            <w:bCs/>
            <w:noProof/>
            <w:webHidden/>
          </w:rPr>
          <w:fldChar w:fldCharType="end"/>
        </w:r>
      </w:hyperlink>
    </w:p>
    <w:p w14:paraId="02A79BD5" w14:textId="43651C33" w:rsidR="005E3417" w:rsidRPr="005E3417" w:rsidRDefault="005E3417">
      <w:pPr>
        <w:pStyle w:val="TOC3"/>
        <w:rPr>
          <w:rFonts w:eastAsiaTheme="minorEastAsia" w:cs="Arial"/>
          <w:b w:val="0"/>
          <w:bCs/>
          <w:noProof/>
          <w:kern w:val="2"/>
          <w:lang w:eastAsia="en-GB"/>
          <w14:ligatures w14:val="standardContextual"/>
        </w:rPr>
      </w:pPr>
      <w:hyperlink w:anchor="_Toc175558649" w:history="1">
        <w:r w:rsidRPr="005E3417">
          <w:rPr>
            <w:rStyle w:val="Hyperlink"/>
            <w:rFonts w:cs="Arial"/>
            <w:b w:val="0"/>
            <w:bCs/>
            <w:noProof/>
            <w:lang w:eastAsia="en-US"/>
          </w:rPr>
          <w:t>10.1.5</w:t>
        </w:r>
        <w:r w:rsidRPr="005E3417">
          <w:rPr>
            <w:rFonts w:eastAsiaTheme="minorEastAsia" w:cs="Arial"/>
            <w:b w:val="0"/>
            <w:bCs/>
            <w:noProof/>
            <w:kern w:val="2"/>
            <w:lang w:eastAsia="en-GB"/>
            <w14:ligatures w14:val="standardContextual"/>
          </w:rPr>
          <w:tab/>
        </w:r>
        <w:r w:rsidRPr="005E3417">
          <w:rPr>
            <w:rStyle w:val="Hyperlink"/>
            <w:rFonts w:cs="Arial"/>
            <w:b w:val="0"/>
            <w:bCs/>
            <w:noProof/>
            <w:lang w:eastAsia="en-US"/>
          </w:rPr>
          <w:t>Unknown attribute values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_Toc175558649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31</w:t>
        </w:r>
        <w:r w:rsidRPr="005E3417">
          <w:rPr>
            <w:rFonts w:cs="Arial"/>
            <w:b w:val="0"/>
            <w:bCs/>
            <w:noProof/>
            <w:webHidden/>
          </w:rPr>
          <w:fldChar w:fldCharType="end"/>
        </w:r>
      </w:hyperlink>
    </w:p>
    <w:p w14:paraId="7311DE0B" w14:textId="25A2DFD3" w:rsidR="005E3417" w:rsidRPr="005E3417" w:rsidRDefault="005E3417">
      <w:pPr>
        <w:pStyle w:val="TOC1"/>
        <w:rPr>
          <w:rFonts w:eastAsiaTheme="minorEastAsia" w:cs="Arial"/>
          <w:b w:val="0"/>
          <w:bCs/>
          <w:noProof/>
          <w:kern w:val="2"/>
          <w:lang w:eastAsia="en-GB"/>
          <w14:ligatures w14:val="standardContextual"/>
        </w:rPr>
      </w:pPr>
      <w:hyperlink w:anchor="_Toc175558650" w:history="1">
        <w:r w:rsidRPr="005E3417">
          <w:rPr>
            <w:rStyle w:val="Hyperlink"/>
            <w:rFonts w:cs="Arial"/>
            <w:b w:val="0"/>
            <w:bCs/>
            <w:noProof/>
          </w:rPr>
          <w:t>11</w:t>
        </w:r>
        <w:r w:rsidRPr="005E3417">
          <w:rPr>
            <w:rFonts w:eastAsiaTheme="minorEastAsia" w:cs="Arial"/>
            <w:b w:val="0"/>
            <w:bCs/>
            <w:noProof/>
            <w:kern w:val="2"/>
            <w:lang w:eastAsia="en-GB"/>
            <w14:ligatures w14:val="standardContextual"/>
          </w:rPr>
          <w:tab/>
        </w:r>
        <w:r w:rsidRPr="005E3417">
          <w:rPr>
            <w:rStyle w:val="Hyperlink"/>
            <w:rFonts w:cs="Arial"/>
            <w:b w:val="0"/>
            <w:bCs/>
            <w:noProof/>
          </w:rPr>
          <w:t>Data Product Delivery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_Toc175558650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31</w:t>
        </w:r>
        <w:r w:rsidRPr="005E3417">
          <w:rPr>
            <w:rFonts w:cs="Arial"/>
            <w:b w:val="0"/>
            <w:bCs/>
            <w:noProof/>
            <w:webHidden/>
          </w:rPr>
          <w:fldChar w:fldCharType="end"/>
        </w:r>
      </w:hyperlink>
    </w:p>
    <w:p w14:paraId="0F803786" w14:textId="7D2005E8" w:rsidR="005E3417" w:rsidRPr="005E3417" w:rsidRDefault="005E3417">
      <w:pPr>
        <w:pStyle w:val="TOC2"/>
        <w:rPr>
          <w:rFonts w:eastAsiaTheme="minorEastAsia" w:cs="Arial"/>
          <w:b w:val="0"/>
          <w:bCs/>
          <w:noProof/>
          <w:kern w:val="2"/>
          <w:lang w:eastAsia="en-GB"/>
          <w14:ligatures w14:val="standardContextual"/>
        </w:rPr>
      </w:pPr>
      <w:hyperlink w:anchor="_Toc175558651" w:history="1">
        <w:r w:rsidRPr="005E3417">
          <w:rPr>
            <w:rStyle w:val="Hyperlink"/>
            <w:rFonts w:cs="Arial"/>
            <w:b w:val="0"/>
            <w:bCs/>
            <w:noProof/>
          </w:rPr>
          <w:t>11.1</w:t>
        </w:r>
        <w:r w:rsidRPr="005E3417">
          <w:rPr>
            <w:rFonts w:eastAsiaTheme="minorEastAsia" w:cs="Arial"/>
            <w:b w:val="0"/>
            <w:bCs/>
            <w:noProof/>
            <w:kern w:val="2"/>
            <w:lang w:eastAsia="en-GB"/>
            <w14:ligatures w14:val="standardContextual"/>
          </w:rPr>
          <w:tab/>
        </w:r>
        <w:r w:rsidRPr="005E3417">
          <w:rPr>
            <w:rStyle w:val="Hyperlink"/>
            <w:rFonts w:cs="Arial"/>
            <w:b w:val="0"/>
            <w:bCs/>
            <w:noProof/>
          </w:rPr>
          <w:t>Introduction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_Toc175558651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31</w:t>
        </w:r>
        <w:r w:rsidRPr="005E3417">
          <w:rPr>
            <w:rFonts w:cs="Arial"/>
            <w:b w:val="0"/>
            <w:bCs/>
            <w:noProof/>
            <w:webHidden/>
          </w:rPr>
          <w:fldChar w:fldCharType="end"/>
        </w:r>
      </w:hyperlink>
    </w:p>
    <w:p w14:paraId="44DECCE5" w14:textId="33A9844E" w:rsidR="005E3417" w:rsidRPr="005E3417" w:rsidRDefault="005E3417">
      <w:pPr>
        <w:pStyle w:val="TOC2"/>
        <w:rPr>
          <w:rFonts w:eastAsiaTheme="minorEastAsia" w:cs="Arial"/>
          <w:b w:val="0"/>
          <w:bCs/>
          <w:noProof/>
          <w:kern w:val="2"/>
          <w:lang w:eastAsia="en-GB"/>
          <w14:ligatures w14:val="standardContextual"/>
        </w:rPr>
      </w:pPr>
      <w:hyperlink w:anchor="_Toc175558652" w:history="1">
        <w:r w:rsidRPr="005E3417">
          <w:rPr>
            <w:rStyle w:val="Hyperlink"/>
            <w:rFonts w:cs="Arial"/>
            <w:b w:val="0"/>
            <w:bCs/>
            <w:noProof/>
            <w:lang w:eastAsia="en-US"/>
          </w:rPr>
          <w:t>11.2</w:t>
        </w:r>
        <w:r w:rsidRPr="005E3417">
          <w:rPr>
            <w:rFonts w:eastAsiaTheme="minorEastAsia" w:cs="Arial"/>
            <w:b w:val="0"/>
            <w:bCs/>
            <w:noProof/>
            <w:kern w:val="2"/>
            <w:lang w:eastAsia="en-GB"/>
            <w14:ligatures w14:val="standardContextual"/>
          </w:rPr>
          <w:tab/>
        </w:r>
        <w:r w:rsidRPr="005E3417">
          <w:rPr>
            <w:rStyle w:val="Hyperlink"/>
            <w:rFonts w:cs="Arial"/>
            <w:b w:val="0"/>
            <w:bCs/>
            <w:noProof/>
            <w:lang w:eastAsia="en-US"/>
          </w:rPr>
          <w:t>Exchange Set</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_Toc175558652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31</w:t>
        </w:r>
        <w:r w:rsidRPr="005E3417">
          <w:rPr>
            <w:rFonts w:cs="Arial"/>
            <w:b w:val="0"/>
            <w:bCs/>
            <w:noProof/>
            <w:webHidden/>
          </w:rPr>
          <w:fldChar w:fldCharType="end"/>
        </w:r>
      </w:hyperlink>
    </w:p>
    <w:p w14:paraId="32675664" w14:textId="5874D9A6" w:rsidR="005E3417" w:rsidRPr="005E3417" w:rsidRDefault="005E3417">
      <w:pPr>
        <w:pStyle w:val="TOC2"/>
        <w:rPr>
          <w:rFonts w:eastAsiaTheme="minorEastAsia" w:cs="Arial"/>
          <w:b w:val="0"/>
          <w:bCs/>
          <w:noProof/>
          <w:kern w:val="2"/>
          <w:lang w:eastAsia="en-GB"/>
          <w14:ligatures w14:val="standardContextual"/>
        </w:rPr>
      </w:pPr>
      <w:hyperlink w:anchor="_Toc175558653" w:history="1">
        <w:r w:rsidRPr="005E3417">
          <w:rPr>
            <w:rStyle w:val="Hyperlink"/>
            <w:rFonts w:cs="Arial"/>
            <w:b w:val="0"/>
            <w:bCs/>
            <w:noProof/>
            <w:lang w:eastAsia="en-US"/>
          </w:rPr>
          <w:t>11.3</w:t>
        </w:r>
        <w:r w:rsidRPr="005E3417">
          <w:rPr>
            <w:rFonts w:eastAsiaTheme="minorEastAsia" w:cs="Arial"/>
            <w:b w:val="0"/>
            <w:bCs/>
            <w:noProof/>
            <w:kern w:val="2"/>
            <w:lang w:eastAsia="en-GB"/>
            <w14:ligatures w14:val="standardContextual"/>
          </w:rPr>
          <w:tab/>
        </w:r>
        <w:r w:rsidRPr="005E3417">
          <w:rPr>
            <w:rStyle w:val="Hyperlink"/>
            <w:rFonts w:cs="Arial"/>
            <w:b w:val="0"/>
            <w:bCs/>
            <w:noProof/>
            <w:lang w:eastAsia="en-US"/>
          </w:rPr>
          <w:t>Dataset</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_Toc175558653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32</w:t>
        </w:r>
        <w:r w:rsidRPr="005E3417">
          <w:rPr>
            <w:rFonts w:cs="Arial"/>
            <w:b w:val="0"/>
            <w:bCs/>
            <w:noProof/>
            <w:webHidden/>
          </w:rPr>
          <w:fldChar w:fldCharType="end"/>
        </w:r>
      </w:hyperlink>
    </w:p>
    <w:p w14:paraId="416A1511" w14:textId="03FE597C" w:rsidR="005E3417" w:rsidRPr="005E3417" w:rsidRDefault="005E3417">
      <w:pPr>
        <w:pStyle w:val="TOC3"/>
        <w:rPr>
          <w:rFonts w:eastAsiaTheme="minorEastAsia" w:cs="Arial"/>
          <w:b w:val="0"/>
          <w:bCs/>
          <w:noProof/>
          <w:kern w:val="2"/>
          <w:lang w:eastAsia="en-GB"/>
          <w14:ligatures w14:val="standardContextual"/>
        </w:rPr>
      </w:pPr>
      <w:hyperlink w:anchor="_Toc175558654" w:history="1">
        <w:r w:rsidRPr="005E3417">
          <w:rPr>
            <w:rStyle w:val="Hyperlink"/>
            <w:rFonts w:cs="Arial"/>
            <w:b w:val="0"/>
            <w:bCs/>
            <w:noProof/>
            <w:lang w:eastAsia="en-US"/>
          </w:rPr>
          <w:t>11.3.1</w:t>
        </w:r>
        <w:r w:rsidRPr="005E3417">
          <w:rPr>
            <w:rFonts w:eastAsiaTheme="minorEastAsia" w:cs="Arial"/>
            <w:b w:val="0"/>
            <w:bCs/>
            <w:noProof/>
            <w:kern w:val="2"/>
            <w:lang w:eastAsia="en-GB"/>
            <w14:ligatures w14:val="standardContextual"/>
          </w:rPr>
          <w:tab/>
        </w:r>
        <w:r w:rsidRPr="005E3417">
          <w:rPr>
            <w:rStyle w:val="Hyperlink"/>
            <w:rFonts w:cs="Arial"/>
            <w:b w:val="0"/>
            <w:bCs/>
            <w:noProof/>
            <w:lang w:eastAsia="en-US"/>
          </w:rPr>
          <w:t>Datasets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_Toc175558654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32</w:t>
        </w:r>
        <w:r w:rsidRPr="005E3417">
          <w:rPr>
            <w:rFonts w:cs="Arial"/>
            <w:b w:val="0"/>
            <w:bCs/>
            <w:noProof/>
            <w:webHidden/>
          </w:rPr>
          <w:fldChar w:fldCharType="end"/>
        </w:r>
      </w:hyperlink>
    </w:p>
    <w:p w14:paraId="1DB705BE" w14:textId="34747986" w:rsidR="005E3417" w:rsidRPr="005E3417" w:rsidRDefault="005E3417">
      <w:pPr>
        <w:pStyle w:val="TOC3"/>
        <w:rPr>
          <w:rFonts w:eastAsiaTheme="minorEastAsia" w:cs="Arial"/>
          <w:b w:val="0"/>
          <w:bCs/>
          <w:noProof/>
          <w:kern w:val="2"/>
          <w:lang w:eastAsia="en-GB"/>
          <w14:ligatures w14:val="standardContextual"/>
        </w:rPr>
      </w:pPr>
      <w:hyperlink w:anchor="_Toc175558655" w:history="1">
        <w:r w:rsidRPr="005E3417">
          <w:rPr>
            <w:rStyle w:val="Hyperlink"/>
            <w:rFonts w:cs="Arial"/>
            <w:b w:val="0"/>
            <w:bCs/>
            <w:noProof/>
            <w:lang w:eastAsia="en-US"/>
          </w:rPr>
          <w:t>11.3.2</w:t>
        </w:r>
        <w:r w:rsidRPr="005E3417">
          <w:rPr>
            <w:rFonts w:eastAsiaTheme="minorEastAsia" w:cs="Arial"/>
            <w:b w:val="0"/>
            <w:bCs/>
            <w:noProof/>
            <w:kern w:val="2"/>
            <w:lang w:eastAsia="en-GB"/>
            <w14:ligatures w14:val="standardContextual"/>
          </w:rPr>
          <w:tab/>
        </w:r>
        <w:r w:rsidRPr="005E3417">
          <w:rPr>
            <w:rStyle w:val="Hyperlink"/>
            <w:rFonts w:cs="Arial"/>
            <w:b w:val="0"/>
            <w:bCs/>
            <w:noProof/>
            <w:lang w:eastAsia="en-US"/>
          </w:rPr>
          <w:t>Dataset file naming</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_Toc175558655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32</w:t>
        </w:r>
        <w:r w:rsidRPr="005E3417">
          <w:rPr>
            <w:rFonts w:cs="Arial"/>
            <w:b w:val="0"/>
            <w:bCs/>
            <w:noProof/>
            <w:webHidden/>
          </w:rPr>
          <w:fldChar w:fldCharType="end"/>
        </w:r>
      </w:hyperlink>
    </w:p>
    <w:p w14:paraId="11641854" w14:textId="429FFAA6" w:rsidR="005E3417" w:rsidRPr="005E3417" w:rsidRDefault="005E3417">
      <w:pPr>
        <w:pStyle w:val="TOC3"/>
        <w:rPr>
          <w:rFonts w:eastAsiaTheme="minorEastAsia" w:cs="Arial"/>
          <w:b w:val="0"/>
          <w:bCs/>
          <w:noProof/>
          <w:kern w:val="2"/>
          <w:lang w:eastAsia="en-GB"/>
          <w14:ligatures w14:val="standardContextual"/>
        </w:rPr>
      </w:pPr>
      <w:hyperlink w:anchor="_Toc175558656" w:history="1">
        <w:r w:rsidRPr="005E3417">
          <w:rPr>
            <w:rStyle w:val="Hyperlink"/>
            <w:rFonts w:cs="Arial"/>
            <w:b w:val="0"/>
            <w:bCs/>
            <w:noProof/>
          </w:rPr>
          <w:t>11.3.3</w:t>
        </w:r>
        <w:r w:rsidRPr="005E3417">
          <w:rPr>
            <w:rFonts w:eastAsiaTheme="minorEastAsia" w:cs="Arial"/>
            <w:b w:val="0"/>
            <w:bCs/>
            <w:noProof/>
            <w:kern w:val="2"/>
            <w:lang w:eastAsia="en-GB"/>
            <w14:ligatures w14:val="standardContextual"/>
          </w:rPr>
          <w:tab/>
        </w:r>
        <w:r w:rsidRPr="005E3417">
          <w:rPr>
            <w:rStyle w:val="Hyperlink"/>
            <w:rFonts w:cs="Arial"/>
            <w:b w:val="0"/>
            <w:bCs/>
            <w:noProof/>
          </w:rPr>
          <w:t>New Editions, re-issues, updates and cancellations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_Toc175558656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33</w:t>
        </w:r>
        <w:r w:rsidRPr="005E3417">
          <w:rPr>
            <w:rFonts w:cs="Arial"/>
            <w:b w:val="0"/>
            <w:bCs/>
            <w:noProof/>
            <w:webHidden/>
          </w:rPr>
          <w:fldChar w:fldCharType="end"/>
        </w:r>
      </w:hyperlink>
    </w:p>
    <w:p w14:paraId="4805FADF" w14:textId="0C8C08D8" w:rsidR="005E3417" w:rsidRPr="005E3417" w:rsidRDefault="005E3417">
      <w:pPr>
        <w:pStyle w:val="TOC2"/>
        <w:rPr>
          <w:rFonts w:eastAsiaTheme="minorEastAsia" w:cs="Arial"/>
          <w:b w:val="0"/>
          <w:bCs/>
          <w:noProof/>
          <w:kern w:val="2"/>
          <w:lang w:eastAsia="en-GB"/>
          <w14:ligatures w14:val="standardContextual"/>
        </w:rPr>
      </w:pPr>
      <w:hyperlink w:anchor="_Toc175558657" w:history="1">
        <w:r w:rsidRPr="005E3417">
          <w:rPr>
            <w:rStyle w:val="Hyperlink"/>
            <w:rFonts w:cs="Arial"/>
            <w:b w:val="0"/>
            <w:bCs/>
            <w:noProof/>
            <w:lang w:eastAsia="en-US"/>
          </w:rPr>
          <w:t>11.4</w:t>
        </w:r>
        <w:r w:rsidRPr="005E3417">
          <w:rPr>
            <w:rFonts w:eastAsiaTheme="minorEastAsia" w:cs="Arial"/>
            <w:b w:val="0"/>
            <w:bCs/>
            <w:noProof/>
            <w:kern w:val="2"/>
            <w:lang w:eastAsia="en-GB"/>
            <w14:ligatures w14:val="standardContextual"/>
          </w:rPr>
          <w:tab/>
        </w:r>
        <w:r w:rsidRPr="005E3417">
          <w:rPr>
            <w:rStyle w:val="Hyperlink"/>
            <w:rFonts w:cs="Arial"/>
            <w:b w:val="0"/>
            <w:bCs/>
            <w:noProof/>
            <w:lang w:eastAsia="en-US"/>
          </w:rPr>
          <w:t>Support files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_Toc175558657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33</w:t>
        </w:r>
        <w:r w:rsidRPr="005E3417">
          <w:rPr>
            <w:rFonts w:cs="Arial"/>
            <w:b w:val="0"/>
            <w:bCs/>
            <w:noProof/>
            <w:webHidden/>
          </w:rPr>
          <w:fldChar w:fldCharType="end"/>
        </w:r>
      </w:hyperlink>
    </w:p>
    <w:p w14:paraId="28762B3C" w14:textId="7833766A" w:rsidR="005E3417" w:rsidRPr="005E3417" w:rsidRDefault="005E3417">
      <w:pPr>
        <w:pStyle w:val="TOC3"/>
        <w:rPr>
          <w:rFonts w:eastAsiaTheme="minorEastAsia" w:cs="Arial"/>
          <w:b w:val="0"/>
          <w:bCs/>
          <w:noProof/>
          <w:kern w:val="2"/>
          <w:lang w:eastAsia="en-GB"/>
          <w14:ligatures w14:val="standardContextual"/>
        </w:rPr>
      </w:pPr>
      <w:hyperlink w:anchor="_Toc175558658" w:history="1">
        <w:r w:rsidRPr="005E3417">
          <w:rPr>
            <w:rStyle w:val="Hyperlink"/>
            <w:rFonts w:cs="Arial"/>
            <w:b w:val="0"/>
            <w:bCs/>
            <w:noProof/>
          </w:rPr>
          <w:t>11.4.1</w:t>
        </w:r>
        <w:r w:rsidRPr="005E3417">
          <w:rPr>
            <w:rFonts w:eastAsiaTheme="minorEastAsia" w:cs="Arial"/>
            <w:b w:val="0"/>
            <w:bCs/>
            <w:noProof/>
            <w:kern w:val="2"/>
            <w:lang w:eastAsia="en-GB"/>
            <w14:ligatures w14:val="standardContextual"/>
          </w:rPr>
          <w:tab/>
        </w:r>
        <w:r w:rsidRPr="005E3417">
          <w:rPr>
            <w:rStyle w:val="Hyperlink"/>
            <w:rFonts w:cs="Arial"/>
            <w:b w:val="0"/>
            <w:bCs/>
            <w:noProof/>
          </w:rPr>
          <w:t>ENC support files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_Toc175558658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33</w:t>
        </w:r>
        <w:r w:rsidRPr="005E3417">
          <w:rPr>
            <w:rFonts w:cs="Arial"/>
            <w:b w:val="0"/>
            <w:bCs/>
            <w:noProof/>
            <w:webHidden/>
          </w:rPr>
          <w:fldChar w:fldCharType="end"/>
        </w:r>
      </w:hyperlink>
    </w:p>
    <w:p w14:paraId="586557B0" w14:textId="3FBFF70E" w:rsidR="005E3417" w:rsidRPr="005E3417" w:rsidRDefault="005E3417">
      <w:pPr>
        <w:pStyle w:val="TOC3"/>
        <w:rPr>
          <w:rFonts w:eastAsiaTheme="minorEastAsia" w:cs="Arial"/>
          <w:b w:val="0"/>
          <w:bCs/>
          <w:noProof/>
          <w:kern w:val="2"/>
          <w:lang w:eastAsia="en-GB"/>
          <w14:ligatures w14:val="standardContextual"/>
        </w:rPr>
      </w:pPr>
      <w:hyperlink w:anchor="_Toc175558659" w:history="1">
        <w:r w:rsidRPr="005E3417">
          <w:rPr>
            <w:rStyle w:val="Hyperlink"/>
            <w:rFonts w:cs="Arial"/>
            <w:b w:val="0"/>
            <w:bCs/>
            <w:noProof/>
          </w:rPr>
          <w:t>11.4.2</w:t>
        </w:r>
        <w:r w:rsidRPr="005E3417">
          <w:rPr>
            <w:rFonts w:eastAsiaTheme="minorEastAsia" w:cs="Arial"/>
            <w:b w:val="0"/>
            <w:bCs/>
            <w:noProof/>
            <w:kern w:val="2"/>
            <w:lang w:eastAsia="en-GB"/>
            <w14:ligatures w14:val="standardContextual"/>
          </w:rPr>
          <w:tab/>
        </w:r>
        <w:r w:rsidRPr="005E3417">
          <w:rPr>
            <w:rStyle w:val="Hyperlink"/>
            <w:rFonts w:cs="Arial"/>
            <w:b w:val="0"/>
            <w:bCs/>
            <w:noProof/>
          </w:rPr>
          <w:t>System support files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_Toc175558659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33</w:t>
        </w:r>
        <w:r w:rsidRPr="005E3417">
          <w:rPr>
            <w:rFonts w:cs="Arial"/>
            <w:b w:val="0"/>
            <w:bCs/>
            <w:noProof/>
            <w:webHidden/>
          </w:rPr>
          <w:fldChar w:fldCharType="end"/>
        </w:r>
      </w:hyperlink>
    </w:p>
    <w:p w14:paraId="42E1F24C" w14:textId="6856DF1B" w:rsidR="005E3417" w:rsidRPr="005E3417" w:rsidRDefault="005E3417">
      <w:pPr>
        <w:pStyle w:val="TOC3"/>
        <w:rPr>
          <w:rFonts w:eastAsiaTheme="minorEastAsia" w:cs="Arial"/>
          <w:b w:val="0"/>
          <w:bCs/>
          <w:noProof/>
          <w:kern w:val="2"/>
          <w:lang w:eastAsia="en-GB"/>
          <w14:ligatures w14:val="standardContextual"/>
        </w:rPr>
      </w:pPr>
      <w:hyperlink w:anchor="_Toc175558661" w:history="1">
        <w:r w:rsidRPr="005E3417">
          <w:rPr>
            <w:rStyle w:val="Hyperlink"/>
            <w:rFonts w:cs="Arial"/>
            <w:b w:val="0"/>
            <w:bCs/>
            <w:noProof/>
          </w:rPr>
          <w:t>11.4.3</w:t>
        </w:r>
        <w:r w:rsidRPr="005E3417">
          <w:rPr>
            <w:rFonts w:eastAsiaTheme="minorEastAsia" w:cs="Arial"/>
            <w:b w:val="0"/>
            <w:bCs/>
            <w:noProof/>
            <w:kern w:val="2"/>
            <w:lang w:eastAsia="en-GB"/>
            <w14:ligatures w14:val="standardContextual"/>
          </w:rPr>
          <w:tab/>
        </w:r>
        <w:r w:rsidRPr="005E3417">
          <w:rPr>
            <w:rStyle w:val="Hyperlink"/>
            <w:rFonts w:cs="Arial"/>
            <w:b w:val="0"/>
            <w:bCs/>
            <w:noProof/>
          </w:rPr>
          <w:t>ENC support file naming</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_Toc175558661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33</w:t>
        </w:r>
        <w:r w:rsidRPr="005E3417">
          <w:rPr>
            <w:rFonts w:cs="Arial"/>
            <w:b w:val="0"/>
            <w:bCs/>
            <w:noProof/>
            <w:webHidden/>
          </w:rPr>
          <w:fldChar w:fldCharType="end"/>
        </w:r>
      </w:hyperlink>
    </w:p>
    <w:p w14:paraId="71193502" w14:textId="0A8A2B9F" w:rsidR="005E3417" w:rsidRPr="005E3417" w:rsidRDefault="005E3417">
      <w:pPr>
        <w:pStyle w:val="TOC3"/>
        <w:rPr>
          <w:rFonts w:eastAsiaTheme="minorEastAsia" w:cs="Arial"/>
          <w:b w:val="0"/>
          <w:bCs/>
          <w:noProof/>
          <w:kern w:val="2"/>
          <w:lang w:eastAsia="en-GB"/>
          <w14:ligatures w14:val="standardContextual"/>
        </w:rPr>
      </w:pPr>
      <w:hyperlink w:anchor="_Toc175558662" w:history="1">
        <w:r w:rsidRPr="005E3417">
          <w:rPr>
            <w:rStyle w:val="Hyperlink"/>
            <w:rFonts w:cs="Arial"/>
            <w:b w:val="0"/>
            <w:bCs/>
            <w:noProof/>
            <w:lang w:eastAsia="en-US"/>
          </w:rPr>
          <w:t>11.4.4</w:t>
        </w:r>
        <w:r w:rsidRPr="005E3417">
          <w:rPr>
            <w:rFonts w:eastAsiaTheme="minorEastAsia" w:cs="Arial"/>
            <w:b w:val="0"/>
            <w:bCs/>
            <w:noProof/>
            <w:kern w:val="2"/>
            <w:lang w:eastAsia="en-GB"/>
            <w14:ligatures w14:val="standardContextual"/>
          </w:rPr>
          <w:tab/>
        </w:r>
        <w:r w:rsidRPr="005E3417">
          <w:rPr>
            <w:rStyle w:val="Hyperlink"/>
            <w:rFonts w:cs="Arial"/>
            <w:b w:val="0"/>
            <w:bCs/>
            <w:noProof/>
            <w:lang w:eastAsia="en-US"/>
          </w:rPr>
          <w:t>Support file management</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_Toc175558662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34</w:t>
        </w:r>
        <w:r w:rsidRPr="005E3417">
          <w:rPr>
            <w:rFonts w:cs="Arial"/>
            <w:b w:val="0"/>
            <w:bCs/>
            <w:noProof/>
            <w:webHidden/>
          </w:rPr>
          <w:fldChar w:fldCharType="end"/>
        </w:r>
      </w:hyperlink>
    </w:p>
    <w:p w14:paraId="6F13810A" w14:textId="60B68402" w:rsidR="005E3417" w:rsidRPr="005E3417" w:rsidRDefault="005E3417">
      <w:pPr>
        <w:pStyle w:val="TOC2"/>
        <w:rPr>
          <w:rFonts w:eastAsiaTheme="minorEastAsia" w:cs="Arial"/>
          <w:b w:val="0"/>
          <w:bCs/>
          <w:noProof/>
          <w:kern w:val="2"/>
          <w:lang w:eastAsia="en-GB"/>
          <w14:ligatures w14:val="standardContextual"/>
        </w:rPr>
      </w:pPr>
      <w:hyperlink w:anchor="_Toc175558663" w:history="1">
        <w:r w:rsidRPr="005E3417">
          <w:rPr>
            <w:rStyle w:val="Hyperlink"/>
            <w:rFonts w:cs="Arial"/>
            <w:b w:val="0"/>
            <w:bCs/>
            <w:noProof/>
            <w:lang w:eastAsia="en-US"/>
          </w:rPr>
          <w:t>11.5</w:t>
        </w:r>
        <w:r w:rsidRPr="005E3417">
          <w:rPr>
            <w:rFonts w:eastAsiaTheme="minorEastAsia" w:cs="Arial"/>
            <w:b w:val="0"/>
            <w:bCs/>
            <w:noProof/>
            <w:kern w:val="2"/>
            <w:lang w:eastAsia="en-GB"/>
            <w14:ligatures w14:val="standardContextual"/>
          </w:rPr>
          <w:tab/>
        </w:r>
        <w:r w:rsidRPr="005E3417">
          <w:rPr>
            <w:rStyle w:val="Hyperlink"/>
            <w:rFonts w:cs="Arial"/>
            <w:b w:val="0"/>
            <w:bCs/>
            <w:noProof/>
            <w:lang w:eastAsia="en-US"/>
          </w:rPr>
          <w:t>Associated XML Metadata file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_Toc175558663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36</w:t>
        </w:r>
        <w:r w:rsidRPr="005E3417">
          <w:rPr>
            <w:rFonts w:cs="Arial"/>
            <w:b w:val="0"/>
            <w:bCs/>
            <w:noProof/>
            <w:webHidden/>
          </w:rPr>
          <w:fldChar w:fldCharType="end"/>
        </w:r>
      </w:hyperlink>
    </w:p>
    <w:p w14:paraId="5A4A4B73" w14:textId="27B630F3" w:rsidR="005E3417" w:rsidRPr="005E3417" w:rsidRDefault="005E3417">
      <w:pPr>
        <w:pStyle w:val="TOC2"/>
        <w:rPr>
          <w:rFonts w:eastAsiaTheme="minorEastAsia" w:cs="Arial"/>
          <w:b w:val="0"/>
          <w:bCs/>
          <w:noProof/>
          <w:kern w:val="2"/>
          <w:lang w:eastAsia="en-GB"/>
          <w14:ligatures w14:val="standardContextual"/>
        </w:rPr>
      </w:pPr>
      <w:hyperlink w:anchor="_Toc175558664" w:history="1">
        <w:r w:rsidRPr="005E3417">
          <w:rPr>
            <w:rStyle w:val="Hyperlink"/>
            <w:rFonts w:cs="Arial"/>
            <w:b w:val="0"/>
            <w:bCs/>
            <w:noProof/>
            <w:lang w:eastAsia="en-US"/>
          </w:rPr>
          <w:t>11.6</w:t>
        </w:r>
        <w:r w:rsidRPr="005E3417">
          <w:rPr>
            <w:rFonts w:eastAsiaTheme="minorEastAsia" w:cs="Arial"/>
            <w:b w:val="0"/>
            <w:bCs/>
            <w:noProof/>
            <w:kern w:val="2"/>
            <w:lang w:eastAsia="en-GB"/>
            <w14:ligatures w14:val="standardContextual"/>
          </w:rPr>
          <w:tab/>
        </w:r>
        <w:r w:rsidRPr="005E3417">
          <w:rPr>
            <w:rStyle w:val="Hyperlink"/>
            <w:rFonts w:cs="Arial"/>
            <w:b w:val="0"/>
            <w:bCs/>
            <w:noProof/>
            <w:lang w:eastAsia="en-US"/>
          </w:rPr>
          <w:t>S-101 Exchange Catalogue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_Toc175558664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37</w:t>
        </w:r>
        <w:r w:rsidRPr="005E3417">
          <w:rPr>
            <w:rFonts w:cs="Arial"/>
            <w:b w:val="0"/>
            <w:bCs/>
            <w:noProof/>
            <w:webHidden/>
          </w:rPr>
          <w:fldChar w:fldCharType="end"/>
        </w:r>
      </w:hyperlink>
    </w:p>
    <w:p w14:paraId="6F3D6D7D" w14:textId="29267913" w:rsidR="005E3417" w:rsidRPr="005E3417" w:rsidRDefault="005E3417">
      <w:pPr>
        <w:pStyle w:val="TOC2"/>
        <w:rPr>
          <w:rFonts w:eastAsiaTheme="minorEastAsia" w:cs="Arial"/>
          <w:b w:val="0"/>
          <w:bCs/>
          <w:noProof/>
          <w:kern w:val="2"/>
          <w:lang w:eastAsia="en-GB"/>
          <w14:ligatures w14:val="standardContextual"/>
        </w:rPr>
      </w:pPr>
      <w:hyperlink w:anchor="_Toc175558665" w:history="1">
        <w:r w:rsidRPr="005E3417">
          <w:rPr>
            <w:rStyle w:val="Hyperlink"/>
            <w:rFonts w:cs="Arial"/>
            <w:b w:val="0"/>
            <w:bCs/>
            <w:noProof/>
          </w:rPr>
          <w:t>11.7</w:t>
        </w:r>
        <w:r w:rsidRPr="005E3417">
          <w:rPr>
            <w:rFonts w:eastAsiaTheme="minorEastAsia" w:cs="Arial"/>
            <w:b w:val="0"/>
            <w:bCs/>
            <w:noProof/>
            <w:kern w:val="2"/>
            <w:lang w:eastAsia="en-GB"/>
            <w14:ligatures w14:val="standardContextual"/>
          </w:rPr>
          <w:tab/>
        </w:r>
        <w:r w:rsidRPr="005E3417">
          <w:rPr>
            <w:rStyle w:val="Hyperlink"/>
            <w:rFonts w:cs="Arial"/>
            <w:b w:val="0"/>
            <w:bCs/>
            <w:noProof/>
          </w:rPr>
          <w:t>Data integrity and encryption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_Toc175558665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37</w:t>
        </w:r>
        <w:r w:rsidRPr="005E3417">
          <w:rPr>
            <w:rFonts w:cs="Arial"/>
            <w:b w:val="0"/>
            <w:bCs/>
            <w:noProof/>
            <w:webHidden/>
          </w:rPr>
          <w:fldChar w:fldCharType="end"/>
        </w:r>
      </w:hyperlink>
    </w:p>
    <w:p w14:paraId="229E5823" w14:textId="1B1934A3" w:rsidR="005E3417" w:rsidRPr="005E3417" w:rsidRDefault="005E3417">
      <w:pPr>
        <w:pStyle w:val="TOC1"/>
        <w:rPr>
          <w:rFonts w:eastAsiaTheme="minorEastAsia" w:cs="Arial"/>
          <w:b w:val="0"/>
          <w:bCs/>
          <w:noProof/>
          <w:kern w:val="2"/>
          <w:lang w:eastAsia="en-GB"/>
          <w14:ligatures w14:val="standardContextual"/>
        </w:rPr>
      </w:pPr>
      <w:hyperlink w:anchor="_Toc175558666" w:history="1">
        <w:r w:rsidRPr="005E3417">
          <w:rPr>
            <w:rStyle w:val="Hyperlink"/>
            <w:rFonts w:cs="Arial"/>
            <w:b w:val="0"/>
            <w:bCs/>
            <w:noProof/>
          </w:rPr>
          <w:t>12</w:t>
        </w:r>
        <w:r w:rsidRPr="005E3417">
          <w:rPr>
            <w:rFonts w:eastAsiaTheme="minorEastAsia" w:cs="Arial"/>
            <w:b w:val="0"/>
            <w:bCs/>
            <w:noProof/>
            <w:kern w:val="2"/>
            <w:lang w:eastAsia="en-GB"/>
            <w14:ligatures w14:val="standardContextual"/>
          </w:rPr>
          <w:tab/>
        </w:r>
        <w:r w:rsidRPr="005E3417">
          <w:rPr>
            <w:rStyle w:val="Hyperlink"/>
            <w:rFonts w:cs="Arial"/>
            <w:b w:val="0"/>
            <w:bCs/>
            <w:noProof/>
          </w:rPr>
          <w:t>Metadata</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_Toc175558666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37</w:t>
        </w:r>
        <w:r w:rsidRPr="005E3417">
          <w:rPr>
            <w:rFonts w:cs="Arial"/>
            <w:b w:val="0"/>
            <w:bCs/>
            <w:noProof/>
            <w:webHidden/>
          </w:rPr>
          <w:fldChar w:fldCharType="end"/>
        </w:r>
      </w:hyperlink>
    </w:p>
    <w:p w14:paraId="2FA7F6C8" w14:textId="29627F85" w:rsidR="005E3417" w:rsidRPr="005E3417" w:rsidRDefault="005E3417">
      <w:pPr>
        <w:pStyle w:val="TOC2"/>
        <w:rPr>
          <w:rFonts w:eastAsiaTheme="minorEastAsia" w:cs="Arial"/>
          <w:b w:val="0"/>
          <w:bCs/>
          <w:noProof/>
          <w:kern w:val="2"/>
          <w:lang w:eastAsia="en-GB"/>
          <w14:ligatures w14:val="standardContextual"/>
        </w:rPr>
      </w:pPr>
      <w:hyperlink w:anchor="_Toc175558667" w:history="1">
        <w:r w:rsidRPr="005E3417">
          <w:rPr>
            <w:rStyle w:val="Hyperlink"/>
            <w:rFonts w:cs="Arial"/>
            <w:b w:val="0"/>
            <w:bCs/>
            <w:noProof/>
          </w:rPr>
          <w:t>12.1</w:t>
        </w:r>
        <w:r w:rsidRPr="005E3417">
          <w:rPr>
            <w:rFonts w:eastAsiaTheme="minorEastAsia" w:cs="Arial"/>
            <w:b w:val="0"/>
            <w:bCs/>
            <w:noProof/>
            <w:kern w:val="2"/>
            <w:lang w:eastAsia="en-GB"/>
            <w14:ligatures w14:val="standardContextual"/>
          </w:rPr>
          <w:tab/>
        </w:r>
        <w:r w:rsidRPr="005E3417">
          <w:rPr>
            <w:rStyle w:val="Hyperlink"/>
            <w:rFonts w:cs="Arial"/>
            <w:b w:val="0"/>
            <w:bCs/>
            <w:noProof/>
          </w:rPr>
          <w:t>Introduction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_Toc175558667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37</w:t>
        </w:r>
        <w:r w:rsidRPr="005E3417">
          <w:rPr>
            <w:rFonts w:cs="Arial"/>
            <w:b w:val="0"/>
            <w:bCs/>
            <w:noProof/>
            <w:webHidden/>
          </w:rPr>
          <w:fldChar w:fldCharType="end"/>
        </w:r>
      </w:hyperlink>
    </w:p>
    <w:p w14:paraId="59B315BF" w14:textId="173DABA4" w:rsidR="005E3417" w:rsidRPr="005E3417" w:rsidRDefault="005E3417">
      <w:pPr>
        <w:pStyle w:val="TOC3"/>
        <w:rPr>
          <w:rFonts w:eastAsiaTheme="minorEastAsia" w:cs="Arial"/>
          <w:b w:val="0"/>
          <w:bCs/>
          <w:noProof/>
          <w:kern w:val="2"/>
          <w:lang w:eastAsia="en-GB"/>
          <w14:ligatures w14:val="standardContextual"/>
        </w:rPr>
      </w:pPr>
      <w:hyperlink w:anchor="_Toc175558668" w:history="1">
        <w:r w:rsidRPr="005E3417">
          <w:rPr>
            <w:rStyle w:val="Hyperlink"/>
            <w:rFonts w:cs="Arial"/>
            <w:b w:val="0"/>
            <w:bCs/>
            <w:noProof/>
          </w:rPr>
          <w:t>12.1.1</w:t>
        </w:r>
        <w:r w:rsidRPr="005E3417">
          <w:rPr>
            <w:rFonts w:eastAsiaTheme="minorEastAsia" w:cs="Arial"/>
            <w:b w:val="0"/>
            <w:bCs/>
            <w:noProof/>
            <w:kern w:val="2"/>
            <w:lang w:eastAsia="en-GB"/>
            <w14:ligatures w14:val="standardContextual"/>
          </w:rPr>
          <w:tab/>
        </w:r>
        <w:r w:rsidRPr="005E3417">
          <w:rPr>
            <w:rStyle w:val="Hyperlink"/>
            <w:rFonts w:cs="Arial"/>
            <w:b w:val="0"/>
            <w:bCs/>
            <w:noProof/>
          </w:rPr>
          <w:t>S100_ExchangeCatalogue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_Toc175558668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39</w:t>
        </w:r>
        <w:r w:rsidRPr="005E3417">
          <w:rPr>
            <w:rFonts w:cs="Arial"/>
            <w:b w:val="0"/>
            <w:bCs/>
            <w:noProof/>
            <w:webHidden/>
          </w:rPr>
          <w:fldChar w:fldCharType="end"/>
        </w:r>
      </w:hyperlink>
    </w:p>
    <w:p w14:paraId="465617FA" w14:textId="7E7E6AC1" w:rsidR="005E3417" w:rsidRPr="005E3417" w:rsidRDefault="005E3417">
      <w:pPr>
        <w:pStyle w:val="TOC3"/>
        <w:rPr>
          <w:rFonts w:eastAsiaTheme="minorEastAsia" w:cs="Arial"/>
          <w:b w:val="0"/>
          <w:bCs/>
          <w:noProof/>
          <w:kern w:val="2"/>
          <w:lang w:eastAsia="en-GB"/>
          <w14:ligatures w14:val="standardContextual"/>
        </w:rPr>
      </w:pPr>
      <w:hyperlink w:anchor="_Toc175558669" w:history="1">
        <w:r w:rsidRPr="005E3417">
          <w:rPr>
            <w:rStyle w:val="Hyperlink"/>
            <w:rFonts w:cs="Arial"/>
            <w:b w:val="0"/>
            <w:bCs/>
            <w:noProof/>
          </w:rPr>
          <w:t>12.1.2</w:t>
        </w:r>
        <w:r w:rsidRPr="005E3417">
          <w:rPr>
            <w:rFonts w:eastAsiaTheme="minorEastAsia" w:cs="Arial"/>
            <w:b w:val="0"/>
            <w:bCs/>
            <w:noProof/>
            <w:kern w:val="2"/>
            <w:lang w:eastAsia="en-GB"/>
            <w14:ligatures w14:val="standardContextual"/>
          </w:rPr>
          <w:tab/>
        </w:r>
        <w:r w:rsidRPr="005E3417">
          <w:rPr>
            <w:rStyle w:val="Hyperlink"/>
            <w:rFonts w:cs="Arial"/>
            <w:b w:val="0"/>
            <w:bCs/>
            <w:noProof/>
          </w:rPr>
          <w:t>S100_DatasetDiscoveryMetadata</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_Toc175558669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40</w:t>
        </w:r>
        <w:r w:rsidRPr="005E3417">
          <w:rPr>
            <w:rFonts w:cs="Arial"/>
            <w:b w:val="0"/>
            <w:bCs/>
            <w:noProof/>
            <w:webHidden/>
          </w:rPr>
          <w:fldChar w:fldCharType="end"/>
        </w:r>
      </w:hyperlink>
    </w:p>
    <w:p w14:paraId="6FE2B89F" w14:textId="34DB6FFD" w:rsidR="005E3417" w:rsidRPr="005E3417" w:rsidRDefault="005E3417">
      <w:pPr>
        <w:pStyle w:val="TOC3"/>
        <w:rPr>
          <w:rFonts w:eastAsiaTheme="minorEastAsia" w:cs="Arial"/>
          <w:b w:val="0"/>
          <w:bCs/>
          <w:noProof/>
          <w:kern w:val="2"/>
          <w:lang w:eastAsia="en-GB"/>
          <w14:ligatures w14:val="standardContextual"/>
        </w:rPr>
      </w:pPr>
      <w:hyperlink w:anchor="_Toc175558670" w:history="1">
        <w:r w:rsidRPr="005E3417">
          <w:rPr>
            <w:rStyle w:val="Hyperlink"/>
            <w:rFonts w:cs="Arial"/>
            <w:b w:val="0"/>
            <w:bCs/>
            <w:noProof/>
          </w:rPr>
          <w:t>12.1.3</w:t>
        </w:r>
        <w:r w:rsidRPr="005E3417">
          <w:rPr>
            <w:rFonts w:eastAsiaTheme="minorEastAsia" w:cs="Arial"/>
            <w:b w:val="0"/>
            <w:bCs/>
            <w:noProof/>
            <w:kern w:val="2"/>
            <w:lang w:eastAsia="en-GB"/>
            <w14:ligatures w14:val="standardContextual"/>
          </w:rPr>
          <w:tab/>
        </w:r>
        <w:r w:rsidRPr="005E3417">
          <w:rPr>
            <w:rStyle w:val="Hyperlink"/>
            <w:rFonts w:cs="Arial"/>
            <w:b w:val="0"/>
            <w:bCs/>
            <w:noProof/>
          </w:rPr>
          <w:t>S100_SupportFileDiscoveryMetadata</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_Toc175558670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48</w:t>
        </w:r>
        <w:r w:rsidRPr="005E3417">
          <w:rPr>
            <w:rFonts w:cs="Arial"/>
            <w:b w:val="0"/>
            <w:bCs/>
            <w:noProof/>
            <w:webHidden/>
          </w:rPr>
          <w:fldChar w:fldCharType="end"/>
        </w:r>
      </w:hyperlink>
    </w:p>
    <w:p w14:paraId="67D18DB1" w14:textId="767621FE" w:rsidR="005E3417" w:rsidRPr="005E3417" w:rsidRDefault="005E3417">
      <w:pPr>
        <w:pStyle w:val="TOC3"/>
        <w:rPr>
          <w:rFonts w:eastAsiaTheme="minorEastAsia" w:cs="Arial"/>
          <w:b w:val="0"/>
          <w:bCs/>
          <w:noProof/>
          <w:kern w:val="2"/>
          <w:lang w:eastAsia="en-GB"/>
          <w14:ligatures w14:val="standardContextual"/>
        </w:rPr>
      </w:pPr>
      <w:hyperlink w:anchor="_Toc175558671" w:history="1">
        <w:r w:rsidRPr="005E3417">
          <w:rPr>
            <w:rStyle w:val="Hyperlink"/>
            <w:rFonts w:cs="Arial"/>
            <w:b w:val="0"/>
            <w:bCs/>
            <w:noProof/>
          </w:rPr>
          <w:t>12.1.4</w:t>
        </w:r>
        <w:r w:rsidRPr="005E3417">
          <w:rPr>
            <w:rFonts w:eastAsiaTheme="minorEastAsia" w:cs="Arial"/>
            <w:b w:val="0"/>
            <w:bCs/>
            <w:noProof/>
            <w:kern w:val="2"/>
            <w:lang w:eastAsia="en-GB"/>
            <w14:ligatures w14:val="standardContextual"/>
          </w:rPr>
          <w:tab/>
        </w:r>
        <w:r w:rsidRPr="005E3417">
          <w:rPr>
            <w:rStyle w:val="Hyperlink"/>
            <w:rFonts w:cs="Arial"/>
            <w:b w:val="0"/>
            <w:bCs/>
            <w:noProof/>
          </w:rPr>
          <w:t>S100_CatalogueDiscoveryMetadata</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_Toc175558671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50</w:t>
        </w:r>
        <w:r w:rsidRPr="005E3417">
          <w:rPr>
            <w:rFonts w:cs="Arial"/>
            <w:b w:val="0"/>
            <w:bCs/>
            <w:noProof/>
            <w:webHidden/>
          </w:rPr>
          <w:fldChar w:fldCharType="end"/>
        </w:r>
      </w:hyperlink>
    </w:p>
    <w:p w14:paraId="6D35A8B9" w14:textId="5D03E15A" w:rsidR="005E3417" w:rsidRPr="005E3417" w:rsidRDefault="005E3417">
      <w:pPr>
        <w:pStyle w:val="TOC2"/>
        <w:rPr>
          <w:rFonts w:eastAsiaTheme="minorEastAsia" w:cs="Arial"/>
          <w:b w:val="0"/>
          <w:bCs/>
          <w:noProof/>
          <w:kern w:val="2"/>
          <w:lang w:eastAsia="en-GB"/>
          <w14:ligatures w14:val="standardContextual"/>
        </w:rPr>
      </w:pPr>
      <w:hyperlink w:anchor="_Toc175558672" w:history="1">
        <w:r w:rsidRPr="005E3417">
          <w:rPr>
            <w:rStyle w:val="Hyperlink"/>
            <w:rFonts w:cs="Arial"/>
            <w:b w:val="0"/>
            <w:bCs/>
            <w:noProof/>
            <w:lang w:eastAsia="en-GB"/>
          </w:rPr>
          <w:t>12.2</w:t>
        </w:r>
        <w:r w:rsidRPr="005E3417">
          <w:rPr>
            <w:rFonts w:eastAsiaTheme="minorEastAsia" w:cs="Arial"/>
            <w:b w:val="0"/>
            <w:bCs/>
            <w:noProof/>
            <w:kern w:val="2"/>
            <w:lang w:eastAsia="en-GB"/>
            <w14:ligatures w14:val="standardContextual"/>
          </w:rPr>
          <w:tab/>
        </w:r>
        <w:r w:rsidRPr="005E3417">
          <w:rPr>
            <w:rStyle w:val="Hyperlink"/>
            <w:rFonts w:cs="Arial"/>
            <w:b w:val="0"/>
            <w:bCs/>
            <w:noProof/>
            <w:lang w:eastAsia="en-GB"/>
          </w:rPr>
          <w:t>Language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_Toc175558672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52</w:t>
        </w:r>
        <w:r w:rsidRPr="005E3417">
          <w:rPr>
            <w:rFonts w:cs="Arial"/>
            <w:b w:val="0"/>
            <w:bCs/>
            <w:noProof/>
            <w:webHidden/>
          </w:rPr>
          <w:fldChar w:fldCharType="end"/>
        </w:r>
      </w:hyperlink>
    </w:p>
    <w:p w14:paraId="3E96B0DA" w14:textId="3B56335C" w:rsidR="005E3417" w:rsidRPr="005E3417" w:rsidRDefault="005E3417">
      <w:pPr>
        <w:pStyle w:val="TOC1"/>
        <w:rPr>
          <w:rFonts w:eastAsiaTheme="minorEastAsia" w:cs="Arial"/>
          <w:b w:val="0"/>
          <w:bCs/>
          <w:noProof/>
          <w:kern w:val="2"/>
          <w:lang w:eastAsia="en-GB"/>
          <w14:ligatures w14:val="standardContextual"/>
        </w:rPr>
      </w:pPr>
      <w:hyperlink w:anchor="_Toc175558673" w:history="1">
        <w:r w:rsidRPr="005E3417">
          <w:rPr>
            <w:rStyle w:val="Hyperlink"/>
            <w:rFonts w:eastAsia="Times New Roman" w:cs="Arial"/>
            <w:b w:val="0"/>
            <w:bCs/>
            <w:noProof/>
            <w:lang w:eastAsia="en-US"/>
          </w:rPr>
          <w:t>ANNEX A - Data Classification and Encoding Guide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_Toc175558673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53</w:t>
        </w:r>
        <w:r w:rsidRPr="005E3417">
          <w:rPr>
            <w:rFonts w:cs="Arial"/>
            <w:b w:val="0"/>
            <w:bCs/>
            <w:noProof/>
            <w:webHidden/>
          </w:rPr>
          <w:fldChar w:fldCharType="end"/>
        </w:r>
      </w:hyperlink>
    </w:p>
    <w:p w14:paraId="360B678C" w14:textId="601BF717" w:rsidR="005E3417" w:rsidRPr="005E3417" w:rsidRDefault="005E3417">
      <w:pPr>
        <w:pStyle w:val="TOC1"/>
        <w:rPr>
          <w:rFonts w:eastAsiaTheme="minorEastAsia" w:cs="Arial"/>
          <w:b w:val="0"/>
          <w:bCs/>
          <w:noProof/>
          <w:kern w:val="2"/>
          <w:lang w:eastAsia="en-GB"/>
          <w14:ligatures w14:val="standardContextual"/>
        </w:rPr>
      </w:pPr>
      <w:hyperlink w:anchor="_Toc175558674" w:history="1">
        <w:r w:rsidRPr="005E3417">
          <w:rPr>
            <w:rStyle w:val="Hyperlink"/>
            <w:rFonts w:eastAsia="Times New Roman" w:cs="Arial"/>
            <w:b w:val="0"/>
            <w:bCs/>
            <w:noProof/>
            <w:lang w:eastAsia="en-US"/>
          </w:rPr>
          <w:t>ANNEX B (Normative) - Data Product format (encoding)</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_Toc175558674 \h </w:instrText>
        </w:r>
        <w:r w:rsidRPr="005E3417">
          <w:rPr>
            <w:rFonts w:cs="Arial"/>
            <w:b w:val="0"/>
            <w:bCs/>
            <w:noProof/>
            <w:webHidden/>
          </w:rPr>
        </w:r>
        <w:r w:rsidRPr="005E3417">
          <w:rPr>
            <w:rFonts w:cs="Arial"/>
            <w:b w:val="0"/>
            <w:bCs/>
            <w:noProof/>
            <w:webHidden/>
          </w:rPr>
          <w:fldChar w:fldCharType="separate"/>
        </w:r>
        <w:r w:rsidR="000079FA">
          <w:rPr>
            <w:rFonts w:cs="Arial"/>
            <w:b w:val="0"/>
            <w:bCs/>
            <w:noProof/>
            <w:webHidden/>
          </w:rPr>
          <w:t>55</w:t>
        </w:r>
        <w:r w:rsidRPr="005E3417">
          <w:rPr>
            <w:rFonts w:cs="Arial"/>
            <w:b w:val="0"/>
            <w:bCs/>
            <w:noProof/>
            <w:webHidden/>
          </w:rPr>
          <w:fldChar w:fldCharType="end"/>
        </w:r>
      </w:hyperlink>
    </w:p>
    <w:p w14:paraId="72E7674B" w14:textId="029D7D4A" w:rsidR="00FA5DB6" w:rsidRDefault="001C3BE1" w:rsidP="00C128E3">
      <w:pPr>
        <w:tabs>
          <w:tab w:val="right" w:leader="dot" w:pos="8606"/>
        </w:tabs>
        <w:spacing w:line="240" w:lineRule="auto"/>
        <w:rPr>
          <w:rFonts w:cs="Arial"/>
          <w:bCs/>
        </w:rPr>
      </w:pPr>
      <w:r w:rsidRPr="005E3417">
        <w:rPr>
          <w:rFonts w:cs="Arial"/>
          <w:bCs/>
        </w:rPr>
        <w:fldChar w:fldCharType="end"/>
      </w:r>
    </w:p>
    <w:p w14:paraId="0B2E8820" w14:textId="77777777" w:rsidR="00FA5DB6" w:rsidRDefault="00FA5DB6" w:rsidP="00C128E3">
      <w:pPr>
        <w:spacing w:after="160" w:line="240" w:lineRule="auto"/>
        <w:jc w:val="left"/>
        <w:rPr>
          <w:rFonts w:cs="Arial"/>
          <w:bCs/>
        </w:rPr>
      </w:pPr>
      <w:r>
        <w:rPr>
          <w:rFonts w:cs="Arial"/>
          <w:bCs/>
        </w:rPr>
        <w:br w:type="page"/>
      </w:r>
    </w:p>
    <w:p w14:paraId="388B4CDC" w14:textId="77777777" w:rsidR="00FA5DB6" w:rsidRPr="00A36CD5" w:rsidRDefault="00FA5DB6" w:rsidP="00C128E3">
      <w:pPr>
        <w:spacing w:before="360" w:after="120" w:line="240" w:lineRule="auto"/>
        <w:jc w:val="center"/>
        <w:rPr>
          <w:b/>
          <w:sz w:val="24"/>
          <w:szCs w:val="24"/>
        </w:rPr>
      </w:pPr>
      <w:r w:rsidRPr="00A36CD5">
        <w:rPr>
          <w:b/>
          <w:sz w:val="24"/>
          <w:szCs w:val="24"/>
        </w:rPr>
        <w:lastRenderedPageBreak/>
        <w:t>Document History</w:t>
      </w:r>
    </w:p>
    <w:p w14:paraId="531061D9" w14:textId="00508EF6" w:rsidR="00FA5DB6" w:rsidRPr="00A36CD5" w:rsidRDefault="00FA5DB6" w:rsidP="00C128E3">
      <w:pPr>
        <w:spacing w:line="240" w:lineRule="auto"/>
      </w:pPr>
      <w:r w:rsidRPr="00773509">
        <w:t xml:space="preserve">Changes to this Specification are coordinated by the </w:t>
      </w:r>
      <w:r w:rsidR="00A2714E" w:rsidRPr="00E046B0">
        <w:rPr>
          <w:rFonts w:eastAsia="Times New Roman" w:cs="Arial"/>
          <w:lang w:eastAsia="en-GB"/>
        </w:rPr>
        <w:t>S-101 Project Team</w:t>
      </w:r>
      <w:r w:rsidR="00A2714E" w:rsidRPr="00E046B0">
        <w:rPr>
          <w:rFonts w:cs="Arial"/>
          <w:lang w:val="en-AU"/>
        </w:rPr>
        <w:t xml:space="preserve"> (</w:t>
      </w:r>
      <w:r w:rsidR="00A2714E" w:rsidRPr="00693533">
        <w:rPr>
          <w:rFonts w:eastAsia="Times New Roman" w:cs="Arial"/>
          <w:lang w:eastAsia="en-GB"/>
        </w:rPr>
        <w:t>S-101PT</w:t>
      </w:r>
      <w:r w:rsidR="00A2714E" w:rsidRPr="00693533">
        <w:rPr>
          <w:rFonts w:eastAsiaTheme="minorEastAsia" w:cs="Arial"/>
        </w:rPr>
        <w:t>), a Project Team under the IHO S-100 Working Group (S-100WG)</w:t>
      </w:r>
      <w:r w:rsidRPr="00773509">
        <w:t>. New editions will be made available via the IHO web site. Maintenance of the Specification shall conform to IHO Resolution 2/2007 (as amended).</w:t>
      </w:r>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701"/>
        <w:gridCol w:w="1276"/>
        <w:gridCol w:w="5280"/>
      </w:tblGrid>
      <w:tr w:rsidR="00FA5DB6" w:rsidRPr="00FA5DB6" w14:paraId="05794221" w14:textId="77777777" w:rsidTr="000C4840">
        <w:trPr>
          <w:cantSplit/>
          <w:jc w:val="center"/>
        </w:trPr>
        <w:tc>
          <w:tcPr>
            <w:tcW w:w="1271" w:type="dxa"/>
            <w:shd w:val="clear" w:color="auto" w:fill="D9D9D9" w:themeFill="background1" w:themeFillShade="D9"/>
          </w:tcPr>
          <w:p w14:paraId="44D08862" w14:textId="77777777" w:rsidR="00FA5DB6" w:rsidRPr="00FA5DB6" w:rsidRDefault="00FA5DB6" w:rsidP="00C128E3">
            <w:pPr>
              <w:spacing w:before="60" w:after="60" w:line="240" w:lineRule="auto"/>
              <w:jc w:val="left"/>
              <w:rPr>
                <w:rFonts w:cs="Arial"/>
                <w:b/>
              </w:rPr>
            </w:pPr>
            <w:r w:rsidRPr="00FA5DB6">
              <w:rPr>
                <w:rFonts w:cs="Arial"/>
                <w:b/>
              </w:rPr>
              <w:t>Version Number</w:t>
            </w:r>
          </w:p>
        </w:tc>
        <w:tc>
          <w:tcPr>
            <w:tcW w:w="1701" w:type="dxa"/>
            <w:shd w:val="clear" w:color="auto" w:fill="D9D9D9" w:themeFill="background1" w:themeFillShade="D9"/>
          </w:tcPr>
          <w:p w14:paraId="0F0CFA10" w14:textId="77777777" w:rsidR="00FA5DB6" w:rsidRPr="00FA5DB6" w:rsidRDefault="00FA5DB6" w:rsidP="00C128E3">
            <w:pPr>
              <w:spacing w:before="60" w:after="60" w:line="240" w:lineRule="auto"/>
              <w:ind w:left="-1" w:firstLine="1"/>
              <w:jc w:val="left"/>
              <w:rPr>
                <w:rFonts w:cs="Arial"/>
                <w:b/>
              </w:rPr>
            </w:pPr>
            <w:r w:rsidRPr="00FA5DB6">
              <w:rPr>
                <w:rFonts w:cs="Arial"/>
                <w:b/>
              </w:rPr>
              <w:t>Date</w:t>
            </w:r>
          </w:p>
        </w:tc>
        <w:tc>
          <w:tcPr>
            <w:tcW w:w="1276" w:type="dxa"/>
            <w:shd w:val="clear" w:color="auto" w:fill="D9D9D9" w:themeFill="background1" w:themeFillShade="D9"/>
          </w:tcPr>
          <w:p w14:paraId="7FE1DED9" w14:textId="2A0178C5" w:rsidR="00FA5DB6" w:rsidRPr="00FA5DB6" w:rsidRDefault="005D4A4E" w:rsidP="00C128E3">
            <w:pPr>
              <w:spacing w:before="60" w:after="60" w:line="240" w:lineRule="auto"/>
              <w:ind w:firstLine="21"/>
              <w:jc w:val="left"/>
              <w:rPr>
                <w:rFonts w:cs="Arial"/>
                <w:b/>
              </w:rPr>
            </w:pPr>
            <w:r>
              <w:rPr>
                <w:rFonts w:cs="Arial"/>
                <w:b/>
              </w:rPr>
              <w:t>Approved By</w:t>
            </w:r>
          </w:p>
        </w:tc>
        <w:tc>
          <w:tcPr>
            <w:tcW w:w="5280" w:type="dxa"/>
            <w:shd w:val="clear" w:color="auto" w:fill="D9D9D9" w:themeFill="background1" w:themeFillShade="D9"/>
          </w:tcPr>
          <w:p w14:paraId="172F1D07" w14:textId="77777777" w:rsidR="00FA5DB6" w:rsidRPr="00FA5DB6" w:rsidRDefault="00FA5DB6" w:rsidP="00C128E3">
            <w:pPr>
              <w:spacing w:before="60" w:after="60" w:line="240" w:lineRule="auto"/>
              <w:ind w:left="44" w:firstLine="43"/>
              <w:jc w:val="left"/>
              <w:rPr>
                <w:rFonts w:cs="Arial"/>
                <w:b/>
              </w:rPr>
            </w:pPr>
            <w:r w:rsidRPr="00FA5DB6">
              <w:rPr>
                <w:rFonts w:cs="Arial"/>
                <w:b/>
              </w:rPr>
              <w:t>Purpose</w:t>
            </w:r>
          </w:p>
        </w:tc>
      </w:tr>
      <w:tr w:rsidR="00FA5DB6" w14:paraId="61EA2F50" w14:textId="77777777" w:rsidTr="000C4840">
        <w:trPr>
          <w:cantSplit/>
          <w:jc w:val="center"/>
        </w:trPr>
        <w:tc>
          <w:tcPr>
            <w:tcW w:w="1271" w:type="dxa"/>
          </w:tcPr>
          <w:p w14:paraId="17EAA26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1F6484DC" w14:textId="77777777" w:rsidR="00FA5DB6" w:rsidRPr="00FA5DB6" w:rsidRDefault="00FA5DB6" w:rsidP="00C128E3">
            <w:pPr>
              <w:spacing w:before="60" w:after="60" w:line="240" w:lineRule="auto"/>
              <w:ind w:left="-1" w:firstLine="1"/>
              <w:jc w:val="left"/>
              <w:rPr>
                <w:rFonts w:cs="Arial"/>
              </w:rPr>
            </w:pPr>
            <w:r w:rsidRPr="00FA5DB6">
              <w:rPr>
                <w:rFonts w:cs="Arial"/>
              </w:rPr>
              <w:t>May 2009</w:t>
            </w:r>
          </w:p>
        </w:tc>
        <w:tc>
          <w:tcPr>
            <w:tcW w:w="1276" w:type="dxa"/>
          </w:tcPr>
          <w:p w14:paraId="6E49BE0A"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1E0C88D6" w14:textId="336CD2A3" w:rsidR="00FA5DB6" w:rsidRPr="00FA5DB6" w:rsidRDefault="00FA5DB6" w:rsidP="00C128E3">
            <w:pPr>
              <w:spacing w:before="60" w:after="60" w:line="240" w:lineRule="auto"/>
              <w:ind w:left="44" w:hanging="10"/>
              <w:jc w:val="left"/>
              <w:rPr>
                <w:rFonts w:cs="Arial"/>
              </w:rPr>
            </w:pPr>
            <w:r w:rsidRPr="00FA5DB6">
              <w:rPr>
                <w:rFonts w:cs="Arial"/>
              </w:rPr>
              <w:t>Initial Draft</w:t>
            </w:r>
            <w:r w:rsidR="005D4A4E">
              <w:rPr>
                <w:rFonts w:cs="Arial"/>
              </w:rPr>
              <w:t>.</w:t>
            </w:r>
          </w:p>
        </w:tc>
      </w:tr>
      <w:tr w:rsidR="00FA5DB6" w14:paraId="49E58D11" w14:textId="77777777" w:rsidTr="000C4840">
        <w:trPr>
          <w:cantSplit/>
          <w:jc w:val="center"/>
        </w:trPr>
        <w:tc>
          <w:tcPr>
            <w:tcW w:w="1271" w:type="dxa"/>
          </w:tcPr>
          <w:p w14:paraId="70260B6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7E8FFAC7" w14:textId="77777777" w:rsidR="00FA5DB6" w:rsidRPr="00FA5DB6" w:rsidRDefault="00FA5DB6" w:rsidP="00C128E3">
            <w:pPr>
              <w:spacing w:before="60" w:after="60" w:line="240" w:lineRule="auto"/>
              <w:ind w:left="-1" w:firstLine="1"/>
              <w:jc w:val="left"/>
              <w:rPr>
                <w:rFonts w:cs="Arial"/>
              </w:rPr>
            </w:pPr>
            <w:r w:rsidRPr="00FA5DB6">
              <w:rPr>
                <w:rFonts w:cs="Arial"/>
              </w:rPr>
              <w:t>June 2010</w:t>
            </w:r>
          </w:p>
        </w:tc>
        <w:tc>
          <w:tcPr>
            <w:tcW w:w="1276" w:type="dxa"/>
          </w:tcPr>
          <w:p w14:paraId="7494A372"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054F2FB3" w14:textId="70D99852" w:rsidR="00FA5DB6" w:rsidRPr="00FA5DB6" w:rsidRDefault="00FA5DB6" w:rsidP="00C128E3">
            <w:pPr>
              <w:spacing w:before="60" w:after="60" w:line="240" w:lineRule="auto"/>
              <w:ind w:left="44" w:hanging="10"/>
              <w:jc w:val="left"/>
              <w:rPr>
                <w:rFonts w:cs="Arial"/>
              </w:rPr>
            </w:pPr>
            <w:r w:rsidRPr="00FA5DB6">
              <w:rPr>
                <w:rFonts w:cs="Arial"/>
              </w:rPr>
              <w:t>Merged all the phases back into a single document</w:t>
            </w:r>
            <w:r w:rsidR="005D4A4E">
              <w:rPr>
                <w:rFonts w:cs="Arial"/>
              </w:rPr>
              <w:t>.</w:t>
            </w:r>
          </w:p>
        </w:tc>
      </w:tr>
      <w:tr w:rsidR="00FA5DB6" w14:paraId="08046AF7" w14:textId="77777777" w:rsidTr="000C4840">
        <w:trPr>
          <w:cantSplit/>
          <w:jc w:val="center"/>
        </w:trPr>
        <w:tc>
          <w:tcPr>
            <w:tcW w:w="1271" w:type="dxa"/>
          </w:tcPr>
          <w:p w14:paraId="06619102"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6804A64F" w14:textId="77777777" w:rsidR="00FA5DB6" w:rsidRPr="00FA5DB6" w:rsidRDefault="00FA5DB6" w:rsidP="00C128E3">
            <w:pPr>
              <w:spacing w:before="60" w:after="60" w:line="240" w:lineRule="auto"/>
              <w:ind w:left="-1" w:firstLine="1"/>
              <w:jc w:val="left"/>
              <w:rPr>
                <w:rFonts w:cs="Arial"/>
              </w:rPr>
            </w:pPr>
            <w:r w:rsidRPr="00FA5DB6">
              <w:rPr>
                <w:rFonts w:cs="Arial"/>
              </w:rPr>
              <w:t>July 2010</w:t>
            </w:r>
          </w:p>
        </w:tc>
        <w:tc>
          <w:tcPr>
            <w:tcW w:w="1276" w:type="dxa"/>
          </w:tcPr>
          <w:p w14:paraId="156D0177"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11DDE0C4" w14:textId="66B56B36" w:rsidR="00FA5DB6" w:rsidRPr="00FA5DB6" w:rsidRDefault="00FA5DB6" w:rsidP="00C128E3">
            <w:pPr>
              <w:spacing w:before="60" w:after="60" w:line="240" w:lineRule="auto"/>
              <w:ind w:left="44" w:hanging="10"/>
              <w:jc w:val="left"/>
              <w:rPr>
                <w:rFonts w:cs="Arial"/>
              </w:rPr>
            </w:pPr>
            <w:r w:rsidRPr="00FA5DB6">
              <w:rPr>
                <w:rFonts w:cs="Arial"/>
              </w:rPr>
              <w:t>Added comments from AHO</w:t>
            </w:r>
            <w:r w:rsidR="005D4A4E">
              <w:rPr>
                <w:rFonts w:cs="Arial"/>
              </w:rPr>
              <w:t>.</w:t>
            </w:r>
          </w:p>
        </w:tc>
      </w:tr>
      <w:tr w:rsidR="00FA5DB6" w14:paraId="0CD10832" w14:textId="77777777" w:rsidTr="000C4840">
        <w:trPr>
          <w:cantSplit/>
          <w:jc w:val="center"/>
        </w:trPr>
        <w:tc>
          <w:tcPr>
            <w:tcW w:w="1271" w:type="dxa"/>
          </w:tcPr>
          <w:p w14:paraId="2C883C3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017A72C2" w14:textId="2689A8C5" w:rsidR="00FA5DB6" w:rsidRPr="00FA5DB6" w:rsidRDefault="00FA5DB6" w:rsidP="00C128E3">
            <w:pPr>
              <w:spacing w:before="60" w:after="60" w:line="240" w:lineRule="auto"/>
              <w:ind w:left="-1" w:firstLine="1"/>
              <w:jc w:val="left"/>
              <w:rPr>
                <w:rFonts w:cs="Arial"/>
              </w:rPr>
            </w:pPr>
            <w:r w:rsidRPr="00FA5DB6">
              <w:rPr>
                <w:rFonts w:cs="Arial"/>
              </w:rPr>
              <w:t>September</w:t>
            </w:r>
            <w:r w:rsidR="004E5B04">
              <w:rPr>
                <w:rFonts w:cs="Arial"/>
              </w:rPr>
              <w:t xml:space="preserve"> 2010</w:t>
            </w:r>
          </w:p>
        </w:tc>
        <w:tc>
          <w:tcPr>
            <w:tcW w:w="1276" w:type="dxa"/>
          </w:tcPr>
          <w:p w14:paraId="5191241D"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482349BF" w14:textId="58DEE656" w:rsidR="00FA5DB6" w:rsidRPr="00FA5DB6" w:rsidRDefault="00FA5DB6" w:rsidP="00C128E3">
            <w:pPr>
              <w:spacing w:before="60" w:after="60" w:line="240" w:lineRule="auto"/>
              <w:ind w:left="44" w:hanging="10"/>
              <w:jc w:val="left"/>
              <w:rPr>
                <w:rFonts w:cs="Arial"/>
              </w:rPr>
            </w:pPr>
            <w:r w:rsidRPr="00FA5DB6">
              <w:rPr>
                <w:rFonts w:cs="Arial"/>
              </w:rPr>
              <w:t>Revised based on FG discussions</w:t>
            </w:r>
            <w:r w:rsidR="005D4A4E">
              <w:rPr>
                <w:rFonts w:cs="Arial"/>
              </w:rPr>
              <w:t>.</w:t>
            </w:r>
          </w:p>
        </w:tc>
      </w:tr>
      <w:tr w:rsidR="00FA5DB6" w14:paraId="5816AB41" w14:textId="77777777" w:rsidTr="000C4840">
        <w:trPr>
          <w:cantSplit/>
          <w:jc w:val="center"/>
        </w:trPr>
        <w:tc>
          <w:tcPr>
            <w:tcW w:w="1271" w:type="dxa"/>
          </w:tcPr>
          <w:p w14:paraId="4A34178B"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4B77FDDF" w14:textId="77777777" w:rsidR="00FA5DB6" w:rsidRPr="00FA5DB6" w:rsidRDefault="00FA5DB6" w:rsidP="00C128E3">
            <w:pPr>
              <w:spacing w:before="60" w:after="60" w:line="240" w:lineRule="auto"/>
              <w:ind w:left="-1" w:firstLine="1"/>
              <w:jc w:val="left"/>
              <w:rPr>
                <w:rFonts w:cs="Arial"/>
              </w:rPr>
            </w:pPr>
            <w:r w:rsidRPr="00FA5DB6">
              <w:rPr>
                <w:rFonts w:cs="Arial"/>
              </w:rPr>
              <w:t>December 2010</w:t>
            </w:r>
          </w:p>
        </w:tc>
        <w:tc>
          <w:tcPr>
            <w:tcW w:w="1276" w:type="dxa"/>
          </w:tcPr>
          <w:p w14:paraId="55532DB3"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730D161F" w14:textId="7A374469" w:rsidR="00FA5DB6" w:rsidRPr="00FA5DB6" w:rsidRDefault="00FA5DB6" w:rsidP="00C128E3">
            <w:pPr>
              <w:spacing w:before="60" w:after="60" w:line="240" w:lineRule="auto"/>
              <w:ind w:left="44" w:hanging="10"/>
              <w:jc w:val="left"/>
              <w:rPr>
                <w:rFonts w:cs="Arial"/>
              </w:rPr>
            </w:pPr>
            <w:r w:rsidRPr="00FA5DB6">
              <w:rPr>
                <w:rFonts w:cs="Arial"/>
              </w:rPr>
              <w:t>Revised based on TSMAD 21</w:t>
            </w:r>
            <w:r w:rsidR="005D4A4E">
              <w:rPr>
                <w:rFonts w:cs="Arial"/>
              </w:rPr>
              <w:t>.</w:t>
            </w:r>
          </w:p>
        </w:tc>
      </w:tr>
      <w:tr w:rsidR="00FA5DB6" w14:paraId="28F78798" w14:textId="77777777" w:rsidTr="000C4840">
        <w:trPr>
          <w:cantSplit/>
          <w:jc w:val="center"/>
        </w:trPr>
        <w:tc>
          <w:tcPr>
            <w:tcW w:w="1271" w:type="dxa"/>
          </w:tcPr>
          <w:p w14:paraId="78B4D086"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4BB0A4CF" w14:textId="77777777" w:rsidR="00FA5DB6" w:rsidRPr="00FA5DB6" w:rsidRDefault="00FA5DB6" w:rsidP="00C128E3">
            <w:pPr>
              <w:spacing w:before="60" w:after="60" w:line="240" w:lineRule="auto"/>
              <w:ind w:left="-1" w:firstLine="1"/>
              <w:jc w:val="left"/>
              <w:rPr>
                <w:rFonts w:cs="Arial"/>
              </w:rPr>
            </w:pPr>
            <w:r w:rsidRPr="00FA5DB6">
              <w:rPr>
                <w:rFonts w:cs="Arial"/>
              </w:rPr>
              <w:t>February 2011</w:t>
            </w:r>
          </w:p>
        </w:tc>
        <w:tc>
          <w:tcPr>
            <w:tcW w:w="1276" w:type="dxa"/>
          </w:tcPr>
          <w:p w14:paraId="52AF640D"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2D9E322C" w14:textId="77777777" w:rsidR="00FA5DB6" w:rsidRPr="00FA5DB6" w:rsidRDefault="00FA5DB6" w:rsidP="00C128E3">
            <w:pPr>
              <w:spacing w:before="60" w:after="60" w:line="240" w:lineRule="auto"/>
              <w:ind w:left="44" w:hanging="10"/>
              <w:jc w:val="left"/>
              <w:rPr>
                <w:rFonts w:cs="Arial"/>
              </w:rPr>
            </w:pPr>
            <w:r w:rsidRPr="00FA5DB6">
              <w:rPr>
                <w:rFonts w:cs="Arial"/>
              </w:rPr>
              <w:t>Revised based on comments to phase 1 from 2J, FR, AU.</w:t>
            </w:r>
          </w:p>
        </w:tc>
      </w:tr>
      <w:tr w:rsidR="00FA5DB6" w14:paraId="41959AAE" w14:textId="77777777" w:rsidTr="000C4840">
        <w:trPr>
          <w:cantSplit/>
          <w:jc w:val="center"/>
        </w:trPr>
        <w:tc>
          <w:tcPr>
            <w:tcW w:w="1271" w:type="dxa"/>
          </w:tcPr>
          <w:p w14:paraId="3B19A23E" w14:textId="77777777" w:rsidR="00FA5DB6" w:rsidRPr="00FA5DB6" w:rsidRDefault="00FA5DB6" w:rsidP="00C128E3">
            <w:pPr>
              <w:spacing w:before="60" w:after="60" w:line="240" w:lineRule="auto"/>
              <w:jc w:val="left"/>
              <w:rPr>
                <w:rFonts w:cs="Arial"/>
              </w:rPr>
            </w:pPr>
            <w:r w:rsidRPr="00FA5DB6">
              <w:rPr>
                <w:rFonts w:cs="Arial"/>
              </w:rPr>
              <w:t>Phase 2</w:t>
            </w:r>
          </w:p>
        </w:tc>
        <w:tc>
          <w:tcPr>
            <w:tcW w:w="1701" w:type="dxa"/>
          </w:tcPr>
          <w:p w14:paraId="6171FE10" w14:textId="77777777" w:rsidR="00FA5DB6" w:rsidRPr="00FA5DB6" w:rsidRDefault="00FA5DB6" w:rsidP="00C128E3">
            <w:pPr>
              <w:spacing w:before="60" w:after="60" w:line="240" w:lineRule="auto"/>
              <w:ind w:left="-1" w:firstLine="1"/>
              <w:jc w:val="left"/>
              <w:rPr>
                <w:rFonts w:cs="Arial"/>
              </w:rPr>
            </w:pPr>
            <w:r w:rsidRPr="00FA5DB6">
              <w:rPr>
                <w:rFonts w:cs="Arial"/>
              </w:rPr>
              <w:t>April 2011</w:t>
            </w:r>
          </w:p>
        </w:tc>
        <w:tc>
          <w:tcPr>
            <w:tcW w:w="1276" w:type="dxa"/>
          </w:tcPr>
          <w:p w14:paraId="6D2C87F9"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60694554" w14:textId="77777777" w:rsidR="00FA5DB6" w:rsidRPr="00FA5DB6" w:rsidRDefault="00FA5DB6" w:rsidP="00C128E3">
            <w:pPr>
              <w:spacing w:before="60" w:after="60" w:line="240" w:lineRule="auto"/>
              <w:ind w:left="44" w:hanging="10"/>
              <w:jc w:val="left"/>
              <w:rPr>
                <w:rFonts w:cs="Arial"/>
              </w:rPr>
            </w:pPr>
            <w:r w:rsidRPr="00FA5DB6">
              <w:rPr>
                <w:rFonts w:cs="Arial"/>
              </w:rPr>
              <w:t>Revised based on comments from TSMAD22.  Changed version to 0.1.0 to reflect movement to phase 2.</w:t>
            </w:r>
          </w:p>
        </w:tc>
      </w:tr>
      <w:tr w:rsidR="00FA5DB6" w14:paraId="7DA1E0A0" w14:textId="77777777" w:rsidTr="000C4840">
        <w:trPr>
          <w:cantSplit/>
          <w:jc w:val="center"/>
        </w:trPr>
        <w:tc>
          <w:tcPr>
            <w:tcW w:w="1271" w:type="dxa"/>
          </w:tcPr>
          <w:p w14:paraId="235BE605" w14:textId="77777777" w:rsidR="00FA5DB6" w:rsidRPr="00FA5DB6" w:rsidRDefault="00FA5DB6" w:rsidP="00C128E3">
            <w:pPr>
              <w:spacing w:before="60" w:after="60" w:line="240" w:lineRule="auto"/>
              <w:jc w:val="left"/>
              <w:rPr>
                <w:rFonts w:cs="Arial"/>
              </w:rPr>
            </w:pPr>
            <w:r w:rsidRPr="00FA5DB6">
              <w:rPr>
                <w:rFonts w:cs="Arial"/>
              </w:rPr>
              <w:t>Phase 2</w:t>
            </w:r>
          </w:p>
        </w:tc>
        <w:tc>
          <w:tcPr>
            <w:tcW w:w="1701" w:type="dxa"/>
          </w:tcPr>
          <w:p w14:paraId="17941B5F" w14:textId="77777777" w:rsidR="00FA5DB6" w:rsidRPr="00FA5DB6" w:rsidRDefault="00FA5DB6" w:rsidP="00C128E3">
            <w:pPr>
              <w:spacing w:before="60" w:after="60" w:line="240" w:lineRule="auto"/>
              <w:ind w:left="-1" w:firstLine="1"/>
              <w:jc w:val="left"/>
              <w:rPr>
                <w:rFonts w:cs="Arial"/>
              </w:rPr>
            </w:pPr>
            <w:r w:rsidRPr="00FA5DB6">
              <w:rPr>
                <w:rFonts w:cs="Arial"/>
              </w:rPr>
              <w:t>November 2011</w:t>
            </w:r>
          </w:p>
        </w:tc>
        <w:tc>
          <w:tcPr>
            <w:tcW w:w="1276" w:type="dxa"/>
          </w:tcPr>
          <w:p w14:paraId="27EABEEA"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73AAE1B5" w14:textId="354861D0" w:rsidR="00FA5DB6" w:rsidRPr="00FA5DB6" w:rsidRDefault="00FA5DB6" w:rsidP="00C128E3">
            <w:pPr>
              <w:spacing w:before="60" w:after="60" w:line="240" w:lineRule="auto"/>
              <w:ind w:left="44" w:hanging="10"/>
              <w:jc w:val="left"/>
              <w:rPr>
                <w:rFonts w:cs="Arial"/>
              </w:rPr>
            </w:pPr>
            <w:r w:rsidRPr="00FA5DB6">
              <w:rPr>
                <w:rFonts w:cs="Arial"/>
              </w:rPr>
              <w:t>Revisions made based on comments from discussion papers circulated post TSMAD 22</w:t>
            </w:r>
            <w:r w:rsidR="005D4A4E">
              <w:rPr>
                <w:rFonts w:cs="Arial"/>
              </w:rPr>
              <w:t>.</w:t>
            </w:r>
          </w:p>
        </w:tc>
      </w:tr>
      <w:tr w:rsidR="00FA5DB6" w14:paraId="4CDE8E84" w14:textId="77777777" w:rsidTr="000C4840">
        <w:trPr>
          <w:cantSplit/>
          <w:jc w:val="center"/>
        </w:trPr>
        <w:tc>
          <w:tcPr>
            <w:tcW w:w="1271" w:type="dxa"/>
          </w:tcPr>
          <w:p w14:paraId="46334E57" w14:textId="77777777" w:rsidR="00FA5DB6" w:rsidRPr="00FA5DB6" w:rsidRDefault="00FA5DB6" w:rsidP="00C128E3">
            <w:pPr>
              <w:spacing w:before="60" w:after="60" w:line="240" w:lineRule="auto"/>
              <w:jc w:val="left"/>
              <w:rPr>
                <w:rFonts w:cs="Arial"/>
              </w:rPr>
            </w:pPr>
            <w:r w:rsidRPr="00FA5DB6">
              <w:rPr>
                <w:rFonts w:cs="Arial"/>
              </w:rPr>
              <w:t>Phase 3</w:t>
            </w:r>
          </w:p>
        </w:tc>
        <w:tc>
          <w:tcPr>
            <w:tcW w:w="1701" w:type="dxa"/>
          </w:tcPr>
          <w:p w14:paraId="39512EF5" w14:textId="77777777" w:rsidR="00FA5DB6" w:rsidRPr="00FA5DB6" w:rsidRDefault="00FA5DB6" w:rsidP="00C128E3">
            <w:pPr>
              <w:spacing w:before="60" w:after="60" w:line="240" w:lineRule="auto"/>
              <w:ind w:left="-1" w:firstLine="1"/>
              <w:jc w:val="left"/>
              <w:rPr>
                <w:rFonts w:cs="Arial"/>
              </w:rPr>
            </w:pPr>
            <w:r w:rsidRPr="00FA5DB6">
              <w:rPr>
                <w:rFonts w:cs="Arial"/>
              </w:rPr>
              <w:t>February</w:t>
            </w:r>
          </w:p>
        </w:tc>
        <w:tc>
          <w:tcPr>
            <w:tcW w:w="1276" w:type="dxa"/>
          </w:tcPr>
          <w:p w14:paraId="7A832E30"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58FE8B1" w14:textId="34DD312B" w:rsidR="00FA5DB6" w:rsidRPr="00FA5DB6" w:rsidRDefault="00FA5DB6" w:rsidP="00C128E3">
            <w:pPr>
              <w:spacing w:before="60" w:after="60" w:line="240" w:lineRule="auto"/>
              <w:ind w:left="44" w:hanging="10"/>
              <w:jc w:val="left"/>
              <w:rPr>
                <w:rFonts w:cs="Arial"/>
              </w:rPr>
            </w:pPr>
            <w:r w:rsidRPr="00FA5DB6">
              <w:rPr>
                <w:rFonts w:cs="Arial"/>
              </w:rPr>
              <w:t>Revisions made based on TSMAD23 decisions</w:t>
            </w:r>
            <w:r w:rsidR="005D4A4E">
              <w:rPr>
                <w:rFonts w:cs="Arial"/>
              </w:rPr>
              <w:t>.</w:t>
            </w:r>
          </w:p>
        </w:tc>
      </w:tr>
      <w:tr w:rsidR="00FA5DB6" w14:paraId="3ED2AC55" w14:textId="77777777" w:rsidTr="000C4840">
        <w:trPr>
          <w:cantSplit/>
          <w:jc w:val="center"/>
        </w:trPr>
        <w:tc>
          <w:tcPr>
            <w:tcW w:w="1271" w:type="dxa"/>
          </w:tcPr>
          <w:p w14:paraId="110E2AFC" w14:textId="77777777" w:rsidR="00FA5DB6" w:rsidRPr="00FA5DB6" w:rsidRDefault="00FA5DB6" w:rsidP="00C128E3">
            <w:pPr>
              <w:spacing w:before="60" w:after="60" w:line="240" w:lineRule="auto"/>
              <w:jc w:val="left"/>
              <w:rPr>
                <w:rFonts w:cs="Arial"/>
              </w:rPr>
            </w:pPr>
            <w:r w:rsidRPr="00FA5DB6">
              <w:rPr>
                <w:rFonts w:cs="Arial"/>
              </w:rPr>
              <w:t>Phase 3</w:t>
            </w:r>
          </w:p>
        </w:tc>
        <w:tc>
          <w:tcPr>
            <w:tcW w:w="1701" w:type="dxa"/>
          </w:tcPr>
          <w:p w14:paraId="6793AE88" w14:textId="77777777" w:rsidR="00FA5DB6" w:rsidRPr="00FA5DB6" w:rsidRDefault="00FA5DB6" w:rsidP="00C128E3">
            <w:pPr>
              <w:spacing w:before="60" w:after="60" w:line="240" w:lineRule="auto"/>
              <w:ind w:left="-1" w:firstLine="1"/>
              <w:jc w:val="left"/>
              <w:rPr>
                <w:rFonts w:cs="Arial"/>
              </w:rPr>
            </w:pPr>
            <w:r w:rsidRPr="00FA5DB6">
              <w:rPr>
                <w:rFonts w:cs="Arial"/>
              </w:rPr>
              <w:t>May 2012</w:t>
            </w:r>
          </w:p>
        </w:tc>
        <w:tc>
          <w:tcPr>
            <w:tcW w:w="1276" w:type="dxa"/>
          </w:tcPr>
          <w:p w14:paraId="279B7EF5"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36257E5" w14:textId="24B418D6" w:rsidR="00FA5DB6" w:rsidRPr="00FA5DB6" w:rsidRDefault="00FA5DB6" w:rsidP="00C128E3">
            <w:pPr>
              <w:spacing w:before="60" w:after="60" w:line="240" w:lineRule="auto"/>
              <w:ind w:left="44" w:hanging="10"/>
              <w:jc w:val="left"/>
              <w:rPr>
                <w:rFonts w:cs="Arial"/>
              </w:rPr>
            </w:pPr>
            <w:r w:rsidRPr="00FA5DB6">
              <w:rPr>
                <w:rFonts w:cs="Arial"/>
              </w:rPr>
              <w:t>Added TSMAD24 Decisions into document</w:t>
            </w:r>
            <w:r w:rsidR="005D4A4E">
              <w:rPr>
                <w:rFonts w:cs="Arial"/>
              </w:rPr>
              <w:t>.</w:t>
            </w:r>
          </w:p>
        </w:tc>
      </w:tr>
      <w:tr w:rsidR="00FA5DB6" w14:paraId="705A655F" w14:textId="77777777" w:rsidTr="000C4840">
        <w:trPr>
          <w:cantSplit/>
          <w:jc w:val="center"/>
        </w:trPr>
        <w:tc>
          <w:tcPr>
            <w:tcW w:w="1271" w:type="dxa"/>
          </w:tcPr>
          <w:p w14:paraId="3329FEF0" w14:textId="77777777" w:rsidR="00FA5DB6" w:rsidRPr="00FA5DB6" w:rsidRDefault="00FA5DB6" w:rsidP="00C128E3">
            <w:pPr>
              <w:spacing w:before="60" w:after="60" w:line="240" w:lineRule="auto"/>
              <w:jc w:val="left"/>
              <w:rPr>
                <w:rFonts w:cs="Arial"/>
              </w:rPr>
            </w:pPr>
            <w:r w:rsidRPr="00FA5DB6">
              <w:rPr>
                <w:rFonts w:cs="Arial"/>
              </w:rPr>
              <w:t>Phase 4</w:t>
            </w:r>
          </w:p>
        </w:tc>
        <w:tc>
          <w:tcPr>
            <w:tcW w:w="1701" w:type="dxa"/>
          </w:tcPr>
          <w:p w14:paraId="6D2610A8" w14:textId="77777777" w:rsidR="00FA5DB6" w:rsidRPr="00FA5DB6" w:rsidRDefault="00FA5DB6" w:rsidP="00C128E3">
            <w:pPr>
              <w:spacing w:before="60" w:after="60" w:line="240" w:lineRule="auto"/>
              <w:ind w:left="-1" w:firstLine="1"/>
              <w:jc w:val="left"/>
              <w:rPr>
                <w:rFonts w:cs="Arial"/>
              </w:rPr>
            </w:pPr>
            <w:r w:rsidRPr="00FA5DB6">
              <w:rPr>
                <w:rFonts w:cs="Arial"/>
              </w:rPr>
              <w:t>August 2012</w:t>
            </w:r>
          </w:p>
        </w:tc>
        <w:tc>
          <w:tcPr>
            <w:tcW w:w="1276" w:type="dxa"/>
          </w:tcPr>
          <w:p w14:paraId="6859E435"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5B94A3BD" w14:textId="2C2997E5" w:rsidR="00FA5DB6" w:rsidRPr="00FA5DB6" w:rsidRDefault="00FA5DB6" w:rsidP="00C128E3">
            <w:pPr>
              <w:spacing w:before="60" w:after="60" w:line="240" w:lineRule="auto"/>
              <w:ind w:left="44" w:hanging="10"/>
              <w:jc w:val="left"/>
              <w:rPr>
                <w:rFonts w:cs="Arial"/>
              </w:rPr>
            </w:pPr>
            <w:r w:rsidRPr="00FA5DB6">
              <w:rPr>
                <w:rFonts w:cs="Arial"/>
              </w:rPr>
              <w:t>Edited document to reflect TSMAD24 decisions</w:t>
            </w:r>
            <w:r w:rsidR="005D4A4E">
              <w:rPr>
                <w:rFonts w:cs="Arial"/>
              </w:rPr>
              <w:t>.</w:t>
            </w:r>
          </w:p>
        </w:tc>
      </w:tr>
      <w:tr w:rsidR="00FA5DB6" w14:paraId="7864EB71" w14:textId="77777777" w:rsidTr="000C4840">
        <w:trPr>
          <w:cantSplit/>
          <w:jc w:val="center"/>
        </w:trPr>
        <w:tc>
          <w:tcPr>
            <w:tcW w:w="1271" w:type="dxa"/>
          </w:tcPr>
          <w:p w14:paraId="56EFD3F0" w14:textId="77777777" w:rsidR="00FA5DB6" w:rsidRPr="00FA5DB6" w:rsidRDefault="00FA5DB6" w:rsidP="00C128E3">
            <w:pPr>
              <w:spacing w:before="60" w:after="60" w:line="240" w:lineRule="auto"/>
              <w:jc w:val="left"/>
              <w:rPr>
                <w:rFonts w:cs="Arial"/>
              </w:rPr>
            </w:pPr>
            <w:r w:rsidRPr="00FA5DB6">
              <w:rPr>
                <w:rFonts w:cs="Arial"/>
              </w:rPr>
              <w:t>Phase 4</w:t>
            </w:r>
          </w:p>
        </w:tc>
        <w:tc>
          <w:tcPr>
            <w:tcW w:w="1701" w:type="dxa"/>
          </w:tcPr>
          <w:p w14:paraId="49A283B7" w14:textId="77777777" w:rsidR="00FA5DB6" w:rsidRPr="00FA5DB6" w:rsidRDefault="00FA5DB6" w:rsidP="00C128E3">
            <w:pPr>
              <w:spacing w:before="60" w:after="60" w:line="240" w:lineRule="auto"/>
              <w:ind w:left="-1" w:firstLine="1"/>
              <w:jc w:val="left"/>
              <w:rPr>
                <w:rFonts w:cs="Arial"/>
              </w:rPr>
            </w:pPr>
            <w:r w:rsidRPr="00FA5DB6">
              <w:rPr>
                <w:rFonts w:cs="Arial"/>
              </w:rPr>
              <w:t>November 2012</w:t>
            </w:r>
          </w:p>
        </w:tc>
        <w:tc>
          <w:tcPr>
            <w:tcW w:w="1276" w:type="dxa"/>
          </w:tcPr>
          <w:p w14:paraId="7AA3E209"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7C237C4F" w14:textId="52B4F0FA" w:rsidR="00FA5DB6" w:rsidRPr="00FA5DB6" w:rsidRDefault="00FA5DB6" w:rsidP="00C128E3">
            <w:pPr>
              <w:spacing w:before="60" w:after="60" w:line="240" w:lineRule="auto"/>
              <w:ind w:left="44" w:hanging="10"/>
              <w:jc w:val="left"/>
              <w:rPr>
                <w:rFonts w:cs="Arial"/>
              </w:rPr>
            </w:pPr>
            <w:r w:rsidRPr="00FA5DB6">
              <w:rPr>
                <w:rFonts w:cs="Arial"/>
              </w:rPr>
              <w:t>Added comments from October 2012 round of TSMAD comments</w:t>
            </w:r>
            <w:r w:rsidR="005D4A4E">
              <w:rPr>
                <w:rFonts w:cs="Arial"/>
              </w:rPr>
              <w:t>.</w:t>
            </w:r>
          </w:p>
        </w:tc>
      </w:tr>
      <w:tr w:rsidR="00FA5DB6" w14:paraId="10DC9BC5" w14:textId="77777777" w:rsidTr="000C4840">
        <w:trPr>
          <w:cantSplit/>
          <w:jc w:val="center"/>
        </w:trPr>
        <w:tc>
          <w:tcPr>
            <w:tcW w:w="1271" w:type="dxa"/>
          </w:tcPr>
          <w:p w14:paraId="52A93AEC"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414646BA" w14:textId="77777777" w:rsidR="00FA5DB6" w:rsidRPr="00FA5DB6" w:rsidRDefault="00FA5DB6" w:rsidP="00C128E3">
            <w:pPr>
              <w:spacing w:before="60" w:after="60" w:line="240" w:lineRule="auto"/>
              <w:ind w:left="-1" w:firstLine="1"/>
              <w:jc w:val="left"/>
              <w:rPr>
                <w:rFonts w:cs="Arial"/>
              </w:rPr>
            </w:pPr>
            <w:r w:rsidRPr="00FA5DB6">
              <w:rPr>
                <w:rFonts w:cs="Arial"/>
              </w:rPr>
              <w:t>March 2013</w:t>
            </w:r>
          </w:p>
        </w:tc>
        <w:tc>
          <w:tcPr>
            <w:tcW w:w="1276" w:type="dxa"/>
          </w:tcPr>
          <w:p w14:paraId="401422FD"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5F8F2072" w14:textId="77777777" w:rsidR="00FA5DB6" w:rsidRPr="00FA5DB6" w:rsidRDefault="00FA5DB6" w:rsidP="00C128E3">
            <w:pPr>
              <w:spacing w:before="60" w:after="60" w:line="240" w:lineRule="auto"/>
              <w:ind w:left="44" w:hanging="10"/>
              <w:jc w:val="left"/>
              <w:rPr>
                <w:rFonts w:cs="Arial"/>
              </w:rPr>
            </w:pPr>
            <w:r w:rsidRPr="00FA5DB6">
              <w:rPr>
                <w:rFonts w:cs="Arial"/>
              </w:rPr>
              <w:t>Added comments from January 2013 round of TSMAD comments.</w:t>
            </w:r>
          </w:p>
        </w:tc>
      </w:tr>
      <w:tr w:rsidR="00FA5DB6" w14:paraId="0CA6D56E" w14:textId="77777777" w:rsidTr="000C4840">
        <w:trPr>
          <w:cantSplit/>
          <w:jc w:val="center"/>
        </w:trPr>
        <w:tc>
          <w:tcPr>
            <w:tcW w:w="1271" w:type="dxa"/>
          </w:tcPr>
          <w:p w14:paraId="7A508CAF"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7F3217A5" w14:textId="77777777" w:rsidR="00FA5DB6" w:rsidRPr="00FA5DB6" w:rsidRDefault="00FA5DB6" w:rsidP="00C128E3">
            <w:pPr>
              <w:spacing w:before="60" w:after="60" w:line="240" w:lineRule="auto"/>
              <w:ind w:left="-1" w:firstLine="1"/>
              <w:jc w:val="left"/>
              <w:rPr>
                <w:rFonts w:cs="Arial"/>
              </w:rPr>
            </w:pPr>
            <w:r w:rsidRPr="00FA5DB6">
              <w:rPr>
                <w:rFonts w:cs="Arial"/>
              </w:rPr>
              <w:t>June 2013</w:t>
            </w:r>
          </w:p>
        </w:tc>
        <w:tc>
          <w:tcPr>
            <w:tcW w:w="1276" w:type="dxa"/>
          </w:tcPr>
          <w:p w14:paraId="3FC221BB"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594E877" w14:textId="77777777" w:rsidR="00FA5DB6" w:rsidRPr="00FA5DB6" w:rsidRDefault="00FA5DB6" w:rsidP="00C128E3">
            <w:pPr>
              <w:spacing w:before="60" w:after="60" w:line="240" w:lineRule="auto"/>
              <w:ind w:left="44" w:hanging="10"/>
              <w:jc w:val="left"/>
              <w:rPr>
                <w:rFonts w:cs="Arial"/>
              </w:rPr>
            </w:pPr>
            <w:r w:rsidRPr="00FA5DB6">
              <w:rPr>
                <w:rFonts w:cs="Arial"/>
              </w:rPr>
              <w:t>Added decisions from TSMAD26.</w:t>
            </w:r>
          </w:p>
        </w:tc>
      </w:tr>
      <w:tr w:rsidR="00FA5DB6" w14:paraId="36408FAD" w14:textId="77777777" w:rsidTr="000C4840">
        <w:trPr>
          <w:cantSplit/>
          <w:jc w:val="center"/>
        </w:trPr>
        <w:tc>
          <w:tcPr>
            <w:tcW w:w="1271" w:type="dxa"/>
          </w:tcPr>
          <w:p w14:paraId="77569946"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50431B19" w14:textId="77777777" w:rsidR="00FA5DB6" w:rsidRPr="00FA5DB6" w:rsidRDefault="00FA5DB6" w:rsidP="00C128E3">
            <w:pPr>
              <w:spacing w:before="60" w:after="60" w:line="240" w:lineRule="auto"/>
              <w:ind w:left="-1" w:firstLine="1"/>
              <w:jc w:val="left"/>
              <w:rPr>
                <w:rFonts w:cs="Arial"/>
              </w:rPr>
            </w:pPr>
            <w:r w:rsidRPr="00FA5DB6">
              <w:rPr>
                <w:rFonts w:cs="Arial"/>
              </w:rPr>
              <w:t>December 2013</w:t>
            </w:r>
          </w:p>
        </w:tc>
        <w:tc>
          <w:tcPr>
            <w:tcW w:w="1276" w:type="dxa"/>
          </w:tcPr>
          <w:p w14:paraId="397373E9"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D3285B7" w14:textId="028D76EC" w:rsidR="00FA5DB6" w:rsidRPr="00FA5DB6" w:rsidRDefault="00FA5DB6" w:rsidP="00C128E3">
            <w:pPr>
              <w:spacing w:before="60" w:after="60" w:line="240" w:lineRule="auto"/>
              <w:ind w:left="44" w:hanging="10"/>
              <w:jc w:val="left"/>
              <w:rPr>
                <w:rFonts w:cs="Arial"/>
              </w:rPr>
            </w:pPr>
            <w:r w:rsidRPr="00FA5DB6">
              <w:rPr>
                <w:rFonts w:cs="Arial"/>
              </w:rPr>
              <w:t>Added in decisions from TSMAD27</w:t>
            </w:r>
            <w:r w:rsidR="005D4A4E">
              <w:rPr>
                <w:rFonts w:cs="Arial"/>
              </w:rPr>
              <w:t>.</w:t>
            </w:r>
          </w:p>
        </w:tc>
      </w:tr>
      <w:tr w:rsidR="00FA5DB6" w14:paraId="59459B76" w14:textId="77777777" w:rsidTr="000C4840">
        <w:trPr>
          <w:cantSplit/>
          <w:jc w:val="center"/>
        </w:trPr>
        <w:tc>
          <w:tcPr>
            <w:tcW w:w="1271" w:type="dxa"/>
          </w:tcPr>
          <w:p w14:paraId="65D4C3A6" w14:textId="77777777" w:rsidR="00FA5DB6" w:rsidRPr="00FA5DB6" w:rsidRDefault="00FA5DB6" w:rsidP="00C128E3">
            <w:pPr>
              <w:spacing w:before="60" w:after="60" w:line="240" w:lineRule="auto"/>
              <w:jc w:val="left"/>
              <w:rPr>
                <w:rFonts w:cs="Arial"/>
              </w:rPr>
            </w:pPr>
            <w:r w:rsidRPr="00FA5DB6">
              <w:rPr>
                <w:rFonts w:cs="Arial"/>
              </w:rPr>
              <w:t>Draft 0.0.0</w:t>
            </w:r>
          </w:p>
        </w:tc>
        <w:tc>
          <w:tcPr>
            <w:tcW w:w="1701" w:type="dxa"/>
          </w:tcPr>
          <w:p w14:paraId="2E62B569" w14:textId="77777777" w:rsidR="00FA5DB6" w:rsidRPr="00FA5DB6" w:rsidRDefault="00FA5DB6" w:rsidP="00C128E3">
            <w:pPr>
              <w:spacing w:before="60" w:after="60" w:line="240" w:lineRule="auto"/>
              <w:ind w:left="-1" w:firstLine="1"/>
              <w:jc w:val="left"/>
              <w:rPr>
                <w:rFonts w:cs="Arial"/>
              </w:rPr>
            </w:pPr>
            <w:r w:rsidRPr="00FA5DB6">
              <w:rPr>
                <w:rFonts w:cs="Arial"/>
              </w:rPr>
              <w:t>April/May 2014</w:t>
            </w:r>
          </w:p>
        </w:tc>
        <w:tc>
          <w:tcPr>
            <w:tcW w:w="1276" w:type="dxa"/>
          </w:tcPr>
          <w:p w14:paraId="1BD64B86" w14:textId="77ACAED3"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071C0702" w14:textId="77777777" w:rsidR="00FA5DB6" w:rsidRPr="00FA5DB6" w:rsidRDefault="00FA5DB6" w:rsidP="00C128E3">
            <w:pPr>
              <w:spacing w:before="60" w:after="60" w:line="240" w:lineRule="auto"/>
              <w:ind w:left="44" w:hanging="10"/>
              <w:jc w:val="left"/>
              <w:rPr>
                <w:rFonts w:cs="Arial"/>
              </w:rPr>
            </w:pPr>
            <w:r w:rsidRPr="00FA5DB6">
              <w:rPr>
                <w:rFonts w:cs="Arial"/>
              </w:rPr>
              <w:t>Included S-101 portrayal.  Most of the portrayal is covered by the catalogue, so much of the old S-52 guidance goes into the implementation guidance annex.</w:t>
            </w:r>
          </w:p>
        </w:tc>
      </w:tr>
      <w:tr w:rsidR="00FA5DB6" w14:paraId="44FEBAD8" w14:textId="77777777" w:rsidTr="000C4840">
        <w:trPr>
          <w:cantSplit/>
          <w:jc w:val="center"/>
        </w:trPr>
        <w:tc>
          <w:tcPr>
            <w:tcW w:w="1271" w:type="dxa"/>
          </w:tcPr>
          <w:p w14:paraId="5E69DF7F" w14:textId="77777777" w:rsidR="00FA5DB6" w:rsidRPr="00FA5DB6" w:rsidRDefault="00FA5DB6" w:rsidP="00C128E3">
            <w:pPr>
              <w:spacing w:before="60" w:after="60" w:line="240" w:lineRule="auto"/>
              <w:jc w:val="left"/>
              <w:rPr>
                <w:rFonts w:cs="Arial"/>
              </w:rPr>
            </w:pPr>
            <w:r w:rsidRPr="00FA5DB6">
              <w:rPr>
                <w:rFonts w:cs="Arial"/>
              </w:rPr>
              <w:t>Draft 0.0.1</w:t>
            </w:r>
          </w:p>
        </w:tc>
        <w:tc>
          <w:tcPr>
            <w:tcW w:w="1701" w:type="dxa"/>
          </w:tcPr>
          <w:p w14:paraId="1EAFFEFA" w14:textId="77777777" w:rsidR="00FA5DB6" w:rsidRPr="00FA5DB6" w:rsidRDefault="00FA5DB6" w:rsidP="00C128E3">
            <w:pPr>
              <w:spacing w:before="60" w:after="60" w:line="240" w:lineRule="auto"/>
              <w:ind w:left="-1" w:firstLine="1"/>
              <w:jc w:val="left"/>
              <w:rPr>
                <w:rFonts w:cs="Arial"/>
              </w:rPr>
            </w:pPr>
            <w:r w:rsidRPr="00FA5DB6">
              <w:rPr>
                <w:rFonts w:cs="Arial"/>
              </w:rPr>
              <w:t>February 2015</w:t>
            </w:r>
          </w:p>
        </w:tc>
        <w:tc>
          <w:tcPr>
            <w:tcW w:w="1276" w:type="dxa"/>
          </w:tcPr>
          <w:p w14:paraId="60D58F9D" w14:textId="602C3882"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BF36F38" w14:textId="0817F5E2" w:rsidR="00FA5DB6" w:rsidRPr="00FA5DB6" w:rsidRDefault="00FA5DB6" w:rsidP="00C128E3">
            <w:pPr>
              <w:spacing w:before="60" w:after="60" w:line="240" w:lineRule="auto"/>
              <w:ind w:left="44" w:hanging="10"/>
              <w:jc w:val="left"/>
              <w:rPr>
                <w:rFonts w:cs="Arial"/>
              </w:rPr>
            </w:pPr>
            <w:r w:rsidRPr="00FA5DB6">
              <w:rPr>
                <w:rFonts w:cs="Arial"/>
              </w:rPr>
              <w:t>Added adjudicated comments from TSMAD29</w:t>
            </w:r>
            <w:r w:rsidR="005D4A4E">
              <w:rPr>
                <w:rFonts w:cs="Arial"/>
              </w:rPr>
              <w:t>.</w:t>
            </w:r>
          </w:p>
        </w:tc>
      </w:tr>
      <w:tr w:rsidR="00FA5DB6" w14:paraId="6DDFDCA5" w14:textId="77777777" w:rsidTr="000C4840">
        <w:trPr>
          <w:cantSplit/>
          <w:jc w:val="center"/>
        </w:trPr>
        <w:tc>
          <w:tcPr>
            <w:tcW w:w="1271" w:type="dxa"/>
          </w:tcPr>
          <w:p w14:paraId="7B52C1EA" w14:textId="77777777" w:rsidR="00FA5DB6" w:rsidRPr="00FA5DB6" w:rsidRDefault="00FA5DB6" w:rsidP="00C128E3">
            <w:pPr>
              <w:spacing w:before="60" w:after="60" w:line="240" w:lineRule="auto"/>
              <w:jc w:val="left"/>
              <w:rPr>
                <w:rFonts w:cs="Arial"/>
              </w:rPr>
            </w:pPr>
            <w:r w:rsidRPr="00FA5DB6">
              <w:rPr>
                <w:rFonts w:cs="Arial"/>
              </w:rPr>
              <w:t>Draft 0.0.2</w:t>
            </w:r>
          </w:p>
        </w:tc>
        <w:tc>
          <w:tcPr>
            <w:tcW w:w="1701" w:type="dxa"/>
          </w:tcPr>
          <w:p w14:paraId="30E618DB" w14:textId="77777777" w:rsidR="00FA5DB6" w:rsidRPr="00FA5DB6" w:rsidRDefault="00FA5DB6" w:rsidP="00C128E3">
            <w:pPr>
              <w:spacing w:before="60" w:after="60" w:line="240" w:lineRule="auto"/>
              <w:ind w:left="-1" w:firstLine="1"/>
              <w:jc w:val="left"/>
              <w:rPr>
                <w:rFonts w:cs="Arial"/>
              </w:rPr>
            </w:pPr>
            <w:r w:rsidRPr="00FA5DB6">
              <w:rPr>
                <w:rFonts w:cs="Arial"/>
              </w:rPr>
              <w:t>January 2016</w:t>
            </w:r>
          </w:p>
        </w:tc>
        <w:tc>
          <w:tcPr>
            <w:tcW w:w="1276" w:type="dxa"/>
          </w:tcPr>
          <w:p w14:paraId="0654644D" w14:textId="327956FA"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6E98902C" w14:textId="77777777" w:rsidR="00FA5DB6" w:rsidRPr="00FA5DB6" w:rsidRDefault="00FA5DB6" w:rsidP="00C128E3">
            <w:pPr>
              <w:spacing w:before="60" w:after="60" w:line="240" w:lineRule="auto"/>
              <w:ind w:left="44" w:hanging="10"/>
              <w:jc w:val="left"/>
              <w:rPr>
                <w:rFonts w:cs="Arial"/>
              </w:rPr>
            </w:pPr>
            <w:r w:rsidRPr="00FA5DB6">
              <w:rPr>
                <w:rFonts w:cs="Arial"/>
              </w:rPr>
              <w:t>Incorporated editorial issues that were noted in draft 0.0.1.  Also includes a revised metadata section.</w:t>
            </w:r>
          </w:p>
        </w:tc>
      </w:tr>
      <w:tr w:rsidR="00FA5DB6" w14:paraId="01321180" w14:textId="77777777" w:rsidTr="000C4840">
        <w:trPr>
          <w:cantSplit/>
          <w:jc w:val="center"/>
        </w:trPr>
        <w:tc>
          <w:tcPr>
            <w:tcW w:w="1271" w:type="dxa"/>
          </w:tcPr>
          <w:p w14:paraId="40209F1A" w14:textId="77777777" w:rsidR="00FA5DB6" w:rsidRPr="00FA5DB6" w:rsidRDefault="00FA5DB6" w:rsidP="00C128E3">
            <w:pPr>
              <w:spacing w:before="60" w:after="60" w:line="240" w:lineRule="auto"/>
              <w:jc w:val="left"/>
              <w:rPr>
                <w:rFonts w:cs="Arial"/>
              </w:rPr>
            </w:pPr>
            <w:r w:rsidRPr="00FA5DB6">
              <w:rPr>
                <w:rFonts w:cs="Arial"/>
              </w:rPr>
              <w:t>Draft 0.0.2</w:t>
            </w:r>
          </w:p>
        </w:tc>
        <w:tc>
          <w:tcPr>
            <w:tcW w:w="1701" w:type="dxa"/>
          </w:tcPr>
          <w:p w14:paraId="3E847758" w14:textId="77777777" w:rsidR="00FA5DB6" w:rsidRPr="00FA5DB6" w:rsidRDefault="00FA5DB6" w:rsidP="00C128E3">
            <w:pPr>
              <w:spacing w:before="60" w:after="60" w:line="240" w:lineRule="auto"/>
              <w:ind w:left="-1" w:firstLine="1"/>
              <w:jc w:val="left"/>
              <w:rPr>
                <w:rFonts w:cs="Arial"/>
              </w:rPr>
            </w:pPr>
            <w:r w:rsidRPr="00FA5DB6">
              <w:rPr>
                <w:rFonts w:cs="Arial"/>
              </w:rPr>
              <w:t>July 2017</w:t>
            </w:r>
          </w:p>
        </w:tc>
        <w:tc>
          <w:tcPr>
            <w:tcW w:w="1276" w:type="dxa"/>
          </w:tcPr>
          <w:p w14:paraId="7AE34F12" w14:textId="549C94BA"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D5D5926" w14:textId="77777777" w:rsidR="00FA5DB6" w:rsidRPr="00FA5DB6" w:rsidRDefault="00FA5DB6" w:rsidP="00C128E3">
            <w:pPr>
              <w:spacing w:before="60" w:after="60" w:line="240" w:lineRule="auto"/>
              <w:ind w:left="44" w:hanging="10"/>
              <w:jc w:val="left"/>
              <w:rPr>
                <w:rFonts w:cs="Arial"/>
              </w:rPr>
            </w:pPr>
            <w:r w:rsidRPr="00FA5DB6">
              <w:rPr>
                <w:rFonts w:cs="Arial"/>
              </w:rPr>
              <w:t>Incorporated the decisions from S101PT1 and updated some editorial issues.  Numbering remained the same to be consistent with the DCEG numbering.</w:t>
            </w:r>
          </w:p>
        </w:tc>
      </w:tr>
      <w:tr w:rsidR="00FA5DB6" w:rsidRPr="00693533" w14:paraId="70170B49" w14:textId="77777777" w:rsidTr="000C4840">
        <w:trPr>
          <w:cantSplit/>
          <w:jc w:val="center"/>
        </w:trPr>
        <w:tc>
          <w:tcPr>
            <w:tcW w:w="1271" w:type="dxa"/>
          </w:tcPr>
          <w:p w14:paraId="78D6175D" w14:textId="77777777" w:rsidR="00FA5DB6" w:rsidRPr="00FA5DB6" w:rsidRDefault="00FA5DB6" w:rsidP="00C128E3">
            <w:pPr>
              <w:spacing w:before="60" w:after="60" w:line="240" w:lineRule="auto"/>
              <w:jc w:val="left"/>
              <w:rPr>
                <w:rFonts w:cs="Arial"/>
              </w:rPr>
            </w:pPr>
            <w:r w:rsidRPr="00FA5DB6">
              <w:rPr>
                <w:rFonts w:cs="Arial"/>
              </w:rPr>
              <w:t xml:space="preserve">Draft 1.0.0 </w:t>
            </w:r>
          </w:p>
        </w:tc>
        <w:tc>
          <w:tcPr>
            <w:tcW w:w="1701" w:type="dxa"/>
          </w:tcPr>
          <w:p w14:paraId="484B5002" w14:textId="77777777" w:rsidR="00FA5DB6" w:rsidRPr="00FA5DB6" w:rsidRDefault="00FA5DB6" w:rsidP="00C128E3">
            <w:pPr>
              <w:spacing w:before="60" w:after="60" w:line="240" w:lineRule="auto"/>
              <w:ind w:left="-1" w:firstLine="1"/>
              <w:jc w:val="left"/>
              <w:rPr>
                <w:rFonts w:cs="Arial"/>
              </w:rPr>
            </w:pPr>
            <w:r w:rsidRPr="00FA5DB6">
              <w:rPr>
                <w:rFonts w:cs="Arial"/>
              </w:rPr>
              <w:t>October 2018</w:t>
            </w:r>
          </w:p>
        </w:tc>
        <w:tc>
          <w:tcPr>
            <w:tcW w:w="1276" w:type="dxa"/>
          </w:tcPr>
          <w:p w14:paraId="0C494076" w14:textId="39FF2389"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13A9946" w14:textId="77777777" w:rsidR="00FA5DB6" w:rsidRPr="00FA5DB6" w:rsidRDefault="00FA5DB6" w:rsidP="00C128E3">
            <w:pPr>
              <w:spacing w:before="60" w:after="60" w:line="240" w:lineRule="auto"/>
              <w:ind w:left="44" w:hanging="10"/>
              <w:jc w:val="left"/>
              <w:rPr>
                <w:rFonts w:cs="Arial"/>
              </w:rPr>
            </w:pPr>
            <w:r w:rsidRPr="00FA5DB6">
              <w:rPr>
                <w:rFonts w:cs="Arial"/>
              </w:rPr>
              <w:t>Editorial S-101PT review and clean-up in preparation for final approval to publish as Edition 1.0.0.</w:t>
            </w:r>
          </w:p>
        </w:tc>
      </w:tr>
      <w:tr w:rsidR="00614FE6" w:rsidRPr="00693533" w14:paraId="4D033FF1" w14:textId="77777777" w:rsidTr="000C4840">
        <w:trPr>
          <w:cantSplit/>
          <w:jc w:val="center"/>
        </w:trPr>
        <w:tc>
          <w:tcPr>
            <w:tcW w:w="1271" w:type="dxa"/>
          </w:tcPr>
          <w:p w14:paraId="3F18EF46" w14:textId="77777777" w:rsidR="00FA5DB6" w:rsidRPr="00FA5DB6" w:rsidRDefault="00FA5DB6" w:rsidP="00C128E3">
            <w:pPr>
              <w:spacing w:before="60" w:after="60" w:line="240" w:lineRule="auto"/>
              <w:jc w:val="left"/>
              <w:rPr>
                <w:rFonts w:cs="Arial"/>
              </w:rPr>
            </w:pPr>
            <w:r w:rsidRPr="00FA5DB6">
              <w:rPr>
                <w:rFonts w:cs="Arial"/>
              </w:rPr>
              <w:t>Draft 1.1.0</w:t>
            </w:r>
          </w:p>
        </w:tc>
        <w:tc>
          <w:tcPr>
            <w:tcW w:w="1701" w:type="dxa"/>
          </w:tcPr>
          <w:p w14:paraId="3AA01EBB" w14:textId="65597B53" w:rsidR="00FA5DB6" w:rsidRPr="00FA5DB6" w:rsidRDefault="006C1731" w:rsidP="00C128E3">
            <w:pPr>
              <w:spacing w:before="60" w:after="60" w:line="240" w:lineRule="auto"/>
              <w:ind w:left="-1" w:firstLine="1"/>
              <w:jc w:val="left"/>
              <w:rPr>
                <w:rFonts w:cs="Arial"/>
              </w:rPr>
            </w:pPr>
            <w:r>
              <w:rPr>
                <w:rFonts w:cs="Arial"/>
              </w:rPr>
              <w:t>December</w:t>
            </w:r>
            <w:r w:rsidR="00FA5DB6" w:rsidRPr="00FA5DB6">
              <w:rPr>
                <w:rFonts w:cs="Arial"/>
              </w:rPr>
              <w:t xml:space="preserve"> 2022</w:t>
            </w:r>
          </w:p>
        </w:tc>
        <w:tc>
          <w:tcPr>
            <w:tcW w:w="1276" w:type="dxa"/>
          </w:tcPr>
          <w:p w14:paraId="2BC7BEA8" w14:textId="19563611"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28E9FAE4" w14:textId="2D89239F" w:rsidR="00FA5DB6" w:rsidRPr="00FA5DB6" w:rsidRDefault="00A2714E" w:rsidP="00C128E3">
            <w:pPr>
              <w:spacing w:before="60" w:after="60" w:line="240" w:lineRule="auto"/>
              <w:ind w:left="44" w:hanging="23"/>
              <w:jc w:val="left"/>
              <w:rPr>
                <w:rFonts w:cs="Arial"/>
              </w:rPr>
            </w:pPr>
            <w:r>
              <w:rPr>
                <w:rFonts w:cs="Arial"/>
              </w:rPr>
              <w:t>New version for implementation and testing, updated to align with S-100 Edition 5.0.0.</w:t>
            </w:r>
          </w:p>
        </w:tc>
      </w:tr>
      <w:tr w:rsidR="008F2408" w:rsidRPr="00693533" w14:paraId="69A1CEA5" w14:textId="77777777" w:rsidTr="000C4840">
        <w:trPr>
          <w:cantSplit/>
          <w:jc w:val="center"/>
        </w:trPr>
        <w:tc>
          <w:tcPr>
            <w:tcW w:w="1271" w:type="dxa"/>
          </w:tcPr>
          <w:p w14:paraId="260D23EF" w14:textId="0F6726D0" w:rsidR="008F2408" w:rsidRPr="00FA5DB6" w:rsidRDefault="008F2408" w:rsidP="008F2408">
            <w:pPr>
              <w:spacing w:before="60" w:after="60" w:line="240" w:lineRule="auto"/>
              <w:jc w:val="left"/>
              <w:rPr>
                <w:rFonts w:cs="Arial"/>
              </w:rPr>
            </w:pPr>
            <w:r w:rsidRPr="00FA5DB6">
              <w:rPr>
                <w:rFonts w:cs="Arial"/>
              </w:rPr>
              <w:t>Draft 1.</w:t>
            </w:r>
            <w:r>
              <w:rPr>
                <w:rFonts w:cs="Arial"/>
              </w:rPr>
              <w:t>2</w:t>
            </w:r>
            <w:r w:rsidRPr="00FA5DB6">
              <w:rPr>
                <w:rFonts w:cs="Arial"/>
              </w:rPr>
              <w:t>.0</w:t>
            </w:r>
          </w:p>
        </w:tc>
        <w:tc>
          <w:tcPr>
            <w:tcW w:w="1701" w:type="dxa"/>
          </w:tcPr>
          <w:p w14:paraId="61285FB7" w14:textId="46A5BD69" w:rsidR="008F2408" w:rsidRDefault="001C3BE1" w:rsidP="008F2408">
            <w:pPr>
              <w:spacing w:before="60" w:after="60" w:line="240" w:lineRule="auto"/>
              <w:ind w:left="-1" w:firstLine="1"/>
              <w:jc w:val="left"/>
              <w:rPr>
                <w:rFonts w:cs="Arial"/>
              </w:rPr>
            </w:pPr>
            <w:r>
              <w:rPr>
                <w:rFonts w:cs="Arial"/>
              </w:rPr>
              <w:t>March</w:t>
            </w:r>
            <w:r w:rsidR="008F2408" w:rsidRPr="00FA5DB6">
              <w:rPr>
                <w:rFonts w:cs="Arial"/>
              </w:rPr>
              <w:t xml:space="preserve"> 202</w:t>
            </w:r>
            <w:r>
              <w:rPr>
                <w:rFonts w:cs="Arial"/>
              </w:rPr>
              <w:t>4</w:t>
            </w:r>
          </w:p>
        </w:tc>
        <w:tc>
          <w:tcPr>
            <w:tcW w:w="1276" w:type="dxa"/>
          </w:tcPr>
          <w:p w14:paraId="64ECCBCA" w14:textId="1EDDE6C4" w:rsidR="008F2408" w:rsidRDefault="008F2408" w:rsidP="008F2408">
            <w:pPr>
              <w:spacing w:before="60" w:after="60" w:line="240" w:lineRule="auto"/>
              <w:ind w:firstLine="21"/>
              <w:jc w:val="left"/>
              <w:rPr>
                <w:rFonts w:cs="Arial"/>
              </w:rPr>
            </w:pPr>
            <w:r>
              <w:rPr>
                <w:rFonts w:cs="Arial"/>
              </w:rPr>
              <w:t>S-100WG</w:t>
            </w:r>
          </w:p>
        </w:tc>
        <w:tc>
          <w:tcPr>
            <w:tcW w:w="5280" w:type="dxa"/>
          </w:tcPr>
          <w:p w14:paraId="6B52FC31" w14:textId="092CEF0A" w:rsidR="008F2408" w:rsidRDefault="008F2408" w:rsidP="008F2408">
            <w:pPr>
              <w:spacing w:before="60" w:after="60" w:line="240" w:lineRule="auto"/>
              <w:ind w:left="44" w:hanging="23"/>
              <w:jc w:val="left"/>
              <w:rPr>
                <w:rFonts w:cs="Arial"/>
              </w:rPr>
            </w:pPr>
            <w:r>
              <w:rPr>
                <w:rFonts w:cs="Arial"/>
              </w:rPr>
              <w:t>New version for implementation and testing, updated to align with S-100 Edition 5.1.0.</w:t>
            </w:r>
          </w:p>
        </w:tc>
      </w:tr>
      <w:tr w:rsidR="00573A59" w:rsidRPr="00693533" w14:paraId="095E00B3" w14:textId="77777777" w:rsidTr="000C4840">
        <w:trPr>
          <w:cantSplit/>
          <w:jc w:val="center"/>
        </w:trPr>
        <w:tc>
          <w:tcPr>
            <w:tcW w:w="1271" w:type="dxa"/>
          </w:tcPr>
          <w:p w14:paraId="4A5B6359" w14:textId="16E37CFC" w:rsidR="00573A59" w:rsidRPr="00FA5DB6" w:rsidRDefault="00573A59" w:rsidP="00573A59">
            <w:pPr>
              <w:spacing w:before="60" w:after="60" w:line="240" w:lineRule="auto"/>
              <w:jc w:val="left"/>
              <w:rPr>
                <w:rFonts w:cs="Arial"/>
              </w:rPr>
            </w:pPr>
            <w:r w:rsidRPr="00FA5DB6">
              <w:rPr>
                <w:rFonts w:cs="Arial"/>
              </w:rPr>
              <w:t xml:space="preserve">Draft </w:t>
            </w:r>
            <w:r w:rsidR="0057150E">
              <w:rPr>
                <w:rFonts w:cs="Arial"/>
              </w:rPr>
              <w:t>2.0</w:t>
            </w:r>
            <w:r w:rsidRPr="00FA5DB6">
              <w:rPr>
                <w:rFonts w:cs="Arial"/>
              </w:rPr>
              <w:t>.0</w:t>
            </w:r>
          </w:p>
        </w:tc>
        <w:tc>
          <w:tcPr>
            <w:tcW w:w="1701" w:type="dxa"/>
          </w:tcPr>
          <w:p w14:paraId="2EFF2D8B" w14:textId="440C7E6F" w:rsidR="00573A59" w:rsidRDefault="00904A56" w:rsidP="00573A59">
            <w:pPr>
              <w:spacing w:before="60" w:after="60" w:line="240" w:lineRule="auto"/>
              <w:ind w:left="-1" w:firstLine="1"/>
              <w:jc w:val="left"/>
              <w:rPr>
                <w:rFonts w:cs="Arial"/>
              </w:rPr>
            </w:pPr>
            <w:r>
              <w:rPr>
                <w:rFonts w:cs="Arial"/>
              </w:rPr>
              <w:t>December</w:t>
            </w:r>
            <w:r w:rsidR="00573A59" w:rsidRPr="00FA5DB6">
              <w:rPr>
                <w:rFonts w:cs="Arial"/>
              </w:rPr>
              <w:t xml:space="preserve"> 202</w:t>
            </w:r>
            <w:r w:rsidR="00573A59">
              <w:rPr>
                <w:rFonts w:cs="Arial"/>
              </w:rPr>
              <w:t>4</w:t>
            </w:r>
          </w:p>
        </w:tc>
        <w:tc>
          <w:tcPr>
            <w:tcW w:w="1276" w:type="dxa"/>
          </w:tcPr>
          <w:p w14:paraId="0E82E9AB" w14:textId="4BF03403" w:rsidR="00573A59" w:rsidRDefault="00EF744F" w:rsidP="00573A59">
            <w:pPr>
              <w:spacing w:before="60" w:after="60" w:line="240" w:lineRule="auto"/>
              <w:ind w:firstLine="21"/>
              <w:jc w:val="left"/>
              <w:rPr>
                <w:rFonts w:cs="Arial"/>
              </w:rPr>
            </w:pPr>
            <w:r>
              <w:rPr>
                <w:rFonts w:cs="Arial"/>
              </w:rPr>
              <w:t xml:space="preserve">IHO CL </w:t>
            </w:r>
            <w:del w:id="8" w:author="Jeff Wootton" w:date="2025-01-09T01:51:00Z" w16du:dateUtc="2025-01-09T00:51:00Z">
              <w:r w:rsidRPr="00446CD5" w:rsidDel="00F97A78">
                <w:rPr>
                  <w:rFonts w:cs="Arial"/>
                  <w:rPrChange w:id="9" w:author="Jeff Wootton" w:date="2025-01-09T01:51:00Z" w16du:dateUtc="2025-01-09T00:51:00Z">
                    <w:rPr>
                      <w:rFonts w:cs="Arial"/>
                      <w:color w:val="FF0000"/>
                    </w:rPr>
                  </w:rPrChange>
                </w:rPr>
                <w:delText>xx</w:delText>
              </w:r>
            </w:del>
            <w:ins w:id="10" w:author="Jeff Wootton" w:date="2025-01-09T01:51:00Z" w16du:dateUtc="2025-01-09T00:51:00Z">
              <w:r w:rsidR="00F97A78">
                <w:rPr>
                  <w:rFonts w:cs="Arial"/>
                </w:rPr>
                <w:t>02</w:t>
              </w:r>
            </w:ins>
            <w:r>
              <w:rPr>
                <w:rFonts w:cs="Arial"/>
              </w:rPr>
              <w:t>-</w:t>
            </w:r>
            <w:del w:id="11" w:author="Jeff Wootton" w:date="2025-01-09T01:51:00Z" w16du:dateUtc="2025-01-09T00:51:00Z">
              <w:r w:rsidDel="00F97A78">
                <w:rPr>
                  <w:rFonts w:cs="Arial"/>
                </w:rPr>
                <w:delText>2024</w:delText>
              </w:r>
            </w:del>
            <w:ins w:id="12" w:author="Jeff Wootton" w:date="2025-01-09T01:51:00Z" w16du:dateUtc="2025-01-09T00:51:00Z">
              <w:r w:rsidR="00F97A78">
                <w:rPr>
                  <w:rFonts w:cs="Arial"/>
                </w:rPr>
                <w:t>202</w:t>
              </w:r>
              <w:r w:rsidR="00F97A78">
                <w:rPr>
                  <w:rFonts w:cs="Arial"/>
                </w:rPr>
                <w:t>5</w:t>
              </w:r>
            </w:ins>
          </w:p>
        </w:tc>
        <w:tc>
          <w:tcPr>
            <w:tcW w:w="5280" w:type="dxa"/>
          </w:tcPr>
          <w:p w14:paraId="4F4AF320" w14:textId="24EA8DA8" w:rsidR="00573A59" w:rsidRDefault="0057150E" w:rsidP="00573A59">
            <w:pPr>
              <w:spacing w:before="60" w:after="60" w:line="240" w:lineRule="auto"/>
              <w:ind w:left="44" w:hanging="23"/>
              <w:jc w:val="left"/>
              <w:rPr>
                <w:rFonts w:cs="Arial"/>
              </w:rPr>
            </w:pPr>
            <w:r>
              <w:rPr>
                <w:rFonts w:cs="Arial"/>
              </w:rPr>
              <w:t>Initial operation</w:t>
            </w:r>
            <w:r w:rsidR="007D6DBA">
              <w:rPr>
                <w:rFonts w:cs="Arial"/>
              </w:rPr>
              <w:t>al</w:t>
            </w:r>
            <w:r>
              <w:rPr>
                <w:rFonts w:cs="Arial"/>
              </w:rPr>
              <w:t xml:space="preserve"> Edition of S-101</w:t>
            </w:r>
            <w:r w:rsidR="00EF7ED9">
              <w:rPr>
                <w:rFonts w:cs="Arial"/>
              </w:rPr>
              <w:t>,</w:t>
            </w:r>
            <w:r w:rsidR="00904A56">
              <w:rPr>
                <w:rFonts w:cs="Arial"/>
              </w:rPr>
              <w:t xml:space="preserve"> updated to align with S-100 Edition 5.2.0</w:t>
            </w:r>
            <w:r w:rsidR="00573A59">
              <w:rPr>
                <w:rFonts w:cs="Arial"/>
              </w:rPr>
              <w:t>.</w:t>
            </w:r>
          </w:p>
        </w:tc>
      </w:tr>
    </w:tbl>
    <w:p w14:paraId="54770534" w14:textId="4F6FF116" w:rsidR="00FA5DB6" w:rsidRDefault="00FA5DB6" w:rsidP="00C128E3">
      <w:pPr>
        <w:spacing w:after="0" w:line="240" w:lineRule="auto"/>
        <w:rPr>
          <w:rFonts w:ascii="Arial Narrow" w:hAnsi="Arial Narrow"/>
        </w:rPr>
      </w:pPr>
    </w:p>
    <w:p w14:paraId="75D1EB98" w14:textId="77777777" w:rsidR="00DC76CF" w:rsidRDefault="00DC76CF">
      <w:pPr>
        <w:spacing w:after="160" w:line="259" w:lineRule="auto"/>
        <w:jc w:val="left"/>
        <w:rPr>
          <w:b/>
          <w:bCs/>
          <w:sz w:val="24"/>
          <w:szCs w:val="24"/>
        </w:rPr>
      </w:pPr>
      <w:r>
        <w:rPr>
          <w:sz w:val="24"/>
          <w:szCs w:val="24"/>
        </w:rPr>
        <w:br w:type="page"/>
      </w:r>
    </w:p>
    <w:p w14:paraId="032A0D99" w14:textId="5EACE4F1" w:rsidR="00F47195" w:rsidRPr="008D0CFF" w:rsidRDefault="00F47195" w:rsidP="00F47195">
      <w:pPr>
        <w:pStyle w:val="StylezzForewordAuto"/>
        <w:pageBreakBefore w:val="0"/>
        <w:jc w:val="center"/>
        <w:rPr>
          <w:sz w:val="24"/>
          <w:szCs w:val="24"/>
          <w:lang w:val="en-GB"/>
        </w:rPr>
      </w:pPr>
      <w:r>
        <w:rPr>
          <w:sz w:val="24"/>
          <w:szCs w:val="24"/>
          <w:lang w:val="en-GB"/>
        </w:rPr>
        <w:lastRenderedPageBreak/>
        <w:t xml:space="preserve">Summary of Substantive Changes </w:t>
      </w:r>
      <w:r w:rsidR="004A50CC">
        <w:rPr>
          <w:sz w:val="24"/>
          <w:szCs w:val="24"/>
          <w:lang w:val="en-GB"/>
        </w:rPr>
        <w:t xml:space="preserve">from </w:t>
      </w:r>
      <w:r>
        <w:rPr>
          <w:sz w:val="24"/>
          <w:szCs w:val="24"/>
          <w:lang w:val="en-GB"/>
        </w:rPr>
        <w:t xml:space="preserve">Edition </w:t>
      </w:r>
      <w:r w:rsidR="007708BC">
        <w:rPr>
          <w:sz w:val="24"/>
          <w:szCs w:val="24"/>
          <w:lang w:val="en-GB"/>
        </w:rPr>
        <w:t>2.0</w:t>
      </w:r>
      <w:r>
        <w:rPr>
          <w:sz w:val="24"/>
          <w:szCs w:val="24"/>
          <w:lang w:val="en-GB"/>
        </w:rPr>
        <w:t>.0</w:t>
      </w:r>
    </w:p>
    <w:p w14:paraId="7F5861EC" w14:textId="77777777" w:rsidR="00F47195" w:rsidRDefault="00F47195" w:rsidP="00174E5F">
      <w:pPr>
        <w:spacing w:after="0" w:line="240" w:lineRule="auto"/>
        <w:rPr>
          <w:rFonts w:cs="Arial"/>
          <w:b/>
        </w:rPr>
      </w:pPr>
    </w:p>
    <w:p w14:paraId="7CB1958A" w14:textId="77777777" w:rsidR="00F47195" w:rsidRPr="00A57031" w:rsidRDefault="00F47195" w:rsidP="00F47195">
      <w:pPr>
        <w:spacing w:after="120"/>
        <w:rPr>
          <w:rFonts w:cs="Arial"/>
        </w:rPr>
      </w:pPr>
      <w:r>
        <w:rPr>
          <w:rFonts w:cs="Arial"/>
          <w:b/>
        </w:rPr>
        <w:t>Bold</w:t>
      </w:r>
      <w:r>
        <w:rPr>
          <w:rFonts w:cs="Arial"/>
        </w:rPr>
        <w:t xml:space="preserve"> references in the Clauses Effected column indicate the principle sections/clauses that are impacted by the described change.</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F47195" w:rsidRPr="008D0CFF" w14:paraId="4B7E0FFE" w14:textId="77777777" w:rsidTr="00A4519A">
        <w:trPr>
          <w:cantSplit/>
        </w:trPr>
        <w:tc>
          <w:tcPr>
            <w:tcW w:w="7230" w:type="dxa"/>
            <w:shd w:val="clear" w:color="auto" w:fill="D9D9D9"/>
            <w:vAlign w:val="center"/>
          </w:tcPr>
          <w:p w14:paraId="43C2DB2D" w14:textId="77777777" w:rsidR="00F47195" w:rsidRPr="008D0CFF" w:rsidRDefault="00F47195" w:rsidP="00A4519A">
            <w:pPr>
              <w:pStyle w:val="Tabletitle"/>
              <w:spacing w:line="240" w:lineRule="auto"/>
              <w:rPr>
                <w:rFonts w:eastAsia="Times New Roman" w:cs="Arial"/>
              </w:rPr>
            </w:pPr>
            <w:r>
              <w:rPr>
                <w:rFonts w:eastAsia="Times New Roman" w:cs="Arial"/>
              </w:rPr>
              <w:t>Change Summary</w:t>
            </w:r>
          </w:p>
        </w:tc>
        <w:tc>
          <w:tcPr>
            <w:tcW w:w="2126" w:type="dxa"/>
            <w:shd w:val="clear" w:color="auto" w:fill="D9D9D9"/>
          </w:tcPr>
          <w:p w14:paraId="255F138F" w14:textId="77777777" w:rsidR="00F47195" w:rsidRPr="008D0CFF" w:rsidRDefault="00F47195" w:rsidP="00A4519A">
            <w:pPr>
              <w:pStyle w:val="Tabletitle"/>
              <w:spacing w:line="240" w:lineRule="auto"/>
              <w:rPr>
                <w:rFonts w:eastAsia="Times New Roman" w:cs="Arial"/>
              </w:rPr>
            </w:pPr>
            <w:r>
              <w:rPr>
                <w:rFonts w:eastAsia="Times New Roman" w:cs="Arial"/>
              </w:rPr>
              <w:t>Clauses Affected</w:t>
            </w:r>
          </w:p>
        </w:tc>
      </w:tr>
      <w:tr w:rsidR="00F528FF" w:rsidRPr="008D0CFF" w14:paraId="36AEF9E3" w14:textId="77777777" w:rsidTr="00A4519A">
        <w:trPr>
          <w:cantSplit/>
        </w:trPr>
        <w:tc>
          <w:tcPr>
            <w:tcW w:w="7230" w:type="dxa"/>
          </w:tcPr>
          <w:p w14:paraId="3DD0A5BB" w14:textId="174CFC58" w:rsidR="00F528FF" w:rsidRPr="00840C51" w:rsidRDefault="00F528FF" w:rsidP="009E386A">
            <w:pPr>
              <w:suppressAutoHyphens/>
              <w:spacing w:before="60" w:after="60"/>
              <w:rPr>
                <w:rFonts w:cs="Arial"/>
              </w:rPr>
            </w:pPr>
          </w:p>
        </w:tc>
        <w:tc>
          <w:tcPr>
            <w:tcW w:w="2126" w:type="dxa"/>
          </w:tcPr>
          <w:p w14:paraId="0872C9A8" w14:textId="062DCE2A" w:rsidR="00F528FF" w:rsidRDefault="00F528FF" w:rsidP="009E386A">
            <w:pPr>
              <w:suppressAutoHyphens/>
              <w:spacing w:before="60" w:after="60"/>
              <w:rPr>
                <w:rFonts w:cs="Arial"/>
                <w:b/>
              </w:rPr>
            </w:pPr>
          </w:p>
        </w:tc>
      </w:tr>
      <w:tr w:rsidR="009E386A" w:rsidRPr="008D0CFF" w14:paraId="212B3236" w14:textId="77777777" w:rsidTr="00A4519A">
        <w:trPr>
          <w:cantSplit/>
        </w:trPr>
        <w:tc>
          <w:tcPr>
            <w:tcW w:w="7230" w:type="dxa"/>
          </w:tcPr>
          <w:p w14:paraId="3E386235" w14:textId="11A6426C" w:rsidR="009E386A" w:rsidRDefault="009E386A" w:rsidP="009E386A">
            <w:pPr>
              <w:suppressAutoHyphens/>
              <w:spacing w:before="60" w:after="60"/>
              <w:rPr>
                <w:rFonts w:cs="Arial"/>
              </w:rPr>
            </w:pPr>
          </w:p>
        </w:tc>
        <w:tc>
          <w:tcPr>
            <w:tcW w:w="2126" w:type="dxa"/>
          </w:tcPr>
          <w:p w14:paraId="141C6A6A" w14:textId="3DD900B4" w:rsidR="009E386A" w:rsidRPr="005B50D4" w:rsidRDefault="009E386A" w:rsidP="009E386A">
            <w:pPr>
              <w:suppressAutoHyphens/>
              <w:spacing w:before="60" w:after="60"/>
              <w:rPr>
                <w:rFonts w:cs="Arial"/>
                <w:b/>
              </w:rPr>
            </w:pPr>
          </w:p>
        </w:tc>
      </w:tr>
      <w:tr w:rsidR="009E386A" w:rsidRPr="008D0CFF" w14:paraId="3DCB3A7E" w14:textId="77777777" w:rsidTr="00A4519A">
        <w:trPr>
          <w:cantSplit/>
        </w:trPr>
        <w:tc>
          <w:tcPr>
            <w:tcW w:w="7230" w:type="dxa"/>
          </w:tcPr>
          <w:p w14:paraId="113202F5" w14:textId="1772F869" w:rsidR="009E386A" w:rsidRDefault="009E386A" w:rsidP="009E386A">
            <w:pPr>
              <w:suppressAutoHyphens/>
              <w:spacing w:before="60" w:after="60"/>
              <w:rPr>
                <w:rFonts w:cs="Arial"/>
              </w:rPr>
            </w:pPr>
          </w:p>
        </w:tc>
        <w:tc>
          <w:tcPr>
            <w:tcW w:w="2126" w:type="dxa"/>
          </w:tcPr>
          <w:p w14:paraId="46A83377" w14:textId="324EE34E" w:rsidR="009E386A" w:rsidRPr="005B50D4" w:rsidRDefault="009E386A" w:rsidP="009E386A">
            <w:pPr>
              <w:suppressAutoHyphens/>
              <w:spacing w:before="60" w:after="60"/>
              <w:rPr>
                <w:rFonts w:cs="Arial"/>
                <w:b/>
              </w:rPr>
            </w:pPr>
          </w:p>
        </w:tc>
      </w:tr>
      <w:tr w:rsidR="009E386A" w:rsidRPr="008D0CFF" w14:paraId="78CFD5E9" w14:textId="77777777" w:rsidTr="00A4519A">
        <w:trPr>
          <w:cantSplit/>
        </w:trPr>
        <w:tc>
          <w:tcPr>
            <w:tcW w:w="7230" w:type="dxa"/>
          </w:tcPr>
          <w:p w14:paraId="388FBA95" w14:textId="02634D01" w:rsidR="009E386A" w:rsidRPr="006522BB" w:rsidRDefault="009E386A" w:rsidP="009E386A">
            <w:pPr>
              <w:suppressAutoHyphens/>
              <w:spacing w:before="60" w:after="60"/>
              <w:rPr>
                <w:rFonts w:cs="Arial"/>
              </w:rPr>
            </w:pPr>
          </w:p>
        </w:tc>
        <w:tc>
          <w:tcPr>
            <w:tcW w:w="2126" w:type="dxa"/>
          </w:tcPr>
          <w:p w14:paraId="7CF5B28D" w14:textId="30B09C27" w:rsidR="009E386A" w:rsidRPr="00482FC8" w:rsidRDefault="009E386A" w:rsidP="009E386A">
            <w:pPr>
              <w:suppressAutoHyphens/>
              <w:spacing w:before="60" w:after="60"/>
              <w:rPr>
                <w:rFonts w:cs="Arial"/>
              </w:rPr>
            </w:pPr>
          </w:p>
        </w:tc>
      </w:tr>
      <w:tr w:rsidR="009E386A" w:rsidRPr="008D0CFF" w14:paraId="0C0582E2" w14:textId="77777777" w:rsidTr="00A4519A">
        <w:trPr>
          <w:cantSplit/>
        </w:trPr>
        <w:tc>
          <w:tcPr>
            <w:tcW w:w="7230" w:type="dxa"/>
          </w:tcPr>
          <w:p w14:paraId="584E543D" w14:textId="225A5BDE" w:rsidR="009E386A" w:rsidRDefault="009E386A" w:rsidP="009E386A">
            <w:pPr>
              <w:suppressAutoHyphens/>
              <w:spacing w:before="60" w:after="60"/>
              <w:rPr>
                <w:rFonts w:cs="Arial"/>
              </w:rPr>
            </w:pPr>
          </w:p>
        </w:tc>
        <w:tc>
          <w:tcPr>
            <w:tcW w:w="2126" w:type="dxa"/>
          </w:tcPr>
          <w:p w14:paraId="50028718" w14:textId="368DC1C2" w:rsidR="009E386A" w:rsidRDefault="009E386A" w:rsidP="009E386A">
            <w:pPr>
              <w:suppressAutoHyphens/>
              <w:spacing w:before="60" w:after="60"/>
              <w:rPr>
                <w:rFonts w:cs="Arial"/>
              </w:rPr>
            </w:pPr>
          </w:p>
        </w:tc>
      </w:tr>
      <w:tr w:rsidR="009E386A" w:rsidRPr="008D0CFF" w14:paraId="7767A5C9" w14:textId="77777777" w:rsidTr="00A4519A">
        <w:trPr>
          <w:cantSplit/>
        </w:trPr>
        <w:tc>
          <w:tcPr>
            <w:tcW w:w="7230" w:type="dxa"/>
          </w:tcPr>
          <w:p w14:paraId="4A7ABF70" w14:textId="6410A1A0" w:rsidR="009E386A" w:rsidRPr="005C423A" w:rsidRDefault="009E386A" w:rsidP="009E386A">
            <w:pPr>
              <w:suppressAutoHyphens/>
              <w:spacing w:before="60" w:after="60"/>
              <w:rPr>
                <w:rFonts w:cs="Arial"/>
              </w:rPr>
            </w:pPr>
          </w:p>
        </w:tc>
        <w:tc>
          <w:tcPr>
            <w:tcW w:w="2126" w:type="dxa"/>
          </w:tcPr>
          <w:p w14:paraId="620F1363" w14:textId="7F831D86" w:rsidR="009E386A" w:rsidRPr="005C423A" w:rsidRDefault="009E386A" w:rsidP="009E386A">
            <w:pPr>
              <w:suppressAutoHyphens/>
              <w:spacing w:before="60" w:after="60"/>
              <w:rPr>
                <w:rFonts w:cs="Arial"/>
                <w:b/>
              </w:rPr>
            </w:pPr>
          </w:p>
        </w:tc>
      </w:tr>
      <w:tr w:rsidR="002D0A84" w:rsidRPr="008D0CFF" w14:paraId="207285EC" w14:textId="77777777" w:rsidTr="00A4519A">
        <w:trPr>
          <w:cantSplit/>
        </w:trPr>
        <w:tc>
          <w:tcPr>
            <w:tcW w:w="7230" w:type="dxa"/>
          </w:tcPr>
          <w:p w14:paraId="5E5014A4" w14:textId="7A76B574" w:rsidR="002D0A84" w:rsidRPr="005C423A" w:rsidRDefault="002D0A84" w:rsidP="002D0A84">
            <w:pPr>
              <w:suppressAutoHyphens/>
              <w:spacing w:before="60" w:after="60"/>
              <w:rPr>
                <w:rFonts w:cs="Arial"/>
              </w:rPr>
            </w:pPr>
          </w:p>
        </w:tc>
        <w:tc>
          <w:tcPr>
            <w:tcW w:w="2126" w:type="dxa"/>
          </w:tcPr>
          <w:p w14:paraId="4134C4E6" w14:textId="10E8DFCC" w:rsidR="002D0A84" w:rsidRPr="005C423A" w:rsidRDefault="002D0A84" w:rsidP="002D0A84">
            <w:pPr>
              <w:suppressAutoHyphens/>
              <w:spacing w:before="60" w:after="60"/>
              <w:rPr>
                <w:rFonts w:cs="Arial"/>
                <w:b/>
              </w:rPr>
            </w:pPr>
          </w:p>
        </w:tc>
      </w:tr>
      <w:tr w:rsidR="00AA4C4C" w:rsidRPr="008D0CFF" w14:paraId="097606E0" w14:textId="77777777" w:rsidTr="00A4519A">
        <w:trPr>
          <w:cantSplit/>
        </w:trPr>
        <w:tc>
          <w:tcPr>
            <w:tcW w:w="7230" w:type="dxa"/>
          </w:tcPr>
          <w:p w14:paraId="7CBDD6AF" w14:textId="7D9681D8" w:rsidR="00AA4C4C" w:rsidRDefault="00AA4C4C" w:rsidP="00AA4C4C">
            <w:pPr>
              <w:suppressAutoHyphens/>
              <w:spacing w:before="60" w:after="60"/>
              <w:rPr>
                <w:rFonts w:cs="Arial"/>
              </w:rPr>
            </w:pPr>
          </w:p>
        </w:tc>
        <w:tc>
          <w:tcPr>
            <w:tcW w:w="2126" w:type="dxa"/>
          </w:tcPr>
          <w:p w14:paraId="19E1E0B4" w14:textId="371C25BE" w:rsidR="00AA4C4C" w:rsidRDefault="00AA4C4C" w:rsidP="00AA4C4C">
            <w:pPr>
              <w:suppressAutoHyphens/>
              <w:spacing w:before="60" w:after="60"/>
              <w:rPr>
                <w:rFonts w:cs="Arial"/>
                <w:b/>
              </w:rPr>
            </w:pPr>
          </w:p>
        </w:tc>
      </w:tr>
      <w:tr w:rsidR="00AA4C4C" w:rsidRPr="008D0CFF" w14:paraId="4EF61788" w14:textId="77777777" w:rsidTr="00A4519A">
        <w:trPr>
          <w:cantSplit/>
        </w:trPr>
        <w:tc>
          <w:tcPr>
            <w:tcW w:w="7230" w:type="dxa"/>
          </w:tcPr>
          <w:p w14:paraId="36E76D8E" w14:textId="3E4D28F7" w:rsidR="00AA4C4C" w:rsidRDefault="00AA4C4C" w:rsidP="00AA4C4C">
            <w:pPr>
              <w:suppressAutoHyphens/>
              <w:spacing w:before="60" w:after="60"/>
              <w:rPr>
                <w:rFonts w:cs="Arial"/>
              </w:rPr>
            </w:pPr>
          </w:p>
        </w:tc>
        <w:tc>
          <w:tcPr>
            <w:tcW w:w="2126" w:type="dxa"/>
          </w:tcPr>
          <w:p w14:paraId="6762A8E4" w14:textId="120043B1" w:rsidR="00AA4C4C" w:rsidRDefault="00AA4C4C" w:rsidP="00AA4C4C">
            <w:pPr>
              <w:suppressAutoHyphens/>
              <w:spacing w:before="60" w:after="60"/>
              <w:rPr>
                <w:rFonts w:cs="Arial"/>
                <w:b/>
              </w:rPr>
            </w:pPr>
          </w:p>
        </w:tc>
      </w:tr>
      <w:tr w:rsidR="00DC7819" w:rsidRPr="008D0CFF" w14:paraId="2CEC9445" w14:textId="77777777" w:rsidTr="00A4519A">
        <w:trPr>
          <w:cantSplit/>
        </w:trPr>
        <w:tc>
          <w:tcPr>
            <w:tcW w:w="7230" w:type="dxa"/>
          </w:tcPr>
          <w:p w14:paraId="49EF1CC2" w14:textId="03ADD4FF" w:rsidR="00DC7819" w:rsidRDefault="00DC7819" w:rsidP="009E386A">
            <w:pPr>
              <w:suppressAutoHyphens/>
              <w:spacing w:before="60" w:after="60"/>
              <w:rPr>
                <w:rFonts w:cs="Arial"/>
              </w:rPr>
            </w:pPr>
          </w:p>
        </w:tc>
        <w:tc>
          <w:tcPr>
            <w:tcW w:w="2126" w:type="dxa"/>
          </w:tcPr>
          <w:p w14:paraId="752F26B3" w14:textId="31297262" w:rsidR="00DC7819" w:rsidRDefault="00DC7819" w:rsidP="009E386A">
            <w:pPr>
              <w:suppressAutoHyphens/>
              <w:spacing w:before="60" w:after="60"/>
              <w:rPr>
                <w:rFonts w:cs="Arial"/>
                <w:b/>
              </w:rPr>
            </w:pPr>
          </w:p>
        </w:tc>
      </w:tr>
      <w:tr w:rsidR="00892D2B" w:rsidRPr="008D0CFF" w14:paraId="604F4956" w14:textId="77777777" w:rsidTr="00A4519A">
        <w:trPr>
          <w:cantSplit/>
        </w:trPr>
        <w:tc>
          <w:tcPr>
            <w:tcW w:w="7230" w:type="dxa"/>
          </w:tcPr>
          <w:p w14:paraId="42E5C48C" w14:textId="0A9654C0" w:rsidR="00892D2B" w:rsidRDefault="00892D2B" w:rsidP="00892D2B">
            <w:pPr>
              <w:suppressAutoHyphens/>
              <w:spacing w:before="60" w:after="60"/>
              <w:rPr>
                <w:rFonts w:cs="Arial"/>
              </w:rPr>
            </w:pPr>
          </w:p>
        </w:tc>
        <w:tc>
          <w:tcPr>
            <w:tcW w:w="2126" w:type="dxa"/>
          </w:tcPr>
          <w:p w14:paraId="03B20AA7" w14:textId="3ED0E62C" w:rsidR="00892D2B" w:rsidRDefault="00892D2B" w:rsidP="00892D2B">
            <w:pPr>
              <w:suppressAutoHyphens/>
              <w:spacing w:before="60" w:after="60"/>
              <w:rPr>
                <w:rFonts w:cs="Arial"/>
                <w:b/>
              </w:rPr>
            </w:pPr>
          </w:p>
        </w:tc>
      </w:tr>
      <w:tr w:rsidR="00267000" w:rsidRPr="008D0CFF" w14:paraId="2C4658D5" w14:textId="77777777" w:rsidTr="00A4519A">
        <w:trPr>
          <w:cantSplit/>
        </w:trPr>
        <w:tc>
          <w:tcPr>
            <w:tcW w:w="7230" w:type="dxa"/>
          </w:tcPr>
          <w:p w14:paraId="135B848A" w14:textId="3BFDF05E" w:rsidR="00267000" w:rsidRDefault="00267000" w:rsidP="00267000">
            <w:pPr>
              <w:suppressAutoHyphens/>
              <w:spacing w:before="60" w:after="60"/>
              <w:rPr>
                <w:rFonts w:cs="Arial"/>
              </w:rPr>
            </w:pPr>
          </w:p>
        </w:tc>
        <w:tc>
          <w:tcPr>
            <w:tcW w:w="2126" w:type="dxa"/>
          </w:tcPr>
          <w:p w14:paraId="38F864F8" w14:textId="237E3682" w:rsidR="00267000" w:rsidRDefault="00267000" w:rsidP="00267000">
            <w:pPr>
              <w:suppressAutoHyphens/>
              <w:spacing w:before="60" w:after="60"/>
              <w:rPr>
                <w:rFonts w:cs="Arial"/>
                <w:b/>
              </w:rPr>
            </w:pPr>
          </w:p>
        </w:tc>
      </w:tr>
      <w:tr w:rsidR="009E386A" w:rsidRPr="008D0CFF" w14:paraId="35F5EFFE" w14:textId="77777777" w:rsidTr="00A4519A">
        <w:trPr>
          <w:cantSplit/>
        </w:trPr>
        <w:tc>
          <w:tcPr>
            <w:tcW w:w="7230" w:type="dxa"/>
          </w:tcPr>
          <w:p w14:paraId="64886475" w14:textId="144FFBA3" w:rsidR="009E386A" w:rsidRPr="00E32FC3" w:rsidRDefault="009E386A" w:rsidP="009E386A">
            <w:pPr>
              <w:suppressAutoHyphens/>
              <w:spacing w:before="60" w:after="60"/>
              <w:rPr>
                <w:rFonts w:cs="Arial"/>
              </w:rPr>
            </w:pPr>
          </w:p>
        </w:tc>
        <w:tc>
          <w:tcPr>
            <w:tcW w:w="2126" w:type="dxa"/>
          </w:tcPr>
          <w:p w14:paraId="5F82BF68" w14:textId="17FB2982" w:rsidR="009E386A" w:rsidRDefault="009E386A" w:rsidP="009E386A">
            <w:pPr>
              <w:suppressAutoHyphens/>
              <w:spacing w:before="60" w:after="60"/>
              <w:rPr>
                <w:rFonts w:cs="Arial"/>
                <w:b/>
              </w:rPr>
            </w:pPr>
          </w:p>
        </w:tc>
      </w:tr>
      <w:tr w:rsidR="00730859" w:rsidRPr="008D0CFF" w14:paraId="73B957AF" w14:textId="77777777" w:rsidTr="00A4519A">
        <w:trPr>
          <w:cantSplit/>
        </w:trPr>
        <w:tc>
          <w:tcPr>
            <w:tcW w:w="7230" w:type="dxa"/>
          </w:tcPr>
          <w:p w14:paraId="5AF4A39A" w14:textId="7D5FEFC9" w:rsidR="00730859" w:rsidRDefault="00730859" w:rsidP="004B08BF">
            <w:pPr>
              <w:suppressAutoHyphens/>
              <w:spacing w:before="60" w:after="60"/>
              <w:jc w:val="left"/>
              <w:rPr>
                <w:rFonts w:cs="Arial"/>
              </w:rPr>
            </w:pPr>
          </w:p>
        </w:tc>
        <w:tc>
          <w:tcPr>
            <w:tcW w:w="2126" w:type="dxa"/>
          </w:tcPr>
          <w:p w14:paraId="76353EDB" w14:textId="1C98C6E4" w:rsidR="00730859" w:rsidRDefault="00730859" w:rsidP="004B08BF">
            <w:pPr>
              <w:suppressAutoHyphens/>
              <w:spacing w:before="60" w:after="60"/>
              <w:jc w:val="left"/>
              <w:rPr>
                <w:rFonts w:cs="Arial"/>
                <w:b/>
              </w:rPr>
            </w:pPr>
          </w:p>
        </w:tc>
      </w:tr>
      <w:tr w:rsidR="009E386A" w:rsidRPr="008D0CFF" w14:paraId="0A6E6032" w14:textId="77777777" w:rsidTr="00A4519A">
        <w:trPr>
          <w:cantSplit/>
        </w:trPr>
        <w:tc>
          <w:tcPr>
            <w:tcW w:w="7230" w:type="dxa"/>
          </w:tcPr>
          <w:p w14:paraId="3704BCBD" w14:textId="346D8E54" w:rsidR="009E386A" w:rsidRPr="005C423A" w:rsidRDefault="009E386A" w:rsidP="009E386A">
            <w:pPr>
              <w:suppressAutoHyphens/>
              <w:spacing w:before="60" w:after="60"/>
              <w:rPr>
                <w:rFonts w:cs="Arial"/>
              </w:rPr>
            </w:pPr>
          </w:p>
        </w:tc>
        <w:tc>
          <w:tcPr>
            <w:tcW w:w="2126" w:type="dxa"/>
          </w:tcPr>
          <w:p w14:paraId="4BC973DA" w14:textId="647EEA34" w:rsidR="009E386A" w:rsidRPr="00BE7E8A" w:rsidRDefault="009E386A" w:rsidP="009E386A">
            <w:pPr>
              <w:suppressAutoHyphens/>
              <w:spacing w:before="60" w:after="60"/>
              <w:rPr>
                <w:rFonts w:cs="Arial"/>
              </w:rPr>
            </w:pPr>
          </w:p>
        </w:tc>
      </w:tr>
      <w:tr w:rsidR="002D0A84" w:rsidRPr="008D0CFF" w14:paraId="3E8D728B" w14:textId="77777777" w:rsidTr="00A4519A">
        <w:trPr>
          <w:cantSplit/>
        </w:trPr>
        <w:tc>
          <w:tcPr>
            <w:tcW w:w="7230" w:type="dxa"/>
          </w:tcPr>
          <w:p w14:paraId="5342D191" w14:textId="79904FB0" w:rsidR="002D0A84" w:rsidRDefault="002D0A84" w:rsidP="002D0A84">
            <w:pPr>
              <w:suppressAutoHyphens/>
              <w:spacing w:before="60" w:after="60"/>
              <w:rPr>
                <w:rFonts w:cs="Arial"/>
              </w:rPr>
            </w:pPr>
          </w:p>
        </w:tc>
        <w:tc>
          <w:tcPr>
            <w:tcW w:w="2126" w:type="dxa"/>
          </w:tcPr>
          <w:p w14:paraId="456E966B" w14:textId="5650EC91" w:rsidR="002D0A84" w:rsidRDefault="002D0A84" w:rsidP="002D0A84">
            <w:pPr>
              <w:suppressAutoHyphens/>
              <w:spacing w:before="60" w:after="60"/>
              <w:jc w:val="left"/>
              <w:rPr>
                <w:rFonts w:cs="Arial"/>
                <w:b/>
              </w:rPr>
            </w:pPr>
          </w:p>
        </w:tc>
      </w:tr>
      <w:tr w:rsidR="009E386A" w:rsidRPr="008D0CFF" w14:paraId="44570652" w14:textId="77777777" w:rsidTr="00A4519A">
        <w:trPr>
          <w:cantSplit/>
        </w:trPr>
        <w:tc>
          <w:tcPr>
            <w:tcW w:w="7230" w:type="dxa"/>
          </w:tcPr>
          <w:p w14:paraId="476D0427" w14:textId="5D6D5BD1" w:rsidR="009E386A" w:rsidRPr="00B564C7" w:rsidRDefault="009E386A" w:rsidP="009E386A">
            <w:pPr>
              <w:suppressAutoHyphens/>
              <w:spacing w:before="60" w:after="60"/>
              <w:rPr>
                <w:rFonts w:cs="Arial"/>
              </w:rPr>
            </w:pPr>
          </w:p>
        </w:tc>
        <w:tc>
          <w:tcPr>
            <w:tcW w:w="2126" w:type="dxa"/>
          </w:tcPr>
          <w:p w14:paraId="3C452987" w14:textId="304E0B0D" w:rsidR="009E386A" w:rsidRPr="007D0089" w:rsidRDefault="009E386A" w:rsidP="002D0A84">
            <w:pPr>
              <w:suppressAutoHyphens/>
              <w:spacing w:before="60" w:after="60"/>
              <w:jc w:val="left"/>
              <w:rPr>
                <w:rFonts w:cs="Arial"/>
              </w:rPr>
            </w:pPr>
          </w:p>
        </w:tc>
      </w:tr>
      <w:tr w:rsidR="006A0197" w:rsidRPr="008D0CFF" w14:paraId="772DCB21" w14:textId="77777777" w:rsidTr="00A4519A">
        <w:trPr>
          <w:cantSplit/>
        </w:trPr>
        <w:tc>
          <w:tcPr>
            <w:tcW w:w="7230" w:type="dxa"/>
          </w:tcPr>
          <w:p w14:paraId="65009E9B" w14:textId="07B6DF72" w:rsidR="006A0197" w:rsidRDefault="006A0197" w:rsidP="006A0197">
            <w:pPr>
              <w:suppressAutoHyphens/>
              <w:spacing w:before="60" w:after="60"/>
              <w:rPr>
                <w:rFonts w:cs="Arial"/>
              </w:rPr>
            </w:pPr>
          </w:p>
        </w:tc>
        <w:tc>
          <w:tcPr>
            <w:tcW w:w="2126" w:type="dxa"/>
          </w:tcPr>
          <w:p w14:paraId="63D18024" w14:textId="47684F4C" w:rsidR="006A0197" w:rsidRDefault="006A0197" w:rsidP="002D0A84">
            <w:pPr>
              <w:suppressAutoHyphens/>
              <w:spacing w:before="60" w:after="60"/>
              <w:jc w:val="left"/>
              <w:rPr>
                <w:rFonts w:cs="Arial"/>
                <w:b/>
              </w:rPr>
            </w:pPr>
          </w:p>
        </w:tc>
      </w:tr>
      <w:tr w:rsidR="002D0A84" w:rsidRPr="008D0CFF" w14:paraId="4B0737DD" w14:textId="77777777" w:rsidTr="00A4519A">
        <w:trPr>
          <w:cantSplit/>
        </w:trPr>
        <w:tc>
          <w:tcPr>
            <w:tcW w:w="7230" w:type="dxa"/>
          </w:tcPr>
          <w:p w14:paraId="310C91F4" w14:textId="0EB7A7D2" w:rsidR="002D0A84" w:rsidRDefault="002D0A84" w:rsidP="002D0A84">
            <w:pPr>
              <w:suppressAutoHyphens/>
              <w:spacing w:before="60" w:after="60"/>
              <w:rPr>
                <w:rFonts w:cs="Arial"/>
              </w:rPr>
            </w:pPr>
          </w:p>
        </w:tc>
        <w:tc>
          <w:tcPr>
            <w:tcW w:w="2126" w:type="dxa"/>
          </w:tcPr>
          <w:p w14:paraId="4A481981" w14:textId="0DA6BACF" w:rsidR="002D0A84" w:rsidRDefault="002D0A84" w:rsidP="002D0A84">
            <w:pPr>
              <w:suppressAutoHyphens/>
              <w:spacing w:before="60" w:after="60"/>
              <w:jc w:val="left"/>
              <w:rPr>
                <w:rFonts w:cs="Arial"/>
                <w:b/>
              </w:rPr>
            </w:pPr>
          </w:p>
        </w:tc>
      </w:tr>
      <w:tr w:rsidR="0057150E" w:rsidRPr="008D0CFF" w14:paraId="69B7927C" w14:textId="77777777" w:rsidTr="00A4519A">
        <w:trPr>
          <w:cantSplit/>
        </w:trPr>
        <w:tc>
          <w:tcPr>
            <w:tcW w:w="7230" w:type="dxa"/>
          </w:tcPr>
          <w:p w14:paraId="52500532" w14:textId="48C9AFB5" w:rsidR="0057150E" w:rsidRDefault="0057150E" w:rsidP="0057150E">
            <w:pPr>
              <w:suppressAutoHyphens/>
              <w:spacing w:before="60" w:after="60"/>
              <w:rPr>
                <w:rFonts w:cs="Arial"/>
              </w:rPr>
            </w:pPr>
          </w:p>
        </w:tc>
        <w:tc>
          <w:tcPr>
            <w:tcW w:w="2126" w:type="dxa"/>
          </w:tcPr>
          <w:p w14:paraId="62E441A7" w14:textId="36ADE8D3" w:rsidR="0057150E" w:rsidRDefault="0057150E" w:rsidP="002D0A84">
            <w:pPr>
              <w:suppressAutoHyphens/>
              <w:spacing w:before="60" w:after="60"/>
              <w:jc w:val="left"/>
              <w:rPr>
                <w:rFonts w:cs="Arial"/>
                <w:b/>
              </w:rPr>
            </w:pPr>
          </w:p>
        </w:tc>
      </w:tr>
      <w:tr w:rsidR="0057150E" w:rsidRPr="008D0CFF" w14:paraId="73898885" w14:textId="77777777" w:rsidTr="00A4519A">
        <w:trPr>
          <w:cantSplit/>
        </w:trPr>
        <w:tc>
          <w:tcPr>
            <w:tcW w:w="7230" w:type="dxa"/>
          </w:tcPr>
          <w:p w14:paraId="70C830AF" w14:textId="05BF0E4D" w:rsidR="0057150E" w:rsidRDefault="0057150E" w:rsidP="0057150E">
            <w:pPr>
              <w:suppressAutoHyphens/>
              <w:spacing w:before="60" w:after="60"/>
              <w:rPr>
                <w:rFonts w:cs="Arial"/>
              </w:rPr>
            </w:pPr>
          </w:p>
        </w:tc>
        <w:tc>
          <w:tcPr>
            <w:tcW w:w="2126" w:type="dxa"/>
          </w:tcPr>
          <w:p w14:paraId="4B00AA13" w14:textId="7C669069" w:rsidR="0057150E" w:rsidRDefault="0057150E" w:rsidP="002D0A84">
            <w:pPr>
              <w:suppressAutoHyphens/>
              <w:spacing w:before="60" w:after="60"/>
              <w:jc w:val="left"/>
              <w:rPr>
                <w:rFonts w:cs="Arial"/>
                <w:b/>
              </w:rPr>
            </w:pPr>
          </w:p>
        </w:tc>
      </w:tr>
      <w:tr w:rsidR="00C95BA2" w:rsidRPr="008D0CFF" w14:paraId="5EA76061" w14:textId="77777777" w:rsidTr="00A4519A">
        <w:trPr>
          <w:cantSplit/>
        </w:trPr>
        <w:tc>
          <w:tcPr>
            <w:tcW w:w="7230" w:type="dxa"/>
          </w:tcPr>
          <w:p w14:paraId="18F3693F" w14:textId="51EF9080" w:rsidR="00C95BA2" w:rsidRDefault="00C95BA2" w:rsidP="00C95BA2">
            <w:pPr>
              <w:suppressAutoHyphens/>
              <w:spacing w:before="60" w:after="60"/>
              <w:rPr>
                <w:rFonts w:cs="Arial"/>
              </w:rPr>
            </w:pPr>
          </w:p>
        </w:tc>
        <w:tc>
          <w:tcPr>
            <w:tcW w:w="2126" w:type="dxa"/>
          </w:tcPr>
          <w:p w14:paraId="4D194CE2" w14:textId="0D9440B8" w:rsidR="00C95BA2" w:rsidRDefault="00C95BA2" w:rsidP="00C95BA2">
            <w:pPr>
              <w:suppressAutoHyphens/>
              <w:spacing w:before="60" w:after="60"/>
              <w:jc w:val="left"/>
              <w:rPr>
                <w:rFonts w:cs="Arial"/>
                <w:b/>
              </w:rPr>
            </w:pPr>
          </w:p>
        </w:tc>
      </w:tr>
      <w:tr w:rsidR="0057150E" w:rsidRPr="008D0CFF" w14:paraId="387BD8A1" w14:textId="77777777" w:rsidTr="00A4519A">
        <w:trPr>
          <w:cantSplit/>
        </w:trPr>
        <w:tc>
          <w:tcPr>
            <w:tcW w:w="7230" w:type="dxa"/>
          </w:tcPr>
          <w:p w14:paraId="2ABC0CCB" w14:textId="5ACD6256" w:rsidR="0057150E" w:rsidRDefault="0057150E" w:rsidP="0057150E">
            <w:pPr>
              <w:suppressAutoHyphens/>
              <w:spacing w:before="60" w:after="60"/>
              <w:rPr>
                <w:rFonts w:cs="Arial"/>
              </w:rPr>
            </w:pPr>
          </w:p>
        </w:tc>
        <w:tc>
          <w:tcPr>
            <w:tcW w:w="2126" w:type="dxa"/>
          </w:tcPr>
          <w:p w14:paraId="0B438617" w14:textId="6E876227" w:rsidR="0057150E" w:rsidRDefault="0057150E" w:rsidP="002D0A84">
            <w:pPr>
              <w:suppressAutoHyphens/>
              <w:spacing w:before="60" w:after="60"/>
              <w:jc w:val="left"/>
              <w:rPr>
                <w:rFonts w:cs="Arial"/>
                <w:b/>
              </w:rPr>
            </w:pPr>
          </w:p>
        </w:tc>
      </w:tr>
      <w:tr w:rsidR="0057150E" w:rsidRPr="008D0CFF" w14:paraId="1708211D" w14:textId="77777777" w:rsidTr="00A4519A">
        <w:trPr>
          <w:cantSplit/>
        </w:trPr>
        <w:tc>
          <w:tcPr>
            <w:tcW w:w="7230" w:type="dxa"/>
          </w:tcPr>
          <w:p w14:paraId="714A2599" w14:textId="4F9AD7BB" w:rsidR="0057150E" w:rsidRDefault="0057150E" w:rsidP="0057150E">
            <w:pPr>
              <w:suppressAutoHyphens/>
              <w:spacing w:before="60" w:after="60"/>
              <w:rPr>
                <w:rFonts w:cs="Arial"/>
              </w:rPr>
            </w:pPr>
          </w:p>
        </w:tc>
        <w:tc>
          <w:tcPr>
            <w:tcW w:w="2126" w:type="dxa"/>
          </w:tcPr>
          <w:p w14:paraId="449158CA" w14:textId="144253F0" w:rsidR="0057150E" w:rsidRDefault="0057150E" w:rsidP="002D0A84">
            <w:pPr>
              <w:suppressAutoHyphens/>
              <w:spacing w:before="60" w:after="60"/>
              <w:jc w:val="left"/>
              <w:rPr>
                <w:rFonts w:cs="Arial"/>
                <w:b/>
              </w:rPr>
            </w:pPr>
          </w:p>
        </w:tc>
      </w:tr>
      <w:tr w:rsidR="009D1874" w:rsidRPr="008D0CFF" w14:paraId="575CDDA5" w14:textId="77777777" w:rsidTr="00A4519A">
        <w:trPr>
          <w:cantSplit/>
        </w:trPr>
        <w:tc>
          <w:tcPr>
            <w:tcW w:w="7230" w:type="dxa"/>
          </w:tcPr>
          <w:p w14:paraId="01011565" w14:textId="7B391C60" w:rsidR="009D1874" w:rsidRDefault="009D1874" w:rsidP="009D1874">
            <w:pPr>
              <w:suppressAutoHyphens/>
              <w:spacing w:before="60" w:after="60"/>
              <w:rPr>
                <w:rFonts w:cs="Arial"/>
              </w:rPr>
            </w:pPr>
          </w:p>
        </w:tc>
        <w:tc>
          <w:tcPr>
            <w:tcW w:w="2126" w:type="dxa"/>
          </w:tcPr>
          <w:p w14:paraId="219E778B" w14:textId="02530DF5" w:rsidR="009D1874" w:rsidRDefault="009D1874" w:rsidP="002D0A84">
            <w:pPr>
              <w:suppressAutoHyphens/>
              <w:spacing w:before="60" w:after="60"/>
              <w:jc w:val="left"/>
              <w:rPr>
                <w:rFonts w:cs="Arial"/>
                <w:b/>
              </w:rPr>
            </w:pPr>
          </w:p>
        </w:tc>
      </w:tr>
      <w:tr w:rsidR="002D0A84" w:rsidRPr="008D0CFF" w14:paraId="4FDAAEAC" w14:textId="77777777" w:rsidTr="00A4519A">
        <w:trPr>
          <w:cantSplit/>
        </w:trPr>
        <w:tc>
          <w:tcPr>
            <w:tcW w:w="7230" w:type="dxa"/>
          </w:tcPr>
          <w:p w14:paraId="599A4F4E" w14:textId="519F6AF1" w:rsidR="002D0A84" w:rsidRPr="001F74D2" w:rsidRDefault="002D0A84" w:rsidP="002D0A84">
            <w:pPr>
              <w:suppressAutoHyphens/>
              <w:spacing w:before="60" w:after="60"/>
              <w:rPr>
                <w:rFonts w:cs="Arial"/>
              </w:rPr>
            </w:pPr>
          </w:p>
        </w:tc>
        <w:tc>
          <w:tcPr>
            <w:tcW w:w="2126" w:type="dxa"/>
          </w:tcPr>
          <w:p w14:paraId="0FE1432C" w14:textId="59028B1B" w:rsidR="002D0A84" w:rsidRDefault="002D0A84" w:rsidP="002D0A84">
            <w:pPr>
              <w:suppressAutoHyphens/>
              <w:spacing w:before="60" w:after="60"/>
              <w:jc w:val="left"/>
              <w:rPr>
                <w:rFonts w:cs="Arial"/>
                <w:b/>
              </w:rPr>
            </w:pPr>
          </w:p>
        </w:tc>
      </w:tr>
    </w:tbl>
    <w:p w14:paraId="48E110D5" w14:textId="77777777" w:rsidR="00F47195" w:rsidRDefault="00F47195" w:rsidP="00C128E3">
      <w:pPr>
        <w:spacing w:after="0" w:line="240" w:lineRule="auto"/>
        <w:rPr>
          <w:rFonts w:ascii="Arial Narrow" w:hAnsi="Arial Narrow"/>
        </w:rPr>
      </w:pPr>
    </w:p>
    <w:p w14:paraId="2D5A1C4B" w14:textId="213B13A7" w:rsidR="00614FE6" w:rsidRPr="00E61AD8" w:rsidRDefault="00614FE6" w:rsidP="00614FE6">
      <w:pPr>
        <w:spacing w:line="240" w:lineRule="auto"/>
        <w:rPr>
          <w:lang w:val="en-US"/>
        </w:rPr>
      </w:pPr>
    </w:p>
    <w:p w14:paraId="18ADBCE5" w14:textId="77777777" w:rsidR="00614FE6" w:rsidRDefault="00614FE6" w:rsidP="00C128E3">
      <w:pPr>
        <w:spacing w:after="0" w:line="240" w:lineRule="auto"/>
        <w:rPr>
          <w:rFonts w:ascii="Arial Narrow" w:hAnsi="Arial Narrow"/>
        </w:rPr>
      </w:pPr>
    </w:p>
    <w:p w14:paraId="607F380A" w14:textId="77777777" w:rsidR="00614FE6" w:rsidRDefault="00614FE6" w:rsidP="00C128E3">
      <w:pPr>
        <w:spacing w:after="0" w:line="240" w:lineRule="auto"/>
        <w:rPr>
          <w:rFonts w:ascii="Arial Narrow" w:hAnsi="Arial Narrow"/>
        </w:rPr>
      </w:pPr>
    </w:p>
    <w:p w14:paraId="32728DED" w14:textId="46727015" w:rsidR="004A50CC" w:rsidRDefault="004A50CC">
      <w:pPr>
        <w:spacing w:after="160" w:line="259" w:lineRule="auto"/>
        <w:jc w:val="left"/>
        <w:rPr>
          <w:rFonts w:cs="Arial"/>
          <w:color w:val="0000FF"/>
        </w:rPr>
      </w:pPr>
      <w:r>
        <w:rPr>
          <w:rFonts w:cs="Arial"/>
          <w:color w:val="0000FF"/>
        </w:rPr>
        <w:br w:type="page"/>
      </w:r>
    </w:p>
    <w:p w14:paraId="2AFF554F" w14:textId="77777777" w:rsidR="004A50CC" w:rsidRDefault="004A50CC" w:rsidP="004A50CC">
      <w:pPr>
        <w:spacing w:line="240" w:lineRule="auto"/>
      </w:pPr>
      <w:bookmarkStart w:id="13" w:name="_Hlk185319992"/>
    </w:p>
    <w:p w14:paraId="20788E18" w14:textId="77777777" w:rsidR="004A50CC" w:rsidRDefault="004A50CC" w:rsidP="004A50CC">
      <w:pPr>
        <w:spacing w:line="240" w:lineRule="auto"/>
      </w:pPr>
    </w:p>
    <w:p w14:paraId="4BEFF2C1" w14:textId="77777777" w:rsidR="004A50CC" w:rsidRDefault="004A50CC" w:rsidP="004A50CC">
      <w:pPr>
        <w:spacing w:line="240" w:lineRule="auto"/>
      </w:pPr>
    </w:p>
    <w:p w14:paraId="4F40AD41" w14:textId="77777777" w:rsidR="004A50CC" w:rsidRDefault="004A50CC" w:rsidP="004A50CC">
      <w:pPr>
        <w:spacing w:line="240" w:lineRule="auto"/>
      </w:pPr>
    </w:p>
    <w:p w14:paraId="7F4379F7" w14:textId="77777777" w:rsidR="004A50CC" w:rsidRDefault="004A50CC" w:rsidP="004A50CC">
      <w:pPr>
        <w:spacing w:line="240" w:lineRule="auto"/>
      </w:pPr>
    </w:p>
    <w:p w14:paraId="5AAAF363" w14:textId="77777777" w:rsidR="004A50CC" w:rsidRDefault="004A50CC" w:rsidP="004A50CC">
      <w:pPr>
        <w:spacing w:line="240" w:lineRule="auto"/>
      </w:pPr>
    </w:p>
    <w:p w14:paraId="6B480424" w14:textId="77777777" w:rsidR="004A50CC" w:rsidRDefault="004A50CC" w:rsidP="004A50CC">
      <w:pPr>
        <w:spacing w:line="240" w:lineRule="auto"/>
      </w:pPr>
    </w:p>
    <w:p w14:paraId="44D3B77D" w14:textId="77777777" w:rsidR="004A50CC" w:rsidRDefault="004A50CC" w:rsidP="004A50CC">
      <w:pPr>
        <w:spacing w:line="240" w:lineRule="auto"/>
      </w:pPr>
    </w:p>
    <w:p w14:paraId="09330B28" w14:textId="77777777" w:rsidR="004A50CC" w:rsidRDefault="004A50CC" w:rsidP="004A50CC">
      <w:pPr>
        <w:spacing w:line="240" w:lineRule="auto"/>
      </w:pPr>
    </w:p>
    <w:p w14:paraId="063FC1B8" w14:textId="77777777" w:rsidR="004A50CC" w:rsidRDefault="004A50CC" w:rsidP="004A50CC">
      <w:pPr>
        <w:spacing w:after="0" w:line="240" w:lineRule="auto"/>
      </w:pPr>
    </w:p>
    <w:p w14:paraId="56F76E8F" w14:textId="77777777" w:rsidR="004A50CC" w:rsidRDefault="004A50CC" w:rsidP="004A50CC">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Pr>
          <w:rFonts w:eastAsia="Times New Roman"/>
          <w:sz w:val="22"/>
          <w:lang w:val="en-AU" w:eastAsia="en-GB"/>
        </w:rPr>
        <w:tab/>
        <w:t>Page intentionally left blank</w:t>
      </w:r>
    </w:p>
    <w:p w14:paraId="6D593F0F" w14:textId="77777777" w:rsidR="004A50CC" w:rsidRPr="00054681" w:rsidRDefault="004A50CC" w:rsidP="004A50CC">
      <w:pPr>
        <w:spacing w:after="0" w:line="240" w:lineRule="auto"/>
      </w:pPr>
    </w:p>
    <w:bookmarkEnd w:id="13"/>
    <w:p w14:paraId="2F42BFA7" w14:textId="77777777" w:rsidR="00E73EDF" w:rsidRPr="005212C6" w:rsidRDefault="00E73EDF" w:rsidP="00C128E3">
      <w:pPr>
        <w:spacing w:after="0" w:line="240" w:lineRule="auto"/>
        <w:jc w:val="left"/>
        <w:rPr>
          <w:rFonts w:cs="Arial"/>
          <w:color w:val="0000FF"/>
        </w:rPr>
      </w:pPr>
    </w:p>
    <w:p w14:paraId="6FBB834E" w14:textId="77777777" w:rsidR="00E73EDF" w:rsidRDefault="00E73EDF" w:rsidP="00C128E3">
      <w:pPr>
        <w:pStyle w:val="zzCopyright"/>
        <w:pBdr>
          <w:top w:val="none" w:sz="0" w:space="0" w:color="auto"/>
          <w:left w:val="none" w:sz="0" w:space="0" w:color="auto"/>
          <w:bottom w:val="none" w:sz="0" w:space="0" w:color="auto"/>
          <w:right w:val="none" w:sz="0" w:space="0" w:color="auto"/>
        </w:pBdr>
        <w:spacing w:after="0" w:line="240" w:lineRule="auto"/>
        <w:ind w:left="100" w:right="100"/>
        <w:rPr>
          <w:vanish/>
        </w:rPr>
      </w:pPr>
    </w:p>
    <w:p w14:paraId="59984F31" w14:textId="77777777" w:rsidR="00E73EDF" w:rsidRPr="00224F9F" w:rsidRDefault="00E73EDF" w:rsidP="00C128E3">
      <w:pPr>
        <w:spacing w:after="0" w:line="240" w:lineRule="auto"/>
        <w:rPr>
          <w:lang w:val="en-US"/>
        </w:rPr>
        <w:sectPr w:rsidR="00E73EDF" w:rsidRPr="00224F9F" w:rsidSect="0054303F">
          <w:headerReference w:type="even" r:id="rId19"/>
          <w:headerReference w:type="default" r:id="rId20"/>
          <w:footerReference w:type="even" r:id="rId21"/>
          <w:footerReference w:type="default" r:id="rId22"/>
          <w:type w:val="oddPage"/>
          <w:pgSz w:w="11906" w:h="16838"/>
          <w:pgMar w:top="1440" w:right="1400" w:bottom="1440" w:left="1400" w:header="709" w:footer="709" w:gutter="0"/>
          <w:pgNumType w:fmt="lowerRoman" w:start="1"/>
          <w:cols w:space="720"/>
          <w:titlePg/>
          <w:docGrid w:linePitch="272"/>
        </w:sectPr>
      </w:pPr>
    </w:p>
    <w:p w14:paraId="4322ED2F" w14:textId="77777777" w:rsidR="00E73EDF" w:rsidRDefault="007653F1" w:rsidP="00C128E3">
      <w:pPr>
        <w:pStyle w:val="Heading1"/>
        <w:numPr>
          <w:ilvl w:val="0"/>
          <w:numId w:val="0"/>
        </w:numPr>
        <w:spacing w:before="120" w:after="200" w:line="240" w:lineRule="auto"/>
        <w:ind w:left="432" w:hanging="432"/>
      </w:pPr>
      <w:bookmarkStart w:id="14" w:name="_Toc439685217"/>
      <w:bookmarkStart w:id="15" w:name="_Toc175558561"/>
      <w:bookmarkStart w:id="16" w:name="_Toc225065129"/>
      <w:bookmarkStart w:id="17" w:name="_Toc225648272"/>
      <w:r>
        <w:lastRenderedPageBreak/>
        <w:t>Introduction</w:t>
      </w:r>
      <w:bookmarkEnd w:id="14"/>
      <w:bookmarkEnd w:id="15"/>
    </w:p>
    <w:p w14:paraId="2DF1EA82" w14:textId="34DD0BF3" w:rsidR="00E73EDF" w:rsidRPr="00693533" w:rsidRDefault="007653F1" w:rsidP="00C128E3">
      <w:pPr>
        <w:spacing w:after="120" w:line="240" w:lineRule="auto"/>
      </w:pPr>
      <w:r w:rsidRPr="007F6DC7">
        <w:t>S-101 is the Electronic Navigational Chart</w:t>
      </w:r>
      <w:r w:rsidR="002807D2">
        <w:t xml:space="preserve"> (ENC)</w:t>
      </w:r>
      <w:r w:rsidRPr="007F6DC7">
        <w:t xml:space="preserve"> Product Specification, produced by the Internatio</w:t>
      </w:r>
      <w:r w:rsidR="002807D2">
        <w:t xml:space="preserve">nal Hydrographic Organization. </w:t>
      </w:r>
      <w:r w:rsidRPr="007F6DC7">
        <w:t xml:space="preserve">S-101 is designed to allow </w:t>
      </w:r>
      <w:r w:rsidRPr="004E17D6">
        <w:t xml:space="preserve">content, content definition (Feature Catalogues) and presentation (Portrayal Catalogues) to be updateable </w:t>
      </w:r>
      <w:r w:rsidR="006045A1">
        <w:t>as “Plug and Play”</w:t>
      </w:r>
      <w:r w:rsidRPr="004E17D6">
        <w:t xml:space="preserve"> system implementations.  </w:t>
      </w:r>
    </w:p>
    <w:p w14:paraId="34BE4D2D" w14:textId="1F20393A" w:rsidR="00E73EDF" w:rsidRPr="00693533" w:rsidRDefault="007653F1" w:rsidP="00C128E3">
      <w:pPr>
        <w:spacing w:after="120" w:line="240" w:lineRule="auto"/>
      </w:pPr>
      <w:r w:rsidRPr="00693533">
        <w:t>Based on the IHO Universal Hydrographic Data Model S-100, S-101 includes all the necessary components for both Hydrographic Offices to produce Electronic Navigational Charts (ENCs)</w:t>
      </w:r>
      <w:r w:rsidR="000E5D87" w:rsidRPr="00693533">
        <w:t>;</w:t>
      </w:r>
      <w:r w:rsidRPr="00693533">
        <w:t xml:space="preserve"> and </w:t>
      </w:r>
      <w:r w:rsidR="008F1419" w:rsidRPr="007F6DC7">
        <w:t xml:space="preserve">marine navigation systems (principally </w:t>
      </w:r>
      <w:r w:rsidRPr="007F6DC7">
        <w:t>Electronic Chart Display and Information Systems (ECDIS)</w:t>
      </w:r>
      <w:r w:rsidR="008F1419" w:rsidRPr="007F6DC7">
        <w:t>)</w:t>
      </w:r>
      <w:r w:rsidRPr="007F6DC7">
        <w:t xml:space="preserve"> to be able to ing</w:t>
      </w:r>
      <w:r w:rsidR="002807D2">
        <w:t xml:space="preserve">est and properly display them. </w:t>
      </w:r>
      <w:r w:rsidRPr="007F6DC7">
        <w:t>This Product</w:t>
      </w:r>
      <w:r w:rsidRPr="004E17D6">
        <w:t xml:space="preserve"> Specification is designed to be flexible with the introduction of </w:t>
      </w:r>
      <w:r w:rsidR="00C240A3" w:rsidRPr="004E17D6">
        <w:t>machine-readable</w:t>
      </w:r>
      <w:r w:rsidRPr="004E17D6">
        <w:t xml:space="preserve"> Feature and Portrayal Catalogues that will allow for managed change</w:t>
      </w:r>
      <w:r w:rsidRPr="00693533">
        <w:t>; and will enable the introduction of new navigationally significant features and their portrayal using a “just in time” methodology.</w:t>
      </w:r>
    </w:p>
    <w:p w14:paraId="03A389EC" w14:textId="77777777" w:rsidR="00E73EDF" w:rsidRDefault="007653F1" w:rsidP="00C128E3">
      <w:pPr>
        <w:pStyle w:val="Heading1"/>
        <w:tabs>
          <w:tab w:val="clear" w:pos="400"/>
          <w:tab w:val="clear" w:pos="560"/>
          <w:tab w:val="left" w:pos="567"/>
        </w:tabs>
        <w:spacing w:before="120" w:after="200" w:line="240" w:lineRule="auto"/>
        <w:ind w:left="567" w:hanging="567"/>
      </w:pPr>
      <w:r w:rsidRPr="00693533">
        <w:br w:type="page"/>
      </w:r>
      <w:bookmarkStart w:id="18" w:name="_Toc439685218"/>
      <w:bookmarkStart w:id="19" w:name="_Toc175558562"/>
      <w:r>
        <w:lastRenderedPageBreak/>
        <w:t>Overview</w:t>
      </w:r>
      <w:bookmarkEnd w:id="16"/>
      <w:bookmarkEnd w:id="17"/>
      <w:bookmarkEnd w:id="18"/>
      <w:bookmarkEnd w:id="19"/>
    </w:p>
    <w:p w14:paraId="33EEDCA8" w14:textId="77777777" w:rsidR="00E73EDF" w:rsidRPr="00777AC1" w:rsidRDefault="007653F1" w:rsidP="00C128E3">
      <w:pPr>
        <w:pStyle w:val="Heading2"/>
        <w:tabs>
          <w:tab w:val="clear" w:pos="540"/>
          <w:tab w:val="clear" w:pos="700"/>
          <w:tab w:val="left" w:pos="709"/>
        </w:tabs>
        <w:spacing w:before="120" w:after="200" w:line="240" w:lineRule="auto"/>
        <w:ind w:left="709" w:hanging="709"/>
      </w:pPr>
      <w:r>
        <w:t xml:space="preserve"> </w:t>
      </w:r>
      <w:bookmarkStart w:id="20" w:name="_Toc439685219"/>
      <w:bookmarkStart w:id="21" w:name="_Toc175558563"/>
      <w:r w:rsidRPr="00777AC1">
        <w:t>Scope</w:t>
      </w:r>
      <w:bookmarkEnd w:id="20"/>
      <w:bookmarkEnd w:id="21"/>
    </w:p>
    <w:p w14:paraId="6D93DC2A" w14:textId="467B6ADA" w:rsidR="00E73EDF" w:rsidRDefault="007653F1" w:rsidP="00C128E3">
      <w:pPr>
        <w:spacing w:after="120" w:line="240" w:lineRule="auto"/>
      </w:pPr>
      <w:r w:rsidRPr="004E17D6">
        <w:t xml:space="preserve">This document describes an S-100 compliant </w:t>
      </w:r>
      <w:r w:rsidR="002807D2">
        <w:t>P</w:t>
      </w:r>
      <w:r w:rsidRPr="004E17D6">
        <w:t xml:space="preserve">roduct </w:t>
      </w:r>
      <w:r w:rsidR="002807D2">
        <w:t>S</w:t>
      </w:r>
      <w:r w:rsidRPr="004E17D6">
        <w:t xml:space="preserve">pecification for Electronic Navigational Charts, which will form the base navigation layer for an S-100 based </w:t>
      </w:r>
      <w:r w:rsidR="008F1419" w:rsidRPr="00777AC1">
        <w:t xml:space="preserve">marine navigation </w:t>
      </w:r>
      <w:r w:rsidRPr="00777AC1">
        <w:t>system. It specifies the content, structure, and metadata needed for creating a fully compliant S-101 ENC and for its por</w:t>
      </w:r>
      <w:r w:rsidR="002807D2">
        <w:t xml:space="preserve">trayal within an S-100 system. </w:t>
      </w:r>
      <w:r w:rsidRPr="00777AC1">
        <w:t xml:space="preserve">This </w:t>
      </w:r>
      <w:r w:rsidR="002807D2">
        <w:t>P</w:t>
      </w:r>
      <w:r w:rsidRPr="00777AC1">
        <w:t xml:space="preserve">roduct </w:t>
      </w:r>
      <w:r w:rsidR="002807D2">
        <w:t>S</w:t>
      </w:r>
      <w:r w:rsidRPr="00777AC1">
        <w:t xml:space="preserve">pecification includes the content model, the encoding, the </w:t>
      </w:r>
      <w:r w:rsidR="002807D2">
        <w:t>F</w:t>
      </w:r>
      <w:r w:rsidRPr="00777AC1">
        <w:t xml:space="preserve">eature </w:t>
      </w:r>
      <w:r w:rsidR="002807D2">
        <w:t>C</w:t>
      </w:r>
      <w:r w:rsidRPr="00777AC1">
        <w:t xml:space="preserve">atalogue, </w:t>
      </w:r>
      <w:r w:rsidR="002807D2">
        <w:t>P</w:t>
      </w:r>
      <w:r w:rsidRPr="00777AC1">
        <w:t xml:space="preserve">ortrayal </w:t>
      </w:r>
      <w:r w:rsidR="002807D2">
        <w:t>C</w:t>
      </w:r>
      <w:r w:rsidRPr="00777AC1">
        <w:t>atalogue, metadata, and implementa</w:t>
      </w:r>
      <w:r w:rsidR="002807D2">
        <w:t>tion guidance for developers.</w:t>
      </w:r>
    </w:p>
    <w:p w14:paraId="7B2E682C" w14:textId="77777777" w:rsidR="002807D2" w:rsidRPr="00777AC1" w:rsidRDefault="002807D2" w:rsidP="00C128E3">
      <w:pPr>
        <w:spacing w:after="120" w:line="240" w:lineRule="auto"/>
      </w:pPr>
    </w:p>
    <w:p w14:paraId="5C722DDE" w14:textId="77777777" w:rsidR="00E73EDF" w:rsidRPr="00693533" w:rsidRDefault="007653F1" w:rsidP="00C128E3">
      <w:pPr>
        <w:pStyle w:val="Heading2"/>
        <w:tabs>
          <w:tab w:val="clear" w:pos="540"/>
          <w:tab w:val="clear" w:pos="700"/>
          <w:tab w:val="left" w:pos="709"/>
        </w:tabs>
        <w:spacing w:before="120" w:after="200" w:line="240" w:lineRule="auto"/>
        <w:ind w:left="709" w:hanging="709"/>
        <w:rPr>
          <w:lang w:eastAsia="en-GB"/>
        </w:rPr>
      </w:pPr>
      <w:bookmarkStart w:id="22" w:name="_Toc439685220"/>
      <w:bookmarkStart w:id="23" w:name="_Toc175558564"/>
      <w:r w:rsidRPr="004E17D6">
        <w:rPr>
          <w:lang w:eastAsia="en-GB"/>
        </w:rPr>
        <w:t>References</w:t>
      </w:r>
      <w:bookmarkEnd w:id="22"/>
      <w:bookmarkEnd w:id="23"/>
    </w:p>
    <w:p w14:paraId="33FB8710" w14:textId="7CEFC452" w:rsidR="003950BA" w:rsidRPr="00777AC1" w:rsidRDefault="000509A8" w:rsidP="00C128E3">
      <w:pPr>
        <w:spacing w:after="120" w:line="240" w:lineRule="auto"/>
        <w:ind w:left="1985" w:hanging="1985"/>
        <w:rPr>
          <w:lang w:val="en-AU" w:eastAsia="en-GB"/>
        </w:rPr>
      </w:pPr>
      <w:r>
        <w:rPr>
          <w:lang w:val="en-AU" w:eastAsia="en-GB"/>
        </w:rPr>
        <w:t>S-52</w:t>
      </w:r>
      <w:r>
        <w:rPr>
          <w:lang w:val="en-AU" w:eastAsia="en-GB"/>
        </w:rPr>
        <w:tab/>
      </w:r>
      <w:r w:rsidR="003950BA" w:rsidRPr="000509A8">
        <w:rPr>
          <w:i/>
          <w:lang w:val="en-AU" w:eastAsia="en-GB"/>
        </w:rPr>
        <w:t>IHO Specifications for Chart Content and Display Aspects of ECDIS</w:t>
      </w:r>
      <w:r w:rsidR="003950BA" w:rsidRPr="00777AC1">
        <w:rPr>
          <w:lang w:val="en-AU" w:eastAsia="en-GB"/>
        </w:rPr>
        <w:t>, Edition 6.</w:t>
      </w:r>
      <w:r w:rsidR="00A859D1" w:rsidRPr="007F6DC7">
        <w:rPr>
          <w:lang w:val="en-AU" w:eastAsia="en-GB"/>
        </w:rPr>
        <w:t>1</w:t>
      </w:r>
      <w:r w:rsidR="00A859D1" w:rsidRPr="00777AC1">
        <w:rPr>
          <w:lang w:val="en-AU" w:eastAsia="en-GB"/>
        </w:rPr>
        <w:t>(.1) – October 2014, with Clarifications up to June 2015</w:t>
      </w:r>
    </w:p>
    <w:p w14:paraId="23568C2B" w14:textId="784695EB" w:rsidR="00E73EDF" w:rsidRPr="007F6DC7" w:rsidRDefault="000509A8" w:rsidP="00C128E3">
      <w:pPr>
        <w:spacing w:after="120" w:line="240" w:lineRule="auto"/>
        <w:ind w:left="1985" w:hanging="1985"/>
        <w:rPr>
          <w:lang w:val="en-AU" w:eastAsia="en-GB"/>
        </w:rPr>
      </w:pPr>
      <w:r>
        <w:rPr>
          <w:lang w:val="en-AU" w:eastAsia="en-GB"/>
        </w:rPr>
        <w:t>S-100</w:t>
      </w:r>
      <w:r>
        <w:rPr>
          <w:lang w:val="en-AU" w:eastAsia="en-GB"/>
        </w:rPr>
        <w:tab/>
      </w:r>
      <w:r w:rsidR="007653F1" w:rsidRPr="000509A8">
        <w:rPr>
          <w:i/>
          <w:lang w:val="en-AU" w:eastAsia="en-GB"/>
        </w:rPr>
        <w:t>IHO Universal Hydrographic Data Model</w:t>
      </w:r>
      <w:r w:rsidR="003950BA" w:rsidRPr="00777AC1">
        <w:rPr>
          <w:lang w:val="en-AU" w:eastAsia="en-GB"/>
        </w:rPr>
        <w:t xml:space="preserve">, Edition </w:t>
      </w:r>
      <w:r w:rsidR="00A3264E">
        <w:rPr>
          <w:lang w:val="en-AU" w:eastAsia="en-GB"/>
        </w:rPr>
        <w:t>5</w:t>
      </w:r>
      <w:r w:rsidR="003950BA" w:rsidRPr="00777AC1">
        <w:rPr>
          <w:lang w:val="en-AU" w:eastAsia="en-GB"/>
        </w:rPr>
        <w:t>.</w:t>
      </w:r>
      <w:r w:rsidR="002D5404">
        <w:rPr>
          <w:lang w:val="en-AU" w:eastAsia="en-GB"/>
        </w:rPr>
        <w:t>2</w:t>
      </w:r>
      <w:r w:rsidR="003950BA" w:rsidRPr="00777AC1">
        <w:rPr>
          <w:lang w:val="en-AU" w:eastAsia="en-GB"/>
        </w:rPr>
        <w:t>.0</w:t>
      </w:r>
    </w:p>
    <w:p w14:paraId="75B6EC12" w14:textId="38BB5342" w:rsidR="00124F1B" w:rsidRPr="007F6DC7" w:rsidRDefault="00124F1B" w:rsidP="00C128E3">
      <w:pPr>
        <w:spacing w:after="120" w:line="240" w:lineRule="auto"/>
        <w:ind w:left="1985" w:hanging="1985"/>
        <w:rPr>
          <w:lang w:val="en-AU" w:eastAsia="en-GB"/>
        </w:rPr>
      </w:pPr>
      <w:r w:rsidRPr="00777AC1">
        <w:rPr>
          <w:lang w:val="en-AU" w:eastAsia="en-GB"/>
        </w:rPr>
        <w:t>ISO 639-2/T</w:t>
      </w:r>
      <w:r w:rsidRPr="00777AC1">
        <w:rPr>
          <w:lang w:val="en-AU" w:eastAsia="en-GB"/>
        </w:rPr>
        <w:tab/>
      </w:r>
      <w:r w:rsidRPr="000509A8">
        <w:rPr>
          <w:i/>
          <w:lang w:val="en-US" w:eastAsia="en-GB"/>
        </w:rPr>
        <w:t>Codes for the representation of names of languages – Part 2: Alpha-3 code</w:t>
      </w:r>
    </w:p>
    <w:p w14:paraId="1C0F9367" w14:textId="3C2DF27F" w:rsidR="00AC02B9" w:rsidRPr="00777AC1" w:rsidRDefault="00AC02B9" w:rsidP="00C128E3">
      <w:pPr>
        <w:spacing w:after="120" w:line="240" w:lineRule="auto"/>
        <w:ind w:left="1985" w:hanging="1985"/>
        <w:rPr>
          <w:lang w:val="en-AU" w:eastAsia="en-GB"/>
        </w:rPr>
      </w:pPr>
      <w:r w:rsidRPr="00777AC1">
        <w:rPr>
          <w:lang w:val="en-AU" w:eastAsia="en-GB"/>
        </w:rPr>
        <w:t>ISO 3166</w:t>
      </w:r>
      <w:r w:rsidR="00227504" w:rsidRPr="00777AC1">
        <w:rPr>
          <w:lang w:val="en-AU" w:eastAsia="en-GB"/>
        </w:rPr>
        <w:t>-1</w:t>
      </w:r>
      <w:r w:rsidRPr="00777AC1">
        <w:rPr>
          <w:lang w:val="en-AU" w:eastAsia="en-GB"/>
        </w:rPr>
        <w:tab/>
      </w:r>
      <w:r w:rsidR="00227504" w:rsidRPr="000509A8">
        <w:rPr>
          <w:i/>
          <w:lang w:val="en-AU" w:eastAsia="en-GB"/>
        </w:rPr>
        <w:t xml:space="preserve">Codes for the Representation of Names of Countries and their Subdivisions – Part 1: </w:t>
      </w:r>
      <w:r w:rsidRPr="000509A8">
        <w:rPr>
          <w:i/>
          <w:iCs/>
          <w:lang w:val="en-AU" w:eastAsia="en-GB"/>
        </w:rPr>
        <w:t>Country Codes</w:t>
      </w:r>
    </w:p>
    <w:p w14:paraId="7ADBA715" w14:textId="208AE854" w:rsidR="00AC02B9" w:rsidRPr="00777AC1" w:rsidRDefault="00AC02B9" w:rsidP="00C128E3">
      <w:pPr>
        <w:spacing w:after="120" w:line="240" w:lineRule="auto"/>
        <w:ind w:left="1985" w:hanging="1985"/>
        <w:rPr>
          <w:i/>
          <w:iCs/>
          <w:lang w:val="en-AU" w:eastAsia="en-GB"/>
        </w:rPr>
      </w:pPr>
      <w:r w:rsidRPr="00777AC1">
        <w:rPr>
          <w:lang w:val="en-AU" w:eastAsia="en-GB"/>
        </w:rPr>
        <w:t>ISO/IEC 8211:1994</w:t>
      </w:r>
      <w:r w:rsidRPr="00777AC1">
        <w:rPr>
          <w:lang w:val="en-AU" w:eastAsia="en-GB"/>
        </w:rPr>
        <w:tab/>
      </w:r>
      <w:r w:rsidRPr="000509A8">
        <w:rPr>
          <w:i/>
          <w:iCs/>
          <w:lang w:val="en-AU" w:eastAsia="en-GB"/>
        </w:rPr>
        <w:t>Specification for a Data Descriptive File for Information Interchange Structure Implementations</w:t>
      </w:r>
    </w:p>
    <w:p w14:paraId="26D6843B" w14:textId="3214CC88" w:rsidR="003950BA" w:rsidRPr="00777AC1" w:rsidRDefault="000509A8" w:rsidP="00C128E3">
      <w:pPr>
        <w:spacing w:after="120" w:line="240" w:lineRule="auto"/>
        <w:ind w:left="1985" w:hanging="1985"/>
        <w:rPr>
          <w:iCs/>
          <w:lang w:val="en-AU" w:eastAsia="en-GB"/>
        </w:rPr>
      </w:pPr>
      <w:r>
        <w:rPr>
          <w:lang w:val="en-AU" w:eastAsia="en-GB"/>
        </w:rPr>
        <w:t>ISO 8601:2004</w:t>
      </w:r>
      <w:r>
        <w:rPr>
          <w:lang w:val="en-AU" w:eastAsia="en-GB"/>
        </w:rPr>
        <w:tab/>
      </w:r>
      <w:r w:rsidR="003950BA" w:rsidRPr="000509A8">
        <w:rPr>
          <w:i/>
          <w:iCs/>
          <w:lang w:val="en-AU" w:eastAsia="en-GB"/>
        </w:rPr>
        <w:t xml:space="preserve">Data Elements and Interchange Formats </w:t>
      </w:r>
      <w:r w:rsidR="00BE011E" w:rsidRPr="000509A8">
        <w:rPr>
          <w:i/>
          <w:iCs/>
          <w:lang w:val="en-AU" w:eastAsia="en-GB"/>
        </w:rPr>
        <w:t>–</w:t>
      </w:r>
      <w:r w:rsidR="003950BA" w:rsidRPr="000509A8">
        <w:rPr>
          <w:i/>
          <w:iCs/>
          <w:lang w:val="en-AU" w:eastAsia="en-GB"/>
        </w:rPr>
        <w:t xml:space="preserve"> Information Interchange </w:t>
      </w:r>
      <w:r w:rsidR="00BE011E" w:rsidRPr="000509A8">
        <w:rPr>
          <w:i/>
          <w:iCs/>
          <w:lang w:val="en-AU" w:eastAsia="en-GB"/>
        </w:rPr>
        <w:t>–</w:t>
      </w:r>
      <w:r w:rsidR="003950BA" w:rsidRPr="000509A8">
        <w:rPr>
          <w:i/>
          <w:iCs/>
          <w:lang w:val="en-AU" w:eastAsia="en-GB"/>
        </w:rPr>
        <w:t xml:space="preserve"> Representation of Dates and Times</w:t>
      </w:r>
    </w:p>
    <w:p w14:paraId="75A70F52"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19101:2003</w:t>
      </w:r>
      <w:r w:rsidRPr="00777AC1">
        <w:rPr>
          <w:lang w:val="en-AU" w:eastAsia="en-GB"/>
        </w:rPr>
        <w:tab/>
      </w:r>
      <w:r w:rsidRPr="000509A8">
        <w:rPr>
          <w:i/>
          <w:iCs/>
          <w:lang w:val="en-AU" w:eastAsia="en-GB"/>
        </w:rPr>
        <w:t>Geographic Information – Reference Model</w:t>
      </w:r>
    </w:p>
    <w:p w14:paraId="79811438" w14:textId="2D6E2478" w:rsidR="00AC02B9" w:rsidRPr="00777AC1" w:rsidRDefault="00AC02B9" w:rsidP="00C128E3">
      <w:pPr>
        <w:spacing w:after="120" w:line="240" w:lineRule="auto"/>
        <w:ind w:left="1985" w:hanging="1985"/>
        <w:rPr>
          <w:iCs/>
          <w:lang w:val="en-AU" w:eastAsia="en-GB"/>
        </w:rPr>
      </w:pPr>
      <w:r w:rsidRPr="00777AC1">
        <w:rPr>
          <w:lang w:val="en-AU" w:eastAsia="en-GB"/>
        </w:rPr>
        <w:t>ISO 19103:2005</w:t>
      </w:r>
      <w:r w:rsidRPr="00777AC1">
        <w:rPr>
          <w:lang w:val="en-AU" w:eastAsia="en-GB"/>
        </w:rPr>
        <w:tab/>
      </w:r>
      <w:r w:rsidRPr="000509A8">
        <w:rPr>
          <w:i/>
          <w:iCs/>
          <w:lang w:val="en-AU" w:eastAsia="en-GB"/>
        </w:rPr>
        <w:t xml:space="preserve">Geographic Information </w:t>
      </w:r>
      <w:r w:rsidR="00BE011E" w:rsidRPr="000509A8">
        <w:rPr>
          <w:i/>
          <w:iCs/>
          <w:lang w:val="en-AU" w:eastAsia="en-GB"/>
        </w:rPr>
        <w:t>–</w:t>
      </w:r>
      <w:r w:rsidRPr="000509A8">
        <w:rPr>
          <w:i/>
          <w:iCs/>
          <w:lang w:val="en-AU" w:eastAsia="en-GB"/>
        </w:rPr>
        <w:t xml:space="preserve"> Conceptual Schema Language</w:t>
      </w:r>
    </w:p>
    <w:p w14:paraId="4B8FA8B0"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19103-2:2005</w:t>
      </w:r>
      <w:r w:rsidRPr="00777AC1">
        <w:rPr>
          <w:lang w:val="en-AU" w:eastAsia="en-GB"/>
        </w:rPr>
        <w:tab/>
      </w:r>
      <w:r w:rsidRPr="000509A8">
        <w:rPr>
          <w:i/>
          <w:iCs/>
          <w:lang w:val="en-AU" w:eastAsia="en-GB"/>
        </w:rPr>
        <w:t>Geographic Information – Conceptual Schema Language – Part 2</w:t>
      </w:r>
    </w:p>
    <w:p w14:paraId="2C0BC927"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19105:2000</w:t>
      </w:r>
      <w:r w:rsidRPr="00777AC1">
        <w:rPr>
          <w:lang w:val="en-AU" w:eastAsia="en-GB"/>
        </w:rPr>
        <w:tab/>
      </w:r>
      <w:r w:rsidRPr="000509A8">
        <w:rPr>
          <w:i/>
          <w:iCs/>
          <w:lang w:val="en-AU" w:eastAsia="en-GB"/>
        </w:rPr>
        <w:t>Geographic Information – Conformance and Testing</w:t>
      </w:r>
    </w:p>
    <w:p w14:paraId="5B30B1FC" w14:textId="77777777" w:rsidR="00B76E48" w:rsidRPr="006834DB" w:rsidRDefault="00B76E48" w:rsidP="00C128E3">
      <w:pPr>
        <w:spacing w:after="120" w:line="240" w:lineRule="auto"/>
        <w:ind w:left="1985" w:hanging="1985"/>
        <w:rPr>
          <w:iCs/>
          <w:lang w:val="de-DE" w:eastAsia="en-GB"/>
        </w:rPr>
      </w:pPr>
      <w:r w:rsidRPr="006834DB">
        <w:rPr>
          <w:lang w:val="de-DE" w:eastAsia="en-GB"/>
        </w:rPr>
        <w:t>ISO 19107:2003</w:t>
      </w:r>
      <w:r w:rsidRPr="006834DB">
        <w:rPr>
          <w:lang w:val="de-DE" w:eastAsia="en-GB"/>
        </w:rPr>
        <w:tab/>
      </w:r>
      <w:r w:rsidRPr="006834DB">
        <w:rPr>
          <w:i/>
          <w:iCs/>
          <w:lang w:val="de-DE" w:eastAsia="en-GB"/>
        </w:rPr>
        <w:t xml:space="preserve">Geographic Information – </w:t>
      </w:r>
      <w:proofErr w:type="spellStart"/>
      <w:r w:rsidRPr="006834DB">
        <w:rPr>
          <w:i/>
          <w:iCs/>
          <w:lang w:val="de-DE" w:eastAsia="en-GB"/>
        </w:rPr>
        <w:t>Spatial</w:t>
      </w:r>
      <w:proofErr w:type="spellEnd"/>
      <w:r w:rsidRPr="006834DB">
        <w:rPr>
          <w:i/>
          <w:iCs/>
          <w:lang w:val="de-DE" w:eastAsia="en-GB"/>
        </w:rPr>
        <w:t xml:space="preserve"> Schema</w:t>
      </w:r>
    </w:p>
    <w:p w14:paraId="7629020F" w14:textId="77777777" w:rsidR="00B76E48" w:rsidRPr="006834DB" w:rsidRDefault="00B76E48" w:rsidP="00C128E3">
      <w:pPr>
        <w:spacing w:after="120" w:line="240" w:lineRule="auto"/>
        <w:ind w:left="1985" w:hanging="1985"/>
        <w:rPr>
          <w:iCs/>
          <w:lang w:val="de-DE" w:eastAsia="en-GB"/>
        </w:rPr>
      </w:pPr>
      <w:r w:rsidRPr="006834DB">
        <w:rPr>
          <w:lang w:val="de-DE" w:eastAsia="en-GB"/>
        </w:rPr>
        <w:t>ISO 19108:2002</w:t>
      </w:r>
      <w:r w:rsidRPr="006834DB">
        <w:rPr>
          <w:lang w:val="de-DE" w:eastAsia="en-GB"/>
        </w:rPr>
        <w:tab/>
      </w:r>
      <w:r w:rsidRPr="006834DB">
        <w:rPr>
          <w:i/>
          <w:iCs/>
          <w:lang w:val="de-DE" w:eastAsia="en-GB"/>
        </w:rPr>
        <w:t>Geographic Information – Temporal Schema</w:t>
      </w:r>
    </w:p>
    <w:p w14:paraId="1E4100C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19109:2005</w:t>
      </w:r>
      <w:r w:rsidRPr="00777AC1">
        <w:rPr>
          <w:lang w:val="en-AU" w:eastAsia="en-GB"/>
        </w:rPr>
        <w:tab/>
      </w:r>
      <w:r w:rsidRPr="000509A8">
        <w:rPr>
          <w:i/>
          <w:iCs/>
          <w:lang w:val="en-AU" w:eastAsia="en-GB"/>
        </w:rPr>
        <w:t>Geographic Information – Rules for Application Schema</w:t>
      </w:r>
    </w:p>
    <w:p w14:paraId="3EC76134"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19110:2005</w:t>
      </w:r>
      <w:r w:rsidRPr="00777AC1">
        <w:rPr>
          <w:lang w:val="en-AU" w:eastAsia="en-GB"/>
        </w:rPr>
        <w:tab/>
      </w:r>
      <w:r w:rsidRPr="000509A8">
        <w:rPr>
          <w:i/>
          <w:iCs/>
          <w:lang w:val="en-AU" w:eastAsia="en-GB"/>
        </w:rPr>
        <w:t>Geographic Information – Methodology for Feature Cataloguing</w:t>
      </w:r>
    </w:p>
    <w:p w14:paraId="5BC11791" w14:textId="6993F6E1" w:rsidR="00AC02B9" w:rsidRPr="00777AC1" w:rsidRDefault="00AC02B9" w:rsidP="00C128E3">
      <w:pPr>
        <w:spacing w:after="120" w:line="240" w:lineRule="auto"/>
        <w:ind w:left="1985" w:hanging="1985"/>
        <w:rPr>
          <w:iCs/>
          <w:lang w:val="en-AU" w:eastAsia="en-GB"/>
        </w:rPr>
      </w:pPr>
      <w:r w:rsidRPr="00777AC1">
        <w:rPr>
          <w:lang w:val="en-AU" w:eastAsia="en-GB"/>
        </w:rPr>
        <w:t>ISO 19111:200</w:t>
      </w:r>
      <w:r w:rsidR="00227504" w:rsidRPr="00777AC1">
        <w:rPr>
          <w:lang w:val="en-AU" w:eastAsia="en-GB"/>
        </w:rPr>
        <w:t>7</w:t>
      </w:r>
      <w:r w:rsidRPr="00777AC1">
        <w:rPr>
          <w:lang w:val="en-AU" w:eastAsia="en-GB"/>
        </w:rPr>
        <w:tab/>
      </w:r>
      <w:r w:rsidRPr="000509A8">
        <w:rPr>
          <w:i/>
          <w:iCs/>
          <w:lang w:val="en-AU" w:eastAsia="en-GB"/>
        </w:rPr>
        <w:t xml:space="preserve">Geographic Information </w:t>
      </w:r>
      <w:r w:rsidR="00BE011E" w:rsidRPr="000509A8">
        <w:rPr>
          <w:i/>
          <w:iCs/>
          <w:lang w:val="en-AU" w:eastAsia="en-GB"/>
        </w:rPr>
        <w:t>–</w:t>
      </w:r>
      <w:r w:rsidRPr="000509A8">
        <w:rPr>
          <w:i/>
          <w:iCs/>
          <w:lang w:val="en-AU" w:eastAsia="en-GB"/>
        </w:rPr>
        <w:t xml:space="preserve"> Spatial Referencing by Coordinates</w:t>
      </w:r>
    </w:p>
    <w:p w14:paraId="395D958F"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19113:2002</w:t>
      </w:r>
      <w:r w:rsidRPr="00777AC1">
        <w:rPr>
          <w:lang w:val="en-AU" w:eastAsia="en-GB"/>
        </w:rPr>
        <w:tab/>
      </w:r>
      <w:r w:rsidRPr="000509A8">
        <w:rPr>
          <w:i/>
          <w:iCs/>
          <w:lang w:val="en-AU" w:eastAsia="en-GB"/>
        </w:rPr>
        <w:t>Geographic Information – Quality Principles</w:t>
      </w:r>
    </w:p>
    <w:p w14:paraId="12353FEA" w14:textId="7FAF4FD4" w:rsidR="00BD2580" w:rsidRPr="00777AC1" w:rsidRDefault="000509A8" w:rsidP="00C128E3">
      <w:pPr>
        <w:spacing w:after="120" w:line="240" w:lineRule="auto"/>
        <w:ind w:left="1985" w:hanging="1985"/>
        <w:rPr>
          <w:lang w:val="en-AU" w:eastAsia="en-GB"/>
        </w:rPr>
      </w:pPr>
      <w:r>
        <w:rPr>
          <w:lang w:val="en-AU" w:eastAsia="en-GB"/>
        </w:rPr>
        <w:t>ISO 19115-1</w:t>
      </w:r>
      <w:r>
        <w:rPr>
          <w:lang w:val="en-AU" w:eastAsia="en-GB"/>
        </w:rPr>
        <w:tab/>
      </w:r>
      <w:r w:rsidR="00BD2580" w:rsidRPr="000509A8">
        <w:rPr>
          <w:i/>
          <w:lang w:val="en-AU" w:eastAsia="en-GB"/>
        </w:rPr>
        <w:t>Geographic information – Metadata – Part 1 - Fundamentals</w:t>
      </w:r>
      <w:r w:rsidR="00BD2580" w:rsidRPr="00777AC1">
        <w:rPr>
          <w:lang w:val="en-AU" w:eastAsia="en-GB"/>
        </w:rPr>
        <w:t>. As</w:t>
      </w:r>
      <w:r w:rsidR="00E33723" w:rsidRPr="00777AC1">
        <w:rPr>
          <w:lang w:val="en-AU" w:eastAsia="en-GB"/>
        </w:rPr>
        <w:t xml:space="preserve"> amended by Amendment 01 (2018)</w:t>
      </w:r>
    </w:p>
    <w:p w14:paraId="1FE19F2B" w14:textId="73436EA8" w:rsidR="00BD2580" w:rsidRPr="00777AC1" w:rsidRDefault="008D4785" w:rsidP="00C128E3">
      <w:pPr>
        <w:spacing w:after="120" w:line="240" w:lineRule="auto"/>
        <w:ind w:left="1985" w:hanging="1985"/>
        <w:rPr>
          <w:iCs/>
          <w:lang w:val="en-AU" w:eastAsia="en-GB"/>
        </w:rPr>
      </w:pPr>
      <w:r w:rsidRPr="00777AC1">
        <w:rPr>
          <w:iCs/>
          <w:lang w:val="en-AU" w:eastAsia="en-GB"/>
        </w:rPr>
        <w:t>ISO/TS 19115-3</w:t>
      </w:r>
      <w:r w:rsidRPr="00777AC1">
        <w:rPr>
          <w:iCs/>
          <w:lang w:val="en-AU" w:eastAsia="en-GB"/>
        </w:rPr>
        <w:tab/>
      </w:r>
      <w:r w:rsidR="00BD2580" w:rsidRPr="000509A8">
        <w:rPr>
          <w:i/>
          <w:iCs/>
          <w:lang w:val="en-AU" w:eastAsia="en-GB"/>
        </w:rPr>
        <w:t>Geographic information - Metadata - XML schema implemen</w:t>
      </w:r>
      <w:r w:rsidR="00E33723" w:rsidRPr="000509A8">
        <w:rPr>
          <w:i/>
          <w:iCs/>
          <w:lang w:val="en-AU" w:eastAsia="en-GB"/>
        </w:rPr>
        <w:t>tation for fundamental concepts</w:t>
      </w:r>
    </w:p>
    <w:p w14:paraId="12DF643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19117:2012</w:t>
      </w:r>
      <w:r w:rsidRPr="00777AC1">
        <w:rPr>
          <w:lang w:val="en-AU" w:eastAsia="en-GB"/>
        </w:rPr>
        <w:tab/>
      </w:r>
      <w:r w:rsidRPr="000509A8">
        <w:rPr>
          <w:i/>
          <w:iCs/>
          <w:lang w:val="en-AU" w:eastAsia="en-GB"/>
        </w:rPr>
        <w:t>Geographic Information – Portrayal</w:t>
      </w:r>
    </w:p>
    <w:p w14:paraId="1F1414C1"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19118:2005</w:t>
      </w:r>
      <w:r w:rsidRPr="00777AC1">
        <w:rPr>
          <w:lang w:val="en-AU" w:eastAsia="en-GB"/>
        </w:rPr>
        <w:tab/>
      </w:r>
      <w:r w:rsidRPr="000509A8">
        <w:rPr>
          <w:i/>
          <w:iCs/>
          <w:lang w:val="en-AU" w:eastAsia="en-GB"/>
        </w:rPr>
        <w:t>Geographic Information – Encoding</w:t>
      </w:r>
    </w:p>
    <w:p w14:paraId="0EF08DC5" w14:textId="4F61FD44" w:rsidR="00BE011E" w:rsidRPr="00777AC1" w:rsidRDefault="00BE011E" w:rsidP="00C128E3">
      <w:pPr>
        <w:spacing w:after="120" w:line="240" w:lineRule="auto"/>
        <w:ind w:left="1985" w:hanging="1985"/>
        <w:rPr>
          <w:iCs/>
          <w:lang w:val="en-AU" w:eastAsia="en-GB"/>
        </w:rPr>
      </w:pPr>
      <w:r w:rsidRPr="00777AC1">
        <w:rPr>
          <w:lang w:val="en-AU" w:eastAsia="en-GB"/>
        </w:rPr>
        <w:t>ISO 19131:200</w:t>
      </w:r>
      <w:r w:rsidR="00227504" w:rsidRPr="00777AC1">
        <w:rPr>
          <w:lang w:val="en-AU" w:eastAsia="en-GB"/>
        </w:rPr>
        <w:t>8</w:t>
      </w:r>
      <w:r w:rsidRPr="00777AC1">
        <w:rPr>
          <w:lang w:val="en-AU" w:eastAsia="en-GB"/>
        </w:rPr>
        <w:tab/>
      </w:r>
      <w:r w:rsidRPr="000509A8">
        <w:rPr>
          <w:i/>
          <w:iCs/>
          <w:lang w:val="en-AU" w:eastAsia="en-GB"/>
        </w:rPr>
        <w:t>Geographic Information – Data Product Specifications</w:t>
      </w:r>
    </w:p>
    <w:p w14:paraId="428D5E09" w14:textId="77777777" w:rsidR="00B76E48" w:rsidRPr="00777AC1" w:rsidRDefault="00B76E48" w:rsidP="00C128E3">
      <w:pPr>
        <w:spacing w:after="120" w:line="240" w:lineRule="auto"/>
        <w:ind w:left="1985" w:hanging="1985"/>
        <w:rPr>
          <w:iCs/>
          <w:lang w:val="en-AU" w:eastAsia="en-GB"/>
        </w:rPr>
      </w:pPr>
      <w:r w:rsidRPr="00777AC1">
        <w:rPr>
          <w:lang w:val="en-AU" w:eastAsia="en-GB"/>
        </w:rPr>
        <w:t>ISO/TS 19138:2006</w:t>
      </w:r>
      <w:r w:rsidRPr="00777AC1">
        <w:rPr>
          <w:lang w:val="en-AU" w:eastAsia="en-GB"/>
        </w:rPr>
        <w:tab/>
      </w:r>
      <w:r w:rsidRPr="000509A8">
        <w:rPr>
          <w:i/>
          <w:iCs/>
          <w:lang w:val="en-AU" w:eastAsia="en-GB"/>
        </w:rPr>
        <w:t>Geographic Information – Data Quality Measures</w:t>
      </w:r>
    </w:p>
    <w:p w14:paraId="445D57D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19157:2013</w:t>
      </w:r>
      <w:r w:rsidRPr="00777AC1">
        <w:rPr>
          <w:lang w:val="en-AU" w:eastAsia="en-GB"/>
        </w:rPr>
        <w:tab/>
      </w:r>
      <w:r w:rsidRPr="000509A8">
        <w:rPr>
          <w:i/>
          <w:iCs/>
          <w:lang w:val="en-AU" w:eastAsia="en-GB"/>
        </w:rPr>
        <w:t>Geographic Information – Data Quality</w:t>
      </w:r>
    </w:p>
    <w:p w14:paraId="5B69A0E3" w14:textId="2657EB12" w:rsidR="00BE011E" w:rsidRPr="00777AC1" w:rsidRDefault="00BE011E" w:rsidP="00C128E3">
      <w:pPr>
        <w:spacing w:after="120" w:line="240" w:lineRule="auto"/>
        <w:ind w:left="1985" w:hanging="1985"/>
        <w:rPr>
          <w:iCs/>
          <w:lang w:val="en-AU" w:eastAsia="en-GB"/>
        </w:rPr>
      </w:pPr>
      <w:r w:rsidRPr="00777AC1">
        <w:rPr>
          <w:lang w:val="en-AU" w:eastAsia="en-GB"/>
        </w:rPr>
        <w:t>ISO/IEC 19501:2005</w:t>
      </w:r>
      <w:r w:rsidRPr="00777AC1">
        <w:rPr>
          <w:lang w:val="en-AU" w:eastAsia="en-GB"/>
        </w:rPr>
        <w:tab/>
      </w:r>
      <w:r w:rsidRPr="006B1979">
        <w:rPr>
          <w:i/>
          <w:iCs/>
          <w:lang w:val="en-AU" w:eastAsia="en-GB"/>
        </w:rPr>
        <w:t>Information Technology – Unified Modelling Language (UML)</w:t>
      </w:r>
      <w:r w:rsidR="006B1979">
        <w:rPr>
          <w:iCs/>
          <w:lang w:val="en-AU" w:eastAsia="en-GB"/>
        </w:rPr>
        <w:t>,</w:t>
      </w:r>
      <w:r w:rsidRPr="00777AC1">
        <w:rPr>
          <w:iCs/>
          <w:lang w:val="en-AU" w:eastAsia="en-GB"/>
        </w:rPr>
        <w:t xml:space="preserve"> Version 1.4.2</w:t>
      </w:r>
    </w:p>
    <w:p w14:paraId="4A4C2463" w14:textId="77777777" w:rsidR="00E73EDF" w:rsidRDefault="007653F1" w:rsidP="00C128E3">
      <w:pPr>
        <w:spacing w:after="120" w:line="240" w:lineRule="auto"/>
        <w:ind w:left="1985" w:hanging="1985"/>
        <w:rPr>
          <w:i/>
          <w:lang w:val="en-AU" w:eastAsia="en-GB"/>
        </w:rPr>
      </w:pPr>
      <w:r w:rsidRPr="00777AC1">
        <w:rPr>
          <w:lang w:val="en-AU" w:eastAsia="en-GB"/>
        </w:rPr>
        <w:t>FIPS 186</w:t>
      </w:r>
      <w:r w:rsidRPr="00777AC1">
        <w:rPr>
          <w:lang w:val="en-AU" w:eastAsia="en-GB"/>
        </w:rPr>
        <w:tab/>
      </w:r>
      <w:r w:rsidRPr="006B1979">
        <w:rPr>
          <w:i/>
          <w:lang w:val="en-AU" w:eastAsia="en-GB"/>
        </w:rPr>
        <w:t>Federal Information Processing Standards – Digital Signature Standard</w:t>
      </w:r>
    </w:p>
    <w:p w14:paraId="15E1DBCC" w14:textId="77777777" w:rsidR="006B1979" w:rsidRPr="00777AC1" w:rsidRDefault="006B1979" w:rsidP="00C128E3">
      <w:pPr>
        <w:spacing w:after="120" w:line="240" w:lineRule="auto"/>
        <w:ind w:left="1985" w:hanging="1985"/>
        <w:rPr>
          <w:lang w:val="en-AU" w:eastAsia="en-GB"/>
        </w:rPr>
      </w:pPr>
    </w:p>
    <w:p w14:paraId="661CD0D7" w14:textId="77777777" w:rsidR="00E73EDF" w:rsidRPr="00777AC1" w:rsidRDefault="007653F1" w:rsidP="00C128E3">
      <w:pPr>
        <w:pStyle w:val="Heading2"/>
        <w:tabs>
          <w:tab w:val="clear" w:pos="540"/>
          <w:tab w:val="clear" w:pos="700"/>
          <w:tab w:val="left" w:pos="709"/>
        </w:tabs>
        <w:spacing w:before="120" w:after="200" w:line="240" w:lineRule="auto"/>
        <w:ind w:left="709" w:hanging="709"/>
      </w:pPr>
      <w:bookmarkStart w:id="24" w:name="_Toc517858819"/>
      <w:bookmarkStart w:id="25" w:name="_Toc519859059"/>
      <w:bookmarkStart w:id="26" w:name="_Toc521495103"/>
      <w:bookmarkStart w:id="27" w:name="_Toc527117719"/>
      <w:bookmarkStart w:id="28" w:name="_Toc527620246"/>
      <w:bookmarkStart w:id="29" w:name="_Toc529974483"/>
      <w:bookmarkStart w:id="30" w:name="_Toc439685221"/>
      <w:bookmarkStart w:id="31" w:name="_Toc225648274"/>
      <w:bookmarkStart w:id="32" w:name="_Toc225065131"/>
      <w:bookmarkStart w:id="33" w:name="_Toc175558565"/>
      <w:bookmarkEnd w:id="24"/>
      <w:bookmarkEnd w:id="25"/>
      <w:bookmarkEnd w:id="26"/>
      <w:bookmarkEnd w:id="27"/>
      <w:bookmarkEnd w:id="28"/>
      <w:bookmarkEnd w:id="29"/>
      <w:r w:rsidRPr="00777AC1">
        <w:lastRenderedPageBreak/>
        <w:t>Terms, definitions and abbreviations</w:t>
      </w:r>
      <w:bookmarkEnd w:id="30"/>
      <w:bookmarkEnd w:id="31"/>
      <w:bookmarkEnd w:id="32"/>
      <w:bookmarkEnd w:id="33"/>
    </w:p>
    <w:p w14:paraId="7A84B100" w14:textId="01635701" w:rsidR="00E73EDF" w:rsidRPr="004E17D6" w:rsidRDefault="007653F1" w:rsidP="00C128E3">
      <w:pPr>
        <w:pStyle w:val="Heading3"/>
        <w:tabs>
          <w:tab w:val="clear" w:pos="660"/>
          <w:tab w:val="clear" w:pos="880"/>
          <w:tab w:val="left" w:pos="851"/>
        </w:tabs>
        <w:spacing w:before="120" w:after="120" w:line="240" w:lineRule="auto"/>
        <w:ind w:left="851" w:hanging="851"/>
        <w:jc w:val="both"/>
      </w:pPr>
      <w:bookmarkStart w:id="34" w:name="_Toc439685222"/>
      <w:bookmarkStart w:id="35" w:name="_Toc175558566"/>
      <w:bookmarkStart w:id="36" w:name="_Toc225648275"/>
      <w:bookmarkStart w:id="37" w:name="_Toc225065132"/>
      <w:r w:rsidRPr="004E17D6">
        <w:t xml:space="preserve">Use of </w:t>
      </w:r>
      <w:r w:rsidR="006B1979">
        <w:t>l</w:t>
      </w:r>
      <w:r w:rsidRPr="004E17D6">
        <w:t>anguage</w:t>
      </w:r>
      <w:bookmarkEnd w:id="34"/>
      <w:bookmarkEnd w:id="35"/>
    </w:p>
    <w:p w14:paraId="4F875897" w14:textId="77777777" w:rsidR="00E73EDF" w:rsidRPr="00693533" w:rsidRDefault="007653F1" w:rsidP="00C128E3">
      <w:pPr>
        <w:spacing w:after="60" w:line="240" w:lineRule="auto"/>
        <w:rPr>
          <w:lang w:val="en-AU"/>
        </w:rPr>
      </w:pPr>
      <w:r w:rsidRPr="00693533">
        <w:rPr>
          <w:lang w:val="en-AU"/>
        </w:rPr>
        <w:t>Within this document:</w:t>
      </w:r>
    </w:p>
    <w:p w14:paraId="165E81FC" w14:textId="77777777" w:rsidR="00E73EDF" w:rsidRPr="00693533" w:rsidRDefault="007653F1" w:rsidP="00C128E3">
      <w:pPr>
        <w:numPr>
          <w:ilvl w:val="0"/>
          <w:numId w:val="10"/>
        </w:numPr>
        <w:spacing w:after="60" w:line="240" w:lineRule="auto"/>
        <w:ind w:left="284" w:hanging="284"/>
        <w:rPr>
          <w:lang w:val="en-AU"/>
        </w:rPr>
      </w:pPr>
      <w:r w:rsidRPr="00693533">
        <w:rPr>
          <w:lang w:val="en-AU"/>
        </w:rPr>
        <w:t>“Must” indicates a mandatory requirement.</w:t>
      </w:r>
    </w:p>
    <w:p w14:paraId="42AD4DF4" w14:textId="77777777" w:rsidR="00E73EDF" w:rsidRPr="00693533" w:rsidRDefault="007653F1" w:rsidP="00C128E3">
      <w:pPr>
        <w:numPr>
          <w:ilvl w:val="0"/>
          <w:numId w:val="10"/>
        </w:numPr>
        <w:spacing w:after="60" w:line="240" w:lineRule="auto"/>
        <w:ind w:left="284" w:hanging="284"/>
        <w:rPr>
          <w:lang w:val="en-AU"/>
        </w:rPr>
      </w:pPr>
      <w:r w:rsidRPr="00693533">
        <w:rPr>
          <w:lang w:val="en-AU"/>
        </w:rPr>
        <w:t>“Should” indicates an optional requirement, that is the recommended process to be followed, but is not mandatory.</w:t>
      </w:r>
    </w:p>
    <w:p w14:paraId="0D946655" w14:textId="77777777" w:rsidR="00E73EDF" w:rsidRPr="00693533" w:rsidRDefault="007653F1" w:rsidP="00C128E3">
      <w:pPr>
        <w:numPr>
          <w:ilvl w:val="0"/>
          <w:numId w:val="10"/>
        </w:numPr>
        <w:spacing w:after="120" w:line="240" w:lineRule="auto"/>
        <w:ind w:left="284" w:hanging="284"/>
        <w:rPr>
          <w:lang w:val="en-AU"/>
        </w:rPr>
      </w:pPr>
      <w:r w:rsidRPr="00693533">
        <w:rPr>
          <w:lang w:val="en-AU"/>
        </w:rPr>
        <w:t>“May” means “allowed to” or “could possibly”, and is not mandatory.</w:t>
      </w:r>
    </w:p>
    <w:p w14:paraId="47802CB5" w14:textId="537897AD" w:rsidR="00E73EDF" w:rsidRPr="00693533" w:rsidRDefault="007653F1" w:rsidP="00C128E3">
      <w:pPr>
        <w:pStyle w:val="Heading3"/>
        <w:tabs>
          <w:tab w:val="clear" w:pos="660"/>
          <w:tab w:val="clear" w:pos="880"/>
          <w:tab w:val="left" w:pos="851"/>
        </w:tabs>
        <w:spacing w:before="120" w:after="120" w:line="240" w:lineRule="auto"/>
        <w:ind w:left="851" w:hanging="851"/>
        <w:jc w:val="both"/>
      </w:pPr>
      <w:bookmarkStart w:id="38" w:name="_Toc515440313"/>
      <w:bookmarkStart w:id="39" w:name="_Toc517858822"/>
      <w:bookmarkStart w:id="40" w:name="_Toc519859062"/>
      <w:bookmarkStart w:id="41" w:name="_Toc521495106"/>
      <w:bookmarkStart w:id="42" w:name="_Toc439685223"/>
      <w:bookmarkStart w:id="43" w:name="_Toc175558567"/>
      <w:bookmarkEnd w:id="38"/>
      <w:bookmarkEnd w:id="39"/>
      <w:bookmarkEnd w:id="40"/>
      <w:bookmarkEnd w:id="41"/>
      <w:r w:rsidRPr="00693533">
        <w:t xml:space="preserve">Terms and </w:t>
      </w:r>
      <w:r w:rsidR="0044569B">
        <w:t>d</w:t>
      </w:r>
      <w:r w:rsidRPr="00693533">
        <w:t>efinitions</w:t>
      </w:r>
      <w:bookmarkEnd w:id="36"/>
      <w:bookmarkEnd w:id="37"/>
      <w:bookmarkEnd w:id="42"/>
      <w:bookmarkEnd w:id="43"/>
    </w:p>
    <w:p w14:paraId="46EE3F8E" w14:textId="44659858" w:rsidR="00C17B89" w:rsidRPr="00693533" w:rsidRDefault="00C17B89" w:rsidP="00C128E3">
      <w:pPr>
        <w:spacing w:after="0" w:line="240" w:lineRule="auto"/>
        <w:jc w:val="left"/>
        <w:rPr>
          <w:lang w:val="en-AU" w:eastAsia="en-GB"/>
        </w:rPr>
      </w:pPr>
      <w:r w:rsidRPr="00693533">
        <w:rPr>
          <w:b/>
          <w:lang w:val="en-AU" w:eastAsia="en-GB"/>
        </w:rPr>
        <w:t>Accuracy</w:t>
      </w:r>
    </w:p>
    <w:p w14:paraId="3D090148" w14:textId="486AFD4C" w:rsidR="00C17B89" w:rsidRPr="00693533" w:rsidRDefault="00C17B89" w:rsidP="00C128E3">
      <w:pPr>
        <w:spacing w:after="60" w:line="240" w:lineRule="auto"/>
        <w:rPr>
          <w:rFonts w:cs="Arial"/>
          <w:lang w:val="en-AU" w:eastAsia="en-GB"/>
        </w:rPr>
      </w:pPr>
      <w:r w:rsidRPr="00693533">
        <w:rPr>
          <w:rFonts w:cs="Arial"/>
          <w:lang w:val="en-AU" w:eastAsia="en-GB"/>
        </w:rPr>
        <w:t>Closeness of agreement between a test result and the accepted reference values.</w:t>
      </w:r>
    </w:p>
    <w:p w14:paraId="43C77CB1" w14:textId="408A115F" w:rsidR="00C17B89" w:rsidRPr="00777AC1" w:rsidRDefault="00C17B89"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541FDC">
        <w:rPr>
          <w:rFonts w:eastAsia="Times New Roman" w:cs="Arial"/>
          <w:lang w:val="en-AU" w:eastAsia="en-GB"/>
        </w:rPr>
        <w:t>:</w:t>
      </w:r>
      <w:r w:rsidR="000F483E">
        <w:rPr>
          <w:rFonts w:eastAsia="Times New Roman" w:cs="Arial"/>
          <w:lang w:val="en-AU" w:eastAsia="en-GB"/>
        </w:rPr>
        <w:t xml:space="preserve"> </w:t>
      </w:r>
      <w:r w:rsidRPr="00777AC1">
        <w:rPr>
          <w:rFonts w:eastAsia="Times New Roman" w:cs="Arial"/>
          <w:lang w:val="en-AU" w:eastAsia="en-GB"/>
        </w:rPr>
        <w:t>A test result can be from an observation or measurement.</w:t>
      </w:r>
    </w:p>
    <w:p w14:paraId="6D2488EC" w14:textId="4992A48A" w:rsidR="00C17B89" w:rsidRPr="00777AC1" w:rsidRDefault="00C17B89" w:rsidP="00C128E3">
      <w:pPr>
        <w:spacing w:after="0" w:line="240" w:lineRule="auto"/>
        <w:jc w:val="left"/>
        <w:rPr>
          <w:lang w:val="en-AU" w:eastAsia="en-GB"/>
        </w:rPr>
      </w:pPr>
      <w:r w:rsidRPr="00777AC1">
        <w:rPr>
          <w:b/>
          <w:lang w:val="en-AU" w:eastAsia="en-GB"/>
        </w:rPr>
        <w:t>Aggregation</w:t>
      </w:r>
    </w:p>
    <w:p w14:paraId="2DA5A62B" w14:textId="2624E36B" w:rsidR="00C17B89" w:rsidRPr="00777AC1" w:rsidRDefault="00C17B89" w:rsidP="00C128E3">
      <w:pPr>
        <w:spacing w:after="120" w:line="240" w:lineRule="auto"/>
        <w:rPr>
          <w:rFonts w:cs="Arial"/>
          <w:lang w:val="en-AU" w:eastAsia="en-GB"/>
        </w:rPr>
      </w:pPr>
      <w:r w:rsidRPr="00777AC1">
        <w:rPr>
          <w:rFonts w:cs="Arial"/>
          <w:lang w:val="en-AU" w:eastAsia="en-GB"/>
        </w:rPr>
        <w:t xml:space="preserve">Special form of </w:t>
      </w:r>
      <w:r w:rsidRPr="00777AC1">
        <w:rPr>
          <w:rFonts w:cs="Arial"/>
          <w:b/>
          <w:lang w:val="en-AU" w:eastAsia="en-GB"/>
        </w:rPr>
        <w:t>association</w:t>
      </w:r>
      <w:r w:rsidRPr="00777AC1">
        <w:rPr>
          <w:rFonts w:cs="Arial"/>
          <w:lang w:val="en-AU" w:eastAsia="en-GB"/>
        </w:rPr>
        <w:t xml:space="preserve"> that specifies a whole-part relationship between the aggregate (whole) and a component part</w:t>
      </w:r>
      <w:r w:rsidR="00F47195">
        <w:rPr>
          <w:rFonts w:cs="Arial"/>
          <w:lang w:val="en-AU" w:eastAsia="en-GB"/>
        </w:rPr>
        <w:t xml:space="preserve"> (see </w:t>
      </w:r>
      <w:r w:rsidR="00F47195" w:rsidRPr="00F47195">
        <w:rPr>
          <w:rFonts w:cs="Arial"/>
          <w:b/>
          <w:lang w:val="en-AU" w:eastAsia="en-GB"/>
        </w:rPr>
        <w:t>composition</w:t>
      </w:r>
      <w:r w:rsidR="00F47195">
        <w:rPr>
          <w:rFonts w:cs="Arial"/>
          <w:lang w:val="en-AU" w:eastAsia="en-GB"/>
        </w:rPr>
        <w:t>)</w:t>
      </w:r>
      <w:r w:rsidRPr="00777AC1">
        <w:rPr>
          <w:rFonts w:cs="Arial"/>
          <w:lang w:val="en-AU" w:eastAsia="en-GB"/>
        </w:rPr>
        <w:t>.</w:t>
      </w:r>
    </w:p>
    <w:p w14:paraId="00925053" w14:textId="77777777" w:rsidR="00E73EDF" w:rsidRPr="00777AC1" w:rsidRDefault="007653F1" w:rsidP="00C128E3">
      <w:pPr>
        <w:spacing w:after="0" w:line="240" w:lineRule="auto"/>
        <w:jc w:val="left"/>
        <w:rPr>
          <w:lang w:val="en-AU" w:eastAsia="en-GB"/>
        </w:rPr>
      </w:pPr>
      <w:bookmarkStart w:id="44" w:name="_Toc368904915"/>
      <w:bookmarkStart w:id="45" w:name="_Toc392576953"/>
      <w:bookmarkStart w:id="46" w:name="_Toc412540090"/>
      <w:bookmarkStart w:id="47" w:name="_Toc439685224"/>
      <w:r w:rsidRPr="00777AC1">
        <w:rPr>
          <w:b/>
          <w:lang w:val="en-AU" w:eastAsia="en-GB"/>
        </w:rPr>
        <w:t>Alarm</w:t>
      </w:r>
      <w:bookmarkEnd w:id="44"/>
      <w:bookmarkEnd w:id="45"/>
      <w:bookmarkEnd w:id="46"/>
      <w:bookmarkEnd w:id="47"/>
    </w:p>
    <w:p w14:paraId="08203521" w14:textId="77777777" w:rsidR="00E73EDF" w:rsidRPr="00777AC1" w:rsidRDefault="007653F1" w:rsidP="00C128E3">
      <w:pPr>
        <w:spacing w:after="120" w:line="240" w:lineRule="auto"/>
        <w:rPr>
          <w:rFonts w:cs="Arial"/>
          <w:lang w:val="en-AU" w:eastAsia="en-GB"/>
        </w:rPr>
      </w:pPr>
      <w:bookmarkStart w:id="48" w:name="_Toc353960570"/>
      <w:bookmarkStart w:id="49" w:name="_Toc353889820"/>
      <w:bookmarkStart w:id="50" w:name="_Toc353889540"/>
      <w:r w:rsidRPr="00777AC1">
        <w:rPr>
          <w:rFonts w:cs="Arial"/>
          <w:lang w:val="en-AU" w:eastAsia="en-GB"/>
        </w:rPr>
        <w:t xml:space="preserve">(MSC.302/A) a high-priority </w:t>
      </w:r>
      <w:r w:rsidRPr="00777AC1">
        <w:rPr>
          <w:rFonts w:cs="Arial"/>
          <w:b/>
          <w:lang w:val="en-AU" w:eastAsia="en-GB"/>
        </w:rPr>
        <w:t>alert</w:t>
      </w:r>
      <w:r w:rsidRPr="00777AC1">
        <w:rPr>
          <w:rFonts w:cs="Arial"/>
          <w:lang w:val="en-AU" w:eastAsia="en-GB"/>
        </w:rPr>
        <w:t>. Condition requiring immediate attention and action by the bridge team, to maintain the safe navigation of the ship</w:t>
      </w:r>
      <w:bookmarkEnd w:id="48"/>
      <w:bookmarkEnd w:id="49"/>
      <w:bookmarkEnd w:id="50"/>
      <w:r w:rsidRPr="00777AC1">
        <w:rPr>
          <w:rFonts w:cs="Arial"/>
          <w:lang w:val="en-AU" w:eastAsia="en-GB"/>
        </w:rPr>
        <w:t>.</w:t>
      </w:r>
    </w:p>
    <w:p w14:paraId="56A2F693" w14:textId="77777777" w:rsidR="00E73EDF" w:rsidRPr="00777AC1" w:rsidRDefault="007653F1" w:rsidP="00C128E3">
      <w:pPr>
        <w:spacing w:after="0" w:line="240" w:lineRule="auto"/>
        <w:rPr>
          <w:lang w:val="en-AU"/>
        </w:rPr>
      </w:pPr>
      <w:bookmarkStart w:id="51" w:name="_Toc439685225"/>
      <w:bookmarkStart w:id="52" w:name="_Toc392576954"/>
      <w:bookmarkStart w:id="53" w:name="_Toc412540091"/>
      <w:bookmarkStart w:id="54" w:name="_Toc368904916"/>
      <w:r w:rsidRPr="00777AC1">
        <w:rPr>
          <w:b/>
          <w:lang w:val="en-AU" w:eastAsia="en-GB"/>
        </w:rPr>
        <w:t>Alert</w:t>
      </w:r>
      <w:bookmarkEnd w:id="51"/>
      <w:bookmarkEnd w:id="52"/>
      <w:bookmarkEnd w:id="53"/>
      <w:bookmarkEnd w:id="54"/>
    </w:p>
    <w:p w14:paraId="44DA4499" w14:textId="7FE17072" w:rsidR="00E73EDF" w:rsidRPr="00693533" w:rsidRDefault="007653F1"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lang w:val="en-AU"/>
        </w:rPr>
      </w:pPr>
      <w:r w:rsidRPr="004E17D6">
        <w:rPr>
          <w:rFonts w:cs="Arial"/>
          <w:lang w:val="en-AU"/>
        </w:rPr>
        <w:t xml:space="preserve">(MSC.302/A) announcement of abnormal situations and conditions requiring attention. </w:t>
      </w:r>
      <w:r w:rsidR="00EE3367" w:rsidRPr="004E17D6">
        <w:rPr>
          <w:rFonts w:cs="Arial"/>
          <w:lang w:val="en-AU"/>
        </w:rPr>
        <w:t xml:space="preserve"> </w:t>
      </w:r>
      <w:r w:rsidRPr="00693533">
        <w:rPr>
          <w:rFonts w:cs="Arial"/>
          <w:lang w:val="en-AU"/>
        </w:rPr>
        <w:t xml:space="preserve">Alerts are divided in four priorities: </w:t>
      </w:r>
      <w:r w:rsidRPr="0076198D">
        <w:rPr>
          <w:rFonts w:cs="Arial"/>
          <w:b/>
          <w:lang w:val="en-AU"/>
        </w:rPr>
        <w:t>emergency alarm</w:t>
      </w:r>
      <w:r w:rsidRPr="00693533">
        <w:rPr>
          <w:rFonts w:cs="Arial"/>
          <w:lang w:val="en-AU"/>
        </w:rPr>
        <w:t xml:space="preserve">s, </w:t>
      </w:r>
      <w:r w:rsidRPr="00693533">
        <w:rPr>
          <w:rFonts w:cs="Arial"/>
          <w:b/>
          <w:lang w:val="en-AU"/>
        </w:rPr>
        <w:t>alarm</w:t>
      </w:r>
      <w:r w:rsidRPr="00693533">
        <w:rPr>
          <w:rFonts w:cs="Arial"/>
          <w:lang w:val="en-AU"/>
        </w:rPr>
        <w:t xml:space="preserve">s, </w:t>
      </w:r>
      <w:r w:rsidRPr="0076198D">
        <w:rPr>
          <w:rFonts w:cs="Arial"/>
          <w:b/>
          <w:lang w:val="en-AU"/>
        </w:rPr>
        <w:t>warning</w:t>
      </w:r>
      <w:r w:rsidRPr="00693533">
        <w:rPr>
          <w:rFonts w:cs="Arial"/>
          <w:lang w:val="en-AU"/>
        </w:rPr>
        <w:t xml:space="preserve">s and </w:t>
      </w:r>
      <w:r w:rsidRPr="0076198D">
        <w:rPr>
          <w:rFonts w:cs="Arial"/>
          <w:b/>
          <w:lang w:val="en-AU"/>
        </w:rPr>
        <w:t>caution</w:t>
      </w:r>
      <w:r w:rsidRPr="00693533">
        <w:rPr>
          <w:rFonts w:cs="Arial"/>
          <w:lang w:val="en-AU"/>
        </w:rPr>
        <w:t>s. An alert provides information about a defined state change in connection with information about how to announce this event in a defined way to the system and the operator</w:t>
      </w:r>
      <w:r w:rsidR="00C17B89" w:rsidRPr="00693533">
        <w:rPr>
          <w:rFonts w:cs="Arial"/>
          <w:lang w:val="en-AU"/>
        </w:rPr>
        <w:t>.</w:t>
      </w:r>
    </w:p>
    <w:p w14:paraId="3F424A5C" w14:textId="3F31CBF9" w:rsidR="00017C84" w:rsidRPr="00777AC1" w:rsidRDefault="00017C84" w:rsidP="00C128E3">
      <w:pPr>
        <w:spacing w:after="0" w:line="240" w:lineRule="auto"/>
        <w:jc w:val="left"/>
        <w:rPr>
          <w:lang w:val="en-AU" w:eastAsia="en-GB"/>
        </w:rPr>
      </w:pPr>
      <w:r w:rsidRPr="00777AC1">
        <w:rPr>
          <w:b/>
          <w:lang w:val="en-AU" w:eastAsia="en-GB"/>
        </w:rPr>
        <w:t>Application Schema</w:t>
      </w:r>
    </w:p>
    <w:p w14:paraId="6D2B7F7D" w14:textId="26CF8672" w:rsidR="00017C84" w:rsidRPr="00777AC1" w:rsidRDefault="00017C84" w:rsidP="00C128E3">
      <w:pPr>
        <w:spacing w:after="120" w:line="240" w:lineRule="auto"/>
        <w:rPr>
          <w:rFonts w:cs="Arial"/>
          <w:lang w:val="en-AU" w:eastAsia="en-GB"/>
        </w:rPr>
      </w:pPr>
      <w:r w:rsidRPr="00777AC1">
        <w:rPr>
          <w:rFonts w:cs="Arial"/>
          <w:lang w:val="en-AU" w:eastAsia="en-GB"/>
        </w:rPr>
        <w:t>Conceptual schema for data required by one or more applications.</w:t>
      </w:r>
    </w:p>
    <w:p w14:paraId="15CC6689" w14:textId="4CA5975C" w:rsidR="00017C84" w:rsidRPr="00777AC1" w:rsidRDefault="00017C84" w:rsidP="00C128E3">
      <w:pPr>
        <w:spacing w:after="0" w:line="240" w:lineRule="auto"/>
        <w:jc w:val="left"/>
        <w:rPr>
          <w:lang w:val="en-AU" w:eastAsia="en-GB"/>
        </w:rPr>
      </w:pPr>
      <w:bookmarkStart w:id="55" w:name="_Toc439685226"/>
      <w:bookmarkStart w:id="56" w:name="_Toc368904917"/>
      <w:bookmarkStart w:id="57" w:name="_Toc412540092"/>
      <w:bookmarkStart w:id="58" w:name="_Toc392576955"/>
      <w:r w:rsidRPr="00777AC1">
        <w:rPr>
          <w:b/>
          <w:lang w:val="en-AU" w:eastAsia="en-GB"/>
        </w:rPr>
        <w:t>Association</w:t>
      </w:r>
    </w:p>
    <w:p w14:paraId="5D865D06" w14:textId="0F28753A" w:rsidR="00017C84" w:rsidRDefault="00017C84" w:rsidP="00563567">
      <w:pPr>
        <w:spacing w:after="60" w:line="240" w:lineRule="auto"/>
        <w:rPr>
          <w:rFonts w:cs="Arial"/>
          <w:lang w:val="en-AU" w:eastAsia="en-GB"/>
        </w:rPr>
      </w:pPr>
      <w:r w:rsidRPr="00777AC1">
        <w:rPr>
          <w:rFonts w:cs="Arial"/>
          <w:lang w:val="en-AU" w:eastAsia="en-GB"/>
        </w:rPr>
        <w:t xml:space="preserve">Semantic relationship between two or more classifiers that specifies connections among their </w:t>
      </w:r>
      <w:r w:rsidRPr="00563567">
        <w:rPr>
          <w:rFonts w:cs="Arial"/>
          <w:b/>
          <w:lang w:val="en-AU" w:eastAsia="en-GB"/>
        </w:rPr>
        <w:t>instance</w:t>
      </w:r>
      <w:r w:rsidRPr="00777AC1">
        <w:rPr>
          <w:rFonts w:cs="Arial"/>
          <w:lang w:val="en-AU" w:eastAsia="en-GB"/>
        </w:rPr>
        <w:t>s.</w:t>
      </w:r>
    </w:p>
    <w:p w14:paraId="41A1E9AE" w14:textId="62E5BE49" w:rsidR="00563567" w:rsidRPr="00777AC1" w:rsidRDefault="00563567" w:rsidP="00C128E3">
      <w:pPr>
        <w:spacing w:after="120" w:line="240" w:lineRule="auto"/>
        <w:rPr>
          <w:rFonts w:cs="Arial"/>
          <w:lang w:val="en-AU" w:eastAsia="en-GB"/>
        </w:rPr>
      </w:pPr>
      <w:r>
        <w:rPr>
          <w:rFonts w:cs="Arial"/>
        </w:rPr>
        <w:t xml:space="preserve">NOTE: </w:t>
      </w:r>
      <w:r w:rsidRPr="008D0CFF">
        <w:rPr>
          <w:rFonts w:cs="Arial"/>
        </w:rPr>
        <w:t>A binary association is an association among exactly two classifiers (including the possibility of an association from a classifier to itself)</w:t>
      </w:r>
    </w:p>
    <w:p w14:paraId="53504C39" w14:textId="1793C308" w:rsidR="00017C84" w:rsidRPr="00777AC1" w:rsidRDefault="00017C84" w:rsidP="00C128E3">
      <w:pPr>
        <w:spacing w:after="0" w:line="240" w:lineRule="auto"/>
        <w:jc w:val="left"/>
        <w:rPr>
          <w:lang w:val="en-AU" w:eastAsia="en-GB"/>
        </w:rPr>
      </w:pPr>
      <w:r w:rsidRPr="00777AC1">
        <w:rPr>
          <w:b/>
          <w:lang w:val="en-AU" w:eastAsia="en-GB"/>
        </w:rPr>
        <w:t>Attribute</w:t>
      </w:r>
    </w:p>
    <w:p w14:paraId="4A88FC46" w14:textId="11401AD2" w:rsidR="00017C84" w:rsidRPr="00777AC1" w:rsidRDefault="00510593" w:rsidP="00C128E3">
      <w:pPr>
        <w:spacing w:after="60" w:line="240" w:lineRule="auto"/>
        <w:rPr>
          <w:rFonts w:cs="Arial"/>
          <w:lang w:val="en-AU" w:eastAsia="en-GB"/>
        </w:rPr>
      </w:pPr>
      <w:r w:rsidRPr="00777AC1">
        <w:rPr>
          <w:rFonts w:cs="Arial"/>
          <w:lang w:val="en-AU" w:eastAsia="en-GB"/>
        </w:rPr>
        <w:t xml:space="preserve">(1)  </w:t>
      </w:r>
      <w:r w:rsidR="00017C84" w:rsidRPr="00777AC1">
        <w:rPr>
          <w:rFonts w:cs="Arial"/>
          <w:lang w:val="en-AU" w:eastAsia="en-GB"/>
        </w:rPr>
        <w:t>Named property of an entity.</w:t>
      </w:r>
    </w:p>
    <w:p w14:paraId="06965C5F" w14:textId="12F2E8FA" w:rsidR="00510593" w:rsidRPr="0076198D" w:rsidRDefault="00510593" w:rsidP="00C128E3">
      <w:pPr>
        <w:spacing w:after="120" w:line="240" w:lineRule="auto"/>
        <w:rPr>
          <w:lang w:val="en-US" w:eastAsia="en-GB"/>
        </w:rPr>
      </w:pPr>
      <w:r w:rsidRPr="0076198D">
        <w:rPr>
          <w:lang w:val="en-US" w:eastAsia="en-GB"/>
        </w:rPr>
        <w:t>NOTE</w:t>
      </w:r>
      <w:r w:rsidR="000F483E">
        <w:rPr>
          <w:lang w:val="en-US" w:eastAsia="en-GB"/>
        </w:rPr>
        <w:t xml:space="preserve">: </w:t>
      </w:r>
      <w:r w:rsidRPr="0076198D">
        <w:rPr>
          <w:lang w:val="en-US" w:eastAsia="en-GB"/>
        </w:rPr>
        <w:t>Describes a geometrical, topological, thematic, or other characteristic of an entity.</w:t>
      </w:r>
    </w:p>
    <w:p w14:paraId="35868BBC" w14:textId="4DF7918B" w:rsidR="00510593" w:rsidRPr="00777AC1" w:rsidRDefault="00510593" w:rsidP="00C128E3">
      <w:pPr>
        <w:spacing w:after="60" w:line="240" w:lineRule="auto"/>
        <w:rPr>
          <w:lang w:val="en-AU" w:eastAsia="en-GB"/>
        </w:rPr>
      </w:pPr>
      <w:r w:rsidRPr="0076198D">
        <w:rPr>
          <w:lang w:val="en-US" w:eastAsia="en-GB"/>
        </w:rPr>
        <w:t xml:space="preserve">(2)  Feature within a classifier that describes a range of values that </w:t>
      </w:r>
      <w:r w:rsidRPr="00563567">
        <w:rPr>
          <w:b/>
          <w:lang w:val="en-US" w:eastAsia="en-GB"/>
        </w:rPr>
        <w:t>instance</w:t>
      </w:r>
      <w:r w:rsidRPr="0076198D">
        <w:rPr>
          <w:lang w:val="en-US" w:eastAsia="en-GB"/>
        </w:rPr>
        <w:t>s of the classifier may hold.</w:t>
      </w:r>
    </w:p>
    <w:p w14:paraId="33F221BC" w14:textId="42520F11" w:rsidR="00510593" w:rsidRPr="00777AC1" w:rsidRDefault="00017C84" w:rsidP="00C128E3">
      <w:pPr>
        <w:autoSpaceDE w:val="0"/>
        <w:autoSpaceDN w:val="0"/>
        <w:adjustRightInd w:val="0"/>
        <w:spacing w:after="6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r>
      <w:r w:rsidR="00510593" w:rsidRPr="00777AC1">
        <w:rPr>
          <w:rFonts w:eastAsia="Times New Roman" w:cs="Arial"/>
          <w:lang w:val="en-AU" w:eastAsia="en-GB"/>
        </w:rPr>
        <w:t>An attribute is semantically equivalent to a composition association; however, the intent and usage is normally different.</w:t>
      </w:r>
    </w:p>
    <w:p w14:paraId="240A072C" w14:textId="118C5D27" w:rsidR="00017C84" w:rsidRPr="00777AC1" w:rsidRDefault="00976204"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00510593" w:rsidRPr="00777AC1">
        <w:rPr>
          <w:rFonts w:eastAsia="Times New Roman" w:cs="Arial"/>
          <w:lang w:val="en-AU" w:eastAsia="en-GB"/>
        </w:rPr>
        <w:t xml:space="preserve"> “Feature” used in this definition is the UML meaning of the term.</w:t>
      </w:r>
    </w:p>
    <w:p w14:paraId="083ED05E" w14:textId="4AD2867D" w:rsidR="000F7516" w:rsidRPr="00777AC1" w:rsidRDefault="000F7516" w:rsidP="00C128E3">
      <w:pPr>
        <w:spacing w:after="0" w:line="240" w:lineRule="auto"/>
        <w:jc w:val="left"/>
        <w:rPr>
          <w:lang w:val="en-AU" w:eastAsia="en-GB"/>
        </w:rPr>
      </w:pPr>
      <w:r w:rsidRPr="00777AC1">
        <w:rPr>
          <w:b/>
          <w:lang w:val="en-AU" w:eastAsia="en-GB"/>
        </w:rPr>
        <w:t>Boundary</w:t>
      </w:r>
    </w:p>
    <w:p w14:paraId="6CCC65E9" w14:textId="55F9CA62" w:rsidR="000F7516" w:rsidRPr="00777AC1" w:rsidRDefault="000F7516" w:rsidP="00C128E3">
      <w:pPr>
        <w:spacing w:after="60" w:line="240" w:lineRule="auto"/>
        <w:rPr>
          <w:rFonts w:cs="Arial"/>
          <w:lang w:val="en-AU" w:eastAsia="en-GB"/>
        </w:rPr>
      </w:pPr>
      <w:r w:rsidRPr="00777AC1">
        <w:rPr>
          <w:rFonts w:cs="Arial"/>
          <w:lang w:val="en-AU" w:eastAsia="en-GB"/>
        </w:rPr>
        <w:t>Set that represents the limit of an entity.</w:t>
      </w:r>
    </w:p>
    <w:p w14:paraId="786E8B96" w14:textId="7F5BCD57" w:rsidR="000F7516" w:rsidRPr="00777AC1" w:rsidRDefault="000F7516"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t>Boundary is most commonly used in the context of geometry, where the set is a collection of points or a collection of objects that represent those points.</w:t>
      </w:r>
    </w:p>
    <w:p w14:paraId="048685FD" w14:textId="77777777" w:rsidR="00E73EDF" w:rsidRPr="00777AC1" w:rsidRDefault="007653F1" w:rsidP="00C128E3">
      <w:pPr>
        <w:keepNext/>
        <w:keepLines/>
        <w:spacing w:after="0" w:line="240" w:lineRule="auto"/>
        <w:rPr>
          <w:lang w:val="en-AU"/>
        </w:rPr>
      </w:pPr>
      <w:r w:rsidRPr="00777AC1">
        <w:rPr>
          <w:b/>
          <w:lang w:val="en-AU"/>
        </w:rPr>
        <w:t>Caution</w:t>
      </w:r>
      <w:bookmarkEnd w:id="55"/>
      <w:bookmarkEnd w:id="56"/>
      <w:bookmarkEnd w:id="57"/>
      <w:bookmarkEnd w:id="58"/>
    </w:p>
    <w:p w14:paraId="37CEFDAC" w14:textId="77777777" w:rsidR="00E73EDF" w:rsidRPr="00693533" w:rsidRDefault="007653F1" w:rsidP="00C128E3">
      <w:pPr>
        <w:spacing w:after="120" w:line="240" w:lineRule="auto"/>
        <w:rPr>
          <w:rFonts w:cs="Arial"/>
          <w:lang w:val="en-AU"/>
        </w:rPr>
      </w:pPr>
      <w:r w:rsidRPr="004E17D6">
        <w:rPr>
          <w:rFonts w:cs="Arial"/>
          <w:lang w:val="en-AU"/>
        </w:rPr>
        <w:t xml:space="preserve">(MSC.302/A) lowest priority of an </w:t>
      </w:r>
      <w:r w:rsidRPr="004E17D6">
        <w:rPr>
          <w:rFonts w:cs="Arial"/>
          <w:b/>
          <w:lang w:val="en-AU"/>
        </w:rPr>
        <w:t>alert</w:t>
      </w:r>
      <w:r w:rsidRPr="004E17D6">
        <w:rPr>
          <w:rFonts w:cs="Arial"/>
          <w:lang w:val="en-AU"/>
        </w:rPr>
        <w:t xml:space="preserve">. Awareness of a condition which does not warrant an </w:t>
      </w:r>
      <w:r w:rsidRPr="00693533">
        <w:rPr>
          <w:rFonts w:cs="Arial"/>
          <w:b/>
          <w:lang w:val="en-AU"/>
        </w:rPr>
        <w:t>alarm</w:t>
      </w:r>
      <w:r w:rsidRPr="00693533">
        <w:rPr>
          <w:rFonts w:cs="Arial"/>
          <w:lang w:val="en-AU"/>
        </w:rPr>
        <w:t xml:space="preserve"> or warning condition, but still requires attention out of the ordinary consideration of the situation or of given information.</w:t>
      </w:r>
    </w:p>
    <w:p w14:paraId="07A800AD" w14:textId="44B88F55" w:rsidR="000F7516" w:rsidRPr="00777AC1" w:rsidRDefault="000F7516" w:rsidP="00C128E3">
      <w:pPr>
        <w:spacing w:after="0" w:line="240" w:lineRule="auto"/>
        <w:jc w:val="left"/>
        <w:rPr>
          <w:lang w:val="en-AU" w:eastAsia="en-GB"/>
        </w:rPr>
      </w:pPr>
      <w:r w:rsidRPr="00777AC1">
        <w:rPr>
          <w:b/>
          <w:lang w:val="en-AU" w:eastAsia="en-GB"/>
        </w:rPr>
        <w:t>Class</w:t>
      </w:r>
    </w:p>
    <w:p w14:paraId="532EAD83" w14:textId="6F157D78" w:rsidR="000F7516" w:rsidRPr="00777AC1" w:rsidRDefault="000F7516" w:rsidP="00C128E3">
      <w:pPr>
        <w:spacing w:after="60" w:line="240" w:lineRule="auto"/>
        <w:rPr>
          <w:rFonts w:cs="Arial"/>
          <w:lang w:val="en-AU" w:eastAsia="en-GB"/>
        </w:rPr>
      </w:pPr>
      <w:r w:rsidRPr="00777AC1">
        <w:rPr>
          <w:rFonts w:cs="Arial"/>
          <w:lang w:val="en-AU" w:eastAsia="en-GB"/>
        </w:rPr>
        <w:t xml:space="preserve">Description of a set of objects that share the same </w:t>
      </w:r>
      <w:r w:rsidRPr="00777AC1">
        <w:rPr>
          <w:rFonts w:cs="Arial"/>
          <w:b/>
          <w:lang w:val="en-AU" w:eastAsia="en-GB"/>
        </w:rPr>
        <w:t>attributes</w:t>
      </w:r>
      <w:r w:rsidRPr="00777AC1">
        <w:rPr>
          <w:rFonts w:cs="Arial"/>
          <w:lang w:val="en-AU" w:eastAsia="en-GB"/>
        </w:rPr>
        <w:t xml:space="preserve">, operations, methods, </w:t>
      </w:r>
      <w:r w:rsidRPr="00777AC1">
        <w:rPr>
          <w:rFonts w:cs="Arial"/>
          <w:b/>
          <w:lang w:val="en-AU" w:eastAsia="en-GB"/>
        </w:rPr>
        <w:t>relationships</w:t>
      </w:r>
      <w:r w:rsidRPr="00777AC1">
        <w:rPr>
          <w:rFonts w:cs="Arial"/>
          <w:lang w:val="en-AU" w:eastAsia="en-GB"/>
        </w:rPr>
        <w:t>, and semantics.</w:t>
      </w:r>
    </w:p>
    <w:p w14:paraId="40C34B10" w14:textId="3CEA739E" w:rsidR="000F7516" w:rsidRPr="00777AC1" w:rsidRDefault="000F7516"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t>A class represents a concept within the system being modelled. Depending on the kind of model, the concept may be real-world (for an analysis model), or it may also contain algorithmic and computer implementation concepts (for a design model). A classifier is a generalization of class that includes other class-like elements, such as data type, actor and component.</w:t>
      </w:r>
    </w:p>
    <w:p w14:paraId="5F4FB145" w14:textId="2105FBE8" w:rsidR="000F7516" w:rsidRPr="00777AC1" w:rsidRDefault="000F7516" w:rsidP="00614FE6">
      <w:pPr>
        <w:keepNext/>
        <w:keepLines/>
        <w:spacing w:after="0" w:line="240" w:lineRule="auto"/>
        <w:jc w:val="left"/>
        <w:rPr>
          <w:lang w:val="en-AU" w:eastAsia="en-GB"/>
        </w:rPr>
      </w:pPr>
      <w:bookmarkStart w:id="59" w:name="_Toc412540094"/>
      <w:bookmarkStart w:id="60" w:name="_Toc368904919"/>
      <w:bookmarkStart w:id="61" w:name="_Toc392576957"/>
      <w:bookmarkStart w:id="62" w:name="_Toc439685228"/>
      <w:r w:rsidRPr="00777AC1">
        <w:rPr>
          <w:b/>
          <w:lang w:val="en-AU" w:eastAsia="en-GB"/>
        </w:rPr>
        <w:lastRenderedPageBreak/>
        <w:t>Classification</w:t>
      </w:r>
    </w:p>
    <w:p w14:paraId="0F509237" w14:textId="1D8FDE70" w:rsidR="000F7516" w:rsidRDefault="000F7516" w:rsidP="00C128E3">
      <w:pPr>
        <w:spacing w:after="120" w:line="240" w:lineRule="auto"/>
        <w:rPr>
          <w:rFonts w:cs="Arial"/>
          <w:lang w:val="en-AU" w:eastAsia="en-GB"/>
        </w:rPr>
      </w:pPr>
      <w:r w:rsidRPr="00777AC1">
        <w:rPr>
          <w:rFonts w:cs="Arial"/>
          <w:lang w:val="en-AU" w:eastAsia="en-GB"/>
        </w:rPr>
        <w:t xml:space="preserve">The process of determining the appropriate </w:t>
      </w:r>
      <w:r w:rsidR="00D912C4" w:rsidRPr="00777AC1">
        <w:rPr>
          <w:rFonts w:cs="Arial"/>
          <w:b/>
          <w:lang w:val="en-AU" w:eastAsia="en-GB"/>
        </w:rPr>
        <w:t xml:space="preserve">data </w:t>
      </w:r>
      <w:r w:rsidRPr="00777AC1">
        <w:rPr>
          <w:rFonts w:cs="Arial"/>
          <w:b/>
          <w:lang w:val="en-AU" w:eastAsia="en-GB"/>
        </w:rPr>
        <w:t>type</w:t>
      </w:r>
      <w:r w:rsidRPr="00777AC1">
        <w:rPr>
          <w:rFonts w:cs="Arial"/>
          <w:lang w:val="en-AU" w:eastAsia="en-GB"/>
        </w:rPr>
        <w:t xml:space="preserve"> within a </w:t>
      </w:r>
      <w:r w:rsidRPr="00777AC1">
        <w:rPr>
          <w:rFonts w:cs="Arial"/>
          <w:b/>
          <w:lang w:val="en-AU" w:eastAsia="en-GB"/>
        </w:rPr>
        <w:t>feature catalogue</w:t>
      </w:r>
      <w:r w:rsidRPr="00777AC1">
        <w:rPr>
          <w:rFonts w:cs="Arial"/>
          <w:lang w:val="en-AU" w:eastAsia="en-GB"/>
        </w:rPr>
        <w:t xml:space="preserve"> for a particular real world feature, including consideration of </w:t>
      </w:r>
      <w:r w:rsidRPr="00777AC1">
        <w:rPr>
          <w:rFonts w:cs="Arial"/>
          <w:b/>
          <w:lang w:val="en-AU" w:eastAsia="en-GB"/>
        </w:rPr>
        <w:t>data quality</w:t>
      </w:r>
      <w:r w:rsidRPr="00777AC1">
        <w:rPr>
          <w:rFonts w:cs="Arial"/>
          <w:lang w:val="en-AU" w:eastAsia="en-GB"/>
        </w:rPr>
        <w:t>.</w:t>
      </w:r>
    </w:p>
    <w:p w14:paraId="1D8BE8C5" w14:textId="6EA47D8B" w:rsidR="00C07316" w:rsidRPr="00C07316" w:rsidRDefault="00C07316" w:rsidP="00174E5F">
      <w:pPr>
        <w:spacing w:after="0" w:line="240" w:lineRule="auto"/>
        <w:rPr>
          <w:rFonts w:cs="Arial"/>
          <w:b/>
          <w:lang w:eastAsia="en-GB"/>
        </w:rPr>
      </w:pPr>
      <w:r>
        <w:rPr>
          <w:rFonts w:cs="Arial"/>
          <w:b/>
          <w:lang w:eastAsia="en-GB"/>
        </w:rPr>
        <w:t>C</w:t>
      </w:r>
      <w:r w:rsidRPr="00C07316">
        <w:rPr>
          <w:rFonts w:cs="Arial"/>
          <w:b/>
          <w:lang w:eastAsia="en-GB"/>
        </w:rPr>
        <w:t>omposition</w:t>
      </w:r>
    </w:p>
    <w:p w14:paraId="1B6DA0BD" w14:textId="6682FF0D" w:rsidR="00C07316" w:rsidRPr="00C07316" w:rsidRDefault="00C07316" w:rsidP="000366F3">
      <w:pPr>
        <w:spacing w:after="60" w:line="240" w:lineRule="auto"/>
        <w:rPr>
          <w:rFonts w:cs="Arial"/>
          <w:lang w:eastAsia="en-GB"/>
        </w:rPr>
      </w:pPr>
      <w:r>
        <w:rPr>
          <w:rFonts w:cs="Arial"/>
          <w:lang w:eastAsia="en-GB"/>
        </w:rPr>
        <w:t>F</w:t>
      </w:r>
      <w:r w:rsidRPr="00C07316">
        <w:rPr>
          <w:rFonts w:cs="Arial"/>
          <w:lang w:eastAsia="en-GB"/>
        </w:rPr>
        <w:t xml:space="preserve">orm of </w:t>
      </w:r>
      <w:r w:rsidRPr="00C07316">
        <w:rPr>
          <w:rFonts w:cs="Arial"/>
          <w:b/>
          <w:lang w:eastAsia="en-GB"/>
        </w:rPr>
        <w:t>aggregation</w:t>
      </w:r>
      <w:r w:rsidRPr="00C07316">
        <w:rPr>
          <w:rFonts w:cs="Arial"/>
          <w:lang w:eastAsia="en-GB"/>
        </w:rPr>
        <w:t xml:space="preserve"> </w:t>
      </w:r>
      <w:r w:rsidRPr="00C07316">
        <w:rPr>
          <w:rFonts w:cs="Arial"/>
          <w:b/>
          <w:lang w:eastAsia="en-GB"/>
        </w:rPr>
        <w:t>association</w:t>
      </w:r>
      <w:r w:rsidRPr="00C07316">
        <w:rPr>
          <w:rFonts w:cs="Arial"/>
          <w:lang w:eastAsia="en-GB"/>
        </w:rPr>
        <w:t xml:space="preserve"> with strong ownership and coincident lifetime as part of the whole</w:t>
      </w:r>
      <w:r>
        <w:rPr>
          <w:rFonts w:cs="Arial"/>
          <w:lang w:eastAsia="en-GB"/>
        </w:rPr>
        <w:t>.</w:t>
      </w:r>
    </w:p>
    <w:p w14:paraId="57BC3DF6" w14:textId="4C0C2819" w:rsidR="00C07316" w:rsidRPr="00C07316" w:rsidRDefault="00C07316" w:rsidP="00C07316">
      <w:pPr>
        <w:spacing w:after="120" w:line="240" w:lineRule="auto"/>
        <w:rPr>
          <w:rFonts w:cs="Arial"/>
          <w:lang w:eastAsia="en-GB"/>
        </w:rPr>
      </w:pPr>
      <w:r w:rsidRPr="00C07316">
        <w:rPr>
          <w:rFonts w:cs="Arial"/>
          <w:lang w:eastAsia="en-GB"/>
        </w:rPr>
        <w:t>NOTE</w:t>
      </w:r>
      <w:r>
        <w:rPr>
          <w:rFonts w:cs="Arial"/>
          <w:lang w:eastAsia="en-GB"/>
        </w:rPr>
        <w:t>:</w:t>
      </w:r>
      <w:r w:rsidRPr="00C07316">
        <w:rPr>
          <w:rFonts w:cs="Arial"/>
          <w:lang w:eastAsia="en-GB"/>
        </w:rPr>
        <w:t xml:space="preserve"> Parts with non-fixed multiplicity may be created after the composite itself, but once created they live and die with it (that is, they share lifetimes). Such parts can also be explicitly removed before the death of the composite. Composition may be recursive. Synonym: Composite aggregation</w:t>
      </w:r>
      <w:r>
        <w:rPr>
          <w:rFonts w:cs="Arial"/>
          <w:lang w:eastAsia="en-GB"/>
        </w:rPr>
        <w:t>.</w:t>
      </w:r>
    </w:p>
    <w:bookmarkEnd w:id="59"/>
    <w:bookmarkEnd w:id="60"/>
    <w:bookmarkEnd w:id="61"/>
    <w:bookmarkEnd w:id="62"/>
    <w:p w14:paraId="2598D775" w14:textId="312ECB8A" w:rsidR="007733CC" w:rsidRPr="00777AC1" w:rsidRDefault="007733CC" w:rsidP="00C128E3">
      <w:pPr>
        <w:spacing w:after="0" w:line="240" w:lineRule="auto"/>
        <w:jc w:val="left"/>
        <w:rPr>
          <w:lang w:val="en-AU" w:eastAsia="en-GB"/>
        </w:rPr>
      </w:pPr>
      <w:r w:rsidRPr="00777AC1">
        <w:rPr>
          <w:b/>
          <w:lang w:val="en-AU" w:eastAsia="en-GB"/>
        </w:rPr>
        <w:t>Coordinate</w:t>
      </w:r>
    </w:p>
    <w:p w14:paraId="4711B474" w14:textId="63729EE9" w:rsidR="007733CC" w:rsidRPr="00777AC1" w:rsidRDefault="007733CC" w:rsidP="00C128E3">
      <w:pPr>
        <w:spacing w:after="60" w:line="240" w:lineRule="auto"/>
        <w:rPr>
          <w:rFonts w:cs="Arial"/>
          <w:lang w:val="en-AU" w:eastAsia="en-GB"/>
        </w:rPr>
      </w:pPr>
      <w:r w:rsidRPr="00777AC1">
        <w:rPr>
          <w:rFonts w:cs="Arial"/>
          <w:lang w:val="en-AU" w:eastAsia="en-GB"/>
        </w:rPr>
        <w:t xml:space="preserve">One of a sequence of n numbers designating the position of a </w:t>
      </w:r>
      <w:r w:rsidRPr="00777AC1">
        <w:rPr>
          <w:rFonts w:cs="Arial"/>
          <w:b/>
          <w:lang w:val="en-AU" w:eastAsia="en-GB"/>
        </w:rPr>
        <w:t>point</w:t>
      </w:r>
      <w:r w:rsidRPr="00777AC1">
        <w:rPr>
          <w:rFonts w:cs="Arial"/>
          <w:lang w:val="en-AU" w:eastAsia="en-GB"/>
        </w:rPr>
        <w:t xml:space="preserve"> in n-dimensional space.</w:t>
      </w:r>
    </w:p>
    <w:p w14:paraId="0D44A707" w14:textId="1B940982" w:rsidR="007733C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007733CC" w:rsidRPr="00777AC1">
        <w:rPr>
          <w:rFonts w:cs="Arial"/>
          <w:lang w:val="en-AU" w:eastAsia="en-GB"/>
        </w:rPr>
        <w:t xml:space="preserve"> In a </w:t>
      </w:r>
      <w:r w:rsidR="007733CC" w:rsidRPr="00777AC1">
        <w:rPr>
          <w:rFonts w:cs="Arial"/>
          <w:b/>
          <w:lang w:val="en-AU" w:eastAsia="en-GB"/>
        </w:rPr>
        <w:t>coordinate reference system</w:t>
      </w:r>
      <w:r w:rsidR="007733CC" w:rsidRPr="00777AC1">
        <w:rPr>
          <w:rFonts w:cs="Arial"/>
          <w:lang w:val="en-AU" w:eastAsia="en-GB"/>
        </w:rPr>
        <w:t>, the coordinate numbers are qualified by units.</w:t>
      </w:r>
    </w:p>
    <w:p w14:paraId="7DB87567" w14:textId="1AF21B50" w:rsidR="0067593C" w:rsidRPr="00777AC1" w:rsidRDefault="0067593C" w:rsidP="00C128E3">
      <w:pPr>
        <w:spacing w:after="0" w:line="240" w:lineRule="auto"/>
        <w:jc w:val="left"/>
        <w:rPr>
          <w:lang w:val="en-AU" w:eastAsia="en-GB"/>
        </w:rPr>
      </w:pPr>
      <w:r w:rsidRPr="00777AC1">
        <w:rPr>
          <w:b/>
          <w:lang w:val="en-AU" w:eastAsia="en-GB"/>
        </w:rPr>
        <w:t>Coordinate Reference System</w:t>
      </w:r>
    </w:p>
    <w:p w14:paraId="287CEA8E" w14:textId="3F4741F0" w:rsidR="0067593C" w:rsidRPr="00777AC1" w:rsidRDefault="0067593C" w:rsidP="00C128E3">
      <w:pPr>
        <w:spacing w:after="60" w:line="240" w:lineRule="auto"/>
        <w:rPr>
          <w:rFonts w:cs="Arial"/>
          <w:lang w:val="en-AU" w:eastAsia="en-GB"/>
        </w:rPr>
      </w:pPr>
      <w:r w:rsidRPr="00777AC1">
        <w:rPr>
          <w:rFonts w:cs="Arial"/>
          <w:b/>
          <w:lang w:val="en-AU" w:eastAsia="en-GB"/>
        </w:rPr>
        <w:t>Coordinate</w:t>
      </w:r>
      <w:r w:rsidRPr="00777AC1">
        <w:rPr>
          <w:rFonts w:cs="Arial"/>
          <w:lang w:val="en-AU" w:eastAsia="en-GB"/>
        </w:rPr>
        <w:t xml:space="preserve"> system that is related to an object by a datum.</w:t>
      </w:r>
    </w:p>
    <w:p w14:paraId="5B3F000F" w14:textId="65DD0E70" w:rsidR="0067593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Pr="00777AC1">
        <w:rPr>
          <w:rFonts w:cs="Arial"/>
          <w:lang w:val="en-AU" w:eastAsia="en-GB"/>
        </w:rPr>
        <w:t xml:space="preserve"> For geodetic and vertical datums, the object will be the Earth.</w:t>
      </w:r>
    </w:p>
    <w:p w14:paraId="76CED241" w14:textId="44761029" w:rsidR="0067593C" w:rsidRPr="00777AC1" w:rsidRDefault="0067593C" w:rsidP="00C128E3">
      <w:pPr>
        <w:spacing w:after="0" w:line="240" w:lineRule="auto"/>
        <w:jc w:val="left"/>
        <w:rPr>
          <w:lang w:val="en-AU" w:eastAsia="en-GB"/>
        </w:rPr>
      </w:pPr>
      <w:r w:rsidRPr="00777AC1">
        <w:rPr>
          <w:b/>
          <w:lang w:val="en-AU" w:eastAsia="en-GB"/>
        </w:rPr>
        <w:t>Coordinate Tuple</w:t>
      </w:r>
    </w:p>
    <w:p w14:paraId="7764FAA0" w14:textId="4D7AFC13" w:rsidR="0067593C" w:rsidRPr="00777AC1" w:rsidRDefault="0067593C" w:rsidP="00C128E3">
      <w:pPr>
        <w:spacing w:after="120" w:line="240" w:lineRule="auto"/>
        <w:rPr>
          <w:rFonts w:cs="Arial"/>
          <w:lang w:val="en-AU" w:eastAsia="en-GB"/>
        </w:rPr>
      </w:pPr>
      <w:r w:rsidRPr="00777AC1">
        <w:rPr>
          <w:rFonts w:cs="Arial"/>
          <w:lang w:val="en-AU" w:eastAsia="en-GB"/>
        </w:rPr>
        <w:t xml:space="preserve">Ordered list of </w:t>
      </w:r>
      <w:r w:rsidRPr="00777AC1">
        <w:rPr>
          <w:rFonts w:cs="Arial"/>
          <w:b/>
          <w:lang w:val="en-AU" w:eastAsia="en-GB"/>
        </w:rPr>
        <w:t>coordinates</w:t>
      </w:r>
      <w:r w:rsidR="00C92309">
        <w:rPr>
          <w:rFonts w:cs="Arial"/>
          <w:b/>
          <w:lang w:val="en-AU" w:eastAsia="en-GB"/>
        </w:rPr>
        <w:t xml:space="preserve"> </w:t>
      </w:r>
      <w:r w:rsidR="00C92309" w:rsidRPr="00C92309">
        <w:rPr>
          <w:rFonts w:cs="Arial"/>
          <w:bCs/>
          <w:lang w:val="en-AU" w:eastAsia="en-GB"/>
        </w:rPr>
        <w:t xml:space="preserve">where the number and order of coordinates is identical to the axes of the </w:t>
      </w:r>
      <w:r w:rsidR="00C92309">
        <w:rPr>
          <w:rFonts w:cs="Arial"/>
          <w:b/>
          <w:lang w:val="en-AU" w:eastAsia="en-GB"/>
        </w:rPr>
        <w:t>coordinate reference system</w:t>
      </w:r>
      <w:r w:rsidRPr="00777AC1">
        <w:rPr>
          <w:rFonts w:cs="Arial"/>
          <w:lang w:val="en-AU" w:eastAsia="en-GB"/>
        </w:rPr>
        <w:t>.</w:t>
      </w:r>
    </w:p>
    <w:p w14:paraId="787478EC" w14:textId="5471BC07" w:rsidR="0067593C" w:rsidRPr="00777AC1" w:rsidRDefault="0067593C" w:rsidP="00C128E3">
      <w:pPr>
        <w:spacing w:after="0" w:line="240" w:lineRule="auto"/>
        <w:jc w:val="left"/>
        <w:rPr>
          <w:lang w:val="en-AU" w:eastAsia="en-GB"/>
        </w:rPr>
      </w:pPr>
      <w:r w:rsidRPr="00777AC1">
        <w:rPr>
          <w:b/>
          <w:lang w:val="en-AU" w:eastAsia="en-GB"/>
        </w:rPr>
        <w:t>Curve</w:t>
      </w:r>
    </w:p>
    <w:p w14:paraId="274FE8C0" w14:textId="33AD346E" w:rsidR="0067593C" w:rsidRPr="00777AC1" w:rsidRDefault="0067593C" w:rsidP="00C128E3">
      <w:pPr>
        <w:spacing w:after="60" w:line="240" w:lineRule="auto"/>
        <w:rPr>
          <w:rFonts w:cs="Arial"/>
          <w:lang w:val="en-AU" w:eastAsia="en-GB"/>
        </w:rPr>
      </w:pPr>
      <w:r w:rsidRPr="00777AC1">
        <w:rPr>
          <w:rFonts w:cs="Arial"/>
          <w:lang w:val="en-AU" w:eastAsia="en-GB"/>
        </w:rPr>
        <w:t xml:space="preserve">1-dimensional </w:t>
      </w:r>
      <w:r w:rsidRPr="00777AC1">
        <w:rPr>
          <w:rFonts w:cs="Arial"/>
          <w:b/>
          <w:lang w:val="en-AU" w:eastAsia="en-GB"/>
        </w:rPr>
        <w:t>geometric primitive</w:t>
      </w:r>
      <w:r w:rsidRPr="00777AC1">
        <w:rPr>
          <w:rFonts w:cs="Arial"/>
          <w:lang w:val="en-AU" w:eastAsia="en-GB"/>
        </w:rPr>
        <w:t>, representing the continuous image of a line.</w:t>
      </w:r>
    </w:p>
    <w:p w14:paraId="3FA0E0B2" w14:textId="5A1A6CBF" w:rsidR="0067593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Pr="00777AC1">
        <w:rPr>
          <w:rFonts w:cs="Arial"/>
          <w:lang w:val="en-AU" w:eastAsia="en-GB"/>
        </w:rPr>
        <w:t xml:space="preserve"> </w:t>
      </w:r>
      <w:r w:rsidR="00FC2649" w:rsidRPr="00777AC1">
        <w:rPr>
          <w:rFonts w:cs="Arial"/>
          <w:lang w:val="en-AU" w:eastAsia="en-GB"/>
        </w:rPr>
        <w:t>The boundary of a curve is the set of points at either end of the curve.</w:t>
      </w:r>
      <w:r w:rsidR="00EE3367" w:rsidRPr="00777AC1">
        <w:rPr>
          <w:rFonts w:cs="Arial"/>
          <w:lang w:val="en-AU" w:eastAsia="en-GB"/>
        </w:rPr>
        <w:t xml:space="preserve"> </w:t>
      </w:r>
      <w:r w:rsidR="00FC2649" w:rsidRPr="00777AC1">
        <w:rPr>
          <w:rFonts w:cs="Arial"/>
          <w:lang w:val="en-AU" w:eastAsia="en-GB"/>
        </w:rPr>
        <w:t>If the curve is a cycle, the two ends are identical, and the curve (if topologically closed) is considered to not have a boundary. The first point is called the start point, and the last is the end point.</w:t>
      </w:r>
      <w:r w:rsidR="00EE3367" w:rsidRPr="00777AC1">
        <w:rPr>
          <w:rFonts w:cs="Arial"/>
          <w:lang w:val="en-AU" w:eastAsia="en-GB"/>
        </w:rPr>
        <w:t xml:space="preserve"> </w:t>
      </w:r>
      <w:r w:rsidR="00FC2649" w:rsidRPr="00777AC1">
        <w:rPr>
          <w:rFonts w:cs="Arial"/>
          <w:lang w:val="en-AU" w:eastAsia="en-GB"/>
        </w:rPr>
        <w:t>Connectivity of the curve is guaranteed by the "continuous image of a line" clause.</w:t>
      </w:r>
      <w:r w:rsidR="00EE3367" w:rsidRPr="00777AC1">
        <w:rPr>
          <w:rFonts w:cs="Arial"/>
          <w:lang w:val="en-AU" w:eastAsia="en-GB"/>
        </w:rPr>
        <w:t xml:space="preserve"> </w:t>
      </w:r>
      <w:r w:rsidR="00FC2649" w:rsidRPr="00777AC1">
        <w:rPr>
          <w:rFonts w:cs="Arial"/>
          <w:lang w:val="en-AU" w:eastAsia="en-GB"/>
        </w:rPr>
        <w:t>A topological theorem states that a continuous image of a connected set is connected.</w:t>
      </w:r>
    </w:p>
    <w:p w14:paraId="450CCF9A" w14:textId="579D1037" w:rsidR="00FC2649" w:rsidRPr="000A19BF" w:rsidRDefault="00FC2649" w:rsidP="00C128E3">
      <w:pPr>
        <w:keepNext/>
        <w:keepLines/>
        <w:spacing w:after="0" w:line="240" w:lineRule="auto"/>
        <w:jc w:val="left"/>
        <w:rPr>
          <w:lang w:val="en-AU" w:eastAsia="en-GB"/>
        </w:rPr>
      </w:pPr>
      <w:r w:rsidRPr="000A19BF">
        <w:rPr>
          <w:b/>
          <w:lang w:val="en-AU" w:eastAsia="en-GB"/>
        </w:rPr>
        <w:t>Curve Segment</w:t>
      </w:r>
    </w:p>
    <w:p w14:paraId="1785323F" w14:textId="16C13E84" w:rsidR="00FC2649" w:rsidRPr="000A19BF" w:rsidRDefault="00FC2649" w:rsidP="00C128E3">
      <w:pPr>
        <w:spacing w:after="60" w:line="240" w:lineRule="auto"/>
        <w:rPr>
          <w:rFonts w:cs="Arial"/>
          <w:lang w:val="en-AU" w:eastAsia="en-GB"/>
        </w:rPr>
      </w:pPr>
      <w:r w:rsidRPr="000A19BF">
        <w:rPr>
          <w:rFonts w:cs="Arial"/>
          <w:lang w:val="en-AU" w:eastAsia="en-GB"/>
        </w:rPr>
        <w:t xml:space="preserve">1-dimensional geometric object used to represent a continuous component of a </w:t>
      </w:r>
      <w:r w:rsidRPr="000A19BF">
        <w:rPr>
          <w:rFonts w:cs="Arial"/>
          <w:b/>
          <w:lang w:val="en-AU" w:eastAsia="en-GB"/>
        </w:rPr>
        <w:t>curve</w:t>
      </w:r>
      <w:r w:rsidRPr="000A19BF">
        <w:rPr>
          <w:rFonts w:cs="Arial"/>
          <w:lang w:val="en-AU" w:eastAsia="en-GB"/>
        </w:rPr>
        <w:t xml:space="preserve"> using homogeneous interpolation and definition methods.</w:t>
      </w:r>
    </w:p>
    <w:p w14:paraId="6BE5528E" w14:textId="77211205" w:rsidR="00FC2649" w:rsidRPr="000A19BF" w:rsidRDefault="00FC2649" w:rsidP="00C128E3">
      <w:pPr>
        <w:spacing w:after="12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The geometric set represented by a single curve segment is equivalent to a curve.</w:t>
      </w:r>
    </w:p>
    <w:p w14:paraId="699A7ABC" w14:textId="5C210383" w:rsidR="00FC2649" w:rsidRPr="000A19BF" w:rsidRDefault="00FC2649" w:rsidP="00C128E3">
      <w:pPr>
        <w:keepNext/>
        <w:keepLines/>
        <w:spacing w:after="0" w:line="240" w:lineRule="auto"/>
        <w:jc w:val="left"/>
        <w:rPr>
          <w:lang w:val="en-AU" w:eastAsia="en-GB"/>
        </w:rPr>
      </w:pPr>
      <w:r w:rsidRPr="000A19BF">
        <w:rPr>
          <w:b/>
          <w:lang w:val="en-AU" w:eastAsia="en-GB"/>
        </w:rPr>
        <w:t>Data Product</w:t>
      </w:r>
    </w:p>
    <w:p w14:paraId="66636326" w14:textId="0A398498" w:rsidR="00FC2649" w:rsidRPr="000A19BF" w:rsidRDefault="00FC2649" w:rsidP="00C128E3">
      <w:pPr>
        <w:spacing w:after="120" w:line="240" w:lineRule="auto"/>
        <w:rPr>
          <w:rFonts w:cs="Arial"/>
          <w:lang w:val="en-AU" w:eastAsia="en-GB"/>
        </w:rPr>
      </w:pPr>
      <w:r w:rsidRPr="000A19BF">
        <w:rPr>
          <w:rFonts w:cs="Arial"/>
          <w:lang w:val="en-AU" w:eastAsia="en-GB"/>
        </w:rPr>
        <w:t xml:space="preserve">A </w:t>
      </w:r>
      <w:r w:rsidRPr="000A19BF">
        <w:rPr>
          <w:rFonts w:cs="Arial"/>
          <w:b/>
          <w:lang w:val="en-AU" w:eastAsia="en-GB"/>
        </w:rPr>
        <w:t>dataset</w:t>
      </w:r>
      <w:r w:rsidRPr="000A19BF">
        <w:rPr>
          <w:rFonts w:cs="Arial"/>
          <w:lang w:val="en-AU" w:eastAsia="en-GB"/>
        </w:rPr>
        <w:t xml:space="preserve"> or dataset series that conforms to a data product specification.</w:t>
      </w:r>
    </w:p>
    <w:p w14:paraId="7B47946C" w14:textId="7DB29BDD" w:rsidR="00D27BA5" w:rsidRPr="000A19BF" w:rsidRDefault="00D27BA5" w:rsidP="00C128E3">
      <w:pPr>
        <w:keepNext/>
        <w:keepLines/>
        <w:spacing w:after="0" w:line="240" w:lineRule="auto"/>
        <w:jc w:val="left"/>
        <w:rPr>
          <w:lang w:val="en-AU" w:eastAsia="en-GB"/>
        </w:rPr>
      </w:pPr>
      <w:r w:rsidRPr="000A19BF">
        <w:rPr>
          <w:b/>
          <w:lang w:val="en-AU" w:eastAsia="en-GB"/>
        </w:rPr>
        <w:t>Data Quality</w:t>
      </w:r>
    </w:p>
    <w:p w14:paraId="2D0F03E8" w14:textId="18DA7BA7" w:rsidR="00D27BA5" w:rsidRPr="000A19BF" w:rsidRDefault="00D27BA5" w:rsidP="00C128E3">
      <w:pPr>
        <w:spacing w:after="120" w:line="240" w:lineRule="auto"/>
        <w:rPr>
          <w:rFonts w:cs="Arial"/>
          <w:lang w:val="en-AU" w:eastAsia="en-GB"/>
        </w:rPr>
      </w:pPr>
      <w:r w:rsidRPr="000A19BF">
        <w:rPr>
          <w:rFonts w:cs="Arial"/>
          <w:lang w:val="en-AU" w:eastAsia="en-GB"/>
        </w:rPr>
        <w:t>A set of elements describing aspects of quality, including a measure of quality, an evaluation procedure, a quality result, and a scope.</w:t>
      </w:r>
    </w:p>
    <w:p w14:paraId="650FBBA1" w14:textId="692EEF9B" w:rsidR="00D27BA5" w:rsidRPr="000A19BF" w:rsidRDefault="00D27BA5" w:rsidP="00C128E3">
      <w:pPr>
        <w:spacing w:after="0" w:line="240" w:lineRule="auto"/>
        <w:jc w:val="left"/>
        <w:rPr>
          <w:lang w:val="en-AU" w:eastAsia="en-GB"/>
        </w:rPr>
      </w:pPr>
      <w:r w:rsidRPr="000A19BF">
        <w:rPr>
          <w:b/>
          <w:lang w:val="en-AU" w:eastAsia="en-GB"/>
        </w:rPr>
        <w:t>Data Type</w:t>
      </w:r>
    </w:p>
    <w:p w14:paraId="279E06DA" w14:textId="4FA9C7A2" w:rsidR="00D27BA5" w:rsidRPr="000A19BF" w:rsidRDefault="00D27BA5" w:rsidP="00C128E3">
      <w:pPr>
        <w:spacing w:after="60" w:line="240" w:lineRule="auto"/>
        <w:rPr>
          <w:rFonts w:cs="Arial"/>
          <w:lang w:val="en-AU" w:eastAsia="en-GB"/>
        </w:rPr>
      </w:pPr>
      <w:r w:rsidRPr="000A19BF">
        <w:rPr>
          <w:rFonts w:cs="Arial"/>
          <w:lang w:val="en-AU" w:eastAsia="en-GB"/>
        </w:rPr>
        <w:t>Specification of a value domain with operations allowed on values in this domain.</w:t>
      </w:r>
    </w:p>
    <w:p w14:paraId="74799A3B" w14:textId="5C5D01A9" w:rsidR="00D27BA5" w:rsidRPr="000A19BF" w:rsidRDefault="00D27BA5" w:rsidP="00C128E3">
      <w:pPr>
        <w:spacing w:after="6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Data types include primitive predefined types and user-definable types.</w:t>
      </w:r>
    </w:p>
    <w:p w14:paraId="7B658166" w14:textId="12CEF5AB" w:rsidR="00D27BA5" w:rsidRPr="000A19BF" w:rsidRDefault="00D27BA5" w:rsidP="00C128E3">
      <w:pPr>
        <w:spacing w:after="6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A data type is identified by a term, for example Integer.</w:t>
      </w:r>
    </w:p>
    <w:p w14:paraId="065E1233" w14:textId="0A9D83B5" w:rsidR="002560B5" w:rsidRPr="000A19BF" w:rsidRDefault="002560B5" w:rsidP="00C128E3">
      <w:pPr>
        <w:spacing w:after="120" w:line="240" w:lineRule="auto"/>
        <w:rPr>
          <w:rFonts w:cs="Arial"/>
          <w:lang w:val="en-AU" w:eastAsia="en-GB"/>
        </w:rPr>
      </w:pPr>
      <w:r w:rsidRPr="000A19BF">
        <w:rPr>
          <w:rFonts w:cs="Arial"/>
          <w:lang w:val="en-AU" w:eastAsia="en-GB"/>
        </w:rPr>
        <w:t>EXAMPLE</w:t>
      </w:r>
      <w:r w:rsidR="00C96CF9" w:rsidRPr="000A19BF">
        <w:rPr>
          <w:rFonts w:cs="Arial"/>
          <w:lang w:val="en-AU" w:eastAsia="en-GB"/>
        </w:rPr>
        <w:t>S</w:t>
      </w:r>
      <w:r w:rsidRPr="000A19BF">
        <w:rPr>
          <w:rFonts w:cs="Arial"/>
          <w:lang w:val="en-AU" w:eastAsia="en-GB"/>
        </w:rPr>
        <w:t xml:space="preserve">: Integer, Real, Boolean, </w:t>
      </w:r>
      <w:proofErr w:type="spellStart"/>
      <w:r w:rsidR="00D763D4">
        <w:rPr>
          <w:rFonts w:cs="Arial"/>
          <w:lang w:val="en-AU" w:eastAsia="en-GB"/>
        </w:rPr>
        <w:t>Character</w:t>
      </w:r>
      <w:r w:rsidRPr="000A19BF">
        <w:rPr>
          <w:rFonts w:cs="Arial"/>
          <w:lang w:val="en-AU" w:eastAsia="en-GB"/>
        </w:rPr>
        <w:t>S</w:t>
      </w:r>
      <w:r w:rsidR="0044569B">
        <w:rPr>
          <w:rFonts w:cs="Arial"/>
          <w:lang w:val="en-AU" w:eastAsia="en-GB"/>
        </w:rPr>
        <w:t>tring</w:t>
      </w:r>
      <w:proofErr w:type="spellEnd"/>
      <w:r w:rsidR="0044569B">
        <w:rPr>
          <w:rFonts w:cs="Arial"/>
          <w:lang w:val="en-AU" w:eastAsia="en-GB"/>
        </w:rPr>
        <w:t xml:space="preserve">, </w:t>
      </w:r>
      <w:proofErr w:type="spellStart"/>
      <w:r w:rsidR="0044569B">
        <w:rPr>
          <w:rFonts w:cs="Arial"/>
          <w:lang w:val="en-AU" w:eastAsia="en-GB"/>
        </w:rPr>
        <w:t>DirectPosition</w:t>
      </w:r>
      <w:proofErr w:type="spellEnd"/>
      <w:r w:rsidR="0044569B">
        <w:rPr>
          <w:rFonts w:cs="Arial"/>
          <w:lang w:val="en-AU" w:eastAsia="en-GB"/>
        </w:rPr>
        <w:t xml:space="preserve"> and </w:t>
      </w:r>
      <w:r w:rsidR="00D763D4">
        <w:rPr>
          <w:rFonts w:cs="Arial"/>
          <w:lang w:val="en-AU" w:eastAsia="en-GB"/>
        </w:rPr>
        <w:t>S_100_</w:t>
      </w:r>
      <w:r w:rsidR="00DA4E79">
        <w:rPr>
          <w:rFonts w:cs="Arial"/>
          <w:lang w:val="en-AU" w:eastAsia="en-GB"/>
        </w:rPr>
        <w:t>Truncated</w:t>
      </w:r>
      <w:r w:rsidR="0044569B">
        <w:rPr>
          <w:rFonts w:cs="Arial"/>
          <w:lang w:val="en-AU" w:eastAsia="en-GB"/>
        </w:rPr>
        <w:t>Date</w:t>
      </w:r>
    </w:p>
    <w:p w14:paraId="69EC3E9C" w14:textId="1886F595" w:rsidR="00E73EDF" w:rsidRPr="000A19BF" w:rsidRDefault="007653F1" w:rsidP="00C128E3">
      <w:pPr>
        <w:spacing w:after="0" w:line="240" w:lineRule="auto"/>
        <w:rPr>
          <w:b/>
          <w:lang w:val="en-AU" w:eastAsia="en-GB"/>
        </w:rPr>
      </w:pPr>
      <w:r w:rsidRPr="00777AC1">
        <w:rPr>
          <w:b/>
          <w:lang w:val="en-AU" w:eastAsia="en-GB"/>
        </w:rPr>
        <w:t>Dataset</w:t>
      </w:r>
    </w:p>
    <w:p w14:paraId="272ADF02" w14:textId="2E8A3FAE" w:rsidR="00E73EDF" w:rsidRPr="00777AC1" w:rsidRDefault="007653F1" w:rsidP="00C128E3">
      <w:pPr>
        <w:tabs>
          <w:tab w:val="left" w:pos="2811"/>
        </w:tabs>
        <w:spacing w:after="60" w:line="240" w:lineRule="auto"/>
        <w:ind w:left="2811" w:hanging="2811"/>
      </w:pPr>
      <w:r w:rsidRPr="000A19BF">
        <w:t>An identifiable collection of data</w:t>
      </w:r>
      <w:r w:rsidR="0067593C" w:rsidRPr="000A19BF">
        <w:t>.</w:t>
      </w:r>
    </w:p>
    <w:p w14:paraId="2935C43B" w14:textId="573FEB67" w:rsidR="00E73EDF" w:rsidRPr="00693533" w:rsidRDefault="007653F1" w:rsidP="00C128E3">
      <w:pPr>
        <w:autoSpaceDE w:val="0"/>
        <w:autoSpaceDN w:val="0"/>
        <w:adjustRightInd w:val="0"/>
        <w:spacing w:after="120" w:line="240" w:lineRule="auto"/>
        <w:rPr>
          <w:rFonts w:eastAsia="Times New Roman" w:cs="Arial"/>
          <w:lang w:eastAsia="en-GB"/>
        </w:rPr>
      </w:pPr>
      <w:r w:rsidRPr="004E17D6">
        <w:rPr>
          <w:rFonts w:eastAsia="Times New Roman" w:cs="Arial"/>
          <w:lang w:eastAsia="en-GB"/>
        </w:rPr>
        <w:t>NOTE</w:t>
      </w:r>
      <w:r w:rsidR="0044569B">
        <w:rPr>
          <w:rFonts w:eastAsia="Times New Roman" w:cs="Arial"/>
          <w:lang w:eastAsia="en-GB"/>
        </w:rPr>
        <w:t>:</w:t>
      </w:r>
      <w:r w:rsidRPr="004E17D6">
        <w:rPr>
          <w:rFonts w:eastAsia="Times New Roman" w:cs="Arial"/>
          <w:lang w:eastAsia="en-GB"/>
        </w:rPr>
        <w:t xml:space="preserve"> </w:t>
      </w:r>
      <w:r w:rsidRPr="004E17D6">
        <w:rPr>
          <w:rFonts w:eastAsia="Times New Roman" w:cs="Arial"/>
          <w:lang w:eastAsia="en-GB"/>
        </w:rPr>
        <w:tab/>
        <w:t xml:space="preserve">A dataset may be a smaller grouping of data which, though limited by some </w:t>
      </w:r>
      <w:r w:rsidRPr="004E17D6">
        <w:rPr>
          <w:rFonts w:ascii="Arial,Bold" w:eastAsia="Times New Roman" w:hAnsi="Arial,Bold" w:cs="Arial,Bold"/>
          <w:bCs/>
          <w:lang w:eastAsia="en-GB"/>
        </w:rPr>
        <w:t xml:space="preserve">constraint </w:t>
      </w:r>
      <w:r w:rsidRPr="00693533">
        <w:rPr>
          <w:rFonts w:eastAsia="Times New Roman" w:cs="Arial"/>
          <w:lang w:eastAsia="en-GB"/>
        </w:rPr>
        <w:t xml:space="preserve">such as spatial extent or </w:t>
      </w:r>
      <w:r w:rsidRPr="00693533">
        <w:rPr>
          <w:rFonts w:ascii="Arial,Bold" w:eastAsia="Times New Roman" w:hAnsi="Arial,Bold" w:cs="Arial,Bold"/>
          <w:bCs/>
          <w:lang w:eastAsia="en-GB"/>
        </w:rPr>
        <w:t>feature</w:t>
      </w:r>
      <w:r w:rsidRPr="00693533">
        <w:rPr>
          <w:rFonts w:eastAsia="Times New Roman" w:cs="Arial"/>
          <w:lang w:eastAsia="en-GB"/>
        </w:rPr>
        <w:t xml:space="preserve"> </w:t>
      </w:r>
      <w:r w:rsidRPr="00693533">
        <w:rPr>
          <w:rFonts w:ascii="Arial,Bold" w:eastAsia="Times New Roman" w:hAnsi="Arial,Bold" w:cs="Arial,Bold"/>
          <w:bCs/>
          <w:lang w:eastAsia="en-GB"/>
        </w:rPr>
        <w:t>type,</w:t>
      </w:r>
      <w:r w:rsidRPr="00693533">
        <w:rPr>
          <w:rFonts w:ascii="Arial,Bold" w:eastAsia="Times New Roman" w:hAnsi="Arial,Bold" w:cs="Arial,Bold"/>
          <w:b/>
          <w:bCs/>
          <w:lang w:eastAsia="en-GB"/>
        </w:rPr>
        <w:t xml:space="preserve"> </w:t>
      </w:r>
      <w:r w:rsidRPr="00693533">
        <w:rPr>
          <w:rFonts w:eastAsia="Times New Roman" w:cs="Arial"/>
          <w:lang w:eastAsia="en-GB"/>
        </w:rPr>
        <w:t>is located physically within a larger dataset.</w:t>
      </w:r>
      <w:r w:rsidR="00EE3367" w:rsidRPr="00693533">
        <w:rPr>
          <w:rFonts w:eastAsia="Times New Roman" w:cs="Arial"/>
          <w:lang w:eastAsia="en-GB"/>
        </w:rPr>
        <w:t xml:space="preserve"> </w:t>
      </w:r>
      <w:r w:rsidRPr="00693533">
        <w:rPr>
          <w:rFonts w:eastAsia="Times New Roman" w:cs="Arial"/>
          <w:lang w:eastAsia="en-GB"/>
        </w:rPr>
        <w:t>Theoretically, a dataset may be as small as a single feature contained within a larger dataset.</w:t>
      </w:r>
      <w:r w:rsidR="00EE3367" w:rsidRPr="00693533">
        <w:rPr>
          <w:rFonts w:eastAsia="Times New Roman" w:cs="Arial"/>
          <w:lang w:eastAsia="en-GB"/>
        </w:rPr>
        <w:t xml:space="preserve"> </w:t>
      </w:r>
      <w:r w:rsidRPr="00693533">
        <w:rPr>
          <w:rFonts w:eastAsia="Times New Roman" w:cs="Arial"/>
          <w:lang w:eastAsia="en-GB"/>
        </w:rPr>
        <w:t>A hardcopy map or chart may be considered a dataset.</w:t>
      </w:r>
    </w:p>
    <w:p w14:paraId="05D06364" w14:textId="6D1CE774" w:rsidR="002560B5" w:rsidRPr="000A19BF" w:rsidRDefault="002560B5" w:rsidP="00C128E3">
      <w:pPr>
        <w:spacing w:after="0" w:line="240" w:lineRule="auto"/>
        <w:rPr>
          <w:b/>
          <w:lang w:val="en-AU" w:eastAsia="en-GB"/>
        </w:rPr>
      </w:pPr>
      <w:r w:rsidRPr="000A19BF">
        <w:rPr>
          <w:b/>
          <w:lang w:val="en-AU" w:eastAsia="en-GB"/>
        </w:rPr>
        <w:t>Datum</w:t>
      </w:r>
    </w:p>
    <w:p w14:paraId="26819B44" w14:textId="08B9C0EB" w:rsidR="002560B5" w:rsidRPr="000A19BF" w:rsidRDefault="002560B5" w:rsidP="00C128E3">
      <w:pPr>
        <w:tabs>
          <w:tab w:val="left" w:pos="2811"/>
        </w:tabs>
        <w:spacing w:after="120" w:line="240" w:lineRule="auto"/>
        <w:rPr>
          <w:lang w:val="en-AU"/>
        </w:rPr>
      </w:pPr>
      <w:r w:rsidRPr="000A19BF">
        <w:rPr>
          <w:lang w:val="en-AU"/>
        </w:rPr>
        <w:t xml:space="preserve">Parameter or set of parameters that define the position of the origin, the scale, and the orientation of a </w:t>
      </w:r>
      <w:r w:rsidRPr="000A19BF">
        <w:rPr>
          <w:b/>
          <w:lang w:val="en-AU"/>
        </w:rPr>
        <w:t>coordinate</w:t>
      </w:r>
      <w:r w:rsidRPr="000A19BF">
        <w:rPr>
          <w:lang w:val="en-AU"/>
        </w:rPr>
        <w:t xml:space="preserve"> system.</w:t>
      </w:r>
    </w:p>
    <w:p w14:paraId="5176C3FA" w14:textId="77777777" w:rsidR="00E73EDF" w:rsidRPr="000A19BF" w:rsidRDefault="007653F1" w:rsidP="00C128E3">
      <w:pPr>
        <w:spacing w:after="0" w:line="240" w:lineRule="auto"/>
      </w:pPr>
      <w:bookmarkStart w:id="63" w:name="_Toc368904923"/>
      <w:bookmarkStart w:id="64" w:name="_Toc412540097"/>
      <w:bookmarkStart w:id="65" w:name="_Toc392576960"/>
      <w:bookmarkStart w:id="66" w:name="_Toc439685231"/>
      <w:r w:rsidRPr="000A19BF">
        <w:rPr>
          <w:b/>
        </w:rPr>
        <w:t>Display Priority</w:t>
      </w:r>
      <w:bookmarkEnd w:id="63"/>
      <w:bookmarkEnd w:id="64"/>
      <w:bookmarkEnd w:id="65"/>
      <w:bookmarkEnd w:id="66"/>
    </w:p>
    <w:p w14:paraId="544930BA" w14:textId="19949B20" w:rsidR="00E73EDF" w:rsidRPr="00693533" w:rsidRDefault="005F185E"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r w:rsidRPr="00FA7F13">
        <w:t xml:space="preserve">Display priorities control the order in which the output of the portrayal functions is processed by the rendering engine. Priorities with smaller numerical values will be processed first. Instructions which have equal display priority must be ordered so that area instructions are rendered first, followed by line instructions, then point instructions, and lastly text instructions. If the display priority is equal among the </w:t>
      </w:r>
      <w:r w:rsidRPr="00FA7F13">
        <w:lastRenderedPageBreak/>
        <w:t>same type of instruction (area, line, point, or text) some other neutral criterion must be used to order the instructions.</w:t>
      </w:r>
    </w:p>
    <w:p w14:paraId="16DF206C" w14:textId="77777777" w:rsidR="00E73EDF" w:rsidRPr="00693533" w:rsidRDefault="007653F1" w:rsidP="00C128E3">
      <w:pPr>
        <w:spacing w:after="0" w:line="240" w:lineRule="auto"/>
      </w:pPr>
      <w:bookmarkStart w:id="67" w:name="_Toc368904924"/>
      <w:bookmarkStart w:id="68" w:name="_Toc392576961"/>
      <w:bookmarkStart w:id="69" w:name="_Toc412540098"/>
      <w:bookmarkStart w:id="70" w:name="_Toc439685232"/>
      <w:r w:rsidRPr="00693533">
        <w:rPr>
          <w:b/>
        </w:rPr>
        <w:t>ECDIS</w:t>
      </w:r>
      <w:bookmarkEnd w:id="67"/>
      <w:bookmarkEnd w:id="68"/>
      <w:bookmarkEnd w:id="69"/>
      <w:bookmarkEnd w:id="70"/>
    </w:p>
    <w:p w14:paraId="08EB8257" w14:textId="750FD7FD" w:rsidR="00E73EDF" w:rsidRPr="00693533" w:rsidRDefault="007653F1" w:rsidP="00C128E3">
      <w:pPr>
        <w:spacing w:after="120" w:line="240" w:lineRule="auto"/>
        <w:rPr>
          <w:rFonts w:cs="Arial"/>
        </w:rPr>
      </w:pPr>
      <w:r w:rsidRPr="00693533">
        <w:rPr>
          <w:rFonts w:cs="Arial"/>
        </w:rPr>
        <w:t>A navigation information system which with adequate back-up arrangements can be accepted as complying with the up-to-date chart required by regulations V/19 and V/27 of the 1974 SOLAS Convention, as amended, by displaying selected information from a System Electronic Navigational Chart (</w:t>
      </w:r>
      <w:r w:rsidR="005F185E">
        <w:rPr>
          <w:rFonts w:cs="Arial"/>
        </w:rPr>
        <w:t>System Database</w:t>
      </w:r>
      <w:r w:rsidRPr="00693533">
        <w:rPr>
          <w:rFonts w:cs="Arial"/>
        </w:rPr>
        <w:t>) with positional information from navigation sensors to assist the Mariner in route planning and route monitoring, and if required display additional navigation-related information.</w:t>
      </w:r>
    </w:p>
    <w:p w14:paraId="4DF3F26F" w14:textId="77777777" w:rsidR="00E73EDF" w:rsidRPr="00693533" w:rsidRDefault="007653F1" w:rsidP="00C128E3">
      <w:pPr>
        <w:keepNext/>
        <w:keepLines/>
        <w:spacing w:after="0" w:line="240" w:lineRule="auto"/>
        <w:jc w:val="left"/>
      </w:pPr>
      <w:bookmarkStart w:id="71" w:name="_Toc368904925"/>
      <w:bookmarkStart w:id="72" w:name="_Toc439685233"/>
      <w:bookmarkStart w:id="73" w:name="_Toc412540099"/>
      <w:bookmarkStart w:id="74" w:name="_Toc392576962"/>
      <w:r w:rsidRPr="00693533">
        <w:rPr>
          <w:b/>
        </w:rPr>
        <w:t>ECDIS Chart 1</w:t>
      </w:r>
      <w:bookmarkEnd w:id="71"/>
      <w:bookmarkEnd w:id="72"/>
      <w:bookmarkEnd w:id="73"/>
      <w:bookmarkEnd w:id="74"/>
    </w:p>
    <w:p w14:paraId="22A87A52" w14:textId="2BF48D95" w:rsidR="00E73EDF" w:rsidRDefault="007653F1" w:rsidP="00C128E3">
      <w:pPr>
        <w:spacing w:after="120" w:line="240" w:lineRule="auto"/>
        <w:rPr>
          <w:rFonts w:cs="Arial"/>
        </w:rPr>
      </w:pPr>
      <w:r w:rsidRPr="00693533">
        <w:rPr>
          <w:rFonts w:cs="Arial"/>
        </w:rPr>
        <w:t xml:space="preserve">An ECDIS version of INT 1, including all symbols, line styles and colour coding used for chart presentation. </w:t>
      </w:r>
      <w:r w:rsidR="00EE3367" w:rsidRPr="00693533">
        <w:rPr>
          <w:rFonts w:cs="Arial"/>
        </w:rPr>
        <w:t xml:space="preserve"> </w:t>
      </w:r>
      <w:r w:rsidRPr="00693533">
        <w:rPr>
          <w:rFonts w:cs="Arial"/>
        </w:rPr>
        <w:t xml:space="preserve">Intended for the Mariner for both familiarization with ECDIS and to look up specific symbols. </w:t>
      </w:r>
    </w:p>
    <w:p w14:paraId="1042C40D" w14:textId="3350C292" w:rsidR="001758C2" w:rsidRPr="00693533" w:rsidRDefault="001758C2" w:rsidP="00C128E3">
      <w:pPr>
        <w:spacing w:after="0" w:line="240" w:lineRule="auto"/>
        <w:jc w:val="left"/>
      </w:pPr>
      <w:r>
        <w:rPr>
          <w:b/>
        </w:rPr>
        <w:t>Emergency Alarm</w:t>
      </w:r>
    </w:p>
    <w:p w14:paraId="6C67DC98" w14:textId="153B401A" w:rsidR="001758C2" w:rsidRDefault="001758C2" w:rsidP="00C128E3">
      <w:pPr>
        <w:spacing w:after="120" w:line="240" w:lineRule="auto"/>
        <w:rPr>
          <w:rFonts w:cs="Arial"/>
        </w:rPr>
      </w:pPr>
      <w:r w:rsidRPr="004E17D6">
        <w:rPr>
          <w:rFonts w:cs="Arial"/>
          <w:lang w:val="en-AU"/>
        </w:rPr>
        <w:t xml:space="preserve">(MSC.302/A) </w:t>
      </w:r>
      <w:r w:rsidR="00C112FC">
        <w:rPr>
          <w:rFonts w:cs="Arial"/>
          <w:lang w:val="en-AU"/>
        </w:rPr>
        <w:t>high</w:t>
      </w:r>
      <w:r w:rsidR="00C112FC" w:rsidRPr="004E17D6">
        <w:rPr>
          <w:rFonts w:cs="Arial"/>
          <w:lang w:val="en-AU"/>
        </w:rPr>
        <w:t xml:space="preserve">est priority of an </w:t>
      </w:r>
      <w:r w:rsidR="00C112FC" w:rsidRPr="004E17D6">
        <w:rPr>
          <w:rFonts w:cs="Arial"/>
          <w:b/>
          <w:lang w:val="en-AU"/>
        </w:rPr>
        <w:t>alert</w:t>
      </w:r>
      <w:r w:rsidR="00C112FC" w:rsidRPr="004E17D6">
        <w:rPr>
          <w:rFonts w:cs="Arial"/>
          <w:lang w:val="en-AU"/>
        </w:rPr>
        <w:t xml:space="preserve">. </w:t>
      </w:r>
      <w:r w:rsidR="00C112FC">
        <w:rPr>
          <w:rFonts w:cs="Arial"/>
        </w:rPr>
        <w:t>A</w:t>
      </w:r>
      <w:r w:rsidRPr="001758C2">
        <w:rPr>
          <w:rFonts w:cs="Arial"/>
        </w:rPr>
        <w:t xml:space="preserve"> condition presenting an immediate danger to human life or to the ship and its machinery exists and that immediate action must be taken.</w:t>
      </w:r>
      <w:r w:rsidRPr="00693533">
        <w:rPr>
          <w:rFonts w:cs="Arial"/>
        </w:rPr>
        <w:t xml:space="preserve"> </w:t>
      </w:r>
    </w:p>
    <w:p w14:paraId="4ACD0A70" w14:textId="77777777" w:rsidR="00E73EDF" w:rsidRPr="00693533" w:rsidRDefault="007653F1" w:rsidP="00C128E3">
      <w:pPr>
        <w:spacing w:after="0" w:line="240" w:lineRule="auto"/>
        <w:rPr>
          <w:b/>
          <w:lang w:eastAsia="en-GB"/>
        </w:rPr>
      </w:pPr>
      <w:r w:rsidRPr="00693533">
        <w:rPr>
          <w:b/>
          <w:lang w:eastAsia="en-GB"/>
        </w:rPr>
        <w:t>ENC</w:t>
      </w:r>
    </w:p>
    <w:p w14:paraId="371650F7" w14:textId="39290F87" w:rsidR="00E73EDF" w:rsidRDefault="007653F1" w:rsidP="00C128E3">
      <w:pPr>
        <w:autoSpaceDE w:val="0"/>
        <w:autoSpaceDN w:val="0"/>
        <w:adjustRightInd w:val="0"/>
        <w:spacing w:after="120" w:line="240" w:lineRule="auto"/>
      </w:pPr>
      <w:r w:rsidRPr="000A19BF">
        <w:t xml:space="preserve">The </w:t>
      </w:r>
      <w:r w:rsidRPr="000A19BF">
        <w:rPr>
          <w:b/>
        </w:rPr>
        <w:t>dataset</w:t>
      </w:r>
      <w:r w:rsidRPr="000A19BF">
        <w:t xml:space="preserve">, standardized as to content, structure and format, issued for use with </w:t>
      </w:r>
      <w:r w:rsidRPr="000A19BF">
        <w:rPr>
          <w:b/>
        </w:rPr>
        <w:t>ECDIS</w:t>
      </w:r>
      <w:r w:rsidRPr="000A19BF">
        <w:t xml:space="preserve"> by or on the authority of a Government authorized Hydrographic Office or other relevant government institution, an</w:t>
      </w:r>
      <w:r w:rsidR="00713FAD">
        <w:t xml:space="preserve">d conforming to IHO standards. </w:t>
      </w:r>
      <w:r w:rsidRPr="000A19BF">
        <w:t>The ENC contains all the chart information necessary for safe navigation and may contain supplementary information in addition to that contained in the paper chart which may be considered necessary for safe navigation.</w:t>
      </w:r>
    </w:p>
    <w:p w14:paraId="493B88D7" w14:textId="14D79AA0" w:rsidR="00CF7858" w:rsidRDefault="00CF7858" w:rsidP="00802D18">
      <w:pPr>
        <w:autoSpaceDE w:val="0"/>
        <w:autoSpaceDN w:val="0"/>
        <w:adjustRightInd w:val="0"/>
        <w:spacing w:after="0" w:line="240" w:lineRule="auto"/>
        <w:rPr>
          <w:b/>
        </w:rPr>
      </w:pPr>
      <w:r>
        <w:rPr>
          <w:b/>
        </w:rPr>
        <w:t>ENDS</w:t>
      </w:r>
    </w:p>
    <w:p w14:paraId="0BFD70A8" w14:textId="4E034DA6" w:rsidR="00CF7858" w:rsidRPr="00CF7858" w:rsidRDefault="00CF7858" w:rsidP="00C128E3">
      <w:pPr>
        <w:autoSpaceDE w:val="0"/>
        <w:autoSpaceDN w:val="0"/>
        <w:adjustRightInd w:val="0"/>
        <w:spacing w:after="120" w:line="240" w:lineRule="auto"/>
      </w:pPr>
      <w:r>
        <w:t>A</w:t>
      </w:r>
      <w:r w:rsidRPr="00802D18">
        <w:t xml:space="preserve"> special-purpose database compiled from nautical chart and nautical publication data, standardized as to content, structure and format, issued for use with </w:t>
      </w:r>
      <w:r w:rsidRPr="00802D18">
        <w:rPr>
          <w:b/>
        </w:rPr>
        <w:t>ECDIS</w:t>
      </w:r>
      <w:r w:rsidRPr="00802D18">
        <w:t xml:space="preserve"> by or on the authority of a </w:t>
      </w:r>
      <w:r w:rsidR="00E27C80">
        <w:t>G</w:t>
      </w:r>
      <w:r w:rsidRPr="00802D18">
        <w:t xml:space="preserve">overnment, authorized </w:t>
      </w:r>
      <w:r w:rsidR="00E27C80">
        <w:t>H</w:t>
      </w:r>
      <w:r w:rsidRPr="00802D18">
        <w:t xml:space="preserve">ydrographic </w:t>
      </w:r>
      <w:r w:rsidR="00E27C80">
        <w:t>O</w:t>
      </w:r>
      <w:r w:rsidRPr="00802D18">
        <w:t xml:space="preserve">ffice or other relevant government institution, and conforming to IHO standards; and, which is designed to meet the requirement of marine navigation and the nautical charts and nautical publications carriage requirements in SOLAS regulations V/19 and V/27. The navigational base layer of ENDS is the </w:t>
      </w:r>
      <w:r w:rsidR="00E27C80">
        <w:t>E</w:t>
      </w:r>
      <w:r w:rsidRPr="00802D18">
        <w:t xml:space="preserve">lectronic </w:t>
      </w:r>
      <w:r w:rsidR="00E27C80">
        <w:t>N</w:t>
      </w:r>
      <w:r w:rsidRPr="00802D18">
        <w:t xml:space="preserve">avigational </w:t>
      </w:r>
      <w:r w:rsidR="00E27C80">
        <w:t>C</w:t>
      </w:r>
      <w:r w:rsidRPr="00802D18">
        <w:t>hart (</w:t>
      </w:r>
      <w:r w:rsidRPr="00802D18">
        <w:rPr>
          <w:b/>
        </w:rPr>
        <w:t>ENC</w:t>
      </w:r>
      <w:r w:rsidRPr="00802D18">
        <w:t>).</w:t>
      </w:r>
    </w:p>
    <w:p w14:paraId="7F292215" w14:textId="6DC945EA" w:rsidR="00EE117D" w:rsidRPr="000A19BF" w:rsidRDefault="00EE117D" w:rsidP="00C128E3">
      <w:pPr>
        <w:autoSpaceDE w:val="0"/>
        <w:autoSpaceDN w:val="0"/>
        <w:adjustRightInd w:val="0"/>
        <w:spacing w:after="0" w:line="240" w:lineRule="auto"/>
        <w:rPr>
          <w:b/>
          <w:lang w:val="en-AU"/>
        </w:rPr>
      </w:pPr>
      <w:r w:rsidRPr="000A19BF">
        <w:rPr>
          <w:b/>
          <w:lang w:val="en-AU"/>
        </w:rPr>
        <w:t>Enumeration</w:t>
      </w:r>
    </w:p>
    <w:p w14:paraId="680D7A36" w14:textId="66FE680B" w:rsidR="00EE117D" w:rsidRPr="000A19BF" w:rsidRDefault="00EE117D" w:rsidP="00C128E3">
      <w:pPr>
        <w:autoSpaceDE w:val="0"/>
        <w:autoSpaceDN w:val="0"/>
        <w:adjustRightInd w:val="0"/>
        <w:spacing w:after="120" w:line="240" w:lineRule="auto"/>
        <w:rPr>
          <w:lang w:val="en-AU"/>
        </w:rPr>
      </w:pPr>
      <w:r w:rsidRPr="000A19BF">
        <w:rPr>
          <w:lang w:val="en-AU"/>
        </w:rPr>
        <w:t xml:space="preserve">A fixed list of valid identifiers of named literal values. </w:t>
      </w:r>
      <w:r w:rsidRPr="000A19BF">
        <w:rPr>
          <w:b/>
          <w:lang w:val="en-AU"/>
        </w:rPr>
        <w:t>Attributes</w:t>
      </w:r>
      <w:r w:rsidRPr="000A19BF">
        <w:rPr>
          <w:lang w:val="en-AU"/>
        </w:rPr>
        <w:t xml:space="preserve"> of an </w:t>
      </w:r>
      <w:del w:id="75" w:author="Jeff Wootton" w:date="2024-10-30T11:49:00Z" w16du:dateUtc="2024-10-30T10:49:00Z">
        <w:r w:rsidRPr="000A19BF" w:rsidDel="00017D75">
          <w:rPr>
            <w:lang w:val="en-AU"/>
          </w:rPr>
          <w:delText xml:space="preserve">enumerated </w:delText>
        </w:r>
      </w:del>
      <w:ins w:id="76" w:author="Jeff Wootton" w:date="2024-10-30T11:49:00Z" w16du:dateUtc="2024-10-30T10:49:00Z">
        <w:r w:rsidR="00017D75" w:rsidRPr="000A19BF">
          <w:rPr>
            <w:lang w:val="en-AU"/>
          </w:rPr>
          <w:t>enumerat</w:t>
        </w:r>
        <w:r w:rsidR="00017D75">
          <w:rPr>
            <w:lang w:val="en-AU"/>
          </w:rPr>
          <w:t>ion</w:t>
        </w:r>
        <w:r w:rsidR="00017D75" w:rsidRPr="000A19BF">
          <w:rPr>
            <w:lang w:val="en-AU"/>
          </w:rPr>
          <w:t xml:space="preserve"> </w:t>
        </w:r>
      </w:ins>
      <w:r w:rsidRPr="000A19BF">
        <w:rPr>
          <w:lang w:val="en-AU"/>
        </w:rPr>
        <w:t>type may only take values from this list.</w:t>
      </w:r>
    </w:p>
    <w:p w14:paraId="4C49AFB8" w14:textId="77777777" w:rsidR="00E73EDF" w:rsidRPr="004E17D6" w:rsidRDefault="007653F1" w:rsidP="00C128E3">
      <w:pPr>
        <w:autoSpaceDE w:val="0"/>
        <w:autoSpaceDN w:val="0"/>
        <w:adjustRightInd w:val="0"/>
        <w:spacing w:after="0" w:line="240" w:lineRule="auto"/>
        <w:rPr>
          <w:b/>
        </w:rPr>
      </w:pPr>
      <w:r w:rsidRPr="004E17D6">
        <w:rPr>
          <w:b/>
        </w:rPr>
        <w:t>Feature</w:t>
      </w:r>
    </w:p>
    <w:p w14:paraId="41E70BF9" w14:textId="5FE85B47" w:rsidR="00E73EDF" w:rsidRPr="00693533" w:rsidRDefault="007653F1" w:rsidP="00C128E3">
      <w:pPr>
        <w:autoSpaceDE w:val="0"/>
        <w:autoSpaceDN w:val="0"/>
        <w:adjustRightInd w:val="0"/>
        <w:spacing w:after="60" w:line="240" w:lineRule="auto"/>
      </w:pPr>
      <w:r w:rsidRPr="00693533">
        <w:t>Abstraction of real world phenomena</w:t>
      </w:r>
      <w:r w:rsidR="002560B5" w:rsidRPr="00693533">
        <w:t>.</w:t>
      </w:r>
    </w:p>
    <w:p w14:paraId="72A45658" w14:textId="691A403F" w:rsidR="00E73EDF" w:rsidRPr="00693533" w:rsidRDefault="007653F1" w:rsidP="00C128E3">
      <w:pPr>
        <w:autoSpaceDE w:val="0"/>
        <w:autoSpaceDN w:val="0"/>
        <w:adjustRightInd w:val="0"/>
        <w:spacing w:after="60" w:line="240" w:lineRule="auto"/>
      </w:pPr>
      <w:r w:rsidRPr="00693533">
        <w:t>NOTE</w:t>
      </w:r>
      <w:r w:rsidR="00713FAD">
        <w:t xml:space="preserve">: </w:t>
      </w:r>
      <w:r w:rsidRPr="00693533">
        <w:t>A feature may occur as a type or an instance.</w:t>
      </w:r>
      <w:r w:rsidR="00953516" w:rsidRPr="00693533">
        <w:t xml:space="preserve"> </w:t>
      </w:r>
      <w:r w:rsidRPr="00693533">
        <w:t>Feature type or feature instance should be used when only one is meant.</w:t>
      </w:r>
    </w:p>
    <w:p w14:paraId="53346E15" w14:textId="69DF2C96" w:rsidR="00E73EDF" w:rsidRPr="00693533" w:rsidRDefault="007653F1" w:rsidP="00C128E3">
      <w:pPr>
        <w:autoSpaceDE w:val="0"/>
        <w:autoSpaceDN w:val="0"/>
        <w:adjustRightInd w:val="0"/>
        <w:spacing w:after="120" w:line="240" w:lineRule="auto"/>
      </w:pPr>
      <w:r w:rsidRPr="00693533">
        <w:t>EXAMPLE</w:t>
      </w:r>
      <w:r w:rsidR="00713FAD">
        <w:t xml:space="preserve">: </w:t>
      </w:r>
      <w:r w:rsidRPr="00693533">
        <w:t>The phenomenon named ‘London Eye’ may be classified as a feature instance with other phenomena into a feature type ‘landmark’</w:t>
      </w:r>
    </w:p>
    <w:p w14:paraId="0E1A92A0" w14:textId="464B1B3A" w:rsidR="002560B5" w:rsidRPr="0076198D" w:rsidRDefault="002560B5" w:rsidP="00C128E3">
      <w:pPr>
        <w:keepNext/>
        <w:keepLines/>
        <w:spacing w:after="0" w:line="240" w:lineRule="auto"/>
        <w:rPr>
          <w:b/>
          <w:lang w:val="en-AU" w:eastAsia="en-GB"/>
        </w:rPr>
      </w:pPr>
      <w:r w:rsidRPr="0076198D">
        <w:rPr>
          <w:b/>
          <w:lang w:val="en-AU" w:eastAsia="en-GB"/>
        </w:rPr>
        <w:t>Feature Association</w:t>
      </w:r>
    </w:p>
    <w:p w14:paraId="2C77BA00" w14:textId="07F273C7" w:rsidR="002560B5" w:rsidRPr="0076198D" w:rsidRDefault="0080400F" w:rsidP="00C128E3">
      <w:pPr>
        <w:tabs>
          <w:tab w:val="left" w:pos="2811"/>
        </w:tabs>
        <w:spacing w:after="120" w:line="240" w:lineRule="auto"/>
        <w:rPr>
          <w:lang w:val="en-AU"/>
        </w:rPr>
      </w:pPr>
      <w:r w:rsidRPr="0076198D">
        <w:rPr>
          <w:b/>
          <w:lang w:val="en-AU"/>
        </w:rPr>
        <w:t>Relationship</w:t>
      </w:r>
      <w:r w:rsidRPr="0076198D">
        <w:rPr>
          <w:lang w:val="en-AU"/>
        </w:rPr>
        <w:t xml:space="preserve"> that links instances of one </w:t>
      </w:r>
      <w:r w:rsidRPr="0076198D">
        <w:rPr>
          <w:b/>
          <w:lang w:val="en-AU"/>
        </w:rPr>
        <w:t>feature</w:t>
      </w:r>
      <w:r w:rsidRPr="0076198D">
        <w:rPr>
          <w:lang w:val="en-AU"/>
        </w:rPr>
        <w:t xml:space="preserve"> type with instances of the same or a different </w:t>
      </w:r>
      <w:r w:rsidRPr="0076198D">
        <w:rPr>
          <w:b/>
          <w:lang w:val="en-AU"/>
        </w:rPr>
        <w:t>feature</w:t>
      </w:r>
      <w:r w:rsidRPr="0076198D">
        <w:rPr>
          <w:lang w:val="en-AU"/>
        </w:rPr>
        <w:t xml:space="preserve"> type</w:t>
      </w:r>
      <w:r w:rsidR="002560B5" w:rsidRPr="0076198D">
        <w:rPr>
          <w:lang w:val="en-AU"/>
        </w:rPr>
        <w:t>.</w:t>
      </w:r>
    </w:p>
    <w:p w14:paraId="6002E753" w14:textId="7F93CE5B" w:rsidR="0080400F" w:rsidRPr="0076198D" w:rsidRDefault="0080400F" w:rsidP="00C128E3">
      <w:pPr>
        <w:keepNext/>
        <w:keepLines/>
        <w:spacing w:after="0" w:line="240" w:lineRule="auto"/>
        <w:jc w:val="left"/>
        <w:rPr>
          <w:lang w:val="en-AU" w:eastAsia="en-GB"/>
        </w:rPr>
      </w:pPr>
      <w:bookmarkStart w:id="77" w:name="_Toc346149784"/>
      <w:bookmarkStart w:id="78" w:name="_Toc412540100"/>
      <w:bookmarkStart w:id="79" w:name="_Toc346156158"/>
      <w:bookmarkStart w:id="80" w:name="_Toc392576963"/>
      <w:bookmarkStart w:id="81" w:name="_Toc348447688"/>
      <w:bookmarkStart w:id="82" w:name="_Toc368904926"/>
      <w:bookmarkStart w:id="83" w:name="_Toc439685234"/>
      <w:r w:rsidRPr="0076198D">
        <w:rPr>
          <w:b/>
          <w:lang w:val="en-AU" w:eastAsia="en-GB"/>
        </w:rPr>
        <w:t>Feature Attribute</w:t>
      </w:r>
    </w:p>
    <w:p w14:paraId="6A7148D8" w14:textId="4983CF14" w:rsidR="0080400F" w:rsidRPr="000A19BF" w:rsidRDefault="0080400F" w:rsidP="00C128E3">
      <w:pPr>
        <w:spacing w:after="60" w:line="240" w:lineRule="auto"/>
        <w:rPr>
          <w:rFonts w:cs="Arial"/>
          <w:lang w:val="en-AU" w:eastAsia="en-GB"/>
        </w:rPr>
      </w:pPr>
      <w:r w:rsidRPr="000A19BF">
        <w:rPr>
          <w:rFonts w:cs="Arial"/>
          <w:lang w:val="en-AU" w:eastAsia="en-GB"/>
        </w:rPr>
        <w:t xml:space="preserve">Characteristic of a </w:t>
      </w:r>
      <w:r w:rsidRPr="000A19BF">
        <w:rPr>
          <w:rFonts w:cs="Arial"/>
          <w:b/>
          <w:lang w:val="en-AU" w:eastAsia="en-GB"/>
        </w:rPr>
        <w:t>feature</w:t>
      </w:r>
      <w:r w:rsidRPr="000A19BF">
        <w:rPr>
          <w:rFonts w:cs="Arial"/>
          <w:lang w:val="en-AU" w:eastAsia="en-GB"/>
        </w:rPr>
        <w:t>.</w:t>
      </w:r>
    </w:p>
    <w:p w14:paraId="170483AD" w14:textId="0498DB38" w:rsidR="0080400F" w:rsidRPr="000A19BF" w:rsidRDefault="0080400F"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may occur as a type or an instance.</w:t>
      </w:r>
      <w:r w:rsidR="00953516" w:rsidRPr="000A19BF">
        <w:rPr>
          <w:rFonts w:cs="Arial"/>
          <w:lang w:val="en-AU" w:eastAsia="en-GB"/>
        </w:rPr>
        <w:t xml:space="preserve"> </w:t>
      </w:r>
      <w:r w:rsidR="008D2F07" w:rsidRPr="000A19BF">
        <w:rPr>
          <w:rFonts w:cs="Arial"/>
          <w:lang w:val="en-AU" w:eastAsia="en-GB"/>
        </w:rPr>
        <w:t>Feature attribute type or feature attribute instance is used when only one is meant</w:t>
      </w:r>
      <w:r w:rsidRPr="000A19BF">
        <w:rPr>
          <w:rFonts w:cs="Arial"/>
          <w:lang w:val="en-AU" w:eastAsia="en-GB"/>
        </w:rPr>
        <w:t>.</w:t>
      </w:r>
    </w:p>
    <w:p w14:paraId="233C4B55" w14:textId="771EA039" w:rsidR="0080400F" w:rsidRPr="000A19BF" w:rsidRDefault="0080400F"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type has a name, a </w:t>
      </w:r>
      <w:r w:rsidR="008D2F07" w:rsidRPr="00B653D6">
        <w:rPr>
          <w:rFonts w:cs="Arial"/>
          <w:lang w:val="en-AU" w:eastAsia="en-GB"/>
        </w:rPr>
        <w:t>data type</w:t>
      </w:r>
      <w:r w:rsidR="008D2F07" w:rsidRPr="000A19BF">
        <w:rPr>
          <w:rFonts w:cs="Arial"/>
          <w:lang w:val="en-AU" w:eastAsia="en-GB"/>
        </w:rPr>
        <w:t xml:space="preserve"> and a domain associated to it.</w:t>
      </w:r>
      <w:r w:rsidR="00953516"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instance has an attribute value taken from the value domain of the feature </w:t>
      </w:r>
      <w:r w:rsidR="008D2F07" w:rsidRPr="00B653D6">
        <w:rPr>
          <w:rFonts w:cs="Arial"/>
          <w:lang w:val="en-AU" w:eastAsia="en-GB"/>
        </w:rPr>
        <w:t>attribute</w:t>
      </w:r>
      <w:r w:rsidR="008D2F07" w:rsidRPr="000A19BF">
        <w:rPr>
          <w:rFonts w:cs="Arial"/>
          <w:lang w:val="en-AU" w:eastAsia="en-GB"/>
        </w:rPr>
        <w:t xml:space="preserve"> type.</w:t>
      </w:r>
    </w:p>
    <w:p w14:paraId="53CD460E" w14:textId="12E6EE57" w:rsidR="008D2F07" w:rsidRPr="000A19BF" w:rsidRDefault="008D2F07"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In a </w:t>
      </w:r>
      <w:r w:rsidR="00B653D6" w:rsidRPr="00B653D6">
        <w:rPr>
          <w:rFonts w:cs="Arial"/>
          <w:lang w:val="en-AU" w:eastAsia="en-GB"/>
        </w:rPr>
        <w:t>Feature Catalogue</w:t>
      </w:r>
      <w:r w:rsidRPr="000A19BF">
        <w:rPr>
          <w:rFonts w:cs="Arial"/>
          <w:lang w:val="en-AU" w:eastAsia="en-GB"/>
        </w:rPr>
        <w:t xml:space="preserve">, a feature </w:t>
      </w:r>
      <w:r w:rsidRPr="00B653D6">
        <w:rPr>
          <w:rFonts w:cs="Arial"/>
          <w:lang w:val="en-AU" w:eastAsia="en-GB"/>
        </w:rPr>
        <w:t>attribute</w:t>
      </w:r>
      <w:r w:rsidRPr="000A19BF">
        <w:rPr>
          <w:rFonts w:cs="Arial"/>
          <w:lang w:val="en-AU" w:eastAsia="en-GB"/>
        </w:rPr>
        <w:t xml:space="preserve"> may include a value domain but does not specify </w:t>
      </w:r>
      <w:r w:rsidRPr="00B653D6">
        <w:rPr>
          <w:rFonts w:cs="Arial"/>
          <w:lang w:val="en-AU" w:eastAsia="en-GB"/>
        </w:rPr>
        <w:t>attribute</w:t>
      </w:r>
      <w:r w:rsidRPr="000A19BF">
        <w:rPr>
          <w:rFonts w:cs="Arial"/>
          <w:lang w:val="en-AU" w:eastAsia="en-GB"/>
        </w:rPr>
        <w:t xml:space="preserve"> values for feature instances.</w:t>
      </w:r>
    </w:p>
    <w:p w14:paraId="5B22BA4B" w14:textId="3644DD29" w:rsidR="0080400F" w:rsidRPr="000A19BF" w:rsidRDefault="0080400F" w:rsidP="00C128E3">
      <w:pPr>
        <w:spacing w:after="60" w:line="240" w:lineRule="auto"/>
        <w:rPr>
          <w:rFonts w:cs="Arial"/>
          <w:lang w:val="en-AU" w:eastAsia="en-GB"/>
        </w:rPr>
      </w:pPr>
      <w:r w:rsidRPr="000A19BF">
        <w:rPr>
          <w:rFonts w:cs="Arial"/>
          <w:lang w:val="en-AU" w:eastAsia="en-GB"/>
        </w:rPr>
        <w:t>EXAMPLE</w:t>
      </w:r>
      <w:r w:rsidR="008D2F07" w:rsidRPr="000A19BF">
        <w:rPr>
          <w:rFonts w:cs="Arial"/>
          <w:lang w:val="en-AU" w:eastAsia="en-GB"/>
        </w:rPr>
        <w:t xml:space="preserve"> 1</w:t>
      </w:r>
      <w:r w:rsidR="00713FAD">
        <w:rPr>
          <w:rFonts w:cs="Arial"/>
          <w:lang w:val="en-AU" w:eastAsia="en-GB"/>
        </w:rPr>
        <w:t xml:space="preserve">: </w:t>
      </w:r>
      <w:r w:rsidR="008D2F07" w:rsidRPr="000A19BF">
        <w:rPr>
          <w:rFonts w:cs="Arial"/>
          <w:lang w:val="en-AU" w:eastAsia="en-GB"/>
        </w:rPr>
        <w:t xml:space="preserve">A feature attribute named </w:t>
      </w:r>
      <w:r w:rsidR="006C31D7">
        <w:rPr>
          <w:rFonts w:cs="Arial"/>
          <w:i/>
          <w:iCs/>
          <w:lang w:val="en-AU" w:eastAsia="en-GB"/>
        </w:rPr>
        <w:t>communication channel</w:t>
      </w:r>
      <w:r w:rsidR="008D2F07" w:rsidRPr="000A19BF">
        <w:rPr>
          <w:rFonts w:cs="Arial"/>
          <w:i/>
          <w:iCs/>
          <w:lang w:val="en-AU" w:eastAsia="en-GB"/>
        </w:rPr>
        <w:t xml:space="preserve"> </w:t>
      </w:r>
      <w:r w:rsidR="008D2F07" w:rsidRPr="000A19BF">
        <w:rPr>
          <w:rFonts w:cs="Arial"/>
          <w:lang w:val="en-AU" w:eastAsia="en-GB"/>
        </w:rPr>
        <w:t xml:space="preserve">may have an attribute value </w:t>
      </w:r>
      <w:r w:rsidR="006C31D7">
        <w:rPr>
          <w:rFonts w:cs="Arial"/>
          <w:i/>
          <w:iCs/>
          <w:lang w:val="en-AU" w:eastAsia="en-GB"/>
        </w:rPr>
        <w:t>VHF0007</w:t>
      </w:r>
      <w:r w:rsidR="008D2F07" w:rsidRPr="000A19BF">
        <w:rPr>
          <w:rFonts w:cs="Arial"/>
          <w:i/>
          <w:iCs/>
          <w:lang w:val="en-AU" w:eastAsia="en-GB"/>
        </w:rPr>
        <w:t xml:space="preserve"> </w:t>
      </w:r>
      <w:r w:rsidR="008D2F07" w:rsidRPr="000A19BF">
        <w:rPr>
          <w:rFonts w:cs="Arial"/>
          <w:lang w:val="en-AU" w:eastAsia="en-GB"/>
        </w:rPr>
        <w:t xml:space="preserve">which belongs to the data type </w:t>
      </w:r>
      <w:r w:rsidR="008D2F07" w:rsidRPr="000A19BF">
        <w:rPr>
          <w:rFonts w:cs="Arial"/>
          <w:i/>
          <w:iCs/>
          <w:lang w:val="en-AU" w:eastAsia="en-GB"/>
        </w:rPr>
        <w:t>text</w:t>
      </w:r>
      <w:r w:rsidRPr="000A19BF">
        <w:rPr>
          <w:rFonts w:cs="Arial"/>
          <w:lang w:val="en-AU" w:eastAsia="en-GB"/>
        </w:rPr>
        <w:t xml:space="preserve">  </w:t>
      </w:r>
    </w:p>
    <w:p w14:paraId="28F1B15C" w14:textId="17FDF47B" w:rsidR="008D2F07" w:rsidRPr="000A19BF" w:rsidRDefault="00713FAD" w:rsidP="00C128E3">
      <w:pPr>
        <w:spacing w:after="120" w:line="240" w:lineRule="auto"/>
        <w:rPr>
          <w:rFonts w:cs="Arial"/>
          <w:lang w:val="en-AU" w:eastAsia="en-GB"/>
        </w:rPr>
      </w:pPr>
      <w:r>
        <w:rPr>
          <w:rFonts w:cs="Arial"/>
          <w:lang w:val="en-AU" w:eastAsia="en-GB"/>
        </w:rPr>
        <w:t xml:space="preserve">EXAMPLE 2: </w:t>
      </w:r>
      <w:r w:rsidR="008D2F07" w:rsidRPr="000A19BF">
        <w:rPr>
          <w:rFonts w:cs="Arial"/>
          <w:lang w:val="en-AU" w:eastAsia="en-GB"/>
        </w:rPr>
        <w:t xml:space="preserve">A feature attribute named </w:t>
      </w:r>
      <w:r w:rsidR="008D2F07" w:rsidRPr="000A19BF">
        <w:rPr>
          <w:rFonts w:cs="Arial"/>
          <w:i/>
          <w:iCs/>
          <w:lang w:val="en-AU" w:eastAsia="en-GB"/>
        </w:rPr>
        <w:t xml:space="preserve">length </w:t>
      </w:r>
      <w:r w:rsidR="008D2F07" w:rsidRPr="000A19BF">
        <w:rPr>
          <w:rFonts w:cs="Arial"/>
          <w:lang w:val="en-AU" w:eastAsia="en-GB"/>
        </w:rPr>
        <w:t xml:space="preserve">may have an attribute value </w:t>
      </w:r>
      <w:r w:rsidR="008D2F07" w:rsidRPr="000A19BF">
        <w:rPr>
          <w:rFonts w:cs="Arial"/>
          <w:i/>
          <w:iCs/>
          <w:lang w:val="en-AU" w:eastAsia="en-GB"/>
        </w:rPr>
        <w:t xml:space="preserve">82.4 </w:t>
      </w:r>
      <w:r w:rsidR="008D2F07" w:rsidRPr="000A19BF">
        <w:rPr>
          <w:rFonts w:cs="Arial"/>
          <w:lang w:val="en-AU" w:eastAsia="en-GB"/>
        </w:rPr>
        <w:t xml:space="preserve">which belongs to the data type </w:t>
      </w:r>
      <w:r w:rsidR="008D2F07" w:rsidRPr="000A19BF">
        <w:rPr>
          <w:rFonts w:cs="Arial"/>
          <w:i/>
          <w:iCs/>
          <w:lang w:val="en-AU" w:eastAsia="en-GB"/>
        </w:rPr>
        <w:t>real</w:t>
      </w:r>
      <w:r w:rsidR="008D2F07" w:rsidRPr="000A19BF">
        <w:rPr>
          <w:rFonts w:cs="Arial"/>
          <w:lang w:val="en-AU" w:eastAsia="en-GB"/>
        </w:rPr>
        <w:t xml:space="preserve">  </w:t>
      </w:r>
    </w:p>
    <w:p w14:paraId="5011E7C2" w14:textId="6102CAE4" w:rsidR="00FF51AB" w:rsidRPr="000A19BF" w:rsidRDefault="00FF51AB" w:rsidP="00C128E3">
      <w:pPr>
        <w:spacing w:after="0" w:line="240" w:lineRule="auto"/>
        <w:rPr>
          <w:b/>
          <w:lang w:val="en-AU" w:eastAsia="en-GB"/>
        </w:rPr>
      </w:pPr>
      <w:r w:rsidRPr="000A19BF">
        <w:rPr>
          <w:b/>
          <w:lang w:val="en-AU" w:eastAsia="en-GB"/>
        </w:rPr>
        <w:t>Feature Catalogue</w:t>
      </w:r>
    </w:p>
    <w:p w14:paraId="59F4EFF7" w14:textId="60AC214F" w:rsidR="00FF51AB" w:rsidRPr="000A19BF" w:rsidRDefault="00FF51AB" w:rsidP="00C128E3">
      <w:pPr>
        <w:tabs>
          <w:tab w:val="left" w:pos="2811"/>
        </w:tabs>
        <w:spacing w:after="120" w:line="240" w:lineRule="auto"/>
        <w:rPr>
          <w:lang w:val="en-AU"/>
        </w:rPr>
      </w:pPr>
      <w:r w:rsidRPr="000A19BF">
        <w:rPr>
          <w:lang w:val="en-AU"/>
        </w:rPr>
        <w:lastRenderedPageBreak/>
        <w:t xml:space="preserve">A catalogue containing definitions and descriptions of the </w:t>
      </w:r>
      <w:r w:rsidRPr="000A19BF">
        <w:rPr>
          <w:b/>
          <w:lang w:val="en-AU"/>
        </w:rPr>
        <w:t>feature</w:t>
      </w:r>
      <w:r w:rsidRPr="000A19BF">
        <w:rPr>
          <w:lang w:val="en-AU"/>
        </w:rPr>
        <w:t xml:space="preserve"> types, </w:t>
      </w:r>
      <w:r w:rsidRPr="000A19BF">
        <w:rPr>
          <w:b/>
          <w:lang w:val="en-AU"/>
        </w:rPr>
        <w:t>feature attributes</w:t>
      </w:r>
      <w:r w:rsidRPr="000A19BF">
        <w:rPr>
          <w:lang w:val="en-AU"/>
        </w:rPr>
        <w:t xml:space="preserve">, and </w:t>
      </w:r>
      <w:r w:rsidRPr="000A19BF">
        <w:rPr>
          <w:b/>
          <w:lang w:val="en-AU"/>
        </w:rPr>
        <w:t>feature associations</w:t>
      </w:r>
      <w:r w:rsidRPr="000A19BF">
        <w:rPr>
          <w:lang w:val="en-AU"/>
        </w:rPr>
        <w:t xml:space="preserve"> occurring in one or more sets of geographic data.</w:t>
      </w:r>
    </w:p>
    <w:p w14:paraId="6E5649AA" w14:textId="77777777" w:rsidR="00E73EDF" w:rsidRPr="000A19BF" w:rsidRDefault="007653F1" w:rsidP="00C128E3">
      <w:pPr>
        <w:spacing w:after="0" w:line="240" w:lineRule="auto"/>
        <w:jc w:val="left"/>
      </w:pPr>
      <w:r w:rsidRPr="000A19BF">
        <w:rPr>
          <w:b/>
        </w:rPr>
        <w:t>Geometric Primitive</w:t>
      </w:r>
      <w:bookmarkEnd w:id="77"/>
      <w:bookmarkEnd w:id="78"/>
      <w:bookmarkEnd w:id="79"/>
      <w:bookmarkEnd w:id="80"/>
      <w:bookmarkEnd w:id="81"/>
      <w:bookmarkEnd w:id="82"/>
      <w:bookmarkEnd w:id="83"/>
    </w:p>
    <w:p w14:paraId="2D4F99A9" w14:textId="279F85DF" w:rsidR="00976204" w:rsidRPr="004E17D6" w:rsidRDefault="00976204" w:rsidP="00C128E3">
      <w:pPr>
        <w:autoSpaceDE w:val="0"/>
        <w:autoSpaceDN w:val="0"/>
        <w:adjustRightInd w:val="0"/>
        <w:spacing w:after="60" w:line="240" w:lineRule="auto"/>
        <w:jc w:val="left"/>
        <w:rPr>
          <w:rFonts w:cs="Arial"/>
          <w:lang w:val="en-AU" w:eastAsia="fr-FR"/>
        </w:rPr>
      </w:pPr>
      <w:r w:rsidRPr="004E17D6">
        <w:rPr>
          <w:rFonts w:cs="Arial"/>
          <w:lang w:val="en-AU" w:eastAsia="fr-FR"/>
        </w:rPr>
        <w:t>Geometric object representing a single, connected, homogeneous element of geometry.</w:t>
      </w:r>
    </w:p>
    <w:p w14:paraId="7F54EF26" w14:textId="26882B88" w:rsidR="00E73EDF" w:rsidRPr="00693533" w:rsidRDefault="00713FAD" w:rsidP="00C128E3">
      <w:pPr>
        <w:autoSpaceDE w:val="0"/>
        <w:autoSpaceDN w:val="0"/>
        <w:adjustRightInd w:val="0"/>
        <w:spacing w:after="120" w:line="240" w:lineRule="auto"/>
        <w:rPr>
          <w:rFonts w:cs="Arial"/>
          <w:lang w:val="en-AU" w:eastAsia="fr-FR"/>
        </w:rPr>
      </w:pPr>
      <w:r>
        <w:rPr>
          <w:rFonts w:cs="Arial"/>
          <w:lang w:val="en-AU" w:eastAsia="fr-FR"/>
        </w:rPr>
        <w:t xml:space="preserve">NOTE: </w:t>
      </w:r>
      <w:r w:rsidR="00976204" w:rsidRPr="00693533">
        <w:rPr>
          <w:rFonts w:cs="Arial"/>
          <w:lang w:val="en-AU" w:eastAsia="fr-FR"/>
        </w:rPr>
        <w:t>Geometric primitives are non-decomposed objects that present information about geometric configuration.  They include points, curves, surfaces, and solids.</w:t>
      </w:r>
    </w:p>
    <w:p w14:paraId="56581B8E" w14:textId="59984AD8" w:rsidR="002B6D8A" w:rsidRPr="000A19BF" w:rsidRDefault="002B6D8A" w:rsidP="00C128E3">
      <w:pPr>
        <w:spacing w:after="0" w:line="240" w:lineRule="auto"/>
        <w:rPr>
          <w:b/>
          <w:lang w:val="en-AU" w:eastAsia="en-GB"/>
        </w:rPr>
      </w:pPr>
      <w:r w:rsidRPr="000A19BF">
        <w:rPr>
          <w:b/>
          <w:lang w:val="en-AU" w:eastAsia="en-GB"/>
        </w:rPr>
        <w:t>Human Readable</w:t>
      </w:r>
    </w:p>
    <w:p w14:paraId="0D25EE41" w14:textId="4CE75531" w:rsidR="002B6D8A" w:rsidRPr="000A19BF" w:rsidRDefault="006109A9" w:rsidP="00C128E3">
      <w:pPr>
        <w:tabs>
          <w:tab w:val="left" w:pos="2811"/>
        </w:tabs>
        <w:spacing w:after="120" w:line="240" w:lineRule="auto"/>
        <w:rPr>
          <w:lang w:val="en-AU"/>
        </w:rPr>
      </w:pPr>
      <w:r w:rsidRPr="000A19BF">
        <w:rPr>
          <w:lang w:val="en-AU"/>
        </w:rPr>
        <w:t>A representation of information that can be naturally read by humans</w:t>
      </w:r>
      <w:r w:rsidR="002B6D8A" w:rsidRPr="000A19BF">
        <w:rPr>
          <w:lang w:val="en-AU"/>
        </w:rPr>
        <w:t>.</w:t>
      </w:r>
    </w:p>
    <w:p w14:paraId="2B964446" w14:textId="247C49FD" w:rsidR="006109A9" w:rsidRPr="000A19BF" w:rsidRDefault="006109A9" w:rsidP="00C128E3">
      <w:pPr>
        <w:spacing w:after="0" w:line="240" w:lineRule="auto"/>
        <w:rPr>
          <w:b/>
          <w:lang w:val="en-AU" w:eastAsia="en-GB"/>
        </w:rPr>
      </w:pPr>
      <w:bookmarkStart w:id="84" w:name="_Toc392576964"/>
      <w:bookmarkStart w:id="85" w:name="_Toc412540101"/>
      <w:bookmarkStart w:id="86" w:name="_Toc368904927"/>
      <w:bookmarkStart w:id="87" w:name="_Toc439685235"/>
      <w:bookmarkStart w:id="88" w:name="_Toc348447689"/>
      <w:bookmarkStart w:id="89" w:name="_Toc346149785"/>
      <w:bookmarkStart w:id="90" w:name="_Toc346156159"/>
      <w:r w:rsidRPr="000A19BF">
        <w:rPr>
          <w:b/>
          <w:lang w:val="en-AU" w:eastAsia="en-GB"/>
        </w:rPr>
        <w:t>Identifier</w:t>
      </w:r>
    </w:p>
    <w:p w14:paraId="3EC60BF2" w14:textId="3A9DA9DC" w:rsidR="006109A9" w:rsidRPr="000A19BF" w:rsidRDefault="006109A9" w:rsidP="00C128E3">
      <w:pPr>
        <w:tabs>
          <w:tab w:val="left" w:pos="2811"/>
        </w:tabs>
        <w:spacing w:after="120" w:line="240" w:lineRule="auto"/>
        <w:rPr>
          <w:lang w:val="en-AU"/>
        </w:rPr>
      </w:pPr>
      <w:r w:rsidRPr="000A19BF">
        <w:rPr>
          <w:lang w:val="en-AU"/>
        </w:rPr>
        <w:t>A linguistically independent sequence of characters capable of uniquely and permanently identifying that with which it is associated.</w:t>
      </w:r>
    </w:p>
    <w:p w14:paraId="78677053" w14:textId="77777777" w:rsidR="00E73EDF" w:rsidRPr="000A19BF" w:rsidRDefault="007653F1" w:rsidP="00C128E3">
      <w:pPr>
        <w:spacing w:after="0" w:line="240" w:lineRule="auto"/>
        <w:jc w:val="left"/>
      </w:pPr>
      <w:r w:rsidRPr="000A19BF">
        <w:rPr>
          <w:b/>
        </w:rPr>
        <w:t>Indication</w:t>
      </w:r>
      <w:bookmarkEnd w:id="84"/>
      <w:bookmarkEnd w:id="85"/>
      <w:bookmarkEnd w:id="86"/>
      <w:bookmarkEnd w:id="87"/>
    </w:p>
    <w:p w14:paraId="334D132B" w14:textId="77777777" w:rsidR="00E73EDF" w:rsidRPr="000A19BF" w:rsidRDefault="007653F1" w:rsidP="00C128E3">
      <w:pPr>
        <w:spacing w:after="120" w:line="240" w:lineRule="auto"/>
        <w:rPr>
          <w:rFonts w:cs="Arial"/>
          <w:bCs/>
          <w:lang w:eastAsia="en-GB"/>
        </w:rPr>
      </w:pPr>
      <w:bookmarkStart w:id="91" w:name="_Toc353889549"/>
      <w:bookmarkStart w:id="92" w:name="_Toc353889829"/>
      <w:bookmarkStart w:id="93" w:name="_Toc353960579"/>
      <w:r w:rsidRPr="000A19BF">
        <w:rPr>
          <w:rFonts w:cs="Arial"/>
          <w:lang w:eastAsia="en-GB"/>
        </w:rPr>
        <w:t>Visual indication giving information about the condition of a system or equipment.</w:t>
      </w:r>
      <w:r w:rsidRPr="000A19BF">
        <w:rPr>
          <w:rFonts w:cs="Arial"/>
          <w:bCs/>
          <w:lang w:eastAsia="en-GB"/>
        </w:rPr>
        <w:t xml:space="preserve"> </w:t>
      </w:r>
      <w:bookmarkEnd w:id="88"/>
      <w:bookmarkEnd w:id="89"/>
      <w:bookmarkEnd w:id="90"/>
      <w:bookmarkEnd w:id="91"/>
      <w:bookmarkEnd w:id="92"/>
      <w:bookmarkEnd w:id="93"/>
    </w:p>
    <w:p w14:paraId="14EA8A9E" w14:textId="3DD3AA1F" w:rsidR="006109A9" w:rsidRPr="000A19BF" w:rsidRDefault="006109A9" w:rsidP="00C128E3">
      <w:pPr>
        <w:keepNext/>
        <w:keepLines/>
        <w:spacing w:after="0" w:line="240" w:lineRule="auto"/>
        <w:rPr>
          <w:b/>
          <w:lang w:val="en-AU" w:eastAsia="en-GB"/>
        </w:rPr>
      </w:pPr>
      <w:r w:rsidRPr="000A19BF">
        <w:rPr>
          <w:b/>
          <w:lang w:val="en-AU" w:eastAsia="en-GB"/>
        </w:rPr>
        <w:t>Instance</w:t>
      </w:r>
    </w:p>
    <w:p w14:paraId="04D47B16" w14:textId="4D8A3231" w:rsidR="006109A9" w:rsidRPr="000A19BF" w:rsidRDefault="006109A9" w:rsidP="00C128E3">
      <w:pPr>
        <w:tabs>
          <w:tab w:val="left" w:pos="2811"/>
        </w:tabs>
        <w:spacing w:after="60" w:line="240" w:lineRule="auto"/>
        <w:rPr>
          <w:lang w:val="en-AU"/>
        </w:rPr>
      </w:pPr>
      <w:r w:rsidRPr="000A19BF">
        <w:rPr>
          <w:lang w:val="en-AU"/>
        </w:rPr>
        <w:t>Entity to which a set of operations can be applied and which has a state that stores the effects of the operations.</w:t>
      </w:r>
    </w:p>
    <w:p w14:paraId="3F171557" w14:textId="00B5A395" w:rsidR="00890DB1" w:rsidRPr="000A19BF" w:rsidRDefault="00890DB1" w:rsidP="00C128E3">
      <w:pPr>
        <w:spacing w:after="12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See </w:t>
      </w:r>
      <w:r w:rsidRPr="000A19BF">
        <w:rPr>
          <w:rFonts w:cs="Arial"/>
          <w:b/>
          <w:lang w:val="en-AU" w:eastAsia="en-GB"/>
        </w:rPr>
        <w:t>feature</w:t>
      </w:r>
      <w:r w:rsidRPr="000A19BF">
        <w:rPr>
          <w:rFonts w:cs="Arial"/>
          <w:lang w:val="en-AU" w:eastAsia="en-GB"/>
        </w:rPr>
        <w:t>.</w:t>
      </w:r>
    </w:p>
    <w:p w14:paraId="04E9B8E0" w14:textId="295BDB8B" w:rsidR="00890DB1" w:rsidRPr="000A19BF" w:rsidRDefault="00890DB1" w:rsidP="00C128E3">
      <w:pPr>
        <w:keepNext/>
        <w:keepLines/>
        <w:spacing w:after="0" w:line="240" w:lineRule="auto"/>
        <w:rPr>
          <w:b/>
          <w:lang w:val="en-AU" w:eastAsia="en-GB"/>
        </w:rPr>
      </w:pPr>
      <w:r w:rsidRPr="000A19BF">
        <w:rPr>
          <w:b/>
          <w:lang w:val="en-AU" w:eastAsia="en-GB"/>
        </w:rPr>
        <w:t>Machine Readable</w:t>
      </w:r>
    </w:p>
    <w:p w14:paraId="1566240C" w14:textId="22DE561A" w:rsidR="00890DB1" w:rsidRPr="000A19BF" w:rsidRDefault="00890DB1" w:rsidP="00C128E3">
      <w:pPr>
        <w:tabs>
          <w:tab w:val="left" w:pos="2811"/>
        </w:tabs>
        <w:spacing w:after="120" w:line="240" w:lineRule="auto"/>
        <w:rPr>
          <w:lang w:val="en-AU"/>
        </w:rPr>
      </w:pPr>
      <w:r w:rsidRPr="000A19BF">
        <w:rPr>
          <w:lang w:val="en-AU"/>
        </w:rPr>
        <w:t>A representation of information that can be processed by computers.</w:t>
      </w:r>
    </w:p>
    <w:p w14:paraId="26B04EED" w14:textId="77777777" w:rsidR="00890DB1" w:rsidRPr="000A19BF" w:rsidRDefault="00890DB1" w:rsidP="00C128E3">
      <w:pPr>
        <w:spacing w:after="0" w:line="240" w:lineRule="auto"/>
        <w:rPr>
          <w:b/>
        </w:rPr>
      </w:pPr>
      <w:r w:rsidRPr="000A19BF">
        <w:rPr>
          <w:rFonts w:cs="Arial"/>
          <w:b/>
        </w:rPr>
        <w:t xml:space="preserve">Maximum Display Scale </w:t>
      </w:r>
    </w:p>
    <w:p w14:paraId="54D0AA58" w14:textId="6C08882E" w:rsidR="00890DB1" w:rsidRDefault="00080112" w:rsidP="00A6468A">
      <w:pPr>
        <w:autoSpaceDE w:val="0"/>
        <w:autoSpaceDN w:val="0"/>
        <w:adjustRightInd w:val="0"/>
        <w:spacing w:after="120" w:line="240" w:lineRule="auto"/>
        <w:rPr>
          <w:rFonts w:cs="Arial"/>
        </w:rPr>
      </w:pPr>
      <w:r>
        <w:t xml:space="preserve">The value considered by the Data Producer to be the </w:t>
      </w:r>
      <w:r w:rsidR="00376255">
        <w:t>maximum</w:t>
      </w:r>
      <w:r w:rsidR="00864E5F">
        <w:t xml:space="preserve"> (largest)</w:t>
      </w:r>
      <w:r w:rsidR="00376255">
        <w:t xml:space="preserve"> scale </w:t>
      </w:r>
      <w:r w:rsidR="008C3264">
        <w:t xml:space="preserve">at </w:t>
      </w:r>
      <w:r w:rsidR="00376255">
        <w:t xml:space="preserve">which the data is </w:t>
      </w:r>
      <w:r w:rsidR="005F7A8E">
        <w:t xml:space="preserve">to be </w:t>
      </w:r>
      <w:r w:rsidR="00376255">
        <w:t>displayed</w:t>
      </w:r>
      <w:r>
        <w:t xml:space="preserve"> before </w:t>
      </w:r>
      <w:r w:rsidR="0038714A">
        <w:t>it</w:t>
      </w:r>
      <w:r w:rsidR="00A6468A">
        <w:t xml:space="preserve"> can be considered to be</w:t>
      </w:r>
      <w:r w:rsidR="004935F5">
        <w:t xml:space="preserve"> </w:t>
      </w:r>
      <w:r w:rsidR="007B3B9C">
        <w:t>“</w:t>
      </w:r>
      <w:r w:rsidR="004935F5">
        <w:t>gross</w:t>
      </w:r>
      <w:r w:rsidR="007B3B9C">
        <w:t>ly</w:t>
      </w:r>
      <w:r w:rsidR="004935F5">
        <w:t xml:space="preserve"> </w:t>
      </w:r>
      <w:proofErr w:type="spellStart"/>
      <w:r w:rsidR="004935F5">
        <w:t>overscale</w:t>
      </w:r>
      <w:r w:rsidR="007B3B9C">
        <w:t>d</w:t>
      </w:r>
      <w:proofErr w:type="spellEnd"/>
      <w:r w:rsidR="007B3B9C">
        <w:t>”</w:t>
      </w:r>
      <w:r w:rsidR="00376255">
        <w:rPr>
          <w:rFonts w:cs="Arial"/>
        </w:rPr>
        <w:t>.</w:t>
      </w:r>
    </w:p>
    <w:p w14:paraId="3E339B95" w14:textId="1BC1796C" w:rsidR="00890DB1" w:rsidRPr="000A19BF" w:rsidRDefault="00890DB1" w:rsidP="00C128E3">
      <w:pPr>
        <w:keepNext/>
        <w:keepLines/>
        <w:spacing w:after="0" w:line="240" w:lineRule="auto"/>
        <w:rPr>
          <w:b/>
          <w:lang w:val="en-AU" w:eastAsia="en-GB"/>
        </w:rPr>
      </w:pPr>
      <w:r w:rsidRPr="000A19BF">
        <w:rPr>
          <w:b/>
          <w:lang w:val="en-AU" w:eastAsia="en-GB"/>
        </w:rPr>
        <w:t>Metadata</w:t>
      </w:r>
    </w:p>
    <w:p w14:paraId="5CE481C3" w14:textId="5232890A" w:rsidR="00890DB1" w:rsidRPr="000A19BF" w:rsidRDefault="00890DB1" w:rsidP="00C128E3">
      <w:pPr>
        <w:tabs>
          <w:tab w:val="left" w:pos="2811"/>
        </w:tabs>
        <w:spacing w:after="120" w:line="240" w:lineRule="auto"/>
        <w:rPr>
          <w:lang w:val="en-AU"/>
        </w:rPr>
      </w:pPr>
      <w:r w:rsidRPr="000A19BF">
        <w:rPr>
          <w:lang w:val="en-AU"/>
        </w:rPr>
        <w:t>Data about data.</w:t>
      </w:r>
    </w:p>
    <w:p w14:paraId="2EE52B91" w14:textId="77777777" w:rsidR="00E73EDF" w:rsidRPr="000A19BF" w:rsidRDefault="007653F1" w:rsidP="00C128E3">
      <w:pPr>
        <w:keepNext/>
        <w:keepLines/>
        <w:spacing w:after="0" w:line="240" w:lineRule="auto"/>
        <w:rPr>
          <w:b/>
        </w:rPr>
      </w:pPr>
      <w:r w:rsidRPr="000A19BF">
        <w:rPr>
          <w:rFonts w:cs="Arial"/>
          <w:b/>
        </w:rPr>
        <w:t xml:space="preserve">Minimum Display Scale </w:t>
      </w:r>
    </w:p>
    <w:p w14:paraId="28C53670" w14:textId="15E6C849" w:rsidR="00E73EDF" w:rsidRPr="00693533" w:rsidRDefault="00376255" w:rsidP="00C128E3">
      <w:pPr>
        <w:spacing w:after="120" w:line="240" w:lineRule="auto"/>
        <w:rPr>
          <w:rFonts w:cs="Arial"/>
        </w:rPr>
      </w:pPr>
      <w:r>
        <w:t xml:space="preserve">The minimum </w:t>
      </w:r>
      <w:r w:rsidR="00864E5F">
        <w:t xml:space="preserve">(smallest) </w:t>
      </w:r>
      <w:r>
        <w:t>scale with which the data</w:t>
      </w:r>
      <w:r w:rsidR="00864E5F">
        <w:t xml:space="preserve"> is</w:t>
      </w:r>
      <w:r w:rsidR="005F7A8E">
        <w:t xml:space="preserve"> intended to be</w:t>
      </w:r>
      <w:r>
        <w:t xml:space="preserve"> displayed</w:t>
      </w:r>
      <w:r>
        <w:rPr>
          <w:rFonts w:cs="Arial"/>
        </w:rPr>
        <w:t>.</w:t>
      </w:r>
    </w:p>
    <w:p w14:paraId="67C1A56B" w14:textId="6C5F8793" w:rsidR="00890DB1" w:rsidRPr="000A19BF" w:rsidRDefault="00ED1DAE" w:rsidP="00C128E3">
      <w:pPr>
        <w:spacing w:after="0" w:line="240" w:lineRule="auto"/>
        <w:rPr>
          <w:b/>
          <w:lang w:val="en-AU" w:eastAsia="en-GB"/>
        </w:rPr>
      </w:pPr>
      <w:r w:rsidRPr="000A19BF">
        <w:rPr>
          <w:b/>
          <w:lang w:val="en-AU" w:eastAsia="en-GB"/>
        </w:rPr>
        <w:t>Model</w:t>
      </w:r>
    </w:p>
    <w:p w14:paraId="0AF3EA0B" w14:textId="0E2E07F2" w:rsidR="00890DB1" w:rsidRPr="000A19BF" w:rsidRDefault="00ED1DAE" w:rsidP="00C128E3">
      <w:pPr>
        <w:tabs>
          <w:tab w:val="left" w:pos="2811"/>
        </w:tabs>
        <w:spacing w:after="60" w:line="240" w:lineRule="auto"/>
        <w:rPr>
          <w:lang w:val="en-AU"/>
        </w:rPr>
      </w:pPr>
      <w:r w:rsidRPr="000A19BF">
        <w:rPr>
          <w:lang w:val="en-AU"/>
        </w:rPr>
        <w:t>Abstraction of some aspects of universe of discourse</w:t>
      </w:r>
      <w:r w:rsidR="00890DB1" w:rsidRPr="000A19BF">
        <w:rPr>
          <w:lang w:val="en-AU"/>
        </w:rPr>
        <w:t>.</w:t>
      </w:r>
    </w:p>
    <w:p w14:paraId="4A665840" w14:textId="7C4B9F5F" w:rsidR="00890DB1" w:rsidRPr="000A19BF" w:rsidRDefault="00890DB1"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w:t>
      </w:r>
      <w:r w:rsidR="00ED1DAE" w:rsidRPr="000A19BF">
        <w:rPr>
          <w:rFonts w:cs="Arial"/>
          <w:lang w:val="en-AU" w:eastAsia="en-GB"/>
        </w:rPr>
        <w:t>A semantically complete abstraction of a system.</w:t>
      </w:r>
    </w:p>
    <w:p w14:paraId="33D05FA8" w14:textId="77CF117D" w:rsidR="00ED1DAE" w:rsidRPr="000A19BF" w:rsidRDefault="00ED1DAE" w:rsidP="00C128E3">
      <w:pPr>
        <w:keepNext/>
        <w:keepLines/>
        <w:spacing w:after="0" w:line="240" w:lineRule="auto"/>
        <w:rPr>
          <w:b/>
          <w:lang w:val="en-AU" w:eastAsia="en-GB"/>
        </w:rPr>
      </w:pPr>
      <w:r w:rsidRPr="000A19BF">
        <w:rPr>
          <w:b/>
          <w:lang w:val="en-AU" w:eastAsia="en-GB"/>
        </w:rPr>
        <w:t>Multiplicity</w:t>
      </w:r>
    </w:p>
    <w:p w14:paraId="5BF282AD" w14:textId="16F383F7" w:rsidR="00ED1DAE" w:rsidRPr="000A19BF" w:rsidRDefault="00ED1DAE" w:rsidP="00C128E3">
      <w:pPr>
        <w:tabs>
          <w:tab w:val="left" w:pos="2811"/>
        </w:tabs>
        <w:spacing w:after="60" w:line="240" w:lineRule="auto"/>
        <w:rPr>
          <w:lang w:val="en-AU"/>
        </w:rPr>
      </w:pPr>
      <w:r w:rsidRPr="000A19BF">
        <w:rPr>
          <w:lang w:val="en-AU"/>
        </w:rPr>
        <w:t xml:space="preserve">Specification of the number of possible </w:t>
      </w:r>
      <w:r w:rsidR="00C96CF9" w:rsidRPr="000A19BF">
        <w:rPr>
          <w:lang w:val="en-AU"/>
        </w:rPr>
        <w:t>occurrences</w:t>
      </w:r>
      <w:r w:rsidRPr="000A19BF">
        <w:rPr>
          <w:lang w:val="en-AU"/>
        </w:rPr>
        <w:t xml:space="preserve"> of a property, or the number of allowable elements that may participate in a given relationship.</w:t>
      </w:r>
    </w:p>
    <w:p w14:paraId="018C0E1A" w14:textId="7C2E040E" w:rsidR="00ED1DAE" w:rsidRPr="000A19BF" w:rsidRDefault="00ED1DAE" w:rsidP="00C128E3">
      <w:pPr>
        <w:spacing w:after="120" w:line="240" w:lineRule="auto"/>
        <w:rPr>
          <w:rFonts w:cs="Arial"/>
          <w:lang w:val="en-AU" w:eastAsia="en-GB"/>
        </w:rPr>
      </w:pPr>
      <w:r w:rsidRPr="000A19BF">
        <w:rPr>
          <w:rFonts w:cs="Arial"/>
          <w:lang w:val="en-AU" w:eastAsia="en-GB"/>
        </w:rPr>
        <w:t xml:space="preserve">EXAMPLES: </w:t>
      </w:r>
      <w:r w:rsidR="005134E3" w:rsidRPr="000A19BF">
        <w:rPr>
          <w:rFonts w:cs="Arial"/>
          <w:lang w:val="en-AU" w:eastAsia="en-GB"/>
        </w:rPr>
        <w:t>1..* (one to many); 1 (exactly one);</w:t>
      </w:r>
      <w:r w:rsidRPr="000A19BF">
        <w:rPr>
          <w:rFonts w:cs="Arial"/>
          <w:lang w:val="en-AU" w:eastAsia="en-GB"/>
        </w:rPr>
        <w:t xml:space="preserve"> 0..1 (zero or one)</w:t>
      </w:r>
    </w:p>
    <w:p w14:paraId="101C7F01" w14:textId="633163E8" w:rsidR="008616D5" w:rsidRPr="000A19BF" w:rsidRDefault="008616D5" w:rsidP="008616D5">
      <w:pPr>
        <w:spacing w:after="0" w:line="240" w:lineRule="auto"/>
        <w:rPr>
          <w:b/>
        </w:rPr>
      </w:pPr>
      <w:r>
        <w:rPr>
          <w:rFonts w:cs="Arial"/>
          <w:b/>
        </w:rPr>
        <w:t>Optimum</w:t>
      </w:r>
      <w:r w:rsidRPr="000A19BF">
        <w:rPr>
          <w:rFonts w:cs="Arial"/>
          <w:b/>
        </w:rPr>
        <w:t xml:space="preserve"> Display Scale </w:t>
      </w:r>
    </w:p>
    <w:p w14:paraId="30410B14" w14:textId="77777777" w:rsidR="008616D5" w:rsidRDefault="008616D5" w:rsidP="008616D5">
      <w:pPr>
        <w:autoSpaceDE w:val="0"/>
        <w:autoSpaceDN w:val="0"/>
        <w:adjustRightInd w:val="0"/>
        <w:spacing w:after="60" w:line="240" w:lineRule="auto"/>
        <w:rPr>
          <w:rFonts w:cs="Arial"/>
        </w:rPr>
      </w:pPr>
      <w:r>
        <w:t>The maximum (largest) scale with which the data is intended to be displayed</w:t>
      </w:r>
      <w:r>
        <w:rPr>
          <w:rFonts w:cs="Arial"/>
        </w:rPr>
        <w:t>.</w:t>
      </w:r>
    </w:p>
    <w:p w14:paraId="44DD1356" w14:textId="5C09C211" w:rsidR="008616D5" w:rsidRPr="008616D5" w:rsidRDefault="008616D5" w:rsidP="008616D5">
      <w:pPr>
        <w:autoSpaceDE w:val="0"/>
        <w:autoSpaceDN w:val="0"/>
        <w:adjustRightInd w:val="0"/>
        <w:spacing w:after="120" w:line="240" w:lineRule="auto"/>
        <w:rPr>
          <w:rFonts w:cs="Arial"/>
        </w:rPr>
      </w:pPr>
      <w:r>
        <w:rPr>
          <w:rFonts w:cs="Arial"/>
          <w:lang w:val="en-AU" w:eastAsia="fr-FR"/>
        </w:rPr>
        <w:t>NOTE: Optimum Display Scale may be considered to be the compilation scale for the data</w:t>
      </w:r>
      <w:r w:rsidR="007B3B9C">
        <w:rPr>
          <w:rFonts w:cs="Arial"/>
          <w:lang w:val="en-AU" w:eastAsia="fr-FR"/>
        </w:rPr>
        <w:t>, and is the reference for the overscale indication</w:t>
      </w:r>
      <w:r w:rsidRPr="00693533">
        <w:rPr>
          <w:rFonts w:cs="Arial"/>
          <w:lang w:val="en-AU" w:eastAsia="fr-FR"/>
        </w:rPr>
        <w:t>.</w:t>
      </w:r>
      <w:r>
        <w:rPr>
          <w:rFonts w:cs="Arial"/>
          <w:lang w:val="en-AU" w:eastAsia="fr-FR"/>
        </w:rPr>
        <w:t xml:space="preserve"> </w:t>
      </w:r>
      <w:r w:rsidR="00D44394">
        <w:rPr>
          <w:rFonts w:cs="Arial"/>
          <w:lang w:val="en-AU" w:eastAsia="fr-FR"/>
        </w:rPr>
        <w:t xml:space="preserve">When the Mariners Selected Viewing Scale (MSVS) is set to a scale that is larger than Optimum Display Scale, this triggers the overscale indication in the </w:t>
      </w:r>
      <w:r w:rsidR="00A6468A">
        <w:rPr>
          <w:rFonts w:cs="Arial"/>
          <w:lang w:val="en-AU" w:eastAsia="fr-FR"/>
        </w:rPr>
        <w:t>end user system</w:t>
      </w:r>
      <w:r w:rsidR="00D44394">
        <w:rPr>
          <w:rFonts w:cs="Arial"/>
          <w:lang w:val="en-AU" w:eastAsia="fr-FR"/>
        </w:rPr>
        <w:t>.</w:t>
      </w:r>
    </w:p>
    <w:p w14:paraId="338BBE0C" w14:textId="7D4207D0" w:rsidR="00C42F2A" w:rsidRPr="000A19BF" w:rsidRDefault="00C42F2A" w:rsidP="00C128E3">
      <w:pPr>
        <w:spacing w:after="0" w:line="240" w:lineRule="auto"/>
        <w:jc w:val="left"/>
        <w:rPr>
          <w:lang w:val="en-AU"/>
        </w:rPr>
      </w:pPr>
      <w:r w:rsidRPr="000A19BF">
        <w:rPr>
          <w:b/>
          <w:lang w:val="en-AU"/>
        </w:rPr>
        <w:t>Overscale</w:t>
      </w:r>
    </w:p>
    <w:p w14:paraId="13069FD7" w14:textId="33693D2A" w:rsidR="00C42F2A" w:rsidRPr="000A19BF" w:rsidRDefault="00C450A7"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lang w:val="en-AU"/>
        </w:rPr>
      </w:pPr>
      <w:r w:rsidRPr="000A19BF">
        <w:rPr>
          <w:rFonts w:cs="Arial"/>
        </w:rPr>
        <w:t xml:space="preserve">The viewing scale is larger than the value considered by the </w:t>
      </w:r>
      <w:r w:rsidR="00080112">
        <w:rPr>
          <w:rFonts w:cs="Arial"/>
        </w:rPr>
        <w:t>D</w:t>
      </w:r>
      <w:r w:rsidR="00080112" w:rsidRPr="000A19BF">
        <w:rPr>
          <w:rFonts w:cs="Arial"/>
        </w:rPr>
        <w:t xml:space="preserve">ata </w:t>
      </w:r>
      <w:r w:rsidR="00080112">
        <w:rPr>
          <w:rFonts w:cs="Arial"/>
        </w:rPr>
        <w:t>P</w:t>
      </w:r>
      <w:r w:rsidR="00080112" w:rsidRPr="000A19BF">
        <w:rPr>
          <w:rFonts w:cs="Arial"/>
        </w:rPr>
        <w:t xml:space="preserve">roducer </w:t>
      </w:r>
      <w:r w:rsidRPr="000A19BF">
        <w:rPr>
          <w:rFonts w:cs="Arial"/>
        </w:rPr>
        <w:t xml:space="preserve">to be the largest intended </w:t>
      </w:r>
      <w:r w:rsidR="006C31D7">
        <w:rPr>
          <w:rFonts w:cs="Arial"/>
        </w:rPr>
        <w:t>(</w:t>
      </w:r>
      <w:r w:rsidR="00080112">
        <w:rPr>
          <w:rFonts w:cs="Arial"/>
        </w:rPr>
        <w:t>optimum</w:t>
      </w:r>
      <w:r w:rsidR="006C31D7">
        <w:rPr>
          <w:rFonts w:cs="Arial"/>
        </w:rPr>
        <w:t>) display</w:t>
      </w:r>
      <w:r w:rsidRPr="000A19BF">
        <w:rPr>
          <w:rFonts w:cs="Arial"/>
        </w:rPr>
        <w:t xml:space="preserve"> scale </w:t>
      </w:r>
      <w:r w:rsidR="006C31D7">
        <w:rPr>
          <w:rFonts w:cs="Arial"/>
        </w:rPr>
        <w:t>for</w:t>
      </w:r>
      <w:r w:rsidRPr="000A19BF">
        <w:rPr>
          <w:rFonts w:cs="Arial"/>
        </w:rPr>
        <w:t xml:space="preserve"> the data</w:t>
      </w:r>
      <w:r w:rsidR="00C42F2A" w:rsidRPr="000A19BF">
        <w:rPr>
          <w:rFonts w:cs="Arial"/>
          <w:lang w:val="en-AU"/>
        </w:rPr>
        <w:t>.</w:t>
      </w:r>
    </w:p>
    <w:p w14:paraId="2847F19A" w14:textId="5A365281" w:rsidR="0017347B" w:rsidRPr="000A19BF" w:rsidRDefault="0017347B" w:rsidP="00C128E3">
      <w:pPr>
        <w:keepNext/>
        <w:keepLines/>
        <w:spacing w:after="0" w:line="240" w:lineRule="auto"/>
        <w:rPr>
          <w:b/>
          <w:lang w:val="en-AU" w:eastAsia="en-GB"/>
        </w:rPr>
      </w:pPr>
      <w:r w:rsidRPr="000A19BF">
        <w:rPr>
          <w:b/>
          <w:lang w:val="en-AU" w:eastAsia="en-GB"/>
        </w:rPr>
        <w:t>Point</w:t>
      </w:r>
    </w:p>
    <w:p w14:paraId="6B0C7B4E" w14:textId="64E8989E" w:rsidR="0017347B" w:rsidRPr="000A19BF" w:rsidRDefault="0017347B" w:rsidP="00C128E3">
      <w:pPr>
        <w:keepNext/>
        <w:keepLines/>
        <w:tabs>
          <w:tab w:val="left" w:pos="2811"/>
        </w:tabs>
        <w:spacing w:after="60" w:line="240" w:lineRule="auto"/>
        <w:rPr>
          <w:lang w:val="en-AU"/>
        </w:rPr>
      </w:pPr>
      <w:r w:rsidRPr="000A19BF">
        <w:rPr>
          <w:lang w:val="en-AU"/>
        </w:rPr>
        <w:t xml:space="preserve">0-dimensional </w:t>
      </w:r>
      <w:r w:rsidRPr="000A19BF">
        <w:rPr>
          <w:b/>
          <w:lang w:val="en-AU"/>
        </w:rPr>
        <w:t>geometric primitive</w:t>
      </w:r>
      <w:r w:rsidRPr="000A19BF">
        <w:rPr>
          <w:lang w:val="en-AU"/>
        </w:rPr>
        <w:t>, representing a position.</w:t>
      </w:r>
    </w:p>
    <w:p w14:paraId="58E361C9" w14:textId="243C4C2A" w:rsidR="0017347B" w:rsidRDefault="0017347B"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The </w:t>
      </w:r>
      <w:r w:rsidRPr="00074CF2">
        <w:rPr>
          <w:rFonts w:cs="Arial"/>
          <w:lang w:val="en-AU" w:eastAsia="en-GB"/>
        </w:rPr>
        <w:t>boundary</w:t>
      </w:r>
      <w:r w:rsidRPr="000A19BF">
        <w:rPr>
          <w:rFonts w:cs="Arial"/>
          <w:lang w:val="en-AU" w:eastAsia="en-GB"/>
        </w:rPr>
        <w:t xml:space="preserve"> of a point is the empty set.</w:t>
      </w:r>
    </w:p>
    <w:p w14:paraId="086E9915" w14:textId="106309DB" w:rsidR="00074CF2" w:rsidRPr="008D0CFF" w:rsidRDefault="00074CF2" w:rsidP="00074CF2">
      <w:pPr>
        <w:spacing w:after="0" w:line="240" w:lineRule="auto"/>
        <w:rPr>
          <w:rFonts w:cs="Arial"/>
          <w:b/>
        </w:rPr>
      </w:pPr>
      <w:r>
        <w:rPr>
          <w:rFonts w:cs="Arial"/>
          <w:b/>
        </w:rPr>
        <w:t>P</w:t>
      </w:r>
      <w:r w:rsidRPr="008D0CFF">
        <w:rPr>
          <w:rFonts w:cs="Arial"/>
          <w:b/>
        </w:rPr>
        <w:t>ointset</w:t>
      </w:r>
    </w:p>
    <w:p w14:paraId="15F37A2C" w14:textId="65117664" w:rsidR="00074CF2" w:rsidRPr="008D0CFF" w:rsidRDefault="00F41C90" w:rsidP="00074CF2">
      <w:pPr>
        <w:spacing w:after="120" w:line="240" w:lineRule="auto"/>
        <w:rPr>
          <w:rFonts w:cs="Arial"/>
          <w:color w:val="FF0000"/>
        </w:rPr>
      </w:pPr>
      <w:commentRangeStart w:id="94"/>
      <w:ins w:id="95" w:author="Jeff Wootton" w:date="2024-12-12T09:32:00Z" w16du:dateUtc="2024-12-12T08:32:00Z">
        <w:r w:rsidRPr="00F41C90">
          <w:rPr>
            <w:rFonts w:cs="Arial"/>
          </w:rPr>
          <w:t xml:space="preserve">A set of </w:t>
        </w:r>
        <w:r w:rsidRPr="00430332">
          <w:rPr>
            <w:rFonts w:cs="Arial"/>
            <w:b/>
            <w:bCs/>
          </w:rPr>
          <w:t>points</w:t>
        </w:r>
        <w:r w:rsidRPr="00F41C90">
          <w:rPr>
            <w:rFonts w:cs="Arial"/>
          </w:rPr>
          <w:t xml:space="preserve"> in geometric space.</w:t>
        </w:r>
      </w:ins>
      <w:commentRangeEnd w:id="94"/>
      <w:ins w:id="96" w:author="Jeff Wootton" w:date="2024-12-12T09:34:00Z" w16du:dateUtc="2024-12-12T08:34:00Z">
        <w:r w:rsidR="00F93EFC">
          <w:rPr>
            <w:rStyle w:val="CommentReference"/>
          </w:rPr>
          <w:commentReference w:id="94"/>
        </w:r>
      </w:ins>
      <w:del w:id="97" w:author="Jeff Wootton" w:date="2024-12-12T09:32:00Z" w16du:dateUtc="2024-12-12T08:32:00Z">
        <w:r w:rsidR="00074CF2" w:rsidRPr="008A1FD2" w:rsidDel="00F41C90">
          <w:rPr>
            <w:rFonts w:cs="Arial"/>
            <w:rPrChange w:id="98" w:author="Jeff Wootton" w:date="2024-12-12T09:31:00Z" w16du:dateUtc="2024-12-12T08:31:00Z">
              <w:rPr>
                <w:rFonts w:cs="Arial"/>
                <w:color w:val="FF0000"/>
              </w:rPr>
            </w:rPrChange>
          </w:rPr>
          <w:delText>Definition required</w:delText>
        </w:r>
      </w:del>
    </w:p>
    <w:p w14:paraId="69A088E6" w14:textId="0831C9F8" w:rsidR="0017347B" w:rsidRPr="000A19BF" w:rsidRDefault="0017347B" w:rsidP="00C128E3">
      <w:pPr>
        <w:keepNext/>
        <w:keepLines/>
        <w:spacing w:after="0" w:line="240" w:lineRule="auto"/>
        <w:rPr>
          <w:b/>
          <w:lang w:val="en-AU" w:eastAsia="en-GB"/>
        </w:rPr>
      </w:pPr>
      <w:bookmarkStart w:id="99" w:name="_Toc346149790"/>
      <w:bookmarkStart w:id="100" w:name="_Toc348447694"/>
      <w:bookmarkStart w:id="101" w:name="_Toc368904933"/>
      <w:bookmarkStart w:id="102" w:name="_Toc346156164"/>
      <w:bookmarkStart w:id="103" w:name="_Toc392576969"/>
      <w:bookmarkStart w:id="104" w:name="_Toc412540106"/>
      <w:bookmarkStart w:id="105" w:name="_Toc439685240"/>
      <w:r w:rsidRPr="000A19BF">
        <w:rPr>
          <w:b/>
          <w:lang w:val="en-AU" w:eastAsia="en-GB"/>
        </w:rPr>
        <w:t>Portrayal Catalogue</w:t>
      </w:r>
    </w:p>
    <w:p w14:paraId="4EB0D9B0" w14:textId="12C4257E" w:rsidR="0017347B" w:rsidRPr="000A19BF" w:rsidRDefault="0017347B" w:rsidP="00C128E3">
      <w:pPr>
        <w:tabs>
          <w:tab w:val="left" w:pos="2811"/>
        </w:tabs>
        <w:spacing w:after="60" w:line="240" w:lineRule="auto"/>
        <w:rPr>
          <w:lang w:val="en-AU"/>
        </w:rPr>
      </w:pPr>
      <w:r w:rsidRPr="000A19BF">
        <w:rPr>
          <w:lang w:val="en-AU"/>
        </w:rPr>
        <w:t xml:space="preserve">Collection of defined </w:t>
      </w:r>
      <w:r w:rsidRPr="000A19BF">
        <w:rPr>
          <w:bCs/>
          <w:lang w:val="en-AU"/>
        </w:rPr>
        <w:t xml:space="preserve">portrayals </w:t>
      </w:r>
      <w:r w:rsidRPr="000A19BF">
        <w:rPr>
          <w:lang w:val="en-AU"/>
        </w:rPr>
        <w:t xml:space="preserve">for a </w:t>
      </w:r>
      <w:r w:rsidRPr="000A19BF">
        <w:rPr>
          <w:b/>
          <w:lang w:val="en-AU"/>
        </w:rPr>
        <w:t>feature catalogue</w:t>
      </w:r>
      <w:r w:rsidRPr="000A19BF">
        <w:rPr>
          <w:lang w:val="en-AU"/>
        </w:rPr>
        <w:t>.</w:t>
      </w:r>
    </w:p>
    <w:p w14:paraId="719C119F" w14:textId="70283998" w:rsidR="0017347B" w:rsidRPr="000A19BF" w:rsidRDefault="0017347B" w:rsidP="00C128E3">
      <w:pPr>
        <w:spacing w:after="120" w:line="240" w:lineRule="auto"/>
        <w:rPr>
          <w:rFonts w:cs="Arial"/>
          <w:bCs/>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Content of a portrayal catalogue includes </w:t>
      </w:r>
      <w:r w:rsidRPr="000A19BF">
        <w:rPr>
          <w:rFonts w:cs="Arial"/>
          <w:bCs/>
          <w:lang w:val="en-AU" w:eastAsia="en-GB"/>
        </w:rPr>
        <w:t>portrayal functions</w:t>
      </w:r>
      <w:r w:rsidRPr="000A19BF">
        <w:rPr>
          <w:rFonts w:cs="Arial"/>
          <w:lang w:val="en-AU" w:eastAsia="en-GB"/>
        </w:rPr>
        <w:t xml:space="preserve">, </w:t>
      </w:r>
      <w:r w:rsidRPr="000A19BF">
        <w:rPr>
          <w:rFonts w:cs="Arial"/>
          <w:bCs/>
          <w:lang w:val="en-AU" w:eastAsia="en-GB"/>
        </w:rPr>
        <w:t>symbols</w:t>
      </w:r>
      <w:r w:rsidRPr="000A19BF">
        <w:rPr>
          <w:rFonts w:cs="Arial"/>
          <w:lang w:val="en-AU" w:eastAsia="en-GB"/>
        </w:rPr>
        <w:t xml:space="preserve">, and </w:t>
      </w:r>
      <w:r w:rsidRPr="000A19BF">
        <w:rPr>
          <w:rFonts w:cs="Arial"/>
          <w:bCs/>
          <w:lang w:val="en-AU" w:eastAsia="en-GB"/>
        </w:rPr>
        <w:t>portrayal context</w:t>
      </w:r>
      <w:r w:rsidRPr="000A19BF">
        <w:rPr>
          <w:rFonts w:cs="Arial"/>
          <w:lang w:val="en-AU" w:eastAsia="en-GB"/>
        </w:rPr>
        <w:t>.</w:t>
      </w:r>
    </w:p>
    <w:bookmarkEnd w:id="99"/>
    <w:bookmarkEnd w:id="100"/>
    <w:bookmarkEnd w:id="101"/>
    <w:bookmarkEnd w:id="102"/>
    <w:bookmarkEnd w:id="103"/>
    <w:bookmarkEnd w:id="104"/>
    <w:bookmarkEnd w:id="105"/>
    <w:p w14:paraId="4A558155" w14:textId="20C1C761" w:rsidR="00904D4F" w:rsidRPr="000A19BF" w:rsidRDefault="00904D4F" w:rsidP="00C128E3">
      <w:pPr>
        <w:spacing w:after="0" w:line="240" w:lineRule="auto"/>
        <w:rPr>
          <w:b/>
          <w:lang w:val="en-AU" w:eastAsia="en-GB"/>
        </w:rPr>
      </w:pPr>
      <w:r w:rsidRPr="000A19BF">
        <w:rPr>
          <w:b/>
          <w:lang w:val="en-AU" w:eastAsia="en-GB"/>
        </w:rPr>
        <w:lastRenderedPageBreak/>
        <w:t>Record</w:t>
      </w:r>
    </w:p>
    <w:p w14:paraId="4D4F772A" w14:textId="5E9F95BA" w:rsidR="00904D4F" w:rsidRPr="000A19BF" w:rsidRDefault="00904D4F" w:rsidP="00C128E3">
      <w:pPr>
        <w:tabs>
          <w:tab w:val="left" w:pos="2811"/>
        </w:tabs>
        <w:spacing w:after="120" w:line="240" w:lineRule="auto"/>
        <w:rPr>
          <w:lang w:val="en-AU"/>
        </w:rPr>
      </w:pPr>
      <w:r w:rsidRPr="000A19BF">
        <w:rPr>
          <w:lang w:val="en-AU"/>
        </w:rPr>
        <w:t>Finite, named collection of related items (objects or values).</w:t>
      </w:r>
    </w:p>
    <w:p w14:paraId="7C9B6590" w14:textId="0BE35481" w:rsidR="00904D4F" w:rsidRPr="000A19BF" w:rsidRDefault="00904D4F"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Logically, a record is a set of pairs &lt;name, item &gt;.</w:t>
      </w:r>
    </w:p>
    <w:p w14:paraId="61C83607" w14:textId="38FE5645" w:rsidR="00E01649" w:rsidRPr="000A19BF" w:rsidRDefault="00E01649" w:rsidP="00C128E3">
      <w:pPr>
        <w:spacing w:after="0" w:line="240" w:lineRule="auto"/>
        <w:rPr>
          <w:b/>
          <w:lang w:val="en-AU" w:eastAsia="en-GB"/>
        </w:rPr>
      </w:pPr>
      <w:r w:rsidRPr="000A19BF">
        <w:rPr>
          <w:b/>
          <w:lang w:val="en-AU" w:eastAsia="en-GB"/>
        </w:rPr>
        <w:t>Relationship</w:t>
      </w:r>
    </w:p>
    <w:p w14:paraId="58CDA3B3" w14:textId="5A2C6454" w:rsidR="00E01649" w:rsidRPr="000A19BF" w:rsidRDefault="00E01649" w:rsidP="00C128E3">
      <w:pPr>
        <w:tabs>
          <w:tab w:val="left" w:pos="2811"/>
        </w:tabs>
        <w:spacing w:after="60" w:line="240" w:lineRule="auto"/>
        <w:rPr>
          <w:lang w:val="en-AU"/>
        </w:rPr>
      </w:pPr>
      <w:r w:rsidRPr="000A19BF">
        <w:rPr>
          <w:lang w:val="en-AU"/>
        </w:rPr>
        <w:t>Semantic connection among model elements.</w:t>
      </w:r>
    </w:p>
    <w:p w14:paraId="640DFF37" w14:textId="0E174FA7" w:rsidR="00E01649" w:rsidRPr="003420DB" w:rsidRDefault="00E01649"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Kinds of relationships include association, generalization, </w:t>
      </w:r>
      <w:proofErr w:type="spellStart"/>
      <w:r w:rsidRPr="000A19BF">
        <w:rPr>
          <w:rFonts w:cs="Arial"/>
          <w:lang w:val="en-AU" w:eastAsia="en-GB"/>
        </w:rPr>
        <w:t>metarelationship</w:t>
      </w:r>
      <w:proofErr w:type="spellEnd"/>
      <w:r w:rsidRPr="000A19BF">
        <w:rPr>
          <w:rFonts w:cs="Arial"/>
          <w:lang w:val="en-AU" w:eastAsia="en-GB"/>
        </w:rPr>
        <w:t xml:space="preserve">, flow, and several </w:t>
      </w:r>
      <w:r w:rsidRPr="003420DB">
        <w:rPr>
          <w:rFonts w:cs="Arial"/>
          <w:lang w:val="en-AU" w:eastAsia="en-GB"/>
        </w:rPr>
        <w:t>kinds grouped under dependency.</w:t>
      </w:r>
    </w:p>
    <w:p w14:paraId="0C20E2F8" w14:textId="49CA930F" w:rsidR="00E73EDF" w:rsidRPr="004E17D6" w:rsidRDefault="007653F1" w:rsidP="00C128E3">
      <w:pPr>
        <w:spacing w:after="0" w:line="240" w:lineRule="auto"/>
        <w:jc w:val="left"/>
      </w:pPr>
      <w:r w:rsidRPr="004E17D6">
        <w:rPr>
          <w:b/>
        </w:rPr>
        <w:t>Scale Minimum</w:t>
      </w:r>
    </w:p>
    <w:p w14:paraId="64AFF3D2" w14:textId="2FAC0C49" w:rsidR="00E73EDF" w:rsidRPr="004E17D6" w:rsidRDefault="007653F1"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r w:rsidRPr="00693533">
        <w:rPr>
          <w:rFonts w:cs="Arial"/>
        </w:rPr>
        <w:t xml:space="preserve">The smallest scale at which a feature is </w:t>
      </w:r>
      <w:r w:rsidR="000153C6">
        <w:rPr>
          <w:rFonts w:cs="Arial"/>
        </w:rPr>
        <w:t xml:space="preserve">intended to be </w:t>
      </w:r>
      <w:r w:rsidRPr="00693533">
        <w:rPr>
          <w:rFonts w:cs="Arial"/>
        </w:rPr>
        <w:t>displayed (</w:t>
      </w:r>
      <w:r w:rsidR="00E01649" w:rsidRPr="00693533">
        <w:rPr>
          <w:rFonts w:cs="Arial"/>
        </w:rPr>
        <w:t xml:space="preserve">for </w:t>
      </w:r>
      <w:r w:rsidRPr="00693533">
        <w:rPr>
          <w:rFonts w:cs="Arial"/>
        </w:rPr>
        <w:t xml:space="preserve">example, a minor light, </w:t>
      </w:r>
      <w:r w:rsidR="00FD51F4" w:rsidRPr="003420DB">
        <w:rPr>
          <w:rFonts w:cs="Arial"/>
        </w:rPr>
        <w:t xml:space="preserve">with a </w:t>
      </w:r>
      <w:r w:rsidRPr="003420DB">
        <w:rPr>
          <w:rFonts w:cs="Arial"/>
        </w:rPr>
        <w:t xml:space="preserve">scale minimum of 1:45,000, would not </w:t>
      </w:r>
      <w:r w:rsidR="000153C6">
        <w:rPr>
          <w:rFonts w:cs="Arial"/>
        </w:rPr>
        <w:t xml:space="preserve">normally </w:t>
      </w:r>
      <w:r w:rsidRPr="003420DB">
        <w:rPr>
          <w:rFonts w:cs="Arial"/>
        </w:rPr>
        <w:t>be displayed at a scale of 1:90,000).</w:t>
      </w:r>
    </w:p>
    <w:p w14:paraId="01564DDA" w14:textId="2C5C8B12" w:rsidR="00E73EDF" w:rsidRPr="00693533" w:rsidRDefault="007653F1" w:rsidP="00C128E3">
      <w:pPr>
        <w:keepNext/>
        <w:keepLines/>
        <w:spacing w:after="0" w:line="240" w:lineRule="auto"/>
        <w:rPr>
          <w:rFonts w:cs="Arial"/>
          <w:sz w:val="18"/>
        </w:rPr>
      </w:pPr>
      <w:r w:rsidRPr="00693533">
        <w:rPr>
          <w:rFonts w:cs="Arial"/>
          <w:b/>
        </w:rPr>
        <w:t xml:space="preserve">Skin of the </w:t>
      </w:r>
      <w:r w:rsidR="000F66B6" w:rsidRPr="00693533">
        <w:rPr>
          <w:rFonts w:cs="Arial"/>
          <w:b/>
        </w:rPr>
        <w:t>E</w:t>
      </w:r>
      <w:r w:rsidR="000F66B6">
        <w:rPr>
          <w:rFonts w:cs="Arial"/>
          <w:b/>
        </w:rPr>
        <w:t>arth</w:t>
      </w:r>
    </w:p>
    <w:p w14:paraId="66F54DC7" w14:textId="12095574" w:rsidR="00E73EDF" w:rsidRPr="00693533" w:rsidRDefault="007653F1" w:rsidP="00C128E3">
      <w:pPr>
        <w:spacing w:after="120" w:line="240" w:lineRule="auto"/>
        <w:rPr>
          <w:rFonts w:cs="Arial"/>
        </w:rPr>
      </w:pPr>
      <w:r w:rsidRPr="00693533">
        <w:rPr>
          <w:rFonts w:cs="Arial"/>
        </w:rPr>
        <w:t xml:space="preserve">A defined set of non-overlapping geographic features of geometric primitive surface, </w:t>
      </w:r>
      <w:r w:rsidR="00C152C1">
        <w:rPr>
          <w:rFonts w:cs="Arial"/>
        </w:rPr>
        <w:t xml:space="preserve">completely </w:t>
      </w:r>
      <w:r w:rsidRPr="00693533">
        <w:rPr>
          <w:rFonts w:cs="Arial"/>
        </w:rPr>
        <w:t xml:space="preserve">covering an area equivalent to that of meta-features </w:t>
      </w:r>
      <w:r w:rsidRPr="00693533">
        <w:rPr>
          <w:rFonts w:cs="Arial"/>
          <w:b/>
        </w:rPr>
        <w:t>Data Coverage</w:t>
      </w:r>
      <w:r w:rsidRPr="00693533">
        <w:rPr>
          <w:rFonts w:cs="Arial"/>
        </w:rPr>
        <w:t xml:space="preserve">.  </w:t>
      </w:r>
    </w:p>
    <w:p w14:paraId="7235D160" w14:textId="6618D6A1" w:rsidR="00E01649" w:rsidRPr="003420DB" w:rsidRDefault="00E01649" w:rsidP="00C128E3">
      <w:pPr>
        <w:spacing w:after="0" w:line="240" w:lineRule="auto"/>
        <w:rPr>
          <w:b/>
          <w:lang w:val="en-AU" w:eastAsia="en-GB"/>
        </w:rPr>
      </w:pPr>
      <w:r w:rsidRPr="003420DB">
        <w:rPr>
          <w:b/>
          <w:lang w:val="en-AU" w:eastAsia="en-GB"/>
        </w:rPr>
        <w:t>Surface</w:t>
      </w:r>
    </w:p>
    <w:p w14:paraId="15AE546D" w14:textId="01A0A05D" w:rsidR="00E01649" w:rsidRPr="003420DB" w:rsidRDefault="00E01649" w:rsidP="00C128E3">
      <w:pPr>
        <w:tabs>
          <w:tab w:val="left" w:pos="2811"/>
        </w:tabs>
        <w:spacing w:after="60" w:line="240" w:lineRule="auto"/>
        <w:rPr>
          <w:lang w:val="en-AU"/>
        </w:rPr>
      </w:pPr>
      <w:r w:rsidRPr="003420DB">
        <w:rPr>
          <w:lang w:val="en-AU"/>
        </w:rPr>
        <w:t xml:space="preserve">Connected 2-dimensional </w:t>
      </w:r>
      <w:r w:rsidRPr="003420DB">
        <w:rPr>
          <w:b/>
          <w:lang w:val="en-AU"/>
        </w:rPr>
        <w:t>geometric primitive</w:t>
      </w:r>
      <w:r w:rsidRPr="003420DB">
        <w:rPr>
          <w:lang w:val="en-AU"/>
        </w:rPr>
        <w:t>, representing the continuous image of a region of a plane.</w:t>
      </w:r>
    </w:p>
    <w:p w14:paraId="5BE99983" w14:textId="196C8580" w:rsidR="00E01649" w:rsidRPr="003420DB" w:rsidRDefault="00E01649" w:rsidP="00C128E3">
      <w:pPr>
        <w:spacing w:after="120" w:line="240" w:lineRule="auto"/>
        <w:rPr>
          <w:rFonts w:cs="Arial"/>
          <w:lang w:val="en-AU" w:eastAsia="en-GB"/>
        </w:rPr>
      </w:pPr>
      <w:r w:rsidRPr="003420DB">
        <w:rPr>
          <w:rFonts w:cs="Arial"/>
          <w:lang w:val="en-AU" w:eastAsia="en-GB"/>
        </w:rPr>
        <w:t>NOTE</w:t>
      </w:r>
      <w:r w:rsidR="00283FB5">
        <w:rPr>
          <w:rFonts w:cs="Arial"/>
          <w:lang w:val="en-AU" w:eastAsia="en-GB"/>
        </w:rPr>
        <w:t>:</w:t>
      </w:r>
      <w:r w:rsidRPr="003420DB">
        <w:rPr>
          <w:rFonts w:cs="Arial"/>
          <w:lang w:val="en-AU" w:eastAsia="en-GB"/>
        </w:rPr>
        <w:t xml:space="preserve"> The boundary of a surface is the set of oriented, closed </w:t>
      </w:r>
      <w:r w:rsidRPr="00074CF2">
        <w:rPr>
          <w:rFonts w:cs="Arial"/>
          <w:lang w:val="en-AU" w:eastAsia="en-GB"/>
        </w:rPr>
        <w:t>curves</w:t>
      </w:r>
      <w:r w:rsidRPr="003420DB">
        <w:rPr>
          <w:rFonts w:cs="Arial"/>
          <w:lang w:val="en-AU" w:eastAsia="en-GB"/>
        </w:rPr>
        <w:t xml:space="preserve"> that delineate the limits of the surface.</w:t>
      </w:r>
    </w:p>
    <w:p w14:paraId="3279865E" w14:textId="0E441AD9" w:rsidR="005F185E" w:rsidRPr="00693533" w:rsidRDefault="005F185E" w:rsidP="005F185E">
      <w:pPr>
        <w:keepNext/>
        <w:keepLines/>
        <w:spacing w:after="0" w:line="240" w:lineRule="auto"/>
        <w:jc w:val="left"/>
      </w:pPr>
      <w:r>
        <w:rPr>
          <w:b/>
        </w:rPr>
        <w:t>System Database</w:t>
      </w:r>
    </w:p>
    <w:p w14:paraId="7B24930B" w14:textId="073A4D6D" w:rsidR="005F185E" w:rsidRPr="00693533" w:rsidRDefault="00D66E3F" w:rsidP="005F185E">
      <w:pPr>
        <w:spacing w:after="120" w:line="240" w:lineRule="auto"/>
      </w:pPr>
      <w:r w:rsidRPr="00D66E3F">
        <w:t>A database, in the manufacturer's internal ECDIS format, resulting from the lossless transformation of the Electronic Navigational Data Service (ENDS) contents and its updates. It is this database that is accessed by ECDIS for the display generation and other navigational functions, and is equivalent to up-to-date ENDS.</w:t>
      </w:r>
    </w:p>
    <w:p w14:paraId="5FCB68FF" w14:textId="6C3F621C" w:rsidR="00007CB4" w:rsidRPr="003420DB" w:rsidRDefault="00007CB4" w:rsidP="00C128E3">
      <w:pPr>
        <w:spacing w:after="0" w:line="240" w:lineRule="auto"/>
        <w:rPr>
          <w:b/>
          <w:lang w:val="en-AU" w:eastAsia="en-GB"/>
        </w:rPr>
      </w:pPr>
      <w:r w:rsidRPr="003420DB">
        <w:rPr>
          <w:b/>
          <w:lang w:val="en-AU" w:eastAsia="en-GB"/>
        </w:rPr>
        <w:t>Temporal Reference System</w:t>
      </w:r>
    </w:p>
    <w:p w14:paraId="1987EB10" w14:textId="06DE1E52" w:rsidR="00007CB4" w:rsidRPr="003420DB" w:rsidRDefault="00007CB4" w:rsidP="00C128E3">
      <w:pPr>
        <w:tabs>
          <w:tab w:val="left" w:pos="2811"/>
        </w:tabs>
        <w:spacing w:after="120" w:line="240" w:lineRule="auto"/>
        <w:rPr>
          <w:lang w:val="en-AU"/>
        </w:rPr>
      </w:pPr>
      <w:r w:rsidRPr="003420DB">
        <w:rPr>
          <w:lang w:val="en-AU"/>
        </w:rPr>
        <w:t>Reference system against which time is measured.</w:t>
      </w:r>
    </w:p>
    <w:p w14:paraId="174D960B" w14:textId="2137E4C7" w:rsidR="00007CB4" w:rsidRPr="003420DB" w:rsidRDefault="00007CB4" w:rsidP="00C128E3">
      <w:pPr>
        <w:spacing w:after="0" w:line="240" w:lineRule="auto"/>
        <w:rPr>
          <w:b/>
          <w:lang w:val="en-AU" w:eastAsia="en-GB"/>
        </w:rPr>
      </w:pPr>
      <w:r w:rsidRPr="003420DB">
        <w:rPr>
          <w:b/>
          <w:lang w:val="en-AU" w:eastAsia="en-GB"/>
        </w:rPr>
        <w:t>Vertical Datum</w:t>
      </w:r>
    </w:p>
    <w:p w14:paraId="1681E5F0" w14:textId="700B9966" w:rsidR="00007CB4" w:rsidRDefault="00007CB4" w:rsidP="00C128E3">
      <w:pPr>
        <w:tabs>
          <w:tab w:val="left" w:pos="2811"/>
        </w:tabs>
        <w:spacing w:after="120" w:line="240" w:lineRule="auto"/>
        <w:rPr>
          <w:lang w:val="en-AU"/>
        </w:rPr>
      </w:pPr>
      <w:r w:rsidRPr="003420DB">
        <w:rPr>
          <w:lang w:val="en-AU"/>
        </w:rPr>
        <w:t>Datum describing the relation of gravity-related heights or depths to the Earth.</w:t>
      </w:r>
    </w:p>
    <w:p w14:paraId="08700A96" w14:textId="5EE9DBCC" w:rsidR="00376255" w:rsidRPr="003420DB" w:rsidRDefault="00376255" w:rsidP="00376255">
      <w:pPr>
        <w:spacing w:after="0" w:line="240" w:lineRule="auto"/>
        <w:rPr>
          <w:b/>
          <w:lang w:val="en-AU" w:eastAsia="en-GB"/>
        </w:rPr>
      </w:pPr>
      <w:r>
        <w:rPr>
          <w:b/>
          <w:lang w:val="en-AU" w:eastAsia="en-GB"/>
        </w:rPr>
        <w:t>Viewing Scale</w:t>
      </w:r>
    </w:p>
    <w:p w14:paraId="4D52E180" w14:textId="43D40ABB" w:rsidR="00376255" w:rsidRPr="00376255" w:rsidRDefault="00376255" w:rsidP="00376255">
      <w:pPr>
        <w:tabs>
          <w:tab w:val="left" w:pos="2811"/>
        </w:tabs>
        <w:spacing w:after="120" w:line="240" w:lineRule="auto"/>
        <w:rPr>
          <w:b/>
          <w:lang w:val="en-AU"/>
        </w:rPr>
      </w:pPr>
      <w:r>
        <w:t>T</w:t>
      </w:r>
      <w:r w:rsidRPr="002F1FAE">
        <w:t xml:space="preserve">he value of the ratio of the linear dimensions of </w:t>
      </w:r>
      <w:r w:rsidRPr="002F1FAE">
        <w:rPr>
          <w:b/>
          <w:bCs/>
        </w:rPr>
        <w:t>features</w:t>
      </w:r>
      <w:r w:rsidRPr="002F1FAE">
        <w:t xml:space="preserve"> of a </w:t>
      </w:r>
      <w:r w:rsidRPr="002F1FAE">
        <w:rPr>
          <w:b/>
          <w:bCs/>
        </w:rPr>
        <w:t>dataset</w:t>
      </w:r>
      <w:r w:rsidRPr="002F1FAE">
        <w:t xml:space="preserve"> presented in the display and the actual dimensions of the </w:t>
      </w:r>
      <w:r w:rsidRPr="002F1FAE">
        <w:rPr>
          <w:b/>
          <w:bCs/>
        </w:rPr>
        <w:t>features</w:t>
      </w:r>
      <w:r w:rsidRPr="002F1FAE">
        <w:t xml:space="preserve"> represented of the </w:t>
      </w:r>
      <w:r w:rsidRPr="002F1FAE">
        <w:rPr>
          <w:b/>
          <w:bCs/>
        </w:rPr>
        <w:t>dataset</w:t>
      </w:r>
      <w:r w:rsidRPr="00376255">
        <w:t>.</w:t>
      </w:r>
    </w:p>
    <w:p w14:paraId="6AC7677D" w14:textId="77777777" w:rsidR="00E73EDF" w:rsidRPr="003420DB" w:rsidRDefault="007653F1" w:rsidP="00C128E3">
      <w:pPr>
        <w:spacing w:after="0" w:line="240" w:lineRule="auto"/>
        <w:jc w:val="left"/>
      </w:pPr>
      <w:bookmarkStart w:id="106" w:name="_Toc368904945"/>
      <w:bookmarkStart w:id="107" w:name="_Toc392576977"/>
      <w:bookmarkStart w:id="108" w:name="_Toc412540115"/>
      <w:bookmarkStart w:id="109" w:name="_Toc439685249"/>
      <w:r w:rsidRPr="003420DB">
        <w:rPr>
          <w:b/>
        </w:rPr>
        <w:t>Warning</w:t>
      </w:r>
      <w:bookmarkEnd w:id="106"/>
      <w:bookmarkEnd w:id="107"/>
      <w:bookmarkEnd w:id="108"/>
      <w:bookmarkEnd w:id="109"/>
      <w:r w:rsidRPr="003420DB">
        <w:rPr>
          <w:b/>
        </w:rPr>
        <w:tab/>
      </w:r>
      <w:r w:rsidRPr="003420DB">
        <w:rPr>
          <w:b/>
        </w:rPr>
        <w:tab/>
      </w:r>
    </w:p>
    <w:p w14:paraId="7EDA0DF5" w14:textId="0047B5DC" w:rsidR="00E73EDF" w:rsidRPr="00693533" w:rsidRDefault="007653F1" w:rsidP="00C128E3">
      <w:pPr>
        <w:spacing w:after="120" w:line="240" w:lineRule="auto"/>
        <w:rPr>
          <w:rFonts w:cs="Arial"/>
        </w:rPr>
      </w:pPr>
      <w:r w:rsidRPr="004E17D6">
        <w:rPr>
          <w:rFonts w:cs="Arial"/>
        </w:rPr>
        <w:t xml:space="preserve">(MSC.302/A) </w:t>
      </w:r>
      <w:r w:rsidRPr="004E17D6">
        <w:rPr>
          <w:rFonts w:cs="Arial"/>
          <w:b/>
        </w:rPr>
        <w:t>alert</w:t>
      </w:r>
      <w:r w:rsidRPr="00693533">
        <w:rPr>
          <w:rFonts w:cs="Arial"/>
        </w:rPr>
        <w:t xml:space="preserve"> for condition requiring immediate attention, but no immediate action by the bridge team.</w:t>
      </w:r>
      <w:r w:rsidR="00953516" w:rsidRPr="00693533">
        <w:rPr>
          <w:rFonts w:cs="Arial"/>
        </w:rPr>
        <w:t xml:space="preserve"> </w:t>
      </w:r>
      <w:r w:rsidRPr="00693533">
        <w:rPr>
          <w:rFonts w:cs="Arial"/>
        </w:rPr>
        <w:t>Warnings are presented for precautionary reasons to make the bridge team aware of changed conditions which are not immediately hazardous, but may become so if no action is taken.</w:t>
      </w:r>
    </w:p>
    <w:p w14:paraId="254970EF" w14:textId="77777777" w:rsidR="00E73EDF" w:rsidRPr="00475FB7" w:rsidRDefault="007653F1" w:rsidP="00C128E3">
      <w:pPr>
        <w:pStyle w:val="Heading3"/>
        <w:tabs>
          <w:tab w:val="clear" w:pos="660"/>
          <w:tab w:val="clear" w:pos="880"/>
          <w:tab w:val="left" w:pos="851"/>
        </w:tabs>
        <w:spacing w:before="120" w:after="120" w:line="240" w:lineRule="auto"/>
        <w:ind w:left="851" w:hanging="851"/>
        <w:jc w:val="both"/>
      </w:pPr>
      <w:bookmarkStart w:id="110" w:name="_Toc515440315"/>
      <w:bookmarkStart w:id="111" w:name="_Toc517858824"/>
      <w:bookmarkStart w:id="112" w:name="_Toc519859064"/>
      <w:bookmarkStart w:id="113" w:name="_Toc521495108"/>
      <w:bookmarkStart w:id="114" w:name="_Toc439685250"/>
      <w:bookmarkStart w:id="115" w:name="_Toc225648276"/>
      <w:bookmarkStart w:id="116" w:name="_Toc225065133"/>
      <w:bookmarkStart w:id="117" w:name="_Toc175558568"/>
      <w:bookmarkEnd w:id="110"/>
      <w:bookmarkEnd w:id="111"/>
      <w:bookmarkEnd w:id="112"/>
      <w:bookmarkEnd w:id="113"/>
      <w:r w:rsidRPr="00475FB7">
        <w:t>Abbreviations</w:t>
      </w:r>
      <w:bookmarkEnd w:id="114"/>
      <w:bookmarkEnd w:id="115"/>
      <w:bookmarkEnd w:id="116"/>
      <w:bookmarkEnd w:id="117"/>
    </w:p>
    <w:p w14:paraId="0D7E459D" w14:textId="77777777" w:rsidR="00E73EDF" w:rsidRPr="00693533" w:rsidRDefault="007653F1" w:rsidP="00C128E3">
      <w:pPr>
        <w:spacing w:after="120" w:line="240" w:lineRule="auto"/>
      </w:pPr>
      <w:r w:rsidRPr="00693533">
        <w:t>CRS</w:t>
      </w:r>
      <w:r w:rsidRPr="00693533">
        <w:tab/>
      </w:r>
      <w:r w:rsidRPr="00693533">
        <w:tab/>
        <w:t>Coordinate Reference System</w:t>
      </w:r>
    </w:p>
    <w:p w14:paraId="00DFE9FE" w14:textId="3678D97B" w:rsidR="001D798F" w:rsidRPr="003420DB" w:rsidRDefault="001D798F" w:rsidP="00C128E3">
      <w:pPr>
        <w:spacing w:after="120" w:line="240" w:lineRule="auto"/>
      </w:pPr>
      <w:r w:rsidRPr="003420DB">
        <w:t>DCEG</w:t>
      </w:r>
      <w:r w:rsidRPr="003420DB">
        <w:tab/>
      </w:r>
      <w:r w:rsidRPr="003420DB">
        <w:tab/>
        <w:t>Data Classification and Encoding Guide</w:t>
      </w:r>
    </w:p>
    <w:p w14:paraId="404141C5" w14:textId="77777777" w:rsidR="00E73EDF" w:rsidRPr="00693533" w:rsidRDefault="007653F1" w:rsidP="00C128E3">
      <w:pPr>
        <w:spacing w:after="120" w:line="240" w:lineRule="auto"/>
      </w:pPr>
      <w:r w:rsidRPr="004E17D6">
        <w:t>ECDIS</w:t>
      </w:r>
      <w:r w:rsidRPr="004E17D6">
        <w:tab/>
      </w:r>
      <w:r w:rsidRPr="004E17D6">
        <w:tab/>
        <w:t xml:space="preserve">Electronic Chart Display </w:t>
      </w:r>
      <w:r w:rsidRPr="00693533">
        <w:rPr>
          <w:rFonts w:hint="eastAsia"/>
        </w:rPr>
        <w:t xml:space="preserve">and </w:t>
      </w:r>
      <w:r w:rsidRPr="00693533">
        <w:t>Information System</w:t>
      </w:r>
    </w:p>
    <w:p w14:paraId="07B79F50" w14:textId="77777777" w:rsidR="001B27C9" w:rsidRDefault="001B27C9" w:rsidP="00C128E3">
      <w:pPr>
        <w:spacing w:after="120" w:line="240" w:lineRule="auto"/>
      </w:pPr>
      <w:r w:rsidRPr="00693533">
        <w:t>ENC</w:t>
      </w:r>
      <w:r w:rsidRPr="00693533">
        <w:tab/>
      </w:r>
      <w:r w:rsidRPr="00693533">
        <w:tab/>
        <w:t>Electronic Navigational Chart</w:t>
      </w:r>
    </w:p>
    <w:p w14:paraId="3E15EC53" w14:textId="334C59BE" w:rsidR="00B4459B" w:rsidRPr="00693533" w:rsidRDefault="00B4459B" w:rsidP="00C128E3">
      <w:pPr>
        <w:spacing w:after="120" w:line="240" w:lineRule="auto"/>
      </w:pPr>
      <w:r>
        <w:t>ENDS</w:t>
      </w:r>
      <w:r>
        <w:tab/>
      </w:r>
      <w:r>
        <w:tab/>
        <w:t>Electronic Navigational Data Service</w:t>
      </w:r>
    </w:p>
    <w:p w14:paraId="22850313" w14:textId="77777777" w:rsidR="00E73EDF" w:rsidRPr="00693533" w:rsidRDefault="007653F1" w:rsidP="00C128E3">
      <w:pPr>
        <w:spacing w:after="120" w:line="240" w:lineRule="auto"/>
      </w:pPr>
      <w:r w:rsidRPr="00693533">
        <w:t>EPSG</w:t>
      </w:r>
      <w:r w:rsidRPr="00693533">
        <w:tab/>
      </w:r>
      <w:r w:rsidRPr="00693533">
        <w:tab/>
        <w:t>European Petroleum Survey Group</w:t>
      </w:r>
    </w:p>
    <w:p w14:paraId="0C4DDF31" w14:textId="451CCD10" w:rsidR="001B27C9" w:rsidRPr="003420DB" w:rsidRDefault="001B27C9" w:rsidP="00C128E3">
      <w:pPr>
        <w:spacing w:after="120" w:line="240" w:lineRule="auto"/>
      </w:pPr>
      <w:r w:rsidRPr="003420DB">
        <w:t>GFM</w:t>
      </w:r>
      <w:r w:rsidRPr="003420DB">
        <w:tab/>
      </w:r>
      <w:r w:rsidRPr="003420DB">
        <w:tab/>
        <w:t>General Feature Model</w:t>
      </w:r>
    </w:p>
    <w:p w14:paraId="7CF3B7C0" w14:textId="2CDD31E5" w:rsidR="001B27C9" w:rsidRPr="003420DB" w:rsidRDefault="001B27C9" w:rsidP="00C128E3">
      <w:pPr>
        <w:spacing w:after="120" w:line="240" w:lineRule="auto"/>
      </w:pPr>
      <w:r w:rsidRPr="003420DB">
        <w:t>IEC</w:t>
      </w:r>
      <w:r w:rsidRPr="003420DB">
        <w:tab/>
      </w:r>
      <w:r w:rsidRPr="003420DB">
        <w:tab/>
      </w:r>
      <w:r w:rsidRPr="003420DB">
        <w:tab/>
        <w:t>International Electrotechnical Commission</w:t>
      </w:r>
    </w:p>
    <w:p w14:paraId="4EAA52CC" w14:textId="77777777" w:rsidR="00E73EDF" w:rsidRPr="004E17D6" w:rsidRDefault="007653F1" w:rsidP="00C128E3">
      <w:pPr>
        <w:spacing w:after="120" w:line="240" w:lineRule="auto"/>
      </w:pPr>
      <w:r w:rsidRPr="004E17D6">
        <w:t>IHO</w:t>
      </w:r>
      <w:r w:rsidRPr="004E17D6">
        <w:tab/>
      </w:r>
      <w:r w:rsidRPr="004E17D6">
        <w:tab/>
        <w:t>International Hydrographic Organization</w:t>
      </w:r>
    </w:p>
    <w:p w14:paraId="77374BAD" w14:textId="77777777" w:rsidR="00E73EDF" w:rsidRPr="00693533" w:rsidRDefault="007653F1" w:rsidP="00C128E3">
      <w:pPr>
        <w:spacing w:after="120" w:line="240" w:lineRule="auto"/>
      </w:pPr>
      <w:r w:rsidRPr="00693533">
        <w:t>IMO</w:t>
      </w:r>
      <w:r w:rsidRPr="00693533">
        <w:tab/>
      </w:r>
      <w:r w:rsidRPr="00693533">
        <w:tab/>
        <w:t>International Maritime Organization</w:t>
      </w:r>
    </w:p>
    <w:p w14:paraId="1F5F1772" w14:textId="77777777" w:rsidR="00E73EDF" w:rsidRPr="00693533" w:rsidRDefault="007653F1" w:rsidP="00C128E3">
      <w:pPr>
        <w:spacing w:after="120" w:line="240" w:lineRule="auto"/>
      </w:pPr>
      <w:r w:rsidRPr="00693533">
        <w:t>ISO</w:t>
      </w:r>
      <w:r w:rsidRPr="00693533">
        <w:tab/>
      </w:r>
      <w:r w:rsidRPr="00693533">
        <w:tab/>
        <w:t>International Organization for Standardization</w:t>
      </w:r>
    </w:p>
    <w:p w14:paraId="68B18693" w14:textId="42B0C124" w:rsidR="003F7046" w:rsidRPr="003420DB" w:rsidRDefault="003F7046" w:rsidP="00C128E3">
      <w:pPr>
        <w:spacing w:after="120" w:line="240" w:lineRule="auto"/>
      </w:pPr>
      <w:r w:rsidRPr="003420DB">
        <w:t>MSVS</w:t>
      </w:r>
      <w:r w:rsidRPr="003420DB">
        <w:tab/>
      </w:r>
      <w:r w:rsidRPr="003420DB">
        <w:tab/>
        <w:t>Mariners Selected Viewing Scale</w:t>
      </w:r>
    </w:p>
    <w:p w14:paraId="6422FC26" w14:textId="77777777" w:rsidR="00E73EDF" w:rsidRPr="003420DB" w:rsidRDefault="007653F1" w:rsidP="00C128E3">
      <w:pPr>
        <w:spacing w:after="120" w:line="240" w:lineRule="auto"/>
      </w:pPr>
      <w:r w:rsidRPr="003420DB">
        <w:lastRenderedPageBreak/>
        <w:t>SOLAS</w:t>
      </w:r>
      <w:r w:rsidRPr="003420DB">
        <w:tab/>
      </w:r>
      <w:r w:rsidRPr="003420DB">
        <w:tab/>
        <w:t>Safety of Life at Sea</w:t>
      </w:r>
    </w:p>
    <w:p w14:paraId="402D7177" w14:textId="2A66C776" w:rsidR="00147E47" w:rsidRPr="003420DB" w:rsidRDefault="00147E47" w:rsidP="00C128E3">
      <w:pPr>
        <w:spacing w:after="120" w:line="240" w:lineRule="auto"/>
      </w:pPr>
      <w:r w:rsidRPr="003420DB">
        <w:t>SVG</w:t>
      </w:r>
      <w:r w:rsidRPr="003420DB">
        <w:tab/>
      </w:r>
      <w:r w:rsidRPr="003420DB">
        <w:tab/>
        <w:t>Scalable Vector Graphics</w:t>
      </w:r>
    </w:p>
    <w:p w14:paraId="4E065A74" w14:textId="0E77E42A" w:rsidR="00147E47" w:rsidRPr="003420DB" w:rsidRDefault="00147E47" w:rsidP="00C128E3">
      <w:pPr>
        <w:spacing w:after="120" w:line="240" w:lineRule="auto"/>
      </w:pPr>
      <w:r w:rsidRPr="003420DB">
        <w:t>S-100WG</w:t>
      </w:r>
      <w:r w:rsidRPr="003420DB">
        <w:tab/>
        <w:t>IHO S-100 Working Group</w:t>
      </w:r>
    </w:p>
    <w:p w14:paraId="64C902A8" w14:textId="2EC7557E" w:rsidR="00147E47" w:rsidRPr="003420DB" w:rsidRDefault="00147E47" w:rsidP="00C128E3">
      <w:pPr>
        <w:spacing w:after="120" w:line="240" w:lineRule="auto"/>
      </w:pPr>
      <w:r w:rsidRPr="003420DB">
        <w:t>S-101PT</w:t>
      </w:r>
      <w:r w:rsidRPr="003420DB">
        <w:tab/>
      </w:r>
      <w:r w:rsidR="004C3CAE">
        <w:t xml:space="preserve">S-100WG – </w:t>
      </w:r>
      <w:r w:rsidRPr="003420DB">
        <w:t>S-101 Project Team</w:t>
      </w:r>
    </w:p>
    <w:p w14:paraId="35B1C504" w14:textId="7FDFF6A7" w:rsidR="00147E47" w:rsidRPr="003420DB" w:rsidRDefault="00147E47" w:rsidP="00C128E3">
      <w:pPr>
        <w:spacing w:after="120" w:line="240" w:lineRule="auto"/>
      </w:pPr>
      <w:r w:rsidRPr="003420DB">
        <w:t>TIFF</w:t>
      </w:r>
      <w:r w:rsidRPr="003420DB">
        <w:tab/>
      </w:r>
      <w:r w:rsidRPr="003420DB">
        <w:tab/>
        <w:t>Tagged Image File Format</w:t>
      </w:r>
    </w:p>
    <w:p w14:paraId="2D301818" w14:textId="3D4296C6" w:rsidR="00E73EDF" w:rsidRPr="003420DB" w:rsidRDefault="00147E47" w:rsidP="00C128E3">
      <w:pPr>
        <w:spacing w:after="120" w:line="240" w:lineRule="auto"/>
      </w:pPr>
      <w:r w:rsidRPr="003420DB">
        <w:t>UML</w:t>
      </w:r>
      <w:r w:rsidRPr="003420DB">
        <w:tab/>
      </w:r>
      <w:r w:rsidRPr="003420DB">
        <w:tab/>
        <w:t>Unified Modelling Language</w:t>
      </w:r>
    </w:p>
    <w:p w14:paraId="3E9EF77B" w14:textId="73890372" w:rsidR="00147E47" w:rsidRPr="003420DB" w:rsidRDefault="00147E47" w:rsidP="00C128E3">
      <w:pPr>
        <w:spacing w:after="120" w:line="240" w:lineRule="auto"/>
      </w:pPr>
      <w:r w:rsidRPr="003420DB">
        <w:t>URL</w:t>
      </w:r>
      <w:r w:rsidRPr="003420DB">
        <w:tab/>
      </w:r>
      <w:r w:rsidRPr="003420DB">
        <w:tab/>
        <w:t>Universal Resource Locator</w:t>
      </w:r>
    </w:p>
    <w:p w14:paraId="6A561D7B" w14:textId="04B5D546" w:rsidR="00147E47" w:rsidRDefault="00147E47" w:rsidP="00C128E3">
      <w:pPr>
        <w:spacing w:after="120" w:line="240" w:lineRule="auto"/>
      </w:pPr>
      <w:r w:rsidRPr="003420DB">
        <w:t>XML</w:t>
      </w:r>
      <w:r w:rsidRPr="003420DB">
        <w:tab/>
      </w:r>
      <w:r w:rsidRPr="003420DB">
        <w:tab/>
        <w:t>Extensible Markup Language</w:t>
      </w:r>
    </w:p>
    <w:p w14:paraId="0C2043F6" w14:textId="36A86DB0" w:rsidR="00283FB5" w:rsidRPr="003420DB" w:rsidRDefault="00283FB5" w:rsidP="00C128E3">
      <w:pPr>
        <w:spacing w:after="120" w:line="240" w:lineRule="auto"/>
      </w:pPr>
    </w:p>
    <w:p w14:paraId="291925D7" w14:textId="2E457813" w:rsidR="00E73EDF" w:rsidRPr="00E07D00" w:rsidRDefault="00C11CC2" w:rsidP="00C128E3">
      <w:pPr>
        <w:pStyle w:val="Heading2"/>
        <w:tabs>
          <w:tab w:val="clear" w:pos="540"/>
          <w:tab w:val="clear" w:pos="700"/>
          <w:tab w:val="left" w:pos="709"/>
        </w:tabs>
        <w:spacing w:before="120" w:after="200" w:line="240" w:lineRule="auto"/>
        <w:ind w:left="709" w:hanging="709"/>
      </w:pPr>
      <w:bookmarkStart w:id="118" w:name="_Toc517858826"/>
      <w:bookmarkStart w:id="119" w:name="_Toc519859066"/>
      <w:bookmarkStart w:id="120" w:name="_Toc521495110"/>
      <w:bookmarkStart w:id="121" w:name="_Toc225648277"/>
      <w:bookmarkStart w:id="122" w:name="_Toc225065134"/>
      <w:bookmarkStart w:id="123" w:name="_Toc439685251"/>
      <w:bookmarkStart w:id="124" w:name="_Toc175558569"/>
      <w:bookmarkEnd w:id="118"/>
      <w:bookmarkEnd w:id="119"/>
      <w:bookmarkEnd w:id="120"/>
      <w:r>
        <w:t xml:space="preserve">General </w:t>
      </w:r>
      <w:r w:rsidR="007653F1" w:rsidRPr="00E07D00">
        <w:t xml:space="preserve">S-101 </w:t>
      </w:r>
      <w:r>
        <w:t>d</w:t>
      </w:r>
      <w:r w:rsidR="007653F1" w:rsidRPr="00E07D00">
        <w:t xml:space="preserve">ata </w:t>
      </w:r>
      <w:r>
        <w:t>p</w:t>
      </w:r>
      <w:r w:rsidR="007653F1" w:rsidRPr="00E07D00">
        <w:t xml:space="preserve">roduct </w:t>
      </w:r>
      <w:r>
        <w:t>d</w:t>
      </w:r>
      <w:r w:rsidR="007653F1" w:rsidRPr="00E07D00">
        <w:t>escription</w:t>
      </w:r>
      <w:bookmarkEnd w:id="121"/>
      <w:bookmarkEnd w:id="122"/>
      <w:bookmarkEnd w:id="123"/>
      <w:bookmarkEnd w:id="124"/>
    </w:p>
    <w:p w14:paraId="44CD69C5" w14:textId="225F8C29" w:rsidR="00E73EDF" w:rsidRPr="00FE6570" w:rsidRDefault="007653F1" w:rsidP="00C128E3">
      <w:pPr>
        <w:spacing w:after="120" w:line="240" w:lineRule="auto"/>
      </w:pPr>
      <w:r w:rsidRPr="00FE6570">
        <w:t>NOTE</w:t>
      </w:r>
      <w:r w:rsidR="00C11CC2">
        <w:t>:</w:t>
      </w:r>
      <w:r w:rsidRPr="00FE6570">
        <w:t xml:space="preserve"> This information contains general information about the data product.                                                                                            </w:t>
      </w:r>
    </w:p>
    <w:p w14:paraId="175F7B0B" w14:textId="77777777" w:rsidR="00E73EDF" w:rsidRPr="00693533" w:rsidRDefault="007653F1" w:rsidP="00C128E3">
      <w:pPr>
        <w:autoSpaceDE w:val="0"/>
        <w:autoSpaceDN w:val="0"/>
        <w:adjustRightInd w:val="0"/>
        <w:spacing w:after="120" w:line="240" w:lineRule="auto"/>
        <w:ind w:left="1695" w:hanging="1695"/>
        <w:rPr>
          <w:b/>
          <w:sz w:val="22"/>
          <w:szCs w:val="22"/>
        </w:rPr>
      </w:pPr>
      <w:r w:rsidRPr="00693533">
        <w:rPr>
          <w:b/>
          <w:sz w:val="22"/>
          <w:szCs w:val="22"/>
        </w:rPr>
        <w:t>Title:</w:t>
      </w:r>
      <w:r w:rsidRPr="00693533">
        <w:rPr>
          <w:b/>
          <w:sz w:val="22"/>
          <w:szCs w:val="22"/>
        </w:rPr>
        <w:tab/>
      </w:r>
      <w:r w:rsidRPr="00693533">
        <w:t>Electronic Navigational Chart</w:t>
      </w:r>
    </w:p>
    <w:p w14:paraId="2DCA9633" w14:textId="4BC3C984" w:rsidR="00E73EDF" w:rsidRPr="004E17D6" w:rsidRDefault="007653F1" w:rsidP="00C128E3">
      <w:pPr>
        <w:autoSpaceDE w:val="0"/>
        <w:autoSpaceDN w:val="0"/>
        <w:adjustRightInd w:val="0"/>
        <w:spacing w:after="120" w:line="240" w:lineRule="auto"/>
        <w:ind w:left="1695" w:hanging="1695"/>
      </w:pPr>
      <w:r w:rsidRPr="00693533">
        <w:rPr>
          <w:b/>
          <w:sz w:val="22"/>
          <w:szCs w:val="22"/>
        </w:rPr>
        <w:t xml:space="preserve">Abstract: </w:t>
      </w:r>
      <w:r w:rsidRPr="00693533">
        <w:rPr>
          <w:b/>
          <w:sz w:val="22"/>
          <w:szCs w:val="22"/>
        </w:rPr>
        <w:tab/>
      </w:r>
      <w:r w:rsidRPr="00693533">
        <w:rPr>
          <w:b/>
          <w:sz w:val="22"/>
          <w:szCs w:val="22"/>
        </w:rPr>
        <w:tab/>
      </w:r>
      <w:r w:rsidRPr="00693533">
        <w:rPr>
          <w:rFonts w:eastAsia="Times New Roman" w:cs="Arial"/>
          <w:lang w:eastAsia="en-GB"/>
        </w:rPr>
        <w:t xml:space="preserve">An Electronic Navigational Chart (ENC) is a vector chart produced </w:t>
      </w:r>
      <w:r w:rsidRPr="00693533">
        <w:t>on the authority of a government authorized Hydrographic Office or other relevant government institution. Its primary purpose is</w:t>
      </w:r>
      <w:r w:rsidRPr="00693533">
        <w:rPr>
          <w:rFonts w:eastAsia="Times New Roman" w:cs="Arial"/>
          <w:lang w:eastAsia="en-GB"/>
        </w:rPr>
        <w:t xml:space="preserve"> </w:t>
      </w:r>
      <w:r w:rsidRPr="00693533">
        <w:t>for use within an Electronic Chart Display and Information System (ECDIS) to meet International Maritime Organization (IMO) and Safety of Life at Sea (SOLAS) chart carriage re</w:t>
      </w:r>
      <w:r w:rsidRPr="00693533">
        <w:softHyphen/>
        <w:t>quirements</w:t>
      </w:r>
      <w:r w:rsidR="008F1419" w:rsidRPr="003420DB">
        <w:t xml:space="preserve">; </w:t>
      </w:r>
      <w:r w:rsidR="00375061" w:rsidRPr="003420DB">
        <w:t>however it</w:t>
      </w:r>
      <w:r w:rsidR="008F1419" w:rsidRPr="003420DB">
        <w:t xml:space="preserve"> may also be used as the base dataset in other S-100 based marine navigation systems</w:t>
      </w:r>
      <w:r w:rsidRPr="003420DB">
        <w:t>. The ENC contains an extraction of real world information necessary for the safe navigation of vessels.</w:t>
      </w:r>
    </w:p>
    <w:p w14:paraId="680C167A" w14:textId="71870482" w:rsidR="00E73EDF" w:rsidRPr="00693533" w:rsidRDefault="007653F1" w:rsidP="00C128E3">
      <w:pPr>
        <w:widowControl w:val="0"/>
        <w:spacing w:after="120" w:line="240" w:lineRule="auto"/>
        <w:ind w:left="1700" w:hanging="1695"/>
        <w:rPr>
          <w:b/>
          <w:sz w:val="22"/>
          <w:szCs w:val="22"/>
        </w:rPr>
      </w:pPr>
      <w:r w:rsidRPr="00693533">
        <w:rPr>
          <w:b/>
          <w:sz w:val="22"/>
          <w:szCs w:val="22"/>
        </w:rPr>
        <w:t>Content:</w:t>
      </w:r>
      <w:r w:rsidRPr="00693533">
        <w:t xml:space="preserve"> </w:t>
      </w:r>
      <w:r w:rsidRPr="00693533">
        <w:rPr>
          <w:b/>
          <w:sz w:val="22"/>
          <w:szCs w:val="22"/>
        </w:rPr>
        <w:tab/>
      </w:r>
      <w:r w:rsidRPr="00693533">
        <w:t xml:space="preserve">The Product Specification defines all requirements to which ENC data products must conform. Specifically it defines the data product content in terms of features and attributes within the </w:t>
      </w:r>
      <w:r w:rsidR="00E07D00">
        <w:t>F</w:t>
      </w:r>
      <w:r w:rsidRPr="00693533">
        <w:t xml:space="preserve">eature </w:t>
      </w:r>
      <w:r w:rsidR="00E07D00">
        <w:t>C</w:t>
      </w:r>
      <w:r w:rsidRPr="00693533">
        <w:t xml:space="preserve">atalogue. </w:t>
      </w:r>
      <w:r w:rsidR="00953516" w:rsidRPr="00693533">
        <w:t xml:space="preserve"> </w:t>
      </w:r>
      <w:r w:rsidRPr="00693533">
        <w:t xml:space="preserve">The display of features is defined by the symbols and rule sets contained in the </w:t>
      </w:r>
      <w:r w:rsidR="00E07D00">
        <w:t>P</w:t>
      </w:r>
      <w:r w:rsidRPr="00693533">
        <w:t xml:space="preserve">ortrayal </w:t>
      </w:r>
      <w:r w:rsidR="00E07D00">
        <w:t>C</w:t>
      </w:r>
      <w:r w:rsidRPr="00693533">
        <w:t xml:space="preserve">atalogue. The Data Classification and Encoding Guide (DCEG) provides guidance on how data product content must be captured. </w:t>
      </w:r>
      <w:r w:rsidR="00953516" w:rsidRPr="00693533">
        <w:t xml:space="preserve"> </w:t>
      </w:r>
      <w:r w:rsidRPr="00693533">
        <w:t>(Annex A</w:t>
      </w:r>
      <w:r w:rsidR="00634279" w:rsidRPr="00693533">
        <w:t>.</w:t>
      </w:r>
      <w:r w:rsidRPr="00693533">
        <w:t>)</w:t>
      </w:r>
    </w:p>
    <w:p w14:paraId="32C73DFB" w14:textId="77777777" w:rsidR="00E73EDF" w:rsidRPr="00693533" w:rsidRDefault="007653F1" w:rsidP="00C128E3">
      <w:pPr>
        <w:spacing w:after="60" w:line="240" w:lineRule="auto"/>
        <w:rPr>
          <w:b/>
          <w:sz w:val="22"/>
          <w:szCs w:val="22"/>
        </w:rPr>
      </w:pPr>
      <w:r w:rsidRPr="00693533">
        <w:rPr>
          <w:b/>
          <w:sz w:val="22"/>
          <w:szCs w:val="22"/>
        </w:rPr>
        <w:t>Spatial Extent:</w:t>
      </w:r>
    </w:p>
    <w:p w14:paraId="20A1A319" w14:textId="77777777" w:rsidR="00E73EDF" w:rsidRPr="00693533" w:rsidRDefault="007653F1" w:rsidP="00C128E3">
      <w:pPr>
        <w:spacing w:after="60" w:line="240" w:lineRule="auto"/>
        <w:ind w:left="1360" w:firstLine="340"/>
      </w:pPr>
      <w:r w:rsidRPr="00693533">
        <w:rPr>
          <w:b/>
        </w:rPr>
        <w:t xml:space="preserve">Description: </w:t>
      </w:r>
      <w:r w:rsidRPr="00693533">
        <w:t>Areas specific to marine navigation.</w:t>
      </w:r>
    </w:p>
    <w:p w14:paraId="73FAB28C" w14:textId="77777777" w:rsidR="00E73EDF" w:rsidRPr="00693533" w:rsidRDefault="007653F1" w:rsidP="00C128E3">
      <w:pPr>
        <w:spacing w:after="60" w:line="240" w:lineRule="auto"/>
        <w:ind w:left="1360" w:firstLine="340"/>
      </w:pPr>
      <w:r w:rsidRPr="00693533">
        <w:rPr>
          <w:b/>
        </w:rPr>
        <w:t>East Bounding Longitude:</w:t>
      </w:r>
      <w:r w:rsidRPr="00693533">
        <w:t xml:space="preserve"> 180°</w:t>
      </w:r>
    </w:p>
    <w:p w14:paraId="73A09519" w14:textId="77777777" w:rsidR="00E73EDF" w:rsidRPr="00693533" w:rsidRDefault="007653F1" w:rsidP="00C128E3">
      <w:pPr>
        <w:spacing w:after="60" w:line="240" w:lineRule="auto"/>
        <w:ind w:left="1360" w:firstLine="340"/>
      </w:pPr>
      <w:r w:rsidRPr="00693533">
        <w:rPr>
          <w:b/>
        </w:rPr>
        <w:t>West Bounding Longitude:</w:t>
      </w:r>
      <w:r w:rsidRPr="00693533">
        <w:t xml:space="preserve"> -180°</w:t>
      </w:r>
    </w:p>
    <w:p w14:paraId="7284E42E" w14:textId="77777777" w:rsidR="00E73EDF" w:rsidRPr="00693533" w:rsidRDefault="007653F1" w:rsidP="00C128E3">
      <w:pPr>
        <w:spacing w:after="60" w:line="240" w:lineRule="auto"/>
        <w:ind w:left="1360" w:firstLine="340"/>
        <w:rPr>
          <w:b/>
          <w:sz w:val="22"/>
          <w:szCs w:val="22"/>
        </w:rPr>
      </w:pPr>
      <w:r w:rsidRPr="00693533">
        <w:rPr>
          <w:b/>
        </w:rPr>
        <w:t>North Bounding Latitude:</w:t>
      </w:r>
      <w:r w:rsidRPr="00693533">
        <w:t xml:space="preserve"> 90°</w:t>
      </w:r>
    </w:p>
    <w:p w14:paraId="6F329B8A" w14:textId="77777777" w:rsidR="00E73EDF" w:rsidRPr="00693533" w:rsidRDefault="007653F1" w:rsidP="00C128E3">
      <w:pPr>
        <w:spacing w:after="120" w:line="240" w:lineRule="auto"/>
        <w:ind w:left="1361" w:firstLine="340"/>
      </w:pPr>
      <w:r w:rsidRPr="00693533">
        <w:rPr>
          <w:b/>
        </w:rPr>
        <w:t xml:space="preserve">South Bounding Latitude: </w:t>
      </w:r>
      <w:r w:rsidRPr="00693533">
        <w:t>-90°</w:t>
      </w:r>
      <w:r w:rsidRPr="00693533">
        <w:rPr>
          <w:b/>
          <w:sz w:val="22"/>
          <w:szCs w:val="22"/>
        </w:rPr>
        <w:tab/>
      </w:r>
      <w:r w:rsidRPr="00693533">
        <w:rPr>
          <w:b/>
          <w:sz w:val="22"/>
          <w:szCs w:val="22"/>
        </w:rPr>
        <w:tab/>
      </w:r>
      <w:r w:rsidRPr="00693533">
        <w:rPr>
          <w:b/>
          <w:sz w:val="22"/>
          <w:szCs w:val="22"/>
        </w:rPr>
        <w:tab/>
      </w:r>
    </w:p>
    <w:p w14:paraId="43F33968" w14:textId="77777777" w:rsidR="00E73EDF" w:rsidRDefault="007653F1" w:rsidP="00C128E3">
      <w:pPr>
        <w:autoSpaceDE w:val="0"/>
        <w:autoSpaceDN w:val="0"/>
        <w:adjustRightInd w:val="0"/>
        <w:spacing w:after="120" w:line="240" w:lineRule="auto"/>
        <w:ind w:left="1695" w:hanging="1695"/>
      </w:pPr>
      <w:r w:rsidRPr="003420DB">
        <w:rPr>
          <w:b/>
          <w:sz w:val="22"/>
          <w:szCs w:val="22"/>
        </w:rPr>
        <w:t>Purpose:</w:t>
      </w:r>
      <w:r w:rsidRPr="003420DB">
        <w:rPr>
          <w:lang w:eastAsia="en-GB"/>
        </w:rPr>
        <w:t xml:space="preserve"> </w:t>
      </w:r>
      <w:r w:rsidRPr="003420DB">
        <w:rPr>
          <w:lang w:eastAsia="en-GB"/>
        </w:rPr>
        <w:tab/>
      </w:r>
      <w:r w:rsidRPr="003420DB">
        <w:rPr>
          <w:lang w:eastAsia="en-GB"/>
        </w:rPr>
        <w:tab/>
        <w:t>The purpose of a</w:t>
      </w:r>
      <w:r w:rsidRPr="003420DB">
        <w:t xml:space="preserve">n ENC dataset is to provide official navigational data for navigation systems for the safe passage and route planning of vessels between destinations. </w:t>
      </w:r>
    </w:p>
    <w:p w14:paraId="729B9708" w14:textId="77777777" w:rsidR="00C11CC2" w:rsidRPr="004E17D6" w:rsidRDefault="00C11CC2" w:rsidP="00C128E3">
      <w:pPr>
        <w:autoSpaceDE w:val="0"/>
        <w:autoSpaceDN w:val="0"/>
        <w:adjustRightInd w:val="0"/>
        <w:spacing w:after="120" w:line="240" w:lineRule="auto"/>
        <w:ind w:left="1695" w:hanging="1695"/>
      </w:pPr>
    </w:p>
    <w:p w14:paraId="1EAC5D30" w14:textId="7A4D8B6A" w:rsidR="00E73EDF" w:rsidRPr="004E17D6" w:rsidRDefault="007653F1" w:rsidP="00C128E3">
      <w:pPr>
        <w:pStyle w:val="Heading2"/>
        <w:tabs>
          <w:tab w:val="clear" w:pos="540"/>
          <w:tab w:val="clear" w:pos="700"/>
          <w:tab w:val="left" w:pos="709"/>
        </w:tabs>
        <w:spacing w:before="120" w:after="200" w:line="240" w:lineRule="auto"/>
        <w:ind w:left="709" w:hanging="709"/>
      </w:pPr>
      <w:bookmarkStart w:id="125" w:name="_Toc439685252"/>
      <w:bookmarkStart w:id="126" w:name="_Toc175558570"/>
      <w:r w:rsidRPr="004E17D6">
        <w:t xml:space="preserve">Data </w:t>
      </w:r>
      <w:r w:rsidR="00F564D2">
        <w:t>P</w:t>
      </w:r>
      <w:r w:rsidR="00F564D2" w:rsidRPr="004E17D6">
        <w:t xml:space="preserve">roduct </w:t>
      </w:r>
      <w:r w:rsidR="00F564D2">
        <w:t>S</w:t>
      </w:r>
      <w:r w:rsidR="00F564D2" w:rsidRPr="004E17D6">
        <w:t xml:space="preserve">pecification </w:t>
      </w:r>
      <w:bookmarkEnd w:id="125"/>
      <w:r w:rsidR="00C11CC2">
        <w:t>m</w:t>
      </w:r>
      <w:r w:rsidR="00F564D2" w:rsidRPr="004E17D6">
        <w:t>etadata</w:t>
      </w:r>
      <w:bookmarkEnd w:id="126"/>
    </w:p>
    <w:p w14:paraId="557FB1E2" w14:textId="4065C680" w:rsidR="00E73EDF" w:rsidRPr="00C11CC2" w:rsidRDefault="007653F1" w:rsidP="00C128E3">
      <w:pPr>
        <w:spacing w:after="120" w:line="240" w:lineRule="auto"/>
      </w:pPr>
      <w:r w:rsidRPr="00C11CC2">
        <w:t>NOTE</w:t>
      </w:r>
      <w:r w:rsidR="00C11CC2">
        <w:t>:</w:t>
      </w:r>
      <w:r w:rsidR="00C11CC2">
        <w:tab/>
      </w:r>
      <w:r w:rsidRPr="00C11CC2">
        <w:t>This information uniquely identifies this Product Specification and provides information about its creation and maintenance.  For further information on dataset metadata see clause 12.</w:t>
      </w:r>
    </w:p>
    <w:p w14:paraId="1ED814D4" w14:textId="77777777" w:rsidR="00E73EDF" w:rsidRPr="00693533" w:rsidRDefault="007653F1" w:rsidP="00C128E3">
      <w:pPr>
        <w:spacing w:after="120" w:line="240" w:lineRule="auto"/>
        <w:ind w:left="1695" w:hanging="1695"/>
      </w:pPr>
      <w:r w:rsidRPr="00693533">
        <w:rPr>
          <w:b/>
          <w:sz w:val="22"/>
          <w:szCs w:val="22"/>
        </w:rPr>
        <w:t>Title:</w:t>
      </w:r>
      <w:r w:rsidRPr="00693533">
        <w:rPr>
          <w:b/>
          <w:sz w:val="22"/>
          <w:szCs w:val="22"/>
        </w:rPr>
        <w:tab/>
      </w:r>
      <w:r w:rsidRPr="00693533">
        <w:rPr>
          <w:b/>
          <w:sz w:val="22"/>
          <w:szCs w:val="22"/>
        </w:rPr>
        <w:tab/>
      </w:r>
      <w:r w:rsidRPr="00693533">
        <w:t>The International Hydrographic Organization Electronic Navigational Chart Product Specification</w:t>
      </w:r>
    </w:p>
    <w:p w14:paraId="62A3C7CE" w14:textId="46F250A2" w:rsidR="00E73EDF" w:rsidRPr="00693533" w:rsidRDefault="007653F1" w:rsidP="00C128E3">
      <w:pPr>
        <w:spacing w:after="120" w:line="240" w:lineRule="auto"/>
        <w:ind w:left="1695" w:hanging="1695"/>
        <w:rPr>
          <w:sz w:val="22"/>
          <w:szCs w:val="22"/>
        </w:rPr>
      </w:pPr>
      <w:r w:rsidRPr="00693533">
        <w:rPr>
          <w:b/>
          <w:sz w:val="22"/>
          <w:szCs w:val="22"/>
        </w:rPr>
        <w:t>S-100 Version:</w:t>
      </w:r>
      <w:r w:rsidRPr="00693533">
        <w:rPr>
          <w:b/>
          <w:sz w:val="22"/>
          <w:szCs w:val="22"/>
        </w:rPr>
        <w:tab/>
      </w:r>
      <w:r w:rsidR="00A3264E">
        <w:t>5</w:t>
      </w:r>
      <w:r w:rsidRPr="00693533">
        <w:t>.</w:t>
      </w:r>
      <w:r w:rsidR="00034EB2">
        <w:t>2</w:t>
      </w:r>
      <w:r w:rsidRPr="00693533">
        <w:t>.0</w:t>
      </w:r>
    </w:p>
    <w:p w14:paraId="40350BEB" w14:textId="7664E6CC" w:rsidR="00E73EDF" w:rsidRPr="003420DB" w:rsidRDefault="007653F1" w:rsidP="00C128E3">
      <w:pPr>
        <w:spacing w:after="120" w:line="240" w:lineRule="auto"/>
      </w:pPr>
      <w:r w:rsidRPr="00693533">
        <w:rPr>
          <w:b/>
          <w:sz w:val="22"/>
        </w:rPr>
        <w:t>S-101 Version:</w:t>
      </w:r>
      <w:r w:rsidRPr="00693533">
        <w:t xml:space="preserve"> </w:t>
      </w:r>
      <w:r w:rsidRPr="00693533">
        <w:tab/>
      </w:r>
      <w:r w:rsidR="00F7539F">
        <w:t>2.0</w:t>
      </w:r>
      <w:r w:rsidR="006A580D">
        <w:t>.0</w:t>
      </w:r>
      <w:r w:rsidR="0087030F" w:rsidRPr="00693533">
        <w:t xml:space="preserve"> </w:t>
      </w:r>
    </w:p>
    <w:p w14:paraId="4E17074B" w14:textId="422A711E" w:rsidR="00E73EDF" w:rsidRPr="00E046B0" w:rsidRDefault="007653F1" w:rsidP="00C128E3">
      <w:pPr>
        <w:spacing w:after="120" w:line="240" w:lineRule="auto"/>
      </w:pPr>
      <w:r w:rsidRPr="003420DB">
        <w:rPr>
          <w:b/>
          <w:sz w:val="22"/>
        </w:rPr>
        <w:t>Date:</w:t>
      </w:r>
      <w:r w:rsidRPr="003420DB">
        <w:tab/>
      </w:r>
      <w:r w:rsidRPr="003420DB">
        <w:tab/>
      </w:r>
      <w:r w:rsidRPr="003420DB">
        <w:tab/>
      </w:r>
      <w:r w:rsidRPr="003420DB">
        <w:tab/>
      </w:r>
      <w:r w:rsidR="00F7539F">
        <w:t>December</w:t>
      </w:r>
      <w:r w:rsidR="00F7539F" w:rsidRPr="00E046B0">
        <w:t xml:space="preserve"> </w:t>
      </w:r>
      <w:r w:rsidR="00573A59" w:rsidRPr="00E046B0">
        <w:t>20</w:t>
      </w:r>
      <w:r w:rsidR="00573A59">
        <w:t>24</w:t>
      </w:r>
    </w:p>
    <w:p w14:paraId="647FA8AD" w14:textId="77777777" w:rsidR="00E73EDF" w:rsidRPr="00693533" w:rsidRDefault="007653F1" w:rsidP="00C128E3">
      <w:pPr>
        <w:spacing w:after="120" w:line="240" w:lineRule="auto"/>
      </w:pPr>
      <w:r w:rsidRPr="004E17D6">
        <w:rPr>
          <w:b/>
          <w:sz w:val="22"/>
          <w:szCs w:val="22"/>
        </w:rPr>
        <w:t xml:space="preserve">Language: </w:t>
      </w:r>
      <w:r w:rsidRPr="004E17D6">
        <w:rPr>
          <w:b/>
          <w:sz w:val="22"/>
          <w:szCs w:val="22"/>
        </w:rPr>
        <w:tab/>
      </w:r>
      <w:r w:rsidRPr="004E17D6">
        <w:rPr>
          <w:b/>
          <w:sz w:val="22"/>
          <w:szCs w:val="22"/>
        </w:rPr>
        <w:tab/>
      </w:r>
      <w:r w:rsidRPr="004E17D6">
        <w:t>English</w:t>
      </w:r>
    </w:p>
    <w:p w14:paraId="1076EC49" w14:textId="77777777" w:rsidR="00E73EDF" w:rsidRPr="00693533" w:rsidRDefault="007653F1" w:rsidP="00C128E3">
      <w:pPr>
        <w:widowControl w:val="0"/>
        <w:spacing w:after="120" w:line="240" w:lineRule="auto"/>
      </w:pPr>
      <w:r w:rsidRPr="00693533">
        <w:rPr>
          <w:b/>
          <w:sz w:val="22"/>
          <w:szCs w:val="22"/>
        </w:rPr>
        <w:lastRenderedPageBreak/>
        <w:t xml:space="preserve">Classification: </w:t>
      </w:r>
      <w:r w:rsidRPr="00693533">
        <w:rPr>
          <w:b/>
          <w:sz w:val="22"/>
          <w:szCs w:val="22"/>
        </w:rPr>
        <w:tab/>
      </w:r>
      <w:r w:rsidRPr="00693533">
        <w:t>Unclassified</w:t>
      </w:r>
    </w:p>
    <w:p w14:paraId="3D537487" w14:textId="32E2C9F1" w:rsidR="00E73EDF" w:rsidRPr="00693533" w:rsidRDefault="007653F1" w:rsidP="00C128E3">
      <w:pPr>
        <w:widowControl w:val="0"/>
        <w:spacing w:after="60" w:line="240" w:lineRule="auto"/>
      </w:pPr>
      <w:r w:rsidRPr="00693533">
        <w:rPr>
          <w:b/>
          <w:sz w:val="22"/>
          <w:szCs w:val="22"/>
        </w:rPr>
        <w:t xml:space="preserve">Contact: </w:t>
      </w:r>
      <w:r w:rsidRPr="00693533">
        <w:rPr>
          <w:b/>
          <w:sz w:val="22"/>
          <w:szCs w:val="22"/>
        </w:rPr>
        <w:tab/>
      </w:r>
      <w:r w:rsidRPr="00693533">
        <w:rPr>
          <w:b/>
          <w:sz w:val="22"/>
          <w:szCs w:val="22"/>
        </w:rPr>
        <w:tab/>
      </w:r>
      <w:r w:rsidRPr="00693533">
        <w:rPr>
          <w:b/>
          <w:sz w:val="22"/>
          <w:szCs w:val="22"/>
        </w:rPr>
        <w:tab/>
      </w:r>
      <w:r w:rsidRPr="00693533">
        <w:t>International Hydrographic Organization</w:t>
      </w:r>
    </w:p>
    <w:p w14:paraId="45AA27E0" w14:textId="66AE3461" w:rsidR="00E73EDF" w:rsidRPr="006834DB" w:rsidRDefault="007653F1" w:rsidP="00C128E3">
      <w:pPr>
        <w:widowControl w:val="0"/>
        <w:spacing w:after="0" w:line="240" w:lineRule="auto"/>
        <w:ind w:left="1360" w:firstLine="340"/>
        <w:jc w:val="left"/>
        <w:rPr>
          <w:lang w:val="it-IT"/>
        </w:rPr>
      </w:pPr>
      <w:r w:rsidRPr="006834DB">
        <w:rPr>
          <w:lang w:val="it-IT"/>
        </w:rPr>
        <w:t>4</w:t>
      </w:r>
      <w:r w:rsidR="008E3218" w:rsidRPr="006834DB">
        <w:rPr>
          <w:lang w:val="it-IT"/>
        </w:rPr>
        <w:t>b</w:t>
      </w:r>
      <w:r w:rsidRPr="006834DB">
        <w:rPr>
          <w:lang w:val="it-IT"/>
        </w:rPr>
        <w:t xml:space="preserve"> Quai Antoine 1er</w:t>
      </w:r>
    </w:p>
    <w:p w14:paraId="2BC88522" w14:textId="77777777" w:rsidR="00E73EDF" w:rsidRPr="006834DB" w:rsidRDefault="007653F1" w:rsidP="00C128E3">
      <w:pPr>
        <w:widowControl w:val="0"/>
        <w:spacing w:after="0" w:line="240" w:lineRule="auto"/>
        <w:ind w:left="1360" w:firstLine="340"/>
        <w:jc w:val="left"/>
        <w:rPr>
          <w:lang w:val="it-IT"/>
        </w:rPr>
      </w:pPr>
      <w:r w:rsidRPr="006834DB">
        <w:rPr>
          <w:lang w:val="it-IT"/>
        </w:rPr>
        <w:t>B.P. 445</w:t>
      </w:r>
    </w:p>
    <w:p w14:paraId="46A82B23" w14:textId="77777777" w:rsidR="00E73EDF" w:rsidRPr="006834DB" w:rsidRDefault="007653F1" w:rsidP="00C128E3">
      <w:pPr>
        <w:widowControl w:val="0"/>
        <w:spacing w:after="0" w:line="240" w:lineRule="auto"/>
        <w:ind w:left="1700"/>
        <w:jc w:val="left"/>
        <w:rPr>
          <w:lang w:val="it-IT"/>
        </w:rPr>
      </w:pPr>
      <w:r w:rsidRPr="006834DB">
        <w:rPr>
          <w:lang w:val="it-IT"/>
        </w:rPr>
        <w:t>MC 98011 MONACO CEDEX</w:t>
      </w:r>
      <w:r w:rsidRPr="006834DB">
        <w:rPr>
          <w:lang w:val="it-IT"/>
        </w:rPr>
        <w:br/>
        <w:t>Telephone: +377 93 10 81 00</w:t>
      </w:r>
      <w:r w:rsidRPr="006834DB">
        <w:rPr>
          <w:lang w:val="it-IT"/>
        </w:rPr>
        <w:br/>
        <w:t>Fax: +</w:t>
      </w:r>
      <w:del w:id="127" w:author="Jeff Wootton" w:date="2024-11-07T16:43:00Z" w16du:dateUtc="2024-11-07T15:43:00Z">
        <w:r w:rsidRPr="006834DB" w:rsidDel="00167524">
          <w:rPr>
            <w:lang w:val="it-IT"/>
          </w:rPr>
          <w:delText xml:space="preserve"> </w:delText>
        </w:r>
      </w:del>
      <w:r w:rsidRPr="006834DB">
        <w:rPr>
          <w:lang w:val="it-IT"/>
        </w:rPr>
        <w:t>377 93 10 81 40</w:t>
      </w:r>
    </w:p>
    <w:p w14:paraId="441C5CBB" w14:textId="0536B572" w:rsidR="008E3218" w:rsidRPr="00693533" w:rsidRDefault="008E3218" w:rsidP="00C128E3">
      <w:pPr>
        <w:widowControl w:val="0"/>
        <w:spacing w:line="240" w:lineRule="auto"/>
        <w:ind w:left="1700"/>
        <w:jc w:val="left"/>
      </w:pPr>
      <w:r>
        <w:t xml:space="preserve">Email: </w:t>
      </w:r>
      <w:hyperlink r:id="rId27" w:history="1">
        <w:r w:rsidRPr="00200AF1">
          <w:rPr>
            <w:rStyle w:val="Hyperlink"/>
            <w:lang w:val="en-GB"/>
          </w:rPr>
          <w:t>info@iho.int</w:t>
        </w:r>
      </w:hyperlink>
      <w:r>
        <w:t xml:space="preserve"> </w:t>
      </w:r>
    </w:p>
    <w:p w14:paraId="59D0B471" w14:textId="77777777" w:rsidR="00E73EDF" w:rsidRDefault="007653F1" w:rsidP="00C128E3">
      <w:pPr>
        <w:widowControl w:val="0"/>
        <w:spacing w:after="120" w:line="240" w:lineRule="auto"/>
      </w:pPr>
      <w:r>
        <w:rPr>
          <w:b/>
          <w:sz w:val="22"/>
          <w:szCs w:val="22"/>
        </w:rPr>
        <w:t>URL:</w:t>
      </w:r>
      <w:r>
        <w:rPr>
          <w:b/>
        </w:rPr>
        <w:t xml:space="preserve"> </w:t>
      </w:r>
      <w:r>
        <w:rPr>
          <w:b/>
        </w:rPr>
        <w:tab/>
      </w:r>
      <w:r>
        <w:rPr>
          <w:b/>
        </w:rPr>
        <w:tab/>
      </w:r>
      <w:r>
        <w:rPr>
          <w:b/>
        </w:rPr>
        <w:tab/>
      </w:r>
      <w:r>
        <w:rPr>
          <w:b/>
        </w:rPr>
        <w:tab/>
      </w:r>
      <w:hyperlink r:id="rId28" w:history="1">
        <w:r>
          <w:rPr>
            <w:rStyle w:val="Hyperlink"/>
            <w:lang w:val="en-GB"/>
          </w:rPr>
          <w:t>www.iho.int</w:t>
        </w:r>
      </w:hyperlink>
      <w:r>
        <w:t xml:space="preserve"> </w:t>
      </w:r>
    </w:p>
    <w:p w14:paraId="36A74278" w14:textId="77777777" w:rsidR="00E73EDF" w:rsidRPr="00E046B0" w:rsidRDefault="007653F1" w:rsidP="00C128E3">
      <w:pPr>
        <w:widowControl w:val="0"/>
        <w:spacing w:after="120" w:line="240" w:lineRule="auto"/>
      </w:pPr>
      <w:r w:rsidRPr="00E046B0">
        <w:rPr>
          <w:b/>
          <w:sz w:val="22"/>
          <w:szCs w:val="22"/>
        </w:rPr>
        <w:t>Identifier:</w:t>
      </w:r>
      <w:r w:rsidRPr="00E046B0">
        <w:t xml:space="preserve"> </w:t>
      </w:r>
      <w:r w:rsidRPr="00E046B0">
        <w:tab/>
      </w:r>
      <w:r w:rsidRPr="00E046B0">
        <w:tab/>
        <w:t>S-101</w:t>
      </w:r>
    </w:p>
    <w:p w14:paraId="49ADD341" w14:textId="398F6702" w:rsidR="00E73EDF"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cs="Arial"/>
          <w:lang w:eastAsia="en-GB"/>
        </w:rPr>
      </w:pPr>
      <w:r w:rsidRPr="00E046B0">
        <w:rPr>
          <w:b/>
          <w:sz w:val="22"/>
          <w:szCs w:val="22"/>
        </w:rPr>
        <w:t>Maintenance:</w:t>
      </w:r>
      <w:r w:rsidRPr="00E046B0">
        <w:rPr>
          <w:b/>
          <w:sz w:val="22"/>
          <w:szCs w:val="22"/>
        </w:rPr>
        <w:tab/>
      </w:r>
      <w:r w:rsidRPr="00E046B0">
        <w:rPr>
          <w:b/>
          <w:sz w:val="22"/>
          <w:szCs w:val="22"/>
        </w:rPr>
        <w:tab/>
      </w:r>
      <w:r w:rsidRPr="00E046B0">
        <w:rPr>
          <w:rFonts w:eastAsia="Times New Roman" w:cs="Arial"/>
          <w:lang w:eastAsia="en-GB"/>
        </w:rPr>
        <w:t xml:space="preserve">Changes to the Product Specification S-101 are coordinated by the </w:t>
      </w:r>
      <w:r w:rsidR="007C7DA2" w:rsidRPr="00E046B0">
        <w:rPr>
          <w:rFonts w:eastAsia="Times New Roman" w:cs="Arial"/>
          <w:lang w:eastAsia="en-GB"/>
        </w:rPr>
        <w:t>S-101 Project Team</w:t>
      </w:r>
      <w:r w:rsidRPr="00E046B0">
        <w:rPr>
          <w:rFonts w:cs="Arial"/>
          <w:lang w:val="en-AU"/>
        </w:rPr>
        <w:t xml:space="preserve"> (</w:t>
      </w:r>
      <w:r w:rsidR="007C7DA2" w:rsidRPr="00693533">
        <w:rPr>
          <w:rFonts w:eastAsia="Times New Roman" w:cs="Arial"/>
          <w:lang w:eastAsia="en-GB"/>
        </w:rPr>
        <w:t>S-101PT</w:t>
      </w:r>
      <w:r w:rsidRPr="00693533">
        <w:rPr>
          <w:rFonts w:eastAsiaTheme="minorEastAsia" w:cs="Arial"/>
        </w:rPr>
        <w:t>)</w:t>
      </w:r>
      <w:r w:rsidR="007C7DA2" w:rsidRPr="00693533">
        <w:rPr>
          <w:rFonts w:eastAsiaTheme="minorEastAsia" w:cs="Arial"/>
        </w:rPr>
        <w:t>, a Project Team under the IHO S-100 Working Group (S-100WG),</w:t>
      </w:r>
      <w:r w:rsidRPr="00693533">
        <w:rPr>
          <w:rFonts w:eastAsia="Times New Roman" w:cs="Arial"/>
          <w:lang w:eastAsia="en-GB"/>
        </w:rPr>
        <w:t xml:space="preserve"> and must be made available via the IHO web site. Maintenance of the Product Specification must conform to IHO Resolution 2/2007, as amended.</w:t>
      </w:r>
    </w:p>
    <w:p w14:paraId="4E73831B" w14:textId="77777777" w:rsidR="00A2714E" w:rsidRPr="00693533" w:rsidRDefault="00A2714E"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cs="Arial"/>
          <w:lang w:eastAsia="en-GB"/>
        </w:rPr>
      </w:pPr>
    </w:p>
    <w:p w14:paraId="2C8E4067" w14:textId="0B27D380" w:rsidR="00E73EDF" w:rsidRPr="00693533" w:rsidRDefault="007653F1" w:rsidP="00C128E3">
      <w:pPr>
        <w:pStyle w:val="Heading2"/>
        <w:tabs>
          <w:tab w:val="clear" w:pos="540"/>
        </w:tabs>
        <w:spacing w:before="120" w:after="200" w:line="240" w:lineRule="auto"/>
        <w:ind w:left="709" w:hanging="709"/>
        <w:rPr>
          <w:lang w:val="en-US" w:eastAsia="en-US"/>
        </w:rPr>
      </w:pPr>
      <w:bookmarkStart w:id="128" w:name="_Toc439685253"/>
      <w:bookmarkStart w:id="129" w:name="_Toc175558571"/>
      <w:r w:rsidRPr="00693533">
        <w:rPr>
          <w:lang w:val="en-US" w:eastAsia="en-US"/>
        </w:rPr>
        <w:t xml:space="preserve">IHO Product Specification </w:t>
      </w:r>
      <w:r w:rsidR="002A15B8">
        <w:rPr>
          <w:lang w:val="en-US" w:eastAsia="en-US"/>
        </w:rPr>
        <w:t>m</w:t>
      </w:r>
      <w:r w:rsidRPr="00693533">
        <w:rPr>
          <w:lang w:val="en-US" w:eastAsia="en-US"/>
        </w:rPr>
        <w:t>aintenance</w:t>
      </w:r>
      <w:bookmarkEnd w:id="128"/>
      <w:bookmarkEnd w:id="129"/>
    </w:p>
    <w:p w14:paraId="68497673" w14:textId="77777777" w:rsidR="00E73EDF" w:rsidRPr="00693533"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130" w:name="_Toc175558572"/>
      <w:r w:rsidRPr="00693533">
        <w:rPr>
          <w:lang w:val="en-US" w:eastAsia="en-US"/>
        </w:rPr>
        <w:t>Introduction</w:t>
      </w:r>
      <w:bookmarkEnd w:id="130"/>
    </w:p>
    <w:p w14:paraId="6551FB1B" w14:textId="0C189F83" w:rsidR="00E73EDF" w:rsidRPr="00693533" w:rsidRDefault="007653F1" w:rsidP="00C128E3">
      <w:pPr>
        <w:spacing w:after="120" w:line="240" w:lineRule="auto"/>
        <w:rPr>
          <w:lang w:val="en-US" w:eastAsia="en-US"/>
        </w:rPr>
      </w:pPr>
      <w:r w:rsidRPr="00693533">
        <w:rPr>
          <w:lang w:val="en-US" w:eastAsia="en-US"/>
        </w:rPr>
        <w:t xml:space="preserve">Changes to S-101 will be released by the IHO as a </w:t>
      </w:r>
      <w:r w:rsidR="006D20D3">
        <w:rPr>
          <w:lang w:val="en-US" w:eastAsia="en-US"/>
        </w:rPr>
        <w:t>N</w:t>
      </w:r>
      <w:r w:rsidR="006D20D3" w:rsidRPr="00693533">
        <w:rPr>
          <w:lang w:val="en-US" w:eastAsia="en-US"/>
        </w:rPr>
        <w:t xml:space="preserve">ew </w:t>
      </w:r>
      <w:r w:rsidR="006D20D3">
        <w:rPr>
          <w:lang w:val="en-US" w:eastAsia="en-US"/>
        </w:rPr>
        <w:t>E</w:t>
      </w:r>
      <w:r w:rsidR="006D20D3" w:rsidRPr="00693533">
        <w:rPr>
          <w:lang w:val="en-US" w:eastAsia="en-US"/>
        </w:rPr>
        <w:t>dition</w:t>
      </w:r>
      <w:r w:rsidRPr="00693533">
        <w:rPr>
          <w:lang w:val="en-US" w:eastAsia="en-US"/>
        </w:rPr>
        <w:t>, revision, or clarification.</w:t>
      </w:r>
    </w:p>
    <w:p w14:paraId="151B3924" w14:textId="77777777" w:rsidR="00E73EDF" w:rsidRPr="00693533"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131" w:name="_Toc175558573"/>
      <w:r w:rsidRPr="00693533">
        <w:rPr>
          <w:lang w:val="en-US" w:eastAsia="en-US"/>
        </w:rPr>
        <w:t>New Edition</w:t>
      </w:r>
      <w:bookmarkEnd w:id="131"/>
    </w:p>
    <w:p w14:paraId="506BD6FF" w14:textId="6D78CFAF" w:rsidR="00E73EDF" w:rsidRPr="00E046B0" w:rsidRDefault="007653F1" w:rsidP="00C128E3">
      <w:pPr>
        <w:autoSpaceDE w:val="0"/>
        <w:autoSpaceDN w:val="0"/>
        <w:adjustRightInd w:val="0"/>
        <w:spacing w:after="120" w:line="240" w:lineRule="auto"/>
        <w:rPr>
          <w:rFonts w:cs="Arial"/>
          <w:lang w:val="en-US" w:eastAsia="en-US"/>
        </w:rPr>
      </w:pPr>
      <w:r w:rsidRPr="00E046B0">
        <w:rPr>
          <w:rFonts w:cs="Arial"/>
          <w:i/>
          <w:iCs/>
          <w:lang w:val="en-US" w:eastAsia="en-US"/>
        </w:rPr>
        <w:t xml:space="preserve">New Editions </w:t>
      </w:r>
      <w:r w:rsidRPr="00E046B0">
        <w:rPr>
          <w:rFonts w:cs="Arial"/>
          <w:lang w:val="en-US" w:eastAsia="en-US"/>
        </w:rPr>
        <w:t xml:space="preserve">of S-101 introduce significant changes. </w:t>
      </w:r>
      <w:r w:rsidRPr="00E046B0">
        <w:rPr>
          <w:rFonts w:cs="Arial"/>
          <w:i/>
          <w:iCs/>
          <w:lang w:val="en-US" w:eastAsia="en-US"/>
        </w:rPr>
        <w:t xml:space="preserve">New Editions </w:t>
      </w:r>
      <w:r w:rsidRPr="00E046B0">
        <w:rPr>
          <w:rFonts w:cs="Arial"/>
          <w:lang w:val="en-US" w:eastAsia="en-US"/>
        </w:rPr>
        <w:t xml:space="preserve">enable new concepts, such as the ability to support new functions or applications, or the introduction of new constructs or data types. </w:t>
      </w:r>
      <w:r w:rsidRPr="00E046B0">
        <w:rPr>
          <w:rFonts w:cs="Arial"/>
          <w:i/>
          <w:iCs/>
          <w:lang w:val="en-US" w:eastAsia="en-US"/>
        </w:rPr>
        <w:t xml:space="preserve">New Editions </w:t>
      </w:r>
      <w:r w:rsidRPr="00E046B0">
        <w:rPr>
          <w:rFonts w:cs="Arial"/>
          <w:lang w:val="en-US" w:eastAsia="en-US"/>
        </w:rPr>
        <w:t xml:space="preserve">are likely to have a significant impact on either existing users or future users of S-101. </w:t>
      </w:r>
      <w:r w:rsidR="00953516" w:rsidRPr="00E046B0">
        <w:rPr>
          <w:rFonts w:cs="Arial"/>
          <w:lang w:val="en-US" w:eastAsia="en-US"/>
        </w:rPr>
        <w:t xml:space="preserve"> </w:t>
      </w:r>
      <w:r w:rsidRPr="00E046B0">
        <w:rPr>
          <w:rFonts w:cs="Arial"/>
          <w:lang w:val="en-US" w:eastAsia="en-US"/>
        </w:rPr>
        <w:t xml:space="preserve">All cumulative </w:t>
      </w:r>
      <w:r w:rsidRPr="00E046B0">
        <w:rPr>
          <w:rFonts w:cs="Arial"/>
          <w:i/>
          <w:lang w:val="en-US" w:eastAsia="en-US"/>
        </w:rPr>
        <w:t>revisions</w:t>
      </w:r>
      <w:r w:rsidRPr="00E046B0">
        <w:rPr>
          <w:rFonts w:cs="Arial"/>
          <w:lang w:val="en-US" w:eastAsia="en-US"/>
        </w:rPr>
        <w:t xml:space="preserve"> and </w:t>
      </w:r>
      <w:r w:rsidRPr="00E046B0">
        <w:rPr>
          <w:rFonts w:cs="Arial"/>
          <w:i/>
          <w:lang w:val="en-US" w:eastAsia="en-US"/>
        </w:rPr>
        <w:t>clarifications</w:t>
      </w:r>
      <w:r w:rsidRPr="00E046B0">
        <w:rPr>
          <w:rFonts w:cs="Arial"/>
          <w:lang w:val="en-US" w:eastAsia="en-US"/>
        </w:rPr>
        <w:t xml:space="preserve"> must be included with the release of approved New Editions.</w:t>
      </w:r>
    </w:p>
    <w:p w14:paraId="7AD4E596" w14:textId="4D6F8401" w:rsidR="00E73EDF" w:rsidRPr="00E046B0"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132" w:name="_Toc175558574"/>
      <w:r w:rsidRPr="00E046B0">
        <w:rPr>
          <w:lang w:val="en-US" w:eastAsia="en-US"/>
        </w:rPr>
        <w:t>Revision</w:t>
      </w:r>
      <w:bookmarkEnd w:id="132"/>
    </w:p>
    <w:p w14:paraId="5478A8EC" w14:textId="4A27F0C1"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i/>
          <w:iCs/>
          <w:szCs w:val="22"/>
          <w:lang w:val="en-US" w:eastAsia="en-US"/>
        </w:rPr>
        <w:t xml:space="preserve">Revisions </w:t>
      </w:r>
      <w:r w:rsidRPr="00E046B0">
        <w:rPr>
          <w:rFonts w:cs="Arial"/>
          <w:szCs w:val="22"/>
          <w:lang w:val="en-US" w:eastAsia="en-US"/>
        </w:rPr>
        <w:t>are defined as substantive semantic changes to S-101.</w:t>
      </w:r>
      <w:r w:rsidR="00953516" w:rsidRPr="00E046B0">
        <w:rPr>
          <w:rFonts w:cs="Arial"/>
          <w:szCs w:val="22"/>
          <w:lang w:val="en-US" w:eastAsia="en-US"/>
        </w:rPr>
        <w:t xml:space="preserve"> </w:t>
      </w:r>
      <w:r w:rsidRPr="00E046B0">
        <w:rPr>
          <w:rFonts w:cs="Arial"/>
          <w:szCs w:val="22"/>
          <w:lang w:val="en-US" w:eastAsia="en-US"/>
        </w:rPr>
        <w:t xml:space="preserve">Typically, </w:t>
      </w:r>
      <w:r w:rsidRPr="002A15B8">
        <w:rPr>
          <w:rFonts w:cs="Arial"/>
          <w:i/>
          <w:szCs w:val="22"/>
          <w:lang w:val="en-US" w:eastAsia="en-US"/>
        </w:rPr>
        <w:t>revisions</w:t>
      </w:r>
      <w:r w:rsidRPr="00E046B0">
        <w:rPr>
          <w:rFonts w:cs="Arial"/>
          <w:szCs w:val="22"/>
          <w:lang w:val="en-US" w:eastAsia="en-US"/>
        </w:rPr>
        <w:t xml:space="preserve"> will change S-101 to correct factual errors; or introduce necessary changes that have become evident as a result of practical experience or changing circumstances.</w:t>
      </w:r>
      <w:r w:rsidR="00953516" w:rsidRPr="00E046B0">
        <w:rPr>
          <w:rFonts w:cs="Arial"/>
          <w:szCs w:val="22"/>
          <w:lang w:val="en-US" w:eastAsia="en-US"/>
        </w:rPr>
        <w:t xml:space="preserve"> </w:t>
      </w:r>
      <w:r w:rsidRPr="00E046B0">
        <w:rPr>
          <w:rFonts w:cs="Arial"/>
          <w:szCs w:val="22"/>
          <w:lang w:val="en-US" w:eastAsia="en-US"/>
        </w:rPr>
        <w:t xml:space="preserve">A </w:t>
      </w:r>
      <w:r w:rsidRPr="00E046B0">
        <w:rPr>
          <w:rFonts w:cs="Arial"/>
          <w:i/>
          <w:iCs/>
          <w:szCs w:val="22"/>
          <w:lang w:val="en-US" w:eastAsia="en-US"/>
        </w:rPr>
        <w:t xml:space="preserve">revision </w:t>
      </w:r>
      <w:r w:rsidRPr="00E046B0">
        <w:rPr>
          <w:rFonts w:cs="Arial"/>
          <w:szCs w:val="22"/>
          <w:lang w:val="en-US" w:eastAsia="en-US"/>
        </w:rPr>
        <w:t xml:space="preserve">must not be classified as a clarification. </w:t>
      </w:r>
      <w:r w:rsidRPr="00E046B0">
        <w:rPr>
          <w:rFonts w:cs="Arial"/>
          <w:i/>
          <w:iCs/>
          <w:szCs w:val="22"/>
          <w:lang w:val="en-US" w:eastAsia="en-US"/>
        </w:rPr>
        <w:t xml:space="preserve">Revisions </w:t>
      </w:r>
      <w:r w:rsidRPr="00E046B0">
        <w:rPr>
          <w:rFonts w:cs="Arial"/>
          <w:szCs w:val="22"/>
          <w:lang w:val="en-US" w:eastAsia="en-US"/>
        </w:rPr>
        <w:t>could have an impact on either existing users or future users of S-101.</w:t>
      </w:r>
      <w:r w:rsidR="00953516" w:rsidRPr="00E046B0">
        <w:rPr>
          <w:rFonts w:cs="Arial"/>
          <w:szCs w:val="22"/>
          <w:lang w:val="en-US" w:eastAsia="en-US"/>
        </w:rPr>
        <w:t xml:space="preserve"> </w:t>
      </w:r>
      <w:r w:rsidRPr="00E046B0">
        <w:rPr>
          <w:rFonts w:cs="Arial"/>
          <w:szCs w:val="22"/>
          <w:lang w:val="en-US" w:eastAsia="en-US"/>
        </w:rPr>
        <w:t xml:space="preserve">All cumulative </w:t>
      </w:r>
      <w:r w:rsidRPr="00E046B0">
        <w:rPr>
          <w:rFonts w:cs="Arial"/>
          <w:i/>
          <w:iCs/>
          <w:szCs w:val="22"/>
          <w:lang w:val="en-US" w:eastAsia="en-US"/>
        </w:rPr>
        <w:t xml:space="preserve">clarifications </w:t>
      </w:r>
      <w:r w:rsidRPr="00E046B0">
        <w:rPr>
          <w:rFonts w:cs="Arial"/>
          <w:szCs w:val="22"/>
          <w:lang w:val="en-US" w:eastAsia="en-US"/>
        </w:rPr>
        <w:t xml:space="preserve">must be included with the release of approved revisions. </w:t>
      </w:r>
    </w:p>
    <w:p w14:paraId="62FC376B" w14:textId="036D819F" w:rsidR="00E73EDF" w:rsidRPr="00693533" w:rsidRDefault="007653F1" w:rsidP="00C128E3">
      <w:pPr>
        <w:pStyle w:val="ISOSecretObservations"/>
        <w:spacing w:before="0" w:after="120" w:line="240" w:lineRule="auto"/>
        <w:jc w:val="both"/>
        <w:rPr>
          <w:sz w:val="20"/>
          <w:lang w:val="en-US"/>
        </w:rPr>
      </w:pPr>
      <w:r w:rsidRPr="00E046B0">
        <w:rPr>
          <w:sz w:val="20"/>
          <w:lang w:val="en-US"/>
        </w:rPr>
        <w:t xml:space="preserve">Changes in a </w:t>
      </w:r>
      <w:r w:rsidRPr="002A15B8">
        <w:rPr>
          <w:i/>
          <w:sz w:val="20"/>
          <w:lang w:val="en-US"/>
        </w:rPr>
        <w:t>revision</w:t>
      </w:r>
      <w:r w:rsidRPr="00E046B0">
        <w:rPr>
          <w:sz w:val="20"/>
          <w:lang w:val="en-US"/>
        </w:rPr>
        <w:t xml:space="preserve"> are minor and ensure backward compatibility with the previous versions within the same Edition. Newer revisions, for example, introduce new features and attributes.</w:t>
      </w:r>
      <w:r w:rsidR="00953516" w:rsidRPr="004E17D6">
        <w:rPr>
          <w:sz w:val="20"/>
          <w:lang w:val="en-US"/>
        </w:rPr>
        <w:t xml:space="preserve"> </w:t>
      </w:r>
      <w:r w:rsidRPr="004E17D6">
        <w:rPr>
          <w:sz w:val="20"/>
          <w:lang w:val="en-US"/>
        </w:rPr>
        <w:t>Within the same Edition, a dataset of one version co</w:t>
      </w:r>
      <w:r w:rsidRPr="00693533">
        <w:rPr>
          <w:sz w:val="20"/>
          <w:lang w:val="en-US"/>
        </w:rPr>
        <w:t xml:space="preserve">uld always be processed with a later version of the </w:t>
      </w:r>
      <w:r w:rsidR="002A15B8">
        <w:rPr>
          <w:sz w:val="20"/>
          <w:lang w:val="en-US"/>
        </w:rPr>
        <w:t>F</w:t>
      </w:r>
      <w:r w:rsidRPr="00693533">
        <w:rPr>
          <w:sz w:val="20"/>
          <w:lang w:val="en-US"/>
        </w:rPr>
        <w:t xml:space="preserve">eature and </w:t>
      </w:r>
      <w:r w:rsidR="002A15B8">
        <w:rPr>
          <w:sz w:val="20"/>
          <w:lang w:val="en-US"/>
        </w:rPr>
        <w:t>P</w:t>
      </w:r>
      <w:r w:rsidRPr="00693533">
        <w:rPr>
          <w:sz w:val="20"/>
          <w:lang w:val="en-US"/>
        </w:rPr>
        <w:t xml:space="preserve">ortrayal </w:t>
      </w:r>
      <w:r w:rsidR="002A15B8">
        <w:rPr>
          <w:sz w:val="20"/>
          <w:lang w:val="en-US"/>
        </w:rPr>
        <w:t>C</w:t>
      </w:r>
      <w:r w:rsidRPr="00693533">
        <w:rPr>
          <w:sz w:val="20"/>
          <w:lang w:val="en-US"/>
        </w:rPr>
        <w:t>atalogues.</w:t>
      </w:r>
    </w:p>
    <w:p w14:paraId="348698C6" w14:textId="760DE411"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szCs w:val="22"/>
          <w:lang w:val="en-US" w:eastAsia="en-US"/>
        </w:rPr>
        <w:t xml:space="preserve">In most cases a new </w:t>
      </w:r>
      <w:r w:rsidR="002A15B8">
        <w:rPr>
          <w:rFonts w:cs="Arial"/>
          <w:szCs w:val="22"/>
          <w:lang w:val="en-US" w:eastAsia="en-US"/>
        </w:rPr>
        <w:t>F</w:t>
      </w:r>
      <w:r w:rsidRPr="00E046B0">
        <w:rPr>
          <w:rFonts w:cs="Arial"/>
          <w:szCs w:val="22"/>
          <w:lang w:val="en-US" w:eastAsia="en-US"/>
        </w:rPr>
        <w:t xml:space="preserve">eature </w:t>
      </w:r>
      <w:r w:rsidR="002A15B8">
        <w:rPr>
          <w:rFonts w:cs="Arial"/>
          <w:szCs w:val="22"/>
          <w:lang w:val="en-US" w:eastAsia="en-US"/>
        </w:rPr>
        <w:t>C</w:t>
      </w:r>
      <w:r w:rsidRPr="00E046B0">
        <w:rPr>
          <w:rFonts w:cs="Arial"/>
          <w:szCs w:val="22"/>
          <w:lang w:val="en-US" w:eastAsia="en-US"/>
        </w:rPr>
        <w:t xml:space="preserve">atalogue or </w:t>
      </w:r>
      <w:r w:rsidR="002A15B8">
        <w:rPr>
          <w:rFonts w:cs="Arial"/>
          <w:szCs w:val="22"/>
          <w:lang w:val="en-US" w:eastAsia="en-US"/>
        </w:rPr>
        <w:t>P</w:t>
      </w:r>
      <w:r w:rsidRPr="00E046B0">
        <w:rPr>
          <w:rFonts w:cs="Arial"/>
          <w:szCs w:val="22"/>
          <w:lang w:val="en-US" w:eastAsia="en-US"/>
        </w:rPr>
        <w:t xml:space="preserve">ortrayal </w:t>
      </w:r>
      <w:r w:rsidR="002A15B8">
        <w:rPr>
          <w:rFonts w:cs="Arial"/>
          <w:szCs w:val="22"/>
          <w:lang w:val="en-US" w:eastAsia="en-US"/>
        </w:rPr>
        <w:t>C</w:t>
      </w:r>
      <w:r w:rsidRPr="00E046B0">
        <w:rPr>
          <w:rFonts w:cs="Arial"/>
          <w:szCs w:val="22"/>
          <w:lang w:val="en-US" w:eastAsia="en-US"/>
        </w:rPr>
        <w:t xml:space="preserve">atalogue will result in a </w:t>
      </w:r>
      <w:r w:rsidRPr="002A15B8">
        <w:rPr>
          <w:rFonts w:cs="Arial"/>
          <w:i/>
          <w:szCs w:val="22"/>
          <w:lang w:val="en-US" w:eastAsia="en-US"/>
        </w:rPr>
        <w:t>revision</w:t>
      </w:r>
      <w:r w:rsidRPr="00E046B0">
        <w:rPr>
          <w:rFonts w:cs="Arial"/>
          <w:szCs w:val="22"/>
          <w:lang w:val="en-US" w:eastAsia="en-US"/>
        </w:rPr>
        <w:t xml:space="preserve"> of S-101.</w:t>
      </w:r>
    </w:p>
    <w:p w14:paraId="4963383A" w14:textId="77777777" w:rsidR="00E73EDF" w:rsidRPr="00E046B0"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133" w:name="_Toc175558575"/>
      <w:r w:rsidRPr="00E046B0">
        <w:rPr>
          <w:lang w:val="en-US" w:eastAsia="en-US"/>
        </w:rPr>
        <w:t>Clarification</w:t>
      </w:r>
      <w:bookmarkEnd w:id="133"/>
    </w:p>
    <w:p w14:paraId="7E70EF4E" w14:textId="40AE2317"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i/>
          <w:szCs w:val="22"/>
          <w:lang w:val="en-US" w:eastAsia="en-US"/>
        </w:rPr>
        <w:t>Clarifications</w:t>
      </w:r>
      <w:r w:rsidRPr="00E046B0">
        <w:rPr>
          <w:rFonts w:cs="Arial"/>
          <w:szCs w:val="22"/>
          <w:lang w:val="en-US" w:eastAsia="en-US"/>
        </w:rPr>
        <w:t xml:space="preserve"> are defined as non-substantive changes to S-101.</w:t>
      </w:r>
      <w:r w:rsidR="00953516" w:rsidRPr="00E046B0">
        <w:rPr>
          <w:rFonts w:cs="Arial"/>
          <w:szCs w:val="22"/>
          <w:lang w:val="en-US" w:eastAsia="en-US"/>
        </w:rPr>
        <w:t xml:space="preserve"> </w:t>
      </w:r>
      <w:r w:rsidRPr="00E046B0">
        <w:rPr>
          <w:rFonts w:cs="Arial"/>
          <w:szCs w:val="22"/>
          <w:lang w:val="en-US" w:eastAsia="en-US"/>
        </w:rPr>
        <w:t xml:space="preserve">Typically, </w:t>
      </w:r>
      <w:r w:rsidRPr="00456219">
        <w:rPr>
          <w:rFonts w:cs="Arial"/>
          <w:i/>
          <w:szCs w:val="22"/>
          <w:lang w:val="en-US" w:eastAsia="en-US"/>
        </w:rPr>
        <w:t>clarifications</w:t>
      </w:r>
      <w:r w:rsidRPr="00E046B0">
        <w:rPr>
          <w:rFonts w:cs="Arial"/>
          <w:szCs w:val="22"/>
          <w:lang w:val="en-US" w:eastAsia="en-US"/>
        </w:rPr>
        <w:t xml:space="preserve">: remove ambiguity; correct grammatical and spelling errors; amend or update cross references; and insert improved graphics. A </w:t>
      </w:r>
      <w:r w:rsidRPr="00E046B0">
        <w:rPr>
          <w:rFonts w:cs="Arial"/>
          <w:i/>
          <w:szCs w:val="22"/>
          <w:lang w:val="en-US" w:eastAsia="en-US"/>
        </w:rPr>
        <w:t>clarification</w:t>
      </w:r>
      <w:r w:rsidRPr="00E046B0">
        <w:rPr>
          <w:rFonts w:cs="Arial"/>
          <w:szCs w:val="22"/>
          <w:lang w:val="en-US" w:eastAsia="en-US"/>
        </w:rPr>
        <w:t xml:space="preserve"> must not cause any substantive semantic change to S-101. </w:t>
      </w:r>
    </w:p>
    <w:p w14:paraId="175A9FCF" w14:textId="77777777" w:rsidR="00E73EDF" w:rsidRPr="00E046B0"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lang w:val="en-US"/>
        </w:rPr>
      </w:pPr>
      <w:r w:rsidRPr="00E046B0">
        <w:rPr>
          <w:lang w:val="en-US"/>
        </w:rPr>
        <w:t xml:space="preserve">Changes in a </w:t>
      </w:r>
      <w:r w:rsidRPr="00456219">
        <w:rPr>
          <w:i/>
          <w:lang w:val="en-US"/>
        </w:rPr>
        <w:t>clarification</w:t>
      </w:r>
      <w:r w:rsidRPr="00E046B0">
        <w:rPr>
          <w:lang w:val="en-US"/>
        </w:rPr>
        <w:t xml:space="preserve"> are minor and ensure backward compatibility with the previous versions.</w:t>
      </w:r>
    </w:p>
    <w:p w14:paraId="5697855F" w14:textId="29E78C1D" w:rsidR="00E73EDF" w:rsidRPr="004E17D6" w:rsidRDefault="007653F1" w:rsidP="00C128E3">
      <w:pPr>
        <w:pStyle w:val="Heading3"/>
        <w:tabs>
          <w:tab w:val="clear" w:pos="660"/>
          <w:tab w:val="clear" w:pos="880"/>
          <w:tab w:val="left" w:pos="851"/>
        </w:tabs>
        <w:spacing w:before="120" w:after="120" w:line="240" w:lineRule="auto"/>
        <w:ind w:left="851" w:hanging="851"/>
      </w:pPr>
      <w:bookmarkStart w:id="134" w:name="_Toc175558576"/>
      <w:r w:rsidRPr="004E17D6">
        <w:t xml:space="preserve">Version </w:t>
      </w:r>
      <w:r w:rsidR="00456219">
        <w:t>n</w:t>
      </w:r>
      <w:r w:rsidRPr="004E17D6">
        <w:t>umbers</w:t>
      </w:r>
      <w:bookmarkEnd w:id="134"/>
    </w:p>
    <w:p w14:paraId="0DE46FD2" w14:textId="77777777" w:rsidR="00E73EDF" w:rsidRPr="00693533" w:rsidRDefault="007653F1" w:rsidP="00C128E3">
      <w:pPr>
        <w:spacing w:after="120" w:line="240" w:lineRule="auto"/>
      </w:pPr>
      <w:r w:rsidRPr="00693533">
        <w:t>The associated version control numbering to identify changes (n) to S-101 must be as follows:</w:t>
      </w:r>
    </w:p>
    <w:p w14:paraId="0FA28AC2" w14:textId="77777777" w:rsidR="00E73EDF" w:rsidRPr="00693533" w:rsidRDefault="007653F1" w:rsidP="00C128E3">
      <w:pPr>
        <w:spacing w:after="120" w:line="240" w:lineRule="auto"/>
        <w:ind w:left="709"/>
      </w:pPr>
      <w:r w:rsidRPr="00693533">
        <w:t>New Editions denoted as</w:t>
      </w:r>
      <w:r w:rsidRPr="00693533">
        <w:rPr>
          <w:sz w:val="18"/>
        </w:rPr>
        <w:t xml:space="preserve"> </w:t>
      </w:r>
      <w:r w:rsidRPr="00693533">
        <w:rPr>
          <w:b/>
          <w:sz w:val="28"/>
        </w:rPr>
        <w:t>n</w:t>
      </w:r>
      <w:r w:rsidRPr="00693533">
        <w:t>.0.0</w:t>
      </w:r>
    </w:p>
    <w:p w14:paraId="69B1E22E" w14:textId="77777777" w:rsidR="00E73EDF" w:rsidRPr="00693533" w:rsidRDefault="007653F1" w:rsidP="00C128E3">
      <w:pPr>
        <w:spacing w:after="120" w:line="240" w:lineRule="auto"/>
        <w:ind w:left="709"/>
      </w:pPr>
      <w:r w:rsidRPr="00693533">
        <w:t>Revisions denoted as n.</w:t>
      </w:r>
      <w:r w:rsidRPr="00693533">
        <w:rPr>
          <w:b/>
          <w:sz w:val="28"/>
        </w:rPr>
        <w:t>n</w:t>
      </w:r>
      <w:r w:rsidRPr="00693533">
        <w:t>.0</w:t>
      </w:r>
    </w:p>
    <w:p w14:paraId="683EF745" w14:textId="77777777" w:rsidR="00E73EDF" w:rsidRPr="00693533" w:rsidRDefault="007653F1" w:rsidP="00C128E3">
      <w:pPr>
        <w:spacing w:after="120" w:line="240" w:lineRule="auto"/>
        <w:ind w:left="709"/>
        <w:rPr>
          <w:b/>
          <w:sz w:val="24"/>
          <w:szCs w:val="24"/>
        </w:rPr>
      </w:pPr>
      <w:r w:rsidRPr="00693533">
        <w:t xml:space="preserve">Clarifications denoted as </w:t>
      </w:r>
      <w:proofErr w:type="spellStart"/>
      <w:r w:rsidRPr="00693533">
        <w:t>n.n.</w:t>
      </w:r>
      <w:r w:rsidRPr="00693533">
        <w:rPr>
          <w:b/>
          <w:sz w:val="28"/>
        </w:rPr>
        <w:t>n</w:t>
      </w:r>
      <w:proofErr w:type="spellEnd"/>
    </w:p>
    <w:p w14:paraId="52A0F5DF" w14:textId="77777777" w:rsidR="00E73EDF" w:rsidRPr="00693533" w:rsidRDefault="00E73EDF" w:rsidP="00C128E3">
      <w:pPr>
        <w:spacing w:after="120" w:line="240" w:lineRule="auto"/>
      </w:pPr>
    </w:p>
    <w:p w14:paraId="040543C2" w14:textId="794C0682" w:rsidR="00E73EDF" w:rsidRPr="00693533" w:rsidRDefault="007653F1" w:rsidP="00C128E3">
      <w:pPr>
        <w:pStyle w:val="Heading1"/>
        <w:tabs>
          <w:tab w:val="clear" w:pos="400"/>
        </w:tabs>
        <w:spacing w:before="120" w:after="200" w:line="240" w:lineRule="auto"/>
        <w:ind w:left="567" w:hanging="567"/>
      </w:pPr>
      <w:bookmarkStart w:id="135" w:name="_Toc225648278"/>
      <w:bookmarkStart w:id="136" w:name="_Toc225065135"/>
      <w:bookmarkStart w:id="137" w:name="_Toc439685254"/>
      <w:bookmarkStart w:id="138" w:name="_Toc175558577"/>
      <w:r w:rsidRPr="00693533">
        <w:lastRenderedPageBreak/>
        <w:t>Specification Scope</w:t>
      </w:r>
      <w:bookmarkEnd w:id="135"/>
      <w:bookmarkEnd w:id="136"/>
      <w:bookmarkEnd w:id="137"/>
      <w:bookmarkEnd w:id="138"/>
    </w:p>
    <w:p w14:paraId="5905117D" w14:textId="77777777"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rPr>
          <w:b/>
          <w:sz w:val="22"/>
          <w:szCs w:val="22"/>
        </w:rPr>
      </w:pPr>
      <w:r w:rsidRPr="00693533">
        <w:rPr>
          <w:b/>
          <w:sz w:val="22"/>
          <w:szCs w:val="22"/>
        </w:rPr>
        <w:t xml:space="preserve">Scope ID: </w:t>
      </w:r>
      <w:r w:rsidRPr="00693533">
        <w:rPr>
          <w:b/>
          <w:sz w:val="22"/>
          <w:szCs w:val="22"/>
        </w:rPr>
        <w:tab/>
      </w:r>
      <w:r w:rsidRPr="00693533">
        <w:rPr>
          <w:b/>
          <w:sz w:val="22"/>
          <w:szCs w:val="22"/>
        </w:rPr>
        <w:tab/>
      </w:r>
      <w:r w:rsidRPr="00693533">
        <w:t>Global</w:t>
      </w:r>
    </w:p>
    <w:p w14:paraId="327CC21A" w14:textId="0F639F61"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rPr>
          <w:b/>
          <w:sz w:val="22"/>
          <w:szCs w:val="22"/>
        </w:rPr>
      </w:pPr>
      <w:r w:rsidRPr="00693533">
        <w:rPr>
          <w:b/>
          <w:sz w:val="22"/>
          <w:szCs w:val="22"/>
        </w:rPr>
        <w:t>Level:</w:t>
      </w:r>
      <w:r w:rsidRPr="00693533">
        <w:rPr>
          <w:b/>
          <w:sz w:val="22"/>
          <w:szCs w:val="22"/>
        </w:rPr>
        <w:tab/>
      </w:r>
      <w:r w:rsidRPr="00693533">
        <w:rPr>
          <w:b/>
          <w:sz w:val="22"/>
          <w:szCs w:val="22"/>
        </w:rPr>
        <w:tab/>
      </w:r>
      <w:r w:rsidRPr="00693533">
        <w:rPr>
          <w:b/>
          <w:sz w:val="22"/>
          <w:szCs w:val="22"/>
        </w:rPr>
        <w:tab/>
      </w:r>
      <w:r w:rsidRPr="00693533">
        <w:t>006</w:t>
      </w:r>
      <w:r w:rsidR="008B6A7E">
        <w:t xml:space="preserve"> </w:t>
      </w:r>
      <w:r w:rsidRPr="00693533">
        <w:t>- series</w:t>
      </w:r>
      <w:r w:rsidRPr="00693533">
        <w:rPr>
          <w:b/>
          <w:sz w:val="22"/>
          <w:szCs w:val="22"/>
        </w:rPr>
        <w:tab/>
      </w:r>
      <w:r w:rsidRPr="00693533">
        <w:rPr>
          <w:b/>
          <w:sz w:val="22"/>
          <w:szCs w:val="22"/>
        </w:rPr>
        <w:tab/>
      </w:r>
      <w:r w:rsidRPr="00693533">
        <w:rPr>
          <w:b/>
          <w:sz w:val="22"/>
          <w:szCs w:val="22"/>
        </w:rPr>
        <w:tab/>
      </w:r>
      <w:r w:rsidRPr="00693533">
        <w:rPr>
          <w:b/>
          <w:sz w:val="22"/>
          <w:szCs w:val="22"/>
        </w:rPr>
        <w:tab/>
      </w:r>
    </w:p>
    <w:p w14:paraId="772F232D" w14:textId="77777777"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pPr>
      <w:r w:rsidRPr="00693533">
        <w:rPr>
          <w:b/>
          <w:sz w:val="22"/>
          <w:szCs w:val="22"/>
        </w:rPr>
        <w:t>Level name:</w:t>
      </w:r>
      <w:r w:rsidRPr="00693533">
        <w:rPr>
          <w:b/>
          <w:sz w:val="22"/>
          <w:szCs w:val="22"/>
        </w:rPr>
        <w:tab/>
      </w:r>
      <w:r w:rsidRPr="00693533">
        <w:t>ENC Dataset</w:t>
      </w:r>
    </w:p>
    <w:p w14:paraId="66657D57" w14:textId="77777777" w:rsidR="00E73EDF" w:rsidRPr="00693533" w:rsidRDefault="00E73EDF"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pPr>
    </w:p>
    <w:p w14:paraId="5E866685" w14:textId="77777777" w:rsidR="00E73EDF" w:rsidRPr="00693533" w:rsidRDefault="007653F1" w:rsidP="00C128E3">
      <w:pPr>
        <w:pStyle w:val="Heading1"/>
        <w:tabs>
          <w:tab w:val="clear" w:pos="400"/>
          <w:tab w:val="clear" w:pos="560"/>
          <w:tab w:val="left" w:pos="567"/>
        </w:tabs>
        <w:spacing w:before="120" w:after="200" w:line="240" w:lineRule="auto"/>
        <w:ind w:left="567" w:hanging="567"/>
      </w:pPr>
      <w:bookmarkStart w:id="139" w:name="_Toc225065136"/>
      <w:bookmarkStart w:id="140" w:name="_Toc225648279"/>
      <w:bookmarkStart w:id="141" w:name="_Toc439685255"/>
      <w:bookmarkStart w:id="142" w:name="_Toc175558578"/>
      <w:r w:rsidRPr="00693533">
        <w:t xml:space="preserve">Dataset </w:t>
      </w:r>
      <w:bookmarkEnd w:id="139"/>
      <w:bookmarkEnd w:id="140"/>
      <w:r w:rsidRPr="00693533">
        <w:t>Identification</w:t>
      </w:r>
      <w:bookmarkEnd w:id="141"/>
      <w:bookmarkEnd w:id="142"/>
    </w:p>
    <w:p w14:paraId="6517D614" w14:textId="77777777" w:rsidR="00E73EDF" w:rsidRPr="00693533" w:rsidRDefault="007653F1" w:rsidP="00C128E3">
      <w:pPr>
        <w:spacing w:after="120" w:line="240" w:lineRule="auto"/>
      </w:pPr>
      <w:r w:rsidRPr="00693533">
        <w:t xml:space="preserve">A dataset that conforms to this Product Specification may be identified by its discovery metadata as defined in clause 12.  </w:t>
      </w:r>
    </w:p>
    <w:p w14:paraId="5E7CAE55" w14:textId="77777777" w:rsidR="00E73EDF" w:rsidRPr="00693533" w:rsidRDefault="007653F1" w:rsidP="00C128E3">
      <w:pPr>
        <w:spacing w:after="120" w:line="240" w:lineRule="auto"/>
        <w:rPr>
          <w:sz w:val="18"/>
          <w:szCs w:val="18"/>
        </w:rPr>
      </w:pPr>
      <w:r w:rsidRPr="00693533">
        <w:rPr>
          <w:b/>
          <w:sz w:val="22"/>
          <w:szCs w:val="22"/>
        </w:rPr>
        <w:t>Title:</w:t>
      </w:r>
      <w:r w:rsidRPr="00693533">
        <w:t xml:space="preserve"> </w:t>
      </w:r>
      <w:r w:rsidRPr="00693533">
        <w:tab/>
      </w:r>
      <w:r w:rsidRPr="00693533">
        <w:tab/>
      </w:r>
      <w:r w:rsidRPr="00693533">
        <w:tab/>
      </w:r>
      <w:r w:rsidRPr="00693533">
        <w:tab/>
      </w:r>
      <w:r w:rsidRPr="00693533">
        <w:tab/>
      </w:r>
      <w:r w:rsidRPr="00693533">
        <w:tab/>
      </w:r>
      <w:r w:rsidRPr="00693533">
        <w:tab/>
      </w:r>
      <w:r w:rsidRPr="00693533">
        <w:tab/>
      </w:r>
      <w:r w:rsidRPr="00693533">
        <w:tab/>
        <w:t xml:space="preserve">Electronic Navigational Chart </w:t>
      </w:r>
      <w:r w:rsidRPr="00693533">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p>
    <w:p w14:paraId="7038D063" w14:textId="77777777" w:rsidR="00E73EDF" w:rsidRPr="00693533" w:rsidRDefault="007653F1" w:rsidP="00C128E3">
      <w:pPr>
        <w:spacing w:after="120" w:line="240" w:lineRule="auto"/>
        <w:rPr>
          <w:sz w:val="18"/>
          <w:szCs w:val="18"/>
        </w:rPr>
      </w:pPr>
      <w:r w:rsidRPr="00693533">
        <w:rPr>
          <w:b/>
          <w:sz w:val="22"/>
          <w:szCs w:val="22"/>
        </w:rPr>
        <w:t>Alternate Title:</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ENC</w:t>
      </w:r>
    </w:p>
    <w:p w14:paraId="4E9F5A2E" w14:textId="67A3E893" w:rsidR="00E73EDF" w:rsidRPr="00693533" w:rsidRDefault="007653F1" w:rsidP="00C128E3">
      <w:pPr>
        <w:spacing w:after="120" w:line="240" w:lineRule="auto"/>
        <w:ind w:left="3400" w:hanging="3400"/>
      </w:pPr>
      <w:r w:rsidRPr="00693533">
        <w:rPr>
          <w:b/>
          <w:sz w:val="22"/>
          <w:szCs w:val="22"/>
        </w:rPr>
        <w:t>Abstract:</w:t>
      </w:r>
      <w:r w:rsidRPr="00693533">
        <w:rPr>
          <w:sz w:val="18"/>
          <w:szCs w:val="18"/>
        </w:rPr>
        <w:t xml:space="preserve"> </w:t>
      </w:r>
      <w:r w:rsidRPr="00693533">
        <w:rPr>
          <w:sz w:val="18"/>
          <w:szCs w:val="18"/>
        </w:rPr>
        <w:tab/>
      </w:r>
      <w:r w:rsidRPr="00693533">
        <w:t>ENCs must be produced in accordance with the rules defined in t</w:t>
      </w:r>
      <w:r w:rsidR="004C7DE3">
        <w:t>he S-101 Product Specification.</w:t>
      </w:r>
      <w:r w:rsidR="00953516" w:rsidRPr="00693533">
        <w:t xml:space="preserve"> </w:t>
      </w:r>
      <w:r w:rsidRPr="00693533">
        <w:t xml:space="preserve">The S-101 Product </w:t>
      </w:r>
      <w:r w:rsidR="004C7DE3">
        <w:t>S</w:t>
      </w:r>
      <w:r w:rsidRPr="00693533">
        <w:t>pecification contains all the information necessary to enable Hydrographic Offi</w:t>
      </w:r>
      <w:r w:rsidR="004C7DE3">
        <w:t>ces to produce a consistent ENC;</w:t>
      </w:r>
      <w:r w:rsidRPr="00693533">
        <w:t xml:space="preserve"> and manufacturers to use that data within navigation systems.</w:t>
      </w:r>
    </w:p>
    <w:p w14:paraId="5253660F" w14:textId="18BA5CE4" w:rsidR="00E73EDF" w:rsidRPr="00E046B0" w:rsidRDefault="007653F1" w:rsidP="00C128E3">
      <w:pPr>
        <w:spacing w:after="120" w:line="240" w:lineRule="auto"/>
        <w:rPr>
          <w:sz w:val="18"/>
          <w:szCs w:val="18"/>
        </w:rPr>
      </w:pPr>
      <w:r w:rsidRPr="00693533">
        <w:rPr>
          <w:b/>
          <w:sz w:val="22"/>
          <w:szCs w:val="22"/>
        </w:rPr>
        <w:t>Topic Category:</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Transportation (ISO 19115</w:t>
      </w:r>
      <w:r w:rsidR="008D4785" w:rsidRPr="00E046B0">
        <w:t xml:space="preserve">-1 </w:t>
      </w:r>
      <w:proofErr w:type="spellStart"/>
      <w:r w:rsidR="008D4785" w:rsidRPr="00E046B0">
        <w:t>MD_TopicCategory</w:t>
      </w:r>
      <w:r w:rsidRPr="00E046B0">
        <w:t>Code</w:t>
      </w:r>
      <w:proofErr w:type="spellEnd"/>
      <w:r w:rsidRPr="00E046B0">
        <w:t xml:space="preserve"> 018)</w:t>
      </w:r>
    </w:p>
    <w:p w14:paraId="647F3500" w14:textId="5BA896F8" w:rsidR="00E73EDF" w:rsidRPr="004E17D6" w:rsidRDefault="007653F1" w:rsidP="00C128E3">
      <w:pPr>
        <w:spacing w:after="120" w:line="240" w:lineRule="auto"/>
        <w:ind w:left="3400" w:hanging="3400"/>
        <w:rPr>
          <w:b/>
          <w:sz w:val="22"/>
          <w:szCs w:val="22"/>
        </w:rPr>
      </w:pPr>
      <w:r w:rsidRPr="00E046B0">
        <w:rPr>
          <w:b/>
          <w:sz w:val="22"/>
          <w:szCs w:val="22"/>
        </w:rPr>
        <w:t>Geographic Description:</w:t>
      </w:r>
      <w:r w:rsidRPr="00E046B0">
        <w:rPr>
          <w:b/>
          <w:sz w:val="22"/>
          <w:szCs w:val="22"/>
        </w:rPr>
        <w:tab/>
      </w:r>
      <w:r w:rsidRPr="00E046B0">
        <w:t>Area</w:t>
      </w:r>
      <w:r w:rsidR="004C7DE3">
        <w:t>s specific to marine navigation</w:t>
      </w:r>
      <w:r w:rsidRPr="004E17D6">
        <w:rPr>
          <w:b/>
          <w:sz w:val="22"/>
          <w:szCs w:val="22"/>
        </w:rPr>
        <w:tab/>
      </w:r>
    </w:p>
    <w:p w14:paraId="7F211BE2" w14:textId="3240FEB0" w:rsidR="00E73EDF" w:rsidRDefault="007653F1" w:rsidP="00C128E3">
      <w:pPr>
        <w:spacing w:after="120" w:line="240" w:lineRule="auto"/>
        <w:ind w:left="3400" w:hanging="3400"/>
      </w:pPr>
      <w:r w:rsidRPr="003B6A3E">
        <w:rPr>
          <w:b/>
          <w:sz w:val="22"/>
          <w:szCs w:val="22"/>
        </w:rPr>
        <w:t>Spatial Resolution</w:t>
      </w:r>
      <w:r w:rsidRPr="00693533">
        <w:rPr>
          <w:b/>
          <w:sz w:val="22"/>
          <w:szCs w:val="22"/>
        </w:rPr>
        <w:t>:</w:t>
      </w:r>
      <w:r w:rsidRPr="00693533">
        <w:rPr>
          <w:b/>
          <w:sz w:val="22"/>
          <w:szCs w:val="22"/>
        </w:rPr>
        <w:tab/>
      </w:r>
      <w:r w:rsidRPr="00693533">
        <w:t xml:space="preserve">An ENC dataset and </w:t>
      </w:r>
      <w:r w:rsidRPr="00693533">
        <w:rPr>
          <w:b/>
        </w:rPr>
        <w:t>Data Coverage</w:t>
      </w:r>
      <w:r w:rsidRPr="00693533">
        <w:t xml:space="preserve"> </w:t>
      </w:r>
      <w:r w:rsidR="000F66B6">
        <w:t xml:space="preserve">features </w:t>
      </w:r>
      <w:r w:rsidRPr="00693533">
        <w:t xml:space="preserve">must carry a value for </w:t>
      </w:r>
      <w:r w:rsidR="0038714A">
        <w:t>opt</w:t>
      </w:r>
      <w:r w:rsidR="0038714A" w:rsidRPr="00693533">
        <w:t xml:space="preserve">imum </w:t>
      </w:r>
      <w:r w:rsidRPr="00693533">
        <w:t xml:space="preserve">display scale. Each </w:t>
      </w:r>
      <w:r w:rsidRPr="00693533">
        <w:rPr>
          <w:b/>
        </w:rPr>
        <w:t>Data Coverage</w:t>
      </w:r>
      <w:r w:rsidRPr="00693533">
        <w:t xml:space="preserve"> </w:t>
      </w:r>
      <w:r w:rsidR="000F66B6">
        <w:t xml:space="preserve">feature </w:t>
      </w:r>
      <w:r w:rsidRPr="00693533">
        <w:t>must also carry a value for</w:t>
      </w:r>
      <w:r w:rsidR="0038714A">
        <w:t xml:space="preserve"> maximum and</w:t>
      </w:r>
      <w:r w:rsidRPr="00693533">
        <w:t xml:space="preserve"> minimum display scale. Values </w:t>
      </w:r>
      <w:r w:rsidR="002F447C">
        <w:t xml:space="preserve">for optimum and minimum display scales </w:t>
      </w:r>
      <w:r w:rsidRPr="00693533">
        <w:t xml:space="preserve">must be taken from the following </w:t>
      </w:r>
      <w:r w:rsidR="004C7DE3">
        <w:t>T</w:t>
      </w:r>
      <w:r w:rsidRPr="00693533">
        <w:t>able:</w:t>
      </w:r>
    </w:p>
    <w:p w14:paraId="6DB4890C" w14:textId="617F33D8" w:rsidR="004C7DE3" w:rsidRPr="007F078C" w:rsidRDefault="004C7DE3" w:rsidP="00C128E3">
      <w:pPr>
        <w:pStyle w:val="Caption"/>
        <w:spacing w:line="240" w:lineRule="auto"/>
        <w:jc w:val="center"/>
        <w:rPr>
          <w:sz w:val="18"/>
          <w:szCs w:val="18"/>
        </w:rPr>
      </w:pPr>
      <w:r w:rsidRPr="007F078C">
        <w:rPr>
          <w:sz w:val="18"/>
          <w:szCs w:val="18"/>
        </w:rPr>
        <w:t>Table 3-</w:t>
      </w:r>
      <w:r w:rsidRPr="007F078C">
        <w:rPr>
          <w:sz w:val="18"/>
          <w:szCs w:val="18"/>
        </w:rPr>
        <w:fldChar w:fldCharType="begin"/>
      </w:r>
      <w:r w:rsidRPr="007F078C">
        <w:rPr>
          <w:sz w:val="18"/>
          <w:szCs w:val="18"/>
        </w:rPr>
        <w:instrText xml:space="preserve"> SEQ Table \* ARABIC </w:instrText>
      </w:r>
      <w:r w:rsidRPr="007F078C">
        <w:rPr>
          <w:sz w:val="18"/>
          <w:szCs w:val="18"/>
        </w:rPr>
        <w:fldChar w:fldCharType="separate"/>
      </w:r>
      <w:r w:rsidR="00973705">
        <w:rPr>
          <w:noProof/>
          <w:sz w:val="18"/>
          <w:szCs w:val="18"/>
        </w:rPr>
        <w:t>1</w:t>
      </w:r>
      <w:r w:rsidRPr="007F078C">
        <w:rPr>
          <w:sz w:val="18"/>
          <w:szCs w:val="18"/>
        </w:rPr>
        <w:fldChar w:fldCharType="end"/>
      </w:r>
      <w:r w:rsidRPr="007F078C">
        <w:rPr>
          <w:sz w:val="18"/>
          <w:szCs w:val="18"/>
        </w:rPr>
        <w:t xml:space="preserve"> – ENC Minimum Display</w:t>
      </w:r>
      <w:r w:rsidR="002F447C">
        <w:rPr>
          <w:sz w:val="18"/>
          <w:szCs w:val="18"/>
        </w:rPr>
        <w:t xml:space="preserve"> and </w:t>
      </w:r>
      <w:r w:rsidR="0038714A">
        <w:rPr>
          <w:sz w:val="18"/>
          <w:szCs w:val="18"/>
        </w:rPr>
        <w:t>Optimum Display</w:t>
      </w:r>
      <w:r w:rsidRPr="007F078C">
        <w:rPr>
          <w:sz w:val="18"/>
          <w:szCs w:val="18"/>
        </w:rPr>
        <w:t xml:space="preserve"> Scales</w:t>
      </w:r>
    </w:p>
    <w:tbl>
      <w:tblPr>
        <w:tblW w:w="3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20"/>
      </w:tblGrid>
      <w:tr w:rsidR="00E73EDF" w:rsidRPr="00693533" w14:paraId="58E62527"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437B9F8" w14:textId="77777777" w:rsidR="00E73EDF" w:rsidRPr="00693533" w:rsidRDefault="007653F1" w:rsidP="00C128E3">
            <w:pPr>
              <w:pStyle w:val="Tabletext9"/>
              <w:spacing w:line="240" w:lineRule="auto"/>
              <w:rPr>
                <w:b/>
              </w:rPr>
            </w:pPr>
            <w:r w:rsidRPr="00693533">
              <w:rPr>
                <w:b/>
              </w:rPr>
              <w:t>Scale</w:t>
            </w:r>
          </w:p>
        </w:tc>
      </w:tr>
      <w:tr w:rsidR="00E73EDF" w:rsidRPr="00693533" w14:paraId="07538065"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02C1CA4" w14:textId="2A4D8731" w:rsidR="00E73EDF" w:rsidRPr="00693533" w:rsidRDefault="007653F1" w:rsidP="000B61DB">
            <w:pPr>
              <w:pStyle w:val="Tabletext9"/>
              <w:spacing w:line="240" w:lineRule="auto"/>
            </w:pPr>
            <w:r w:rsidRPr="00693533">
              <w:t xml:space="preserve">NULL (only allowed on minimum display scale </w:t>
            </w:r>
            <w:r w:rsidR="0071412D">
              <w:t>(</w:t>
            </w:r>
            <w:r w:rsidR="003153CC">
              <w:t>data will continue to be displayed at all smaller scales)</w:t>
            </w:r>
            <w:r w:rsidR="005F09B6">
              <w:t>)</w:t>
            </w:r>
          </w:p>
        </w:tc>
      </w:tr>
      <w:tr w:rsidR="00E73EDF" w:rsidRPr="00693533" w14:paraId="7CB2D967"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29715ABD" w14:textId="77777777" w:rsidR="00E73EDF" w:rsidRPr="00693533" w:rsidRDefault="007653F1" w:rsidP="00C128E3">
            <w:pPr>
              <w:pStyle w:val="Tabletext9"/>
              <w:spacing w:line="240" w:lineRule="auto"/>
            </w:pPr>
            <w:r w:rsidRPr="00693533">
              <w:t>1:10,000,000</w:t>
            </w:r>
          </w:p>
        </w:tc>
      </w:tr>
      <w:tr w:rsidR="00E73EDF" w:rsidRPr="00693533" w14:paraId="03559EF6"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744B2EF7" w14:textId="77777777" w:rsidR="00E73EDF" w:rsidRPr="00693533" w:rsidRDefault="007653F1" w:rsidP="00C128E3">
            <w:pPr>
              <w:pStyle w:val="Tabletext9"/>
              <w:spacing w:line="240" w:lineRule="auto"/>
            </w:pPr>
            <w:r w:rsidRPr="00693533">
              <w:t>1:3,500,000</w:t>
            </w:r>
          </w:p>
        </w:tc>
      </w:tr>
      <w:tr w:rsidR="00E73EDF" w:rsidRPr="00693533" w14:paraId="0FB7F3C3"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06C00622" w14:textId="77777777" w:rsidR="00E73EDF" w:rsidRPr="00693533" w:rsidRDefault="007653F1" w:rsidP="00C128E3">
            <w:pPr>
              <w:pStyle w:val="Tabletext9"/>
              <w:spacing w:line="240" w:lineRule="auto"/>
            </w:pPr>
            <w:r w:rsidRPr="00693533">
              <w:t>1:1,500,000</w:t>
            </w:r>
          </w:p>
        </w:tc>
      </w:tr>
      <w:tr w:rsidR="00E73EDF" w:rsidRPr="00693533" w14:paraId="259DB72F"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F0F362A" w14:textId="77777777" w:rsidR="00E73EDF" w:rsidRPr="00693533" w:rsidRDefault="007653F1" w:rsidP="00C128E3">
            <w:pPr>
              <w:pStyle w:val="Tabletext9"/>
              <w:spacing w:line="240" w:lineRule="auto"/>
            </w:pPr>
            <w:r w:rsidRPr="00693533">
              <w:t>1:700,000</w:t>
            </w:r>
          </w:p>
        </w:tc>
      </w:tr>
      <w:tr w:rsidR="00E73EDF" w:rsidRPr="00693533" w14:paraId="66A76BE3"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2E895C51" w14:textId="77777777" w:rsidR="00E73EDF" w:rsidRPr="00693533" w:rsidRDefault="007653F1" w:rsidP="00C128E3">
            <w:pPr>
              <w:pStyle w:val="Tabletext9"/>
              <w:spacing w:line="240" w:lineRule="auto"/>
            </w:pPr>
            <w:r w:rsidRPr="00693533">
              <w:t>1:350,000</w:t>
            </w:r>
          </w:p>
        </w:tc>
      </w:tr>
      <w:tr w:rsidR="00E73EDF" w:rsidRPr="00693533" w14:paraId="7959E16F"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FE2C2D9" w14:textId="77777777" w:rsidR="00E73EDF" w:rsidRPr="00693533" w:rsidRDefault="007653F1" w:rsidP="00C128E3">
            <w:pPr>
              <w:pStyle w:val="Tabletext9"/>
              <w:spacing w:line="240" w:lineRule="auto"/>
            </w:pPr>
            <w:r w:rsidRPr="00693533">
              <w:t>1:180,000</w:t>
            </w:r>
          </w:p>
        </w:tc>
      </w:tr>
      <w:tr w:rsidR="00E73EDF" w:rsidRPr="00693533" w14:paraId="5CD90D34"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82A6107" w14:textId="77777777" w:rsidR="00E73EDF" w:rsidRPr="00693533" w:rsidRDefault="007653F1" w:rsidP="00C128E3">
            <w:pPr>
              <w:pStyle w:val="Tabletext9"/>
              <w:spacing w:line="240" w:lineRule="auto"/>
            </w:pPr>
            <w:r w:rsidRPr="00693533">
              <w:t>1:90,000</w:t>
            </w:r>
          </w:p>
        </w:tc>
      </w:tr>
      <w:tr w:rsidR="00E73EDF" w:rsidRPr="00693533" w14:paraId="5A243F2E"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DDC5E8F" w14:textId="77777777" w:rsidR="00E73EDF" w:rsidRPr="00693533" w:rsidRDefault="007653F1" w:rsidP="00C128E3">
            <w:pPr>
              <w:pStyle w:val="Tabletext9"/>
              <w:spacing w:line="240" w:lineRule="auto"/>
            </w:pPr>
            <w:r w:rsidRPr="00693533">
              <w:t>1:45,000</w:t>
            </w:r>
          </w:p>
        </w:tc>
      </w:tr>
      <w:tr w:rsidR="00E73EDF" w:rsidRPr="00693533" w14:paraId="6E1D9A7B"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B98C07F" w14:textId="77777777" w:rsidR="00E73EDF" w:rsidRPr="00693533" w:rsidRDefault="007653F1" w:rsidP="00C128E3">
            <w:pPr>
              <w:pStyle w:val="Tabletext9"/>
              <w:spacing w:line="240" w:lineRule="auto"/>
            </w:pPr>
            <w:r w:rsidRPr="00693533">
              <w:t>1:22,000</w:t>
            </w:r>
          </w:p>
        </w:tc>
      </w:tr>
      <w:tr w:rsidR="00E73EDF" w:rsidRPr="00693533" w14:paraId="53B2EF3F"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0BC526E" w14:textId="77777777" w:rsidR="00E73EDF" w:rsidRPr="00693533" w:rsidRDefault="007653F1" w:rsidP="00C128E3">
            <w:pPr>
              <w:pStyle w:val="Tabletext9"/>
              <w:spacing w:line="240" w:lineRule="auto"/>
            </w:pPr>
            <w:r w:rsidRPr="00693533">
              <w:t>1:12,000</w:t>
            </w:r>
          </w:p>
        </w:tc>
      </w:tr>
      <w:tr w:rsidR="00E73EDF" w:rsidRPr="00693533" w14:paraId="64A9E025"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129120F4" w14:textId="77777777" w:rsidR="00E73EDF" w:rsidRPr="00693533" w:rsidRDefault="007653F1" w:rsidP="00C128E3">
            <w:pPr>
              <w:pStyle w:val="Tabletext9"/>
              <w:spacing w:line="240" w:lineRule="auto"/>
            </w:pPr>
            <w:r w:rsidRPr="00693533">
              <w:t>1:8,000</w:t>
            </w:r>
          </w:p>
        </w:tc>
      </w:tr>
      <w:tr w:rsidR="00E73EDF" w:rsidRPr="00693533" w14:paraId="4070E239"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6408CB6C" w14:textId="77777777" w:rsidR="00E73EDF" w:rsidRPr="00693533" w:rsidRDefault="007653F1" w:rsidP="00C128E3">
            <w:pPr>
              <w:pStyle w:val="Tabletext9"/>
              <w:spacing w:line="240" w:lineRule="auto"/>
            </w:pPr>
            <w:r w:rsidRPr="00693533">
              <w:t>1:4,000</w:t>
            </w:r>
          </w:p>
        </w:tc>
      </w:tr>
      <w:tr w:rsidR="00E73EDF" w:rsidRPr="00693533" w14:paraId="2D4306A2"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45A38570" w14:textId="77777777" w:rsidR="00E73EDF" w:rsidRPr="00693533" w:rsidRDefault="007653F1" w:rsidP="00C128E3">
            <w:pPr>
              <w:pStyle w:val="Tabletext9"/>
              <w:spacing w:line="240" w:lineRule="auto"/>
            </w:pPr>
            <w:r w:rsidRPr="00693533">
              <w:t>1:3,000</w:t>
            </w:r>
          </w:p>
        </w:tc>
      </w:tr>
      <w:tr w:rsidR="00E73EDF" w:rsidRPr="00693533" w14:paraId="7A0CE6FC"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7F6252BC" w14:textId="77777777" w:rsidR="00E73EDF" w:rsidRPr="00693533" w:rsidRDefault="007653F1" w:rsidP="00C128E3">
            <w:pPr>
              <w:pStyle w:val="Tabletext9"/>
              <w:spacing w:line="240" w:lineRule="auto"/>
            </w:pPr>
            <w:r w:rsidRPr="00693533">
              <w:t>1:2,000</w:t>
            </w:r>
          </w:p>
        </w:tc>
      </w:tr>
      <w:tr w:rsidR="00E73EDF" w:rsidRPr="00693533" w14:paraId="7A8EF814"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5C0658F1" w14:textId="3F7DDD9A" w:rsidR="00E73EDF" w:rsidRPr="00693533" w:rsidRDefault="007653F1" w:rsidP="00D26480">
            <w:pPr>
              <w:pStyle w:val="Tabletext9"/>
              <w:spacing w:line="240" w:lineRule="auto"/>
            </w:pPr>
            <w:r w:rsidRPr="00693533">
              <w:t>1:1,000</w:t>
            </w:r>
            <w:r w:rsidR="00E33502">
              <w:t xml:space="preserve"> (only allowed on</w:t>
            </w:r>
            <w:r w:rsidR="0038714A">
              <w:t xml:space="preserve"> optimum and</w:t>
            </w:r>
            <w:r w:rsidR="00E33502">
              <w:t xml:space="preserve"> maximum display scale)</w:t>
            </w:r>
          </w:p>
        </w:tc>
      </w:tr>
    </w:tbl>
    <w:p w14:paraId="1E4F51DC" w14:textId="77777777" w:rsidR="00E73EDF" w:rsidRPr="004C7DE3" w:rsidRDefault="007653F1" w:rsidP="00C128E3">
      <w:pPr>
        <w:spacing w:after="0" w:line="240" w:lineRule="auto"/>
        <w:ind w:left="3400" w:hanging="3400"/>
      </w:pPr>
      <w:r w:rsidRPr="004C7DE3">
        <w:rPr>
          <w:b/>
        </w:rPr>
        <w:lastRenderedPageBreak/>
        <w:tab/>
      </w:r>
    </w:p>
    <w:p w14:paraId="64041FD0" w14:textId="77777777" w:rsidR="00E73EDF" w:rsidRPr="00693533" w:rsidRDefault="007653F1" w:rsidP="00C128E3">
      <w:pPr>
        <w:spacing w:after="120" w:line="240" w:lineRule="auto"/>
        <w:ind w:left="3400" w:hanging="3400"/>
        <w:rPr>
          <w:sz w:val="18"/>
          <w:szCs w:val="18"/>
        </w:rPr>
      </w:pPr>
      <w:r w:rsidRPr="00693533">
        <w:rPr>
          <w:b/>
          <w:sz w:val="22"/>
          <w:szCs w:val="22"/>
        </w:rPr>
        <w:t>Purpose:</w:t>
      </w:r>
      <w:r w:rsidRPr="00693533">
        <w:rPr>
          <w:b/>
          <w:sz w:val="22"/>
          <w:szCs w:val="22"/>
        </w:rPr>
        <w:tab/>
      </w:r>
      <w:r w:rsidRPr="00693533">
        <w:t>Electronic Navigational Chart for use in Electronic Chart Display and Information Systems</w:t>
      </w:r>
      <w:r w:rsidRPr="00693533">
        <w:rPr>
          <w:sz w:val="18"/>
          <w:szCs w:val="18"/>
        </w:rPr>
        <w:t xml:space="preserve">  </w:t>
      </w:r>
    </w:p>
    <w:p w14:paraId="0D4565ED" w14:textId="77777777" w:rsidR="00E73EDF" w:rsidRPr="00693533" w:rsidRDefault="007653F1" w:rsidP="00C128E3">
      <w:pPr>
        <w:spacing w:after="120" w:line="240" w:lineRule="auto"/>
        <w:rPr>
          <w:sz w:val="18"/>
          <w:szCs w:val="18"/>
        </w:rPr>
      </w:pPr>
      <w:r w:rsidRPr="00693533">
        <w:rPr>
          <w:b/>
          <w:sz w:val="22"/>
          <w:szCs w:val="22"/>
        </w:rPr>
        <w:t>Language:</w:t>
      </w:r>
      <w:r w:rsidRPr="00693533">
        <w:rPr>
          <w:sz w:val="18"/>
          <w:szCs w:val="18"/>
        </w:rPr>
        <w:t xml:space="preserve"> </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English (Mandatory), other (Optional)</w:t>
      </w:r>
    </w:p>
    <w:p w14:paraId="3A63F623" w14:textId="77777777" w:rsidR="00E73EDF" w:rsidRPr="00693533" w:rsidRDefault="007653F1" w:rsidP="00C128E3">
      <w:pPr>
        <w:autoSpaceDE w:val="0"/>
        <w:autoSpaceDN w:val="0"/>
        <w:adjustRightInd w:val="0"/>
        <w:spacing w:after="60" w:line="240" w:lineRule="auto"/>
      </w:pPr>
      <w:r w:rsidRPr="00693533">
        <w:rPr>
          <w:b/>
          <w:sz w:val="22"/>
          <w:szCs w:val="22"/>
        </w:rPr>
        <w:t>Classification:</w:t>
      </w:r>
      <w:r w:rsidRPr="00693533">
        <w:rPr>
          <w:sz w:val="18"/>
          <w:szCs w:val="18"/>
        </w:rPr>
        <w:t xml:space="preserve"> </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Data may be classified as one of the following:</w:t>
      </w:r>
    </w:p>
    <w:p w14:paraId="4D708D80" w14:textId="53797C6B" w:rsidR="00E73EDF" w:rsidRPr="00693533" w:rsidRDefault="00762607" w:rsidP="00C128E3">
      <w:pPr>
        <w:autoSpaceDE w:val="0"/>
        <w:autoSpaceDN w:val="0"/>
        <w:adjustRightInd w:val="0"/>
        <w:spacing w:after="0" w:line="240" w:lineRule="auto"/>
        <w:ind w:left="3686" w:hanging="2"/>
      </w:pPr>
      <w:r>
        <w:t xml:space="preserve">1) </w:t>
      </w:r>
      <w:r w:rsidR="007653F1" w:rsidRPr="00693533">
        <w:t>Unclassified</w:t>
      </w:r>
      <w:r>
        <w:t>;</w:t>
      </w:r>
    </w:p>
    <w:p w14:paraId="71F1532B" w14:textId="230AEF80" w:rsidR="00E73EDF" w:rsidRPr="00693533" w:rsidRDefault="00762607" w:rsidP="00C128E3">
      <w:pPr>
        <w:autoSpaceDE w:val="0"/>
        <w:autoSpaceDN w:val="0"/>
        <w:adjustRightInd w:val="0"/>
        <w:spacing w:after="0" w:line="240" w:lineRule="auto"/>
        <w:ind w:left="3686" w:hanging="2"/>
      </w:pPr>
      <w:r>
        <w:t xml:space="preserve">2) </w:t>
      </w:r>
      <w:r w:rsidR="007653F1" w:rsidRPr="00693533">
        <w:t>Restricted</w:t>
      </w:r>
      <w:r>
        <w:t>;</w:t>
      </w:r>
    </w:p>
    <w:p w14:paraId="5210997F" w14:textId="7592C5FB" w:rsidR="00E73EDF" w:rsidRPr="00693533" w:rsidRDefault="00762607" w:rsidP="00C128E3">
      <w:pPr>
        <w:autoSpaceDE w:val="0"/>
        <w:autoSpaceDN w:val="0"/>
        <w:adjustRightInd w:val="0"/>
        <w:spacing w:after="0" w:line="240" w:lineRule="auto"/>
        <w:ind w:left="3686" w:hanging="2"/>
      </w:pPr>
      <w:r>
        <w:t xml:space="preserve">3) </w:t>
      </w:r>
      <w:r w:rsidR="007653F1" w:rsidRPr="00693533">
        <w:t>Confidential</w:t>
      </w:r>
      <w:r>
        <w:t>;</w:t>
      </w:r>
    </w:p>
    <w:p w14:paraId="61DD8729" w14:textId="1AC22F23" w:rsidR="00E73EDF" w:rsidRPr="00693533" w:rsidRDefault="00762607" w:rsidP="00C128E3">
      <w:pPr>
        <w:autoSpaceDE w:val="0"/>
        <w:autoSpaceDN w:val="0"/>
        <w:adjustRightInd w:val="0"/>
        <w:spacing w:after="0" w:line="240" w:lineRule="auto"/>
        <w:ind w:left="3686" w:hanging="2"/>
      </w:pPr>
      <w:r>
        <w:t xml:space="preserve">4) </w:t>
      </w:r>
      <w:r w:rsidR="007653F1" w:rsidRPr="00693533">
        <w:t>Secret</w:t>
      </w:r>
      <w:r>
        <w:t>;</w:t>
      </w:r>
    </w:p>
    <w:p w14:paraId="0A970A90" w14:textId="26971C6C" w:rsidR="00E73EDF" w:rsidRDefault="00762607" w:rsidP="00C128E3">
      <w:pPr>
        <w:autoSpaceDE w:val="0"/>
        <w:autoSpaceDN w:val="0"/>
        <w:adjustRightInd w:val="0"/>
        <w:spacing w:after="0" w:line="240" w:lineRule="auto"/>
        <w:ind w:left="3686" w:hanging="2"/>
      </w:pPr>
      <w:r>
        <w:t xml:space="preserve">5) </w:t>
      </w:r>
      <w:r w:rsidR="007653F1" w:rsidRPr="00693533">
        <w:t>Top Secret</w:t>
      </w:r>
      <w:r>
        <w:t>;</w:t>
      </w:r>
    </w:p>
    <w:p w14:paraId="764EE580" w14:textId="0E2A1263" w:rsidR="00753E8D" w:rsidRDefault="00762607" w:rsidP="00C128E3">
      <w:pPr>
        <w:autoSpaceDE w:val="0"/>
        <w:autoSpaceDN w:val="0"/>
        <w:adjustRightInd w:val="0"/>
        <w:spacing w:after="0" w:line="240" w:lineRule="auto"/>
        <w:ind w:left="3686" w:hanging="2"/>
      </w:pPr>
      <w:r>
        <w:t xml:space="preserve">6) </w:t>
      </w:r>
      <w:r w:rsidR="00753E8D">
        <w:t>Sensitive but Unclassified</w:t>
      </w:r>
      <w:r>
        <w:t>;</w:t>
      </w:r>
    </w:p>
    <w:p w14:paraId="4BC74733" w14:textId="7F100773" w:rsidR="00753E8D" w:rsidRDefault="00762607" w:rsidP="00C128E3">
      <w:pPr>
        <w:autoSpaceDE w:val="0"/>
        <w:autoSpaceDN w:val="0"/>
        <w:adjustRightInd w:val="0"/>
        <w:spacing w:after="0" w:line="240" w:lineRule="auto"/>
        <w:ind w:left="3686" w:hanging="2"/>
      </w:pPr>
      <w:r>
        <w:t xml:space="preserve">7) </w:t>
      </w:r>
      <w:r w:rsidR="00753E8D">
        <w:t>For Official Use Only</w:t>
      </w:r>
      <w:r>
        <w:t>;</w:t>
      </w:r>
    </w:p>
    <w:p w14:paraId="166152F5" w14:textId="24FABC6B" w:rsidR="00753E8D" w:rsidRDefault="00762607" w:rsidP="00C128E3">
      <w:pPr>
        <w:autoSpaceDE w:val="0"/>
        <w:autoSpaceDN w:val="0"/>
        <w:adjustRightInd w:val="0"/>
        <w:spacing w:after="0" w:line="240" w:lineRule="auto"/>
        <w:ind w:left="3686" w:hanging="2"/>
      </w:pPr>
      <w:r>
        <w:t xml:space="preserve">8) </w:t>
      </w:r>
      <w:r w:rsidR="00753E8D">
        <w:t>Protected</w:t>
      </w:r>
      <w:r>
        <w:t>; or</w:t>
      </w:r>
    </w:p>
    <w:p w14:paraId="6EA7C2FD" w14:textId="421B0F3E" w:rsidR="00753E8D" w:rsidRPr="00693533" w:rsidRDefault="00762607" w:rsidP="00C128E3">
      <w:pPr>
        <w:autoSpaceDE w:val="0"/>
        <w:autoSpaceDN w:val="0"/>
        <w:adjustRightInd w:val="0"/>
        <w:spacing w:after="120" w:line="240" w:lineRule="auto"/>
        <w:ind w:left="3686" w:hanging="2"/>
        <w:rPr>
          <w:rFonts w:ascii="Helvetica" w:hAnsi="Helvetica" w:cs="Helvetica"/>
          <w:sz w:val="16"/>
          <w:szCs w:val="16"/>
          <w:lang w:val="en-US" w:eastAsia="en-US"/>
        </w:rPr>
      </w:pPr>
      <w:r>
        <w:t xml:space="preserve">9) </w:t>
      </w:r>
      <w:r w:rsidR="00753E8D">
        <w:t>Limited Distribution</w:t>
      </w:r>
      <w:r>
        <w:t>.</w:t>
      </w:r>
    </w:p>
    <w:p w14:paraId="54E58A48" w14:textId="77777777" w:rsidR="00E73EDF" w:rsidRPr="00E046B0" w:rsidRDefault="007653F1" w:rsidP="00C128E3">
      <w:pPr>
        <w:spacing w:after="120" w:line="240" w:lineRule="auto"/>
        <w:rPr>
          <w:rFonts w:cs="Arial"/>
          <w:szCs w:val="18"/>
        </w:rPr>
      </w:pPr>
      <w:r w:rsidRPr="00E046B0">
        <w:rPr>
          <w:b/>
          <w:sz w:val="22"/>
          <w:szCs w:val="22"/>
        </w:rPr>
        <w:t>Spatial Representation Type</w:t>
      </w:r>
      <w:r w:rsidRPr="00E046B0">
        <w:rPr>
          <w:rFonts w:cs="Arial"/>
          <w:b/>
          <w:sz w:val="22"/>
          <w:szCs w:val="22"/>
        </w:rPr>
        <w:t>:</w:t>
      </w:r>
      <w:r w:rsidRPr="00E046B0">
        <w:rPr>
          <w:rFonts w:cs="Arial"/>
          <w:szCs w:val="18"/>
        </w:rPr>
        <w:t xml:space="preserve"> </w:t>
      </w:r>
      <w:r w:rsidRPr="00E046B0">
        <w:rPr>
          <w:rFonts w:cs="Arial"/>
          <w:szCs w:val="18"/>
        </w:rPr>
        <w:tab/>
        <w:t>Vector</w:t>
      </w:r>
    </w:p>
    <w:p w14:paraId="04F6BE82" w14:textId="7C01BFFD" w:rsidR="00E73EDF" w:rsidRPr="00693533" w:rsidRDefault="007653F1" w:rsidP="00C128E3">
      <w:pPr>
        <w:spacing w:after="120" w:line="240" w:lineRule="auto"/>
        <w:rPr>
          <w:rFonts w:cs="Arial"/>
          <w:sz w:val="18"/>
          <w:szCs w:val="18"/>
        </w:rPr>
      </w:pPr>
      <w:r w:rsidRPr="004E17D6">
        <w:rPr>
          <w:rFonts w:cs="Arial"/>
          <w:b/>
          <w:sz w:val="22"/>
          <w:szCs w:val="22"/>
        </w:rPr>
        <w:t>Point of Contact:</w:t>
      </w:r>
      <w:r w:rsidR="00762607">
        <w:rPr>
          <w:rFonts w:cs="Arial"/>
          <w:szCs w:val="18"/>
        </w:rPr>
        <w:t xml:space="preserve"> </w:t>
      </w:r>
      <w:r w:rsidR="00762607">
        <w:rPr>
          <w:rFonts w:cs="Arial"/>
          <w:szCs w:val="18"/>
        </w:rPr>
        <w:tab/>
      </w:r>
      <w:r w:rsidR="00762607">
        <w:rPr>
          <w:rFonts w:cs="Arial"/>
          <w:szCs w:val="18"/>
        </w:rPr>
        <w:tab/>
      </w:r>
      <w:r w:rsidR="00762607">
        <w:rPr>
          <w:rFonts w:cs="Arial"/>
          <w:szCs w:val="18"/>
        </w:rPr>
        <w:tab/>
      </w:r>
      <w:r w:rsidR="00762607">
        <w:rPr>
          <w:rFonts w:cs="Arial"/>
          <w:szCs w:val="18"/>
        </w:rPr>
        <w:tab/>
      </w:r>
      <w:r w:rsidR="00762607">
        <w:rPr>
          <w:rFonts w:cs="Arial"/>
          <w:szCs w:val="18"/>
        </w:rPr>
        <w:tab/>
        <w:t>Producing Agency</w:t>
      </w:r>
    </w:p>
    <w:p w14:paraId="08F7263F" w14:textId="1AB28E25" w:rsidR="00E73EDF" w:rsidRDefault="007653F1" w:rsidP="00C128E3">
      <w:pPr>
        <w:spacing w:after="120" w:line="240" w:lineRule="auto"/>
        <w:rPr>
          <w:rFonts w:cs="Arial"/>
        </w:rPr>
      </w:pPr>
      <w:r w:rsidRPr="00693533">
        <w:rPr>
          <w:rFonts w:cs="Arial"/>
          <w:b/>
          <w:sz w:val="22"/>
          <w:szCs w:val="22"/>
        </w:rPr>
        <w:t>Use Limitation:</w:t>
      </w:r>
      <w:r w:rsidRPr="00693533">
        <w:rPr>
          <w:rFonts w:cs="Arial"/>
          <w:sz w:val="18"/>
          <w:szCs w:val="18"/>
        </w:rPr>
        <w:t xml:space="preserve"> </w:t>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rPr>
        <w:t xml:space="preserve">Not to </w:t>
      </w:r>
      <w:r w:rsidR="00774B13">
        <w:rPr>
          <w:rFonts w:cs="Arial"/>
        </w:rPr>
        <w:t>be used for navigation on land</w:t>
      </w:r>
    </w:p>
    <w:p w14:paraId="34C216DE" w14:textId="77777777" w:rsidR="00762607" w:rsidRPr="00693533" w:rsidRDefault="00762607" w:rsidP="00C128E3">
      <w:pPr>
        <w:spacing w:after="120" w:line="240" w:lineRule="auto"/>
        <w:rPr>
          <w:rFonts w:cs="Arial"/>
        </w:rPr>
      </w:pPr>
    </w:p>
    <w:p w14:paraId="150BFD4F" w14:textId="7323E285" w:rsidR="00E73EDF" w:rsidRPr="00693533" w:rsidRDefault="007653F1" w:rsidP="00C128E3">
      <w:pPr>
        <w:pStyle w:val="Heading1"/>
        <w:tabs>
          <w:tab w:val="clear" w:pos="400"/>
        </w:tabs>
        <w:spacing w:before="120" w:after="200" w:line="240" w:lineRule="auto"/>
        <w:ind w:left="567" w:hanging="567"/>
      </w:pPr>
      <w:bookmarkStart w:id="143" w:name="_Toc439685256"/>
      <w:bookmarkStart w:id="144" w:name="_Toc225648280"/>
      <w:bookmarkStart w:id="145" w:name="_Toc225065137"/>
      <w:bookmarkStart w:id="146" w:name="_Toc175558579"/>
      <w:r w:rsidRPr="00693533">
        <w:t xml:space="preserve">Data Content and </w:t>
      </w:r>
      <w:bookmarkEnd w:id="143"/>
      <w:bookmarkEnd w:id="144"/>
      <w:bookmarkEnd w:id="145"/>
      <w:r w:rsidR="001360F7">
        <w:t>S</w:t>
      </w:r>
      <w:r w:rsidR="001360F7" w:rsidRPr="00693533">
        <w:t>tructure</w:t>
      </w:r>
      <w:bookmarkEnd w:id="146"/>
    </w:p>
    <w:p w14:paraId="08016BFC" w14:textId="77777777" w:rsidR="00E73EDF" w:rsidRPr="00693533" w:rsidRDefault="007653F1" w:rsidP="00C128E3">
      <w:pPr>
        <w:pStyle w:val="Heading2"/>
        <w:tabs>
          <w:tab w:val="clear" w:pos="540"/>
        </w:tabs>
        <w:spacing w:before="120" w:after="200" w:line="240" w:lineRule="auto"/>
        <w:ind w:left="709" w:hanging="709"/>
      </w:pPr>
      <w:bookmarkStart w:id="147" w:name="_Toc439685257"/>
      <w:bookmarkStart w:id="148" w:name="_Toc175558580"/>
      <w:bookmarkStart w:id="149" w:name="_Toc225065138"/>
      <w:bookmarkStart w:id="150" w:name="_Toc225648281"/>
      <w:r w:rsidRPr="00693533">
        <w:t>Introduction</w:t>
      </w:r>
      <w:bookmarkEnd w:id="147"/>
      <w:bookmarkEnd w:id="148"/>
    </w:p>
    <w:p w14:paraId="3998636F" w14:textId="5DBC45C2" w:rsidR="00E73EDF" w:rsidRDefault="007653F1" w:rsidP="00C128E3">
      <w:pPr>
        <w:spacing w:after="120" w:line="240" w:lineRule="auto"/>
        <w:rPr>
          <w:rFonts w:cs="Arial"/>
        </w:rPr>
      </w:pPr>
      <w:r w:rsidRPr="00693533">
        <w:t>An S-101 ENC is a feature-based p</w:t>
      </w:r>
      <w:r w:rsidR="00C128E3">
        <w:t xml:space="preserve">roduct. </w:t>
      </w:r>
      <w:r w:rsidRPr="00693533">
        <w:t xml:space="preserve">The content information is described in terms of a </w:t>
      </w:r>
      <w:r w:rsidR="003264BA" w:rsidRPr="00693533">
        <w:t xml:space="preserve">General </w:t>
      </w:r>
      <w:r w:rsidR="003264BA" w:rsidRPr="00E046B0">
        <w:t xml:space="preserve">Feature Model </w:t>
      </w:r>
      <w:r w:rsidRPr="00E046B0">
        <w:t xml:space="preserve">and a </w:t>
      </w:r>
      <w:r w:rsidR="003264BA" w:rsidRPr="00E046B0">
        <w:t>Feature Catalogue</w:t>
      </w:r>
      <w:r w:rsidRPr="00E046B0">
        <w:rPr>
          <w:rFonts w:cs="Arial"/>
        </w:rPr>
        <w:t>.</w:t>
      </w:r>
    </w:p>
    <w:p w14:paraId="4693C610" w14:textId="77777777" w:rsidR="00C128E3" w:rsidRPr="00E046B0" w:rsidRDefault="00C128E3" w:rsidP="00C128E3">
      <w:pPr>
        <w:spacing w:after="120" w:line="240" w:lineRule="auto"/>
        <w:rPr>
          <w:rFonts w:cs="Arial"/>
        </w:rPr>
      </w:pPr>
    </w:p>
    <w:p w14:paraId="262B7EB4" w14:textId="77777777" w:rsidR="00E73EDF" w:rsidRPr="004E17D6" w:rsidRDefault="007653F1" w:rsidP="00C128E3">
      <w:pPr>
        <w:pStyle w:val="Heading2"/>
        <w:tabs>
          <w:tab w:val="clear" w:pos="540"/>
          <w:tab w:val="clear" w:pos="700"/>
          <w:tab w:val="left" w:pos="709"/>
        </w:tabs>
        <w:spacing w:before="120" w:after="200" w:line="240" w:lineRule="auto"/>
        <w:ind w:left="709" w:hanging="709"/>
      </w:pPr>
      <w:bookmarkStart w:id="151" w:name="_Toc439685258"/>
      <w:bookmarkStart w:id="152" w:name="_Toc175558581"/>
      <w:r w:rsidRPr="004E17D6">
        <w:t>Application Schema</w:t>
      </w:r>
      <w:bookmarkEnd w:id="149"/>
      <w:bookmarkEnd w:id="150"/>
      <w:bookmarkEnd w:id="151"/>
      <w:bookmarkEnd w:id="152"/>
    </w:p>
    <w:p w14:paraId="6DA89003" w14:textId="295E6A6E" w:rsidR="00E73EDF" w:rsidRDefault="007653F1" w:rsidP="00C128E3">
      <w:pPr>
        <w:spacing w:after="120" w:line="240" w:lineRule="auto"/>
      </w:pPr>
      <w:r w:rsidRPr="00693533">
        <w:t xml:space="preserve">S-101 conforms to the General Feature </w:t>
      </w:r>
      <w:r w:rsidR="00C128E3">
        <w:t xml:space="preserve">Model (GFM) from S-100 Part 3. </w:t>
      </w:r>
      <w:r w:rsidRPr="00693533">
        <w:t>The GFM is the conceptual model and the implementation is def</w:t>
      </w:r>
      <w:r w:rsidR="00C128E3">
        <w:t xml:space="preserve">ined in the Feature Catalogue. </w:t>
      </w:r>
      <w:r w:rsidRPr="00693533">
        <w:t xml:space="preserve">The S-101 Application Schema is realised in the </w:t>
      </w:r>
      <w:r w:rsidR="00C128E3">
        <w:t>F</w:t>
      </w:r>
      <w:r w:rsidRPr="00693533">
        <w:t xml:space="preserve">eature </w:t>
      </w:r>
      <w:r w:rsidR="00C128E3">
        <w:t>C</w:t>
      </w:r>
      <w:r w:rsidRPr="00693533">
        <w:t xml:space="preserve">atalogue and the </w:t>
      </w:r>
      <w:r w:rsidR="00C128E3">
        <w:t>P</w:t>
      </w:r>
      <w:r w:rsidRPr="00693533">
        <w:t xml:space="preserve">roduct </w:t>
      </w:r>
      <w:r w:rsidR="00C128E3">
        <w:t>S</w:t>
      </w:r>
      <w:r w:rsidRPr="00693533">
        <w:t>pecification only contains specific examples.</w:t>
      </w:r>
    </w:p>
    <w:p w14:paraId="70B82DFF" w14:textId="77777777" w:rsidR="00C128E3" w:rsidRPr="00693533" w:rsidRDefault="00C128E3" w:rsidP="00C128E3">
      <w:pPr>
        <w:spacing w:after="120" w:line="240" w:lineRule="auto"/>
      </w:pPr>
    </w:p>
    <w:p w14:paraId="76A9AE02" w14:textId="77777777" w:rsidR="00E73EDF" w:rsidRPr="00693533" w:rsidRDefault="007653F1" w:rsidP="00C128E3">
      <w:pPr>
        <w:pStyle w:val="Heading2"/>
        <w:tabs>
          <w:tab w:val="clear" w:pos="540"/>
        </w:tabs>
        <w:spacing w:before="120" w:after="200" w:line="240" w:lineRule="auto"/>
        <w:ind w:left="709" w:hanging="709"/>
      </w:pPr>
      <w:bookmarkStart w:id="153" w:name="_Toc225648301"/>
      <w:bookmarkStart w:id="154" w:name="_Toc225065158"/>
      <w:bookmarkStart w:id="155" w:name="_Toc439685259"/>
      <w:bookmarkStart w:id="156" w:name="_Toc175558582"/>
      <w:bookmarkStart w:id="157" w:name="_Toc225648282"/>
      <w:bookmarkStart w:id="158" w:name="_Toc225065139"/>
      <w:r w:rsidRPr="00693533">
        <w:t>Feature Catalogue</w:t>
      </w:r>
      <w:bookmarkEnd w:id="153"/>
      <w:bookmarkEnd w:id="154"/>
      <w:bookmarkEnd w:id="155"/>
      <w:bookmarkEnd w:id="156"/>
      <w:r w:rsidRPr="00693533">
        <w:t xml:space="preserve"> </w:t>
      </w:r>
    </w:p>
    <w:p w14:paraId="66858AB8" w14:textId="77777777" w:rsidR="00E73EDF" w:rsidRPr="00693533" w:rsidRDefault="007653F1" w:rsidP="00C128E3">
      <w:pPr>
        <w:pStyle w:val="Heading3"/>
        <w:tabs>
          <w:tab w:val="clear" w:pos="660"/>
          <w:tab w:val="clear" w:pos="880"/>
          <w:tab w:val="left" w:pos="851"/>
        </w:tabs>
        <w:spacing w:before="120" w:after="120" w:line="240" w:lineRule="auto"/>
        <w:ind w:left="851" w:hanging="851"/>
        <w:jc w:val="both"/>
        <w:rPr>
          <w:lang w:eastAsia="en-US"/>
        </w:rPr>
      </w:pPr>
      <w:bookmarkStart w:id="159" w:name="_Toc439685260"/>
      <w:bookmarkStart w:id="160" w:name="_Toc175558583"/>
      <w:r w:rsidRPr="00693533">
        <w:rPr>
          <w:lang w:eastAsia="en-US"/>
        </w:rPr>
        <w:t>Introduction</w:t>
      </w:r>
      <w:bookmarkEnd w:id="159"/>
      <w:bookmarkEnd w:id="160"/>
    </w:p>
    <w:p w14:paraId="2C27A8C2" w14:textId="77777777" w:rsidR="00E73EDF" w:rsidRPr="00693533" w:rsidRDefault="007653F1" w:rsidP="00C128E3">
      <w:pPr>
        <w:spacing w:after="120" w:line="240" w:lineRule="auto"/>
      </w:pPr>
      <w:r w:rsidRPr="00693533">
        <w:rPr>
          <w:rFonts w:eastAsia="Times New Roman" w:cs="Arial"/>
          <w:lang w:eastAsia="en-US"/>
        </w:rPr>
        <w:t xml:space="preserve">The S-101 Feature Catalogue describes the feature types, information types, attributes, attribute values, associations and roles which may be used in an ENC. </w:t>
      </w:r>
    </w:p>
    <w:p w14:paraId="0881F43F" w14:textId="556DF0B8" w:rsidR="00E73EDF" w:rsidRPr="00E046B0" w:rsidRDefault="007653F1" w:rsidP="00C128E3">
      <w:pPr>
        <w:spacing w:after="120" w:line="240" w:lineRule="auto"/>
        <w:rPr>
          <w:rFonts w:eastAsia="Times New Roman" w:cs="Arial"/>
          <w:lang w:eastAsia="en-US"/>
        </w:rPr>
      </w:pPr>
      <w:r w:rsidRPr="00693533">
        <w:rPr>
          <w:lang w:eastAsia="en-US"/>
        </w:rPr>
        <w:t xml:space="preserve">The S-101 Feature Catalogue is available in an XML document which conforms to the S-100 XML Feature Catalogue Schema and can be downloaded from the IHO website. </w:t>
      </w:r>
      <w:r w:rsidR="00123A62" w:rsidRPr="00E046B0">
        <w:rPr>
          <w:lang w:eastAsia="en-US"/>
        </w:rPr>
        <w:t>S-101 Annex A – Data Classification and Encoding Guide, constitutes</w:t>
      </w:r>
      <w:r w:rsidRPr="00E046B0">
        <w:rPr>
          <w:lang w:eastAsia="en-US"/>
        </w:rPr>
        <w:t xml:space="preserve"> a human readable </w:t>
      </w:r>
      <w:r w:rsidR="00123A62" w:rsidRPr="00E046B0">
        <w:rPr>
          <w:lang w:eastAsia="en-US"/>
        </w:rPr>
        <w:t>interpretation of the Feature Catalogue</w:t>
      </w:r>
      <w:r w:rsidRPr="00E046B0">
        <w:rPr>
          <w:lang w:eastAsia="en-US"/>
        </w:rPr>
        <w:t>.</w:t>
      </w:r>
    </w:p>
    <w:p w14:paraId="7C83B939" w14:textId="4142C9DF" w:rsidR="00E73EDF" w:rsidRDefault="007653F1" w:rsidP="00C128E3">
      <w:pPr>
        <w:pStyle w:val="Heading3"/>
        <w:tabs>
          <w:tab w:val="clear" w:pos="660"/>
          <w:tab w:val="clear" w:pos="880"/>
          <w:tab w:val="left" w:pos="851"/>
        </w:tabs>
        <w:spacing w:before="120" w:after="120" w:line="240" w:lineRule="auto"/>
        <w:ind w:left="851" w:hanging="851"/>
        <w:jc w:val="both"/>
      </w:pPr>
      <w:bookmarkStart w:id="161" w:name="_Toc439685261"/>
      <w:bookmarkStart w:id="162" w:name="_Toc175558584"/>
      <w:r w:rsidRPr="004E17D6">
        <w:t xml:space="preserve">Feature </w:t>
      </w:r>
      <w:r w:rsidR="005E656F">
        <w:t>t</w:t>
      </w:r>
      <w:r w:rsidRPr="004E17D6">
        <w:t>ypes</w:t>
      </w:r>
      <w:bookmarkEnd w:id="161"/>
      <w:bookmarkEnd w:id="162"/>
      <w:r w:rsidRPr="004E17D6">
        <w:t xml:space="preserve"> </w:t>
      </w:r>
      <w:bookmarkEnd w:id="157"/>
      <w:bookmarkEnd w:id="158"/>
    </w:p>
    <w:p w14:paraId="3A475324" w14:textId="62146AD5" w:rsidR="00A4178A" w:rsidRPr="00A4178A" w:rsidRDefault="00622727" w:rsidP="00CD7AB6">
      <w:pPr>
        <w:spacing w:after="120" w:line="240" w:lineRule="auto"/>
      </w:pPr>
      <w:r>
        <w:rPr>
          <w:rFonts w:eastAsia="Times New Roman" w:cs="Arial"/>
          <w:lang w:eastAsia="en-US"/>
        </w:rPr>
        <w:t>D</w:t>
      </w:r>
      <w:r w:rsidR="00A4178A">
        <w:rPr>
          <w:rFonts w:eastAsia="Times New Roman" w:cs="Arial"/>
          <w:lang w:eastAsia="en-US"/>
        </w:rPr>
        <w:t xml:space="preserve">etails of feature types </w:t>
      </w:r>
      <w:r w:rsidR="00CD7AB6">
        <w:rPr>
          <w:rFonts w:eastAsia="Times New Roman" w:cs="Arial"/>
          <w:lang w:eastAsia="en-US"/>
        </w:rPr>
        <w:t>can be found</w:t>
      </w:r>
      <w:r w:rsidR="00A4178A">
        <w:rPr>
          <w:rFonts w:eastAsia="Times New Roman" w:cs="Arial"/>
          <w:lang w:eastAsia="en-US"/>
        </w:rPr>
        <w:t xml:space="preserve"> in </w:t>
      </w:r>
      <w:r w:rsidR="00CD7AB6">
        <w:rPr>
          <w:rFonts w:eastAsia="Times New Roman" w:cs="Arial"/>
          <w:lang w:eastAsia="en-US"/>
        </w:rPr>
        <w:t xml:space="preserve">Annex A – </w:t>
      </w:r>
      <w:r w:rsidR="00CD7AB6">
        <w:rPr>
          <w:rFonts w:eastAsia="Times New Roman" w:cs="Arial"/>
          <w:i/>
          <w:iCs/>
          <w:lang w:eastAsia="en-US"/>
        </w:rPr>
        <w:t>Data Classification and Encoding Guide</w:t>
      </w:r>
      <w:r w:rsidR="00CD7AB6">
        <w:rPr>
          <w:rFonts w:eastAsia="Times New Roman" w:cs="Arial"/>
          <w:lang w:eastAsia="en-US"/>
        </w:rPr>
        <w:t>, clause</w:t>
      </w:r>
      <w:r w:rsidR="00A4178A">
        <w:rPr>
          <w:rFonts w:eastAsia="Times New Roman" w:cs="Arial"/>
          <w:lang w:eastAsia="en-US"/>
        </w:rPr>
        <w:t xml:space="preserve"> 2.1</w:t>
      </w:r>
      <w:r w:rsidR="00525A00">
        <w:rPr>
          <w:rFonts w:eastAsia="Times New Roman" w:cs="Arial"/>
          <w:lang w:eastAsia="en-US"/>
        </w:rPr>
        <w:t xml:space="preserve"> and Sections </w:t>
      </w:r>
      <w:r w:rsidR="004C0C67">
        <w:rPr>
          <w:rFonts w:eastAsia="Times New Roman" w:cs="Arial"/>
          <w:lang w:eastAsia="en-US"/>
        </w:rPr>
        <w:t>3</w:t>
      </w:r>
      <w:r w:rsidR="00525A00">
        <w:rPr>
          <w:rFonts w:eastAsia="Times New Roman" w:cs="Arial"/>
          <w:lang w:eastAsia="en-US"/>
        </w:rPr>
        <w:t>-</w:t>
      </w:r>
      <w:r w:rsidR="00655ED5">
        <w:rPr>
          <w:rFonts w:eastAsia="Times New Roman" w:cs="Arial"/>
          <w:lang w:eastAsia="en-US"/>
        </w:rPr>
        <w:t>23</w:t>
      </w:r>
      <w:r w:rsidR="00A4178A">
        <w:rPr>
          <w:rFonts w:eastAsia="Times New Roman" w:cs="Arial"/>
          <w:lang w:eastAsia="en-US"/>
        </w:rPr>
        <w:t>.</w:t>
      </w:r>
    </w:p>
    <w:p w14:paraId="6465C394" w14:textId="77777777" w:rsidR="00E73EDF" w:rsidRPr="00693533" w:rsidRDefault="007653F1" w:rsidP="00C128E3">
      <w:pPr>
        <w:pStyle w:val="Heading4"/>
        <w:tabs>
          <w:tab w:val="clear" w:pos="940"/>
          <w:tab w:val="clear" w:pos="1140"/>
          <w:tab w:val="clear" w:pos="1360"/>
          <w:tab w:val="left" w:pos="993"/>
        </w:tabs>
        <w:spacing w:before="120" w:after="120" w:line="240" w:lineRule="auto"/>
        <w:ind w:left="993" w:hanging="993"/>
        <w:jc w:val="both"/>
        <w:rPr>
          <w:rFonts w:eastAsia="Times New Roman" w:cs="Arial"/>
          <w:lang w:eastAsia="en-US"/>
        </w:rPr>
      </w:pPr>
      <w:bookmarkStart w:id="163" w:name="_Toc225065140"/>
      <w:bookmarkStart w:id="164" w:name="_Toc225648283"/>
      <w:r w:rsidRPr="00693533">
        <w:t xml:space="preserve">Geographic </w:t>
      </w:r>
    </w:p>
    <w:p w14:paraId="2F0CF8FB" w14:textId="205D0776" w:rsidR="00E73EDF" w:rsidRDefault="007653F1" w:rsidP="00C128E3">
      <w:pPr>
        <w:spacing w:after="120" w:line="240" w:lineRule="auto"/>
      </w:pPr>
      <w:r w:rsidRPr="00693533">
        <w:t xml:space="preserve">Geographic (geo) feature types form the </w:t>
      </w:r>
      <w:r w:rsidR="00CD7AB6" w:rsidRPr="00693533">
        <w:t>principal</w:t>
      </w:r>
      <w:r w:rsidRPr="00693533">
        <w:t xml:space="preserve"> content of the ENC and are fully defined by their associated attributes and information types.</w:t>
      </w:r>
    </w:p>
    <w:p w14:paraId="003E855E" w14:textId="4ABD1CA8" w:rsidR="004C0C67" w:rsidRPr="00693533" w:rsidRDefault="004C0C67" w:rsidP="00C128E3">
      <w:pPr>
        <w:spacing w:after="120" w:line="240" w:lineRule="auto"/>
      </w:pPr>
      <w:r>
        <w:rPr>
          <w:rFonts w:eastAsia="Times New Roman" w:cs="Arial"/>
          <w:lang w:eastAsia="en-US"/>
        </w:rPr>
        <w:t xml:space="preserve">Details of </w:t>
      </w:r>
      <w:r w:rsidR="004C3CAE">
        <w:rPr>
          <w:rFonts w:eastAsia="Times New Roman" w:cs="Arial"/>
          <w:lang w:eastAsia="en-US"/>
        </w:rPr>
        <w:t xml:space="preserve">geographic </w:t>
      </w:r>
      <w:r>
        <w:rPr>
          <w:rFonts w:eastAsia="Times New Roman" w:cs="Arial"/>
          <w:lang w:eastAsia="en-US"/>
        </w:rPr>
        <w:t xml:space="preserve">feature types can be found in Annex A – </w:t>
      </w:r>
      <w:r>
        <w:rPr>
          <w:rFonts w:eastAsia="Times New Roman" w:cs="Arial"/>
          <w:i/>
          <w:iCs/>
          <w:lang w:eastAsia="en-US"/>
        </w:rPr>
        <w:t>Data Classification and Encoding Guide</w:t>
      </w:r>
      <w:r>
        <w:rPr>
          <w:rFonts w:eastAsia="Times New Roman" w:cs="Arial"/>
          <w:lang w:eastAsia="en-US"/>
        </w:rPr>
        <w:t>, clause 2.1 and Sections 4-</w:t>
      </w:r>
      <w:r w:rsidR="004C3CAE">
        <w:rPr>
          <w:rFonts w:eastAsia="Times New Roman" w:cs="Arial"/>
          <w:lang w:eastAsia="en-US"/>
        </w:rPr>
        <w:t>22</w:t>
      </w:r>
      <w:r>
        <w:rPr>
          <w:rFonts w:eastAsia="Times New Roman" w:cs="Arial"/>
          <w:lang w:eastAsia="en-US"/>
        </w:rPr>
        <w:t>.</w:t>
      </w:r>
    </w:p>
    <w:p w14:paraId="1FB88476" w14:textId="77777777" w:rsidR="00E73EDF" w:rsidRPr="00693533" w:rsidRDefault="007653F1" w:rsidP="00AB27B9">
      <w:pPr>
        <w:pStyle w:val="Heading5"/>
        <w:spacing w:before="120" w:after="120" w:line="240" w:lineRule="auto"/>
        <w:ind w:left="1134" w:hanging="1134"/>
        <w:jc w:val="both"/>
      </w:pPr>
      <w:bookmarkStart w:id="165" w:name="_Toc225065145"/>
      <w:bookmarkStart w:id="166" w:name="_Toc225648288"/>
      <w:r w:rsidRPr="00693533">
        <w:lastRenderedPageBreak/>
        <w:t xml:space="preserve">Skin of the Earth </w:t>
      </w:r>
      <w:bookmarkEnd w:id="165"/>
      <w:bookmarkEnd w:id="166"/>
    </w:p>
    <w:p w14:paraId="284DD61C" w14:textId="05839DC3" w:rsidR="00E73EDF" w:rsidRPr="00E046B0" w:rsidRDefault="00622727" w:rsidP="00AB27B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bookmarkStart w:id="167" w:name="_Hlk121074497"/>
      <w:r>
        <w:rPr>
          <w:rFonts w:eastAsia="Times New Roman" w:cs="Arial"/>
          <w:lang w:eastAsia="en-US"/>
        </w:rPr>
        <w:t xml:space="preserve">Details of features comprising the Skin of the Earth can be found in Annex A – </w:t>
      </w:r>
      <w:r>
        <w:rPr>
          <w:rFonts w:eastAsia="Times New Roman" w:cs="Arial"/>
          <w:i/>
          <w:iCs/>
          <w:lang w:eastAsia="en-US"/>
        </w:rPr>
        <w:t>Data Classification and Encoding Guide</w:t>
      </w:r>
      <w:r>
        <w:rPr>
          <w:rFonts w:eastAsia="Times New Roman" w:cs="Arial"/>
          <w:lang w:eastAsia="en-US"/>
        </w:rPr>
        <w:t>, clause 2.5.1.1.</w:t>
      </w:r>
      <w:bookmarkEnd w:id="167"/>
      <w:r w:rsidR="007653F1" w:rsidRPr="00E046B0">
        <w:t xml:space="preserve"> </w:t>
      </w:r>
    </w:p>
    <w:p w14:paraId="4D1BCA4F" w14:textId="41E1776B" w:rsidR="00E73EDF" w:rsidRPr="00E046B0" w:rsidRDefault="007653F1" w:rsidP="005E656F">
      <w:pPr>
        <w:pStyle w:val="Heading4"/>
        <w:tabs>
          <w:tab w:val="clear" w:pos="940"/>
          <w:tab w:val="clear" w:pos="1140"/>
          <w:tab w:val="clear" w:pos="1360"/>
          <w:tab w:val="left" w:pos="993"/>
        </w:tabs>
        <w:spacing w:before="120" w:after="120" w:line="240" w:lineRule="auto"/>
        <w:ind w:left="993" w:hanging="993"/>
        <w:jc w:val="both"/>
      </w:pPr>
      <w:r w:rsidRPr="00525A00">
        <w:t>Meta</w:t>
      </w:r>
      <w:r w:rsidR="00525A00">
        <w:t>data features</w:t>
      </w:r>
      <w:r w:rsidRPr="00E046B0">
        <w:t xml:space="preserve"> </w:t>
      </w:r>
      <w:bookmarkEnd w:id="163"/>
      <w:bookmarkEnd w:id="164"/>
      <w:r w:rsidRPr="00E046B0">
        <w:t xml:space="preserve"> </w:t>
      </w:r>
    </w:p>
    <w:p w14:paraId="46A14529" w14:textId="33B85E44" w:rsidR="00525A00" w:rsidRPr="00E046B0" w:rsidRDefault="004C0C67" w:rsidP="005E656F">
      <w:pPr>
        <w:spacing w:after="120" w:line="240" w:lineRule="auto"/>
        <w:rPr>
          <w:rFonts w:cs="Arial"/>
          <w:lang w:val="en-US" w:eastAsia="en-US"/>
        </w:rPr>
      </w:pPr>
      <w:bookmarkStart w:id="168" w:name="_Toc225648284"/>
      <w:bookmarkStart w:id="169" w:name="_Toc225065141"/>
      <w:r>
        <w:rPr>
          <w:rFonts w:eastAsia="Times New Roman" w:cs="Arial"/>
          <w:lang w:eastAsia="en-US"/>
        </w:rPr>
        <w:t>D</w:t>
      </w:r>
      <w:r w:rsidR="00525A00">
        <w:rPr>
          <w:rFonts w:eastAsia="Times New Roman" w:cs="Arial"/>
          <w:lang w:eastAsia="en-US"/>
        </w:rPr>
        <w:t xml:space="preserve">etails of metadata feature types can be found in Annex A – </w:t>
      </w:r>
      <w:r w:rsidR="00525A00">
        <w:rPr>
          <w:rFonts w:eastAsia="Times New Roman" w:cs="Arial"/>
          <w:i/>
          <w:iCs/>
          <w:lang w:eastAsia="en-US"/>
        </w:rPr>
        <w:t>Data Classification and Encoding Guide</w:t>
      </w:r>
      <w:r w:rsidR="00525A00">
        <w:rPr>
          <w:rFonts w:eastAsia="Times New Roman" w:cs="Arial"/>
          <w:lang w:eastAsia="en-US"/>
        </w:rPr>
        <w:t xml:space="preserve">, </w:t>
      </w:r>
      <w:r>
        <w:rPr>
          <w:rFonts w:eastAsia="Times New Roman" w:cs="Arial"/>
          <w:lang w:eastAsia="en-US"/>
        </w:rPr>
        <w:t xml:space="preserve">clause 2.1 and </w:t>
      </w:r>
      <w:r w:rsidR="00525A00">
        <w:rPr>
          <w:rFonts w:eastAsia="Times New Roman" w:cs="Arial"/>
          <w:lang w:eastAsia="en-US"/>
        </w:rPr>
        <w:t>Section 3.</w:t>
      </w:r>
    </w:p>
    <w:p w14:paraId="652107CA" w14:textId="77777777" w:rsidR="00E73EDF" w:rsidRPr="004E17D6" w:rsidRDefault="007653F1" w:rsidP="005E656F">
      <w:pPr>
        <w:pStyle w:val="Heading4"/>
        <w:tabs>
          <w:tab w:val="clear" w:pos="940"/>
          <w:tab w:val="clear" w:pos="1140"/>
          <w:tab w:val="clear" w:pos="1360"/>
          <w:tab w:val="left" w:pos="993"/>
        </w:tabs>
        <w:spacing w:before="120" w:after="120" w:line="240" w:lineRule="auto"/>
        <w:ind w:left="993" w:hanging="993"/>
        <w:rPr>
          <w:lang w:val="en-US" w:eastAsia="en-US"/>
        </w:rPr>
      </w:pPr>
      <w:r w:rsidRPr="004E17D6">
        <w:rPr>
          <w:lang w:val="en-US" w:eastAsia="en-US"/>
        </w:rPr>
        <w:t>Cartographic</w:t>
      </w:r>
    </w:p>
    <w:p w14:paraId="3F34C678" w14:textId="3B053622" w:rsidR="00E73EDF" w:rsidRPr="00693533" w:rsidRDefault="0046227A" w:rsidP="005E656F">
      <w:pPr>
        <w:spacing w:after="120" w:line="240" w:lineRule="auto"/>
        <w:rPr>
          <w:lang w:val="en-US" w:eastAsia="en-US"/>
        </w:rPr>
      </w:pPr>
      <w:r>
        <w:rPr>
          <w:rFonts w:eastAsia="Times New Roman" w:cs="Arial"/>
          <w:lang w:eastAsia="en-US"/>
        </w:rPr>
        <w:t xml:space="preserve">Details of </w:t>
      </w:r>
      <w:r w:rsidR="00830EAF">
        <w:rPr>
          <w:rFonts w:eastAsia="Times New Roman" w:cs="Arial"/>
          <w:lang w:eastAsia="en-US"/>
        </w:rPr>
        <w:t>cartographic</w:t>
      </w:r>
      <w:r>
        <w:rPr>
          <w:rFonts w:eastAsia="Times New Roman" w:cs="Arial"/>
          <w:lang w:eastAsia="en-US"/>
        </w:rPr>
        <w:t xml:space="preserve"> feature types can be found in Annex A – </w:t>
      </w:r>
      <w:r>
        <w:rPr>
          <w:rFonts w:eastAsia="Times New Roman" w:cs="Arial"/>
          <w:i/>
          <w:iCs/>
          <w:lang w:eastAsia="en-US"/>
        </w:rPr>
        <w:t>Data Classification and Encoding Guide</w:t>
      </w:r>
      <w:r>
        <w:rPr>
          <w:rFonts w:eastAsia="Times New Roman" w:cs="Arial"/>
          <w:lang w:eastAsia="en-US"/>
        </w:rPr>
        <w:t>, clause 2.1 and Section 23.</w:t>
      </w:r>
      <w:r w:rsidR="007653F1" w:rsidRPr="00693533">
        <w:rPr>
          <w:lang w:val="en-US" w:eastAsia="en-US"/>
        </w:rPr>
        <w:t xml:space="preserve"> </w:t>
      </w:r>
    </w:p>
    <w:p w14:paraId="66AECD9F" w14:textId="6D2885D1" w:rsidR="00E73EDF" w:rsidRPr="00693533" w:rsidRDefault="007653F1" w:rsidP="005E656F">
      <w:pPr>
        <w:pStyle w:val="Heading3"/>
        <w:tabs>
          <w:tab w:val="clear" w:pos="660"/>
          <w:tab w:val="clear" w:pos="880"/>
          <w:tab w:val="left" w:pos="851"/>
        </w:tabs>
        <w:spacing w:before="120" w:after="120" w:line="240" w:lineRule="auto"/>
        <w:ind w:left="851" w:hanging="851"/>
        <w:jc w:val="both"/>
      </w:pPr>
      <w:bookmarkStart w:id="170" w:name="_Toc439685262"/>
      <w:bookmarkStart w:id="171" w:name="_Toc175558585"/>
      <w:bookmarkStart w:id="172" w:name="_Toc225648285"/>
      <w:bookmarkStart w:id="173" w:name="_Toc225065142"/>
      <w:bookmarkEnd w:id="168"/>
      <w:bookmarkEnd w:id="169"/>
      <w:r w:rsidRPr="00693533">
        <w:t xml:space="preserve">Feature </w:t>
      </w:r>
      <w:r w:rsidR="005E656F">
        <w:t>r</w:t>
      </w:r>
      <w:r w:rsidRPr="00693533">
        <w:t>elationship</w:t>
      </w:r>
      <w:bookmarkEnd w:id="170"/>
      <w:r w:rsidR="005E656F">
        <w:t>s</w:t>
      </w:r>
      <w:bookmarkEnd w:id="171"/>
    </w:p>
    <w:p w14:paraId="5B133968" w14:textId="51FA7BF6" w:rsidR="00E73EDF" w:rsidRPr="00693533" w:rsidRDefault="007653F1" w:rsidP="005E656F">
      <w:pPr>
        <w:spacing w:after="120" w:line="240" w:lineRule="auto"/>
      </w:pPr>
      <w:r w:rsidRPr="00693533">
        <w:rPr>
          <w:rFonts w:cs="Arial"/>
        </w:rPr>
        <w:t>A feature relationship links instances of one feature type with instances of the same or a different feature type.</w:t>
      </w:r>
      <w:r w:rsidR="005E656F">
        <w:t xml:space="preserve"> </w:t>
      </w:r>
      <w:r w:rsidRPr="00693533">
        <w:t xml:space="preserve">There are </w:t>
      </w:r>
      <w:r w:rsidR="00F50FED">
        <w:t>three</w:t>
      </w:r>
      <w:r w:rsidR="00F50FED" w:rsidRPr="00693533">
        <w:t xml:space="preserve"> </w:t>
      </w:r>
      <w:r w:rsidRPr="00693533">
        <w:t>types of defined feature relationships in S-101 as described in the following sub clauses.</w:t>
      </w:r>
    </w:p>
    <w:p w14:paraId="4ACA69BD" w14:textId="0EB6FC7A" w:rsidR="00E73EDF" w:rsidRPr="004E17D6" w:rsidRDefault="007653F1" w:rsidP="00BE2B82">
      <w:pPr>
        <w:pStyle w:val="Heading4"/>
        <w:tabs>
          <w:tab w:val="clear" w:pos="940"/>
          <w:tab w:val="clear" w:pos="1140"/>
          <w:tab w:val="clear" w:pos="1360"/>
          <w:tab w:val="left" w:pos="993"/>
        </w:tabs>
        <w:spacing w:before="120" w:after="120" w:line="240" w:lineRule="auto"/>
        <w:ind w:left="993" w:hanging="993"/>
        <w:jc w:val="both"/>
      </w:pPr>
      <w:bookmarkStart w:id="174" w:name="_Ref307922365"/>
      <w:r w:rsidRPr="004E17D6">
        <w:t xml:space="preserve">Feature </w:t>
      </w:r>
      <w:r w:rsidR="00BE2B82">
        <w:t>a</w:t>
      </w:r>
      <w:r w:rsidRPr="004E17D6">
        <w:t>ssociation</w:t>
      </w:r>
      <w:bookmarkEnd w:id="174"/>
    </w:p>
    <w:p w14:paraId="52474A88" w14:textId="272B526D" w:rsidR="00E73EDF" w:rsidRPr="004E17D6" w:rsidRDefault="007653F1" w:rsidP="00BE2B82">
      <w:pPr>
        <w:autoSpaceDE w:val="0"/>
        <w:autoSpaceDN w:val="0"/>
        <w:adjustRightInd w:val="0"/>
        <w:spacing w:after="120" w:line="240" w:lineRule="auto"/>
        <w:rPr>
          <w:rFonts w:cs="Arial"/>
          <w:lang w:val="en-US" w:eastAsia="en-US"/>
        </w:rPr>
      </w:pPr>
      <w:r w:rsidRPr="004E17D6">
        <w:rPr>
          <w:rFonts w:cs="Arial"/>
          <w:lang w:val="en-US" w:eastAsia="en-US"/>
        </w:rPr>
        <w:t>A</w:t>
      </w:r>
      <w:r w:rsidR="00A13FB1" w:rsidRPr="004E17D6">
        <w:rPr>
          <w:rFonts w:cs="Arial"/>
          <w:lang w:val="en-US" w:eastAsia="en-US"/>
        </w:rPr>
        <w:t xml:space="preserve"> feature</w:t>
      </w:r>
      <w:r w:rsidRPr="004E17D6">
        <w:rPr>
          <w:rFonts w:cs="Arial"/>
          <w:lang w:val="en-US" w:eastAsia="en-US"/>
        </w:rPr>
        <w:t xml:space="preserve"> association is used to describe a relationship between two feature types that involves connections between their instances. </w:t>
      </w:r>
    </w:p>
    <w:p w14:paraId="55EA928B" w14:textId="0C785C11" w:rsidR="00E73EDF" w:rsidRPr="00BE2B82" w:rsidRDefault="00AC3266" w:rsidP="00BE2B82">
      <w:pPr>
        <w:pStyle w:val="Small"/>
        <w:spacing w:before="0" w:after="120"/>
        <w:jc w:val="both"/>
        <w:rPr>
          <w:sz w:val="20"/>
          <w:szCs w:val="20"/>
        </w:rPr>
      </w:pPr>
      <w:r w:rsidRPr="00AC3266">
        <w:rPr>
          <w:rFonts w:cs="Arial"/>
          <w:b/>
          <w:bCs/>
          <w:noProof/>
          <w:sz w:val="18"/>
          <w:szCs w:val="18"/>
        </w:rPr>
        <w:drawing>
          <wp:anchor distT="0" distB="0" distL="114300" distR="114300" simplePos="0" relativeHeight="251670528" behindDoc="0" locked="0" layoutInCell="1" allowOverlap="1" wp14:anchorId="5181AD89" wp14:editId="0070B8B1">
            <wp:simplePos x="0" y="0"/>
            <wp:positionH relativeFrom="margin">
              <wp:align>right</wp:align>
            </wp:positionH>
            <wp:positionV relativeFrom="paragraph">
              <wp:posOffset>511175</wp:posOffset>
            </wp:positionV>
            <wp:extent cx="5753100" cy="858520"/>
            <wp:effectExtent l="0" t="0" r="0" b="0"/>
            <wp:wrapTopAndBottom/>
            <wp:docPr id="269935241" name="Picture 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35241" name="Picture 2" descr="A black text on a white backgroun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858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53F1" w:rsidRPr="00BE2B82">
        <w:rPr>
          <w:sz w:val="20"/>
          <w:szCs w:val="20"/>
        </w:rPr>
        <w:t>EXAMPLE</w:t>
      </w:r>
      <w:r w:rsidR="00BE2B82" w:rsidRPr="00BE2B82">
        <w:rPr>
          <w:sz w:val="20"/>
          <w:szCs w:val="20"/>
        </w:rPr>
        <w:t xml:space="preserve">: </w:t>
      </w:r>
      <w:r w:rsidR="007653F1" w:rsidRPr="00BE2B82">
        <w:rPr>
          <w:sz w:val="20"/>
          <w:szCs w:val="20"/>
        </w:rPr>
        <w:t xml:space="preserve">A </w:t>
      </w:r>
      <w:r w:rsidR="007653F1" w:rsidRPr="00BE2B82">
        <w:rPr>
          <w:b/>
          <w:sz w:val="20"/>
          <w:szCs w:val="20"/>
        </w:rPr>
        <w:t>Caution Area</w:t>
      </w:r>
      <w:r w:rsidR="007653F1" w:rsidRPr="00BE2B82">
        <w:rPr>
          <w:sz w:val="20"/>
          <w:szCs w:val="20"/>
        </w:rPr>
        <w:t xml:space="preserve"> feature provides additional caution information to the </w:t>
      </w:r>
      <w:r w:rsidR="007653F1" w:rsidRPr="00BE2B82">
        <w:rPr>
          <w:b/>
          <w:sz w:val="20"/>
          <w:szCs w:val="20"/>
        </w:rPr>
        <w:t>Archipelagic Sea Lane</w:t>
      </w:r>
      <w:r w:rsidR="007653F1" w:rsidRPr="00BE2B82">
        <w:rPr>
          <w:sz w:val="20"/>
          <w:szCs w:val="20"/>
        </w:rPr>
        <w:t xml:space="preserve"> feature. </w:t>
      </w:r>
      <w:r w:rsidR="00037650" w:rsidRPr="00BE2B82">
        <w:rPr>
          <w:sz w:val="20"/>
          <w:szCs w:val="20"/>
        </w:rPr>
        <w:t xml:space="preserve"> </w:t>
      </w:r>
      <w:r w:rsidR="007653F1" w:rsidRPr="00BE2B82">
        <w:rPr>
          <w:sz w:val="20"/>
          <w:szCs w:val="20"/>
        </w:rPr>
        <w:t xml:space="preserve">An association named </w:t>
      </w:r>
      <w:r w:rsidR="007653F1" w:rsidRPr="00BE2B82">
        <w:rPr>
          <w:b/>
          <w:sz w:val="20"/>
          <w:szCs w:val="20"/>
        </w:rPr>
        <w:t xml:space="preserve">Caution Area Association </w:t>
      </w:r>
      <w:r w:rsidR="007653F1" w:rsidRPr="00BE2B82">
        <w:rPr>
          <w:sz w:val="20"/>
          <w:szCs w:val="20"/>
        </w:rPr>
        <w:t>is used to relate the two features; roles are used to convey the meaning of the relationship.</w:t>
      </w:r>
    </w:p>
    <w:p w14:paraId="01161A36" w14:textId="7B481C1E" w:rsidR="00E73EDF" w:rsidRPr="00AC3266" w:rsidRDefault="007653F1" w:rsidP="00AC3266">
      <w:pPr>
        <w:pStyle w:val="NormalWeb"/>
        <w:spacing w:before="0" w:beforeAutospacing="0" w:after="0" w:afterAutospacing="0"/>
        <w:jc w:val="center"/>
        <w:rPr>
          <w:rFonts w:ascii="Arial" w:hAnsi="Arial" w:cs="Arial"/>
          <w:b/>
          <w:bCs/>
          <w:sz w:val="18"/>
          <w:szCs w:val="18"/>
        </w:rPr>
      </w:pPr>
      <w:bookmarkStart w:id="175" w:name="_Ref307922491"/>
      <w:r w:rsidRPr="00AC3266">
        <w:rPr>
          <w:rFonts w:ascii="Arial" w:hAnsi="Arial" w:cs="Arial"/>
          <w:b/>
          <w:bCs/>
          <w:sz w:val="18"/>
          <w:szCs w:val="18"/>
        </w:rPr>
        <w:t xml:space="preserve">Figure </w:t>
      </w:r>
      <w:r w:rsidR="00BE2B82" w:rsidRPr="00AC3266">
        <w:rPr>
          <w:rFonts w:ascii="Arial" w:hAnsi="Arial" w:cs="Arial"/>
          <w:b/>
          <w:bCs/>
          <w:sz w:val="18"/>
          <w:szCs w:val="18"/>
        </w:rPr>
        <w:t>4-</w:t>
      </w:r>
      <w:r w:rsidR="000F3006" w:rsidRPr="00AC3266">
        <w:rPr>
          <w:rFonts w:ascii="Arial" w:hAnsi="Arial" w:cs="Arial"/>
          <w:b/>
          <w:bCs/>
          <w:sz w:val="18"/>
          <w:szCs w:val="18"/>
        </w:rPr>
        <w:t>1</w:t>
      </w:r>
      <w:r w:rsidRPr="00AC3266">
        <w:rPr>
          <w:rFonts w:ascii="Arial" w:hAnsi="Arial" w:cs="Arial"/>
          <w:b/>
          <w:bCs/>
          <w:sz w:val="18"/>
          <w:szCs w:val="18"/>
        </w:rPr>
        <w:t xml:space="preserve"> – Feature </w:t>
      </w:r>
      <w:r w:rsidR="001E4125" w:rsidRPr="00AC3266">
        <w:rPr>
          <w:rFonts w:ascii="Arial" w:hAnsi="Arial" w:cs="Arial"/>
          <w:b/>
          <w:bCs/>
          <w:sz w:val="18"/>
          <w:szCs w:val="18"/>
        </w:rPr>
        <w:t>a</w:t>
      </w:r>
      <w:r w:rsidRPr="00AC3266">
        <w:rPr>
          <w:rFonts w:ascii="Arial" w:hAnsi="Arial" w:cs="Arial"/>
          <w:b/>
          <w:bCs/>
          <w:sz w:val="18"/>
          <w:szCs w:val="18"/>
        </w:rPr>
        <w:t>ssociation</w:t>
      </w:r>
    </w:p>
    <w:p w14:paraId="47F82F62" w14:textId="77777777" w:rsidR="00E73EDF" w:rsidRPr="00693533" w:rsidRDefault="007653F1" w:rsidP="00BE2B82">
      <w:pPr>
        <w:pStyle w:val="Heading4"/>
        <w:tabs>
          <w:tab w:val="clear" w:pos="940"/>
          <w:tab w:val="clear" w:pos="1140"/>
          <w:tab w:val="clear" w:pos="1360"/>
          <w:tab w:val="left" w:pos="993"/>
        </w:tabs>
        <w:spacing w:before="120" w:after="120" w:line="240" w:lineRule="auto"/>
        <w:ind w:left="993" w:hanging="993"/>
        <w:jc w:val="both"/>
      </w:pPr>
      <w:r w:rsidRPr="004E17D6">
        <w:t>Aggregation</w:t>
      </w:r>
      <w:bookmarkEnd w:id="175"/>
    </w:p>
    <w:p w14:paraId="173E8B10" w14:textId="1218192B" w:rsidR="00E73EDF" w:rsidRPr="004E17D6" w:rsidRDefault="007653F1" w:rsidP="00BE2B82">
      <w:pPr>
        <w:spacing w:after="120" w:line="240" w:lineRule="auto"/>
        <w:rPr>
          <w:rFonts w:cs="Arial"/>
          <w:lang w:val="en-US" w:eastAsia="en-US"/>
        </w:rPr>
      </w:pPr>
      <w:r w:rsidRPr="004E17D6">
        <w:rPr>
          <w:rFonts w:cs="Arial"/>
          <w:lang w:val="en-US" w:eastAsia="en-US"/>
        </w:rPr>
        <w:t xml:space="preserve">An aggregation is a relationship between two or more feature types where the aggregation is made up of component features.  </w:t>
      </w:r>
    </w:p>
    <w:p w14:paraId="55699630" w14:textId="786FA78F" w:rsidR="00E73EDF" w:rsidRPr="00BE2B82" w:rsidRDefault="007653F1" w:rsidP="00BE2B82">
      <w:pPr>
        <w:spacing w:after="120" w:line="240" w:lineRule="auto"/>
        <w:rPr>
          <w:rFonts w:cs="Arial"/>
          <w:lang w:eastAsia="de-DE"/>
        </w:rPr>
      </w:pPr>
      <w:r w:rsidRPr="00BE2B82">
        <w:rPr>
          <w:rFonts w:cs="Arial"/>
          <w:lang w:eastAsia="de-DE"/>
        </w:rPr>
        <w:t>EXAMPLE</w:t>
      </w:r>
      <w:r w:rsidR="00BE2B82">
        <w:rPr>
          <w:rFonts w:cs="Arial"/>
          <w:lang w:eastAsia="de-DE"/>
        </w:rPr>
        <w:t xml:space="preserve">: </w:t>
      </w:r>
      <w:r w:rsidRPr="00BE2B82">
        <w:rPr>
          <w:rFonts w:cs="Arial"/>
          <w:lang w:eastAsia="de-DE"/>
        </w:rPr>
        <w:t>An</w:t>
      </w:r>
      <w:r w:rsidRPr="00BE2B82">
        <w:rPr>
          <w:rFonts w:cs="Arial"/>
          <w:b/>
          <w:lang w:eastAsia="de-DE"/>
        </w:rPr>
        <w:t xml:space="preserve"> Island Group</w:t>
      </w:r>
      <w:r w:rsidRPr="00BE2B82">
        <w:rPr>
          <w:rFonts w:cs="Arial"/>
          <w:lang w:eastAsia="de-DE"/>
        </w:rPr>
        <w:t xml:space="preserve"> feature may be composed of multiple </w:t>
      </w:r>
      <w:r w:rsidRPr="00BE2B82">
        <w:rPr>
          <w:rFonts w:cs="Arial"/>
          <w:b/>
          <w:lang w:eastAsia="de-DE"/>
        </w:rPr>
        <w:t>Land Area</w:t>
      </w:r>
      <w:r w:rsidRPr="00BE2B82">
        <w:rPr>
          <w:rFonts w:cs="Arial"/>
          <w:lang w:eastAsia="de-DE"/>
        </w:rPr>
        <w:t xml:space="preserve"> features to indicate the name of a group of island</w:t>
      </w:r>
      <w:r w:rsidR="00BE2B82">
        <w:rPr>
          <w:rFonts w:cs="Arial"/>
          <w:lang w:eastAsia="de-DE"/>
        </w:rPr>
        <w:t>s.</w:t>
      </w:r>
    </w:p>
    <w:p w14:paraId="32C55513" w14:textId="186BA961" w:rsidR="00AC3266" w:rsidRDefault="00AC3266" w:rsidP="00AC3266">
      <w:pPr>
        <w:pStyle w:val="NormalWeb"/>
        <w:spacing w:before="0" w:beforeAutospacing="0" w:after="0" w:afterAutospacing="0"/>
      </w:pPr>
      <w:r>
        <w:rPr>
          <w:noProof/>
        </w:rPr>
        <w:drawing>
          <wp:inline distT="0" distB="0" distL="0" distR="0" wp14:anchorId="5E1A51EA" wp14:editId="406DE006">
            <wp:extent cx="5770880" cy="1463040"/>
            <wp:effectExtent l="0" t="0" r="1270" b="3810"/>
            <wp:docPr id="146859257" name="Picture 4"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9257" name="Picture 4" descr="A close-up of a 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0880" cy="1463040"/>
                    </a:xfrm>
                    <a:prstGeom prst="rect">
                      <a:avLst/>
                    </a:prstGeom>
                    <a:noFill/>
                    <a:ln>
                      <a:noFill/>
                    </a:ln>
                  </pic:spPr>
                </pic:pic>
              </a:graphicData>
            </a:graphic>
          </wp:inline>
        </w:drawing>
      </w:r>
    </w:p>
    <w:p w14:paraId="5CAE2C09" w14:textId="1896F0AA" w:rsidR="00E73EDF" w:rsidRPr="002F51E7" w:rsidRDefault="007653F1" w:rsidP="00BE2B82">
      <w:pPr>
        <w:pStyle w:val="Caption"/>
        <w:spacing w:line="240" w:lineRule="auto"/>
        <w:jc w:val="center"/>
        <w:rPr>
          <w:rFonts w:cs="Arial"/>
          <w:sz w:val="18"/>
          <w:szCs w:val="18"/>
          <w:lang w:eastAsia="de-DE"/>
        </w:rPr>
      </w:pPr>
      <w:r w:rsidRPr="002F51E7">
        <w:rPr>
          <w:sz w:val="18"/>
          <w:szCs w:val="18"/>
        </w:rPr>
        <w:t xml:space="preserve">Figure </w:t>
      </w:r>
      <w:r w:rsidR="004D1DCE" w:rsidRPr="002F51E7">
        <w:rPr>
          <w:sz w:val="18"/>
          <w:szCs w:val="18"/>
        </w:rPr>
        <w:t>4-</w:t>
      </w:r>
      <w:r w:rsidR="000F3006">
        <w:rPr>
          <w:sz w:val="18"/>
          <w:szCs w:val="18"/>
        </w:rPr>
        <w:t>2</w:t>
      </w:r>
      <w:r w:rsidRPr="002F51E7">
        <w:rPr>
          <w:sz w:val="18"/>
          <w:szCs w:val="18"/>
        </w:rPr>
        <w:t xml:space="preserve"> </w:t>
      </w:r>
      <w:r w:rsidR="00BE2B82" w:rsidRPr="002F51E7">
        <w:rPr>
          <w:sz w:val="18"/>
          <w:szCs w:val="18"/>
        </w:rPr>
        <w:t>–</w:t>
      </w:r>
      <w:r w:rsidRPr="002F51E7">
        <w:rPr>
          <w:sz w:val="18"/>
          <w:szCs w:val="18"/>
        </w:rPr>
        <w:t xml:space="preserve"> Aggregation</w:t>
      </w:r>
    </w:p>
    <w:p w14:paraId="20DC3F5F" w14:textId="77777777" w:rsidR="00E73EDF" w:rsidRPr="00693533" w:rsidRDefault="007653F1" w:rsidP="004D1DCE">
      <w:pPr>
        <w:pStyle w:val="Heading4"/>
        <w:tabs>
          <w:tab w:val="clear" w:pos="940"/>
          <w:tab w:val="clear" w:pos="1140"/>
          <w:tab w:val="clear" w:pos="1360"/>
          <w:tab w:val="left" w:pos="993"/>
        </w:tabs>
        <w:spacing w:before="120" w:after="120" w:line="240" w:lineRule="auto"/>
        <w:ind w:left="993" w:hanging="993"/>
        <w:jc w:val="both"/>
      </w:pPr>
      <w:bookmarkStart w:id="176" w:name="_Ref307922421"/>
      <w:r w:rsidRPr="00693533">
        <w:t>Composition</w:t>
      </w:r>
      <w:bookmarkEnd w:id="176"/>
    </w:p>
    <w:p w14:paraId="3C77DAC8" w14:textId="4EFAC44E" w:rsidR="00E73EDF" w:rsidRPr="004E17D6" w:rsidRDefault="007653F1" w:rsidP="004D1DCE">
      <w:pPr>
        <w:autoSpaceDE w:val="0"/>
        <w:autoSpaceDN w:val="0"/>
        <w:adjustRightInd w:val="0"/>
        <w:spacing w:after="120" w:line="240" w:lineRule="auto"/>
        <w:rPr>
          <w:rFonts w:cs="Arial"/>
          <w:lang w:val="en-US" w:eastAsia="en-US"/>
        </w:rPr>
      </w:pPr>
      <w:r w:rsidRPr="004E17D6">
        <w:rPr>
          <w:rFonts w:cs="Arial"/>
          <w:lang w:val="en-US" w:eastAsia="en-US"/>
        </w:rPr>
        <w:t xml:space="preserve">A composition is a strong aggregation. In a composition, if a container feature is deleted then all of its </w:t>
      </w:r>
      <w:proofErr w:type="spellStart"/>
      <w:r w:rsidR="00564BCB" w:rsidRPr="004E17D6">
        <w:rPr>
          <w:rFonts w:cs="Arial"/>
          <w:lang w:val="en-US" w:eastAsia="en-US"/>
        </w:rPr>
        <w:t>containe</w:t>
      </w:r>
      <w:r w:rsidR="00564BCB" w:rsidRPr="004E17D6">
        <w:rPr>
          <w:rFonts w:cs="Arial"/>
          <w:lang w:val="en-US"/>
        </w:rPr>
        <w:t>e</w:t>
      </w:r>
      <w:proofErr w:type="spellEnd"/>
      <w:r w:rsidR="00564BCB" w:rsidRPr="004E17D6">
        <w:rPr>
          <w:rFonts w:cs="Arial"/>
          <w:lang w:val="en-US" w:eastAsia="en-US"/>
        </w:rPr>
        <w:t xml:space="preserve"> </w:t>
      </w:r>
      <w:r w:rsidRPr="004E17D6">
        <w:rPr>
          <w:rFonts w:cs="Arial"/>
          <w:lang w:val="en-US" w:eastAsia="en-US"/>
        </w:rPr>
        <w:t xml:space="preserve">features are deleted as well. </w:t>
      </w:r>
    </w:p>
    <w:p w14:paraId="6F0C0325" w14:textId="7965E379" w:rsidR="00E73EDF" w:rsidRPr="004E17D6" w:rsidRDefault="007653F1" w:rsidP="004D1DCE">
      <w:pPr>
        <w:autoSpaceDE w:val="0"/>
        <w:autoSpaceDN w:val="0"/>
        <w:adjustRightInd w:val="0"/>
        <w:spacing w:after="120" w:line="240" w:lineRule="auto"/>
        <w:rPr>
          <w:rFonts w:cs="Arial"/>
          <w:lang w:val="en-US" w:eastAsia="en-US"/>
        </w:rPr>
      </w:pPr>
      <w:r w:rsidRPr="004E17D6">
        <w:rPr>
          <w:rFonts w:cs="Arial"/>
          <w:lang w:val="en-US" w:eastAsia="en-US"/>
        </w:rPr>
        <w:t>EXAMPLE</w:t>
      </w:r>
      <w:r w:rsidR="004D1DCE">
        <w:rPr>
          <w:rFonts w:cs="Arial"/>
          <w:lang w:val="en-US" w:eastAsia="en-US"/>
        </w:rPr>
        <w:t xml:space="preserve">: </w:t>
      </w:r>
      <w:r w:rsidRPr="004E17D6">
        <w:rPr>
          <w:rFonts w:cs="Arial"/>
          <w:lang w:val="en-US" w:eastAsia="en-US"/>
        </w:rPr>
        <w:t>If a feature type that is considered a structure feature, such as a beacon</w:t>
      </w:r>
      <w:r w:rsidR="007F6365" w:rsidRPr="004E17D6">
        <w:rPr>
          <w:rFonts w:cs="Arial"/>
          <w:lang w:val="en-US" w:eastAsia="en-US"/>
        </w:rPr>
        <w:t>,</w:t>
      </w:r>
      <w:r w:rsidRPr="004E17D6">
        <w:rPr>
          <w:rFonts w:cs="Arial"/>
          <w:lang w:val="en-US" w:eastAsia="en-US"/>
        </w:rPr>
        <w:t xml:space="preserve"> is deleted, then all of its component feature types that make up the equipment composition, such as lights and fog signals must be deleted as they make up the </w:t>
      </w:r>
      <w:r w:rsidRPr="004E17D6">
        <w:rPr>
          <w:rFonts w:cs="Arial"/>
          <w:b/>
          <w:lang w:val="en-US" w:eastAsia="en-US"/>
        </w:rPr>
        <w:t>Structure/Equipment</w:t>
      </w:r>
      <w:r w:rsidRPr="004E17D6">
        <w:rPr>
          <w:rFonts w:cs="Arial"/>
          <w:lang w:val="en-US" w:eastAsia="en-US"/>
        </w:rPr>
        <w:t xml:space="preserve"> Composition.</w:t>
      </w:r>
    </w:p>
    <w:p w14:paraId="082402A9" w14:textId="754DB917" w:rsidR="00AC3266" w:rsidRDefault="00AC3266" w:rsidP="007A7077">
      <w:pPr>
        <w:pStyle w:val="NormalWeb"/>
        <w:spacing w:before="0" w:beforeAutospacing="0" w:after="0" w:afterAutospacing="0"/>
      </w:pPr>
      <w:r>
        <w:rPr>
          <w:noProof/>
        </w:rPr>
        <w:lastRenderedPageBreak/>
        <w:drawing>
          <wp:inline distT="0" distB="0" distL="0" distR="0" wp14:anchorId="6B9D2F14" wp14:editId="28277454">
            <wp:extent cx="5770880" cy="748030"/>
            <wp:effectExtent l="0" t="0" r="1270" b="0"/>
            <wp:docPr id="900131621"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31621" name="Picture 5" descr="A close up of a sig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70880" cy="748030"/>
                    </a:xfrm>
                    <a:prstGeom prst="rect">
                      <a:avLst/>
                    </a:prstGeom>
                    <a:noFill/>
                    <a:ln>
                      <a:noFill/>
                    </a:ln>
                  </pic:spPr>
                </pic:pic>
              </a:graphicData>
            </a:graphic>
          </wp:inline>
        </w:drawing>
      </w:r>
    </w:p>
    <w:bookmarkEnd w:id="172"/>
    <w:bookmarkEnd w:id="173"/>
    <w:p w14:paraId="4BC48EE7" w14:textId="338D5F98" w:rsidR="00E73EDF" w:rsidRPr="002F51E7" w:rsidRDefault="007653F1" w:rsidP="006E0043">
      <w:pPr>
        <w:pStyle w:val="Caption"/>
        <w:spacing w:line="240" w:lineRule="auto"/>
        <w:jc w:val="center"/>
        <w:rPr>
          <w:rFonts w:cs="Arial"/>
          <w:sz w:val="18"/>
          <w:szCs w:val="18"/>
          <w:lang w:eastAsia="de-DE"/>
        </w:rPr>
      </w:pPr>
      <w:r w:rsidRPr="002F51E7">
        <w:rPr>
          <w:sz w:val="18"/>
          <w:szCs w:val="18"/>
        </w:rPr>
        <w:t xml:space="preserve">Figure </w:t>
      </w:r>
      <w:r w:rsidR="006E0043" w:rsidRPr="002F51E7">
        <w:rPr>
          <w:sz w:val="18"/>
          <w:szCs w:val="18"/>
        </w:rPr>
        <w:t>4-</w:t>
      </w:r>
      <w:r w:rsidR="00DA5D71">
        <w:rPr>
          <w:sz w:val="18"/>
          <w:szCs w:val="18"/>
        </w:rPr>
        <w:t>3</w:t>
      </w:r>
      <w:r w:rsidR="00DA5D71" w:rsidRPr="002F51E7">
        <w:rPr>
          <w:sz w:val="18"/>
          <w:szCs w:val="18"/>
        </w:rPr>
        <w:t xml:space="preserve"> </w:t>
      </w:r>
      <w:r w:rsidR="006E0043" w:rsidRPr="002F51E7">
        <w:rPr>
          <w:sz w:val="18"/>
          <w:szCs w:val="18"/>
        </w:rPr>
        <w:t>–</w:t>
      </w:r>
      <w:r w:rsidRPr="002F51E7">
        <w:rPr>
          <w:sz w:val="18"/>
          <w:szCs w:val="18"/>
        </w:rPr>
        <w:t xml:space="preserve"> Composition</w:t>
      </w:r>
    </w:p>
    <w:p w14:paraId="0264D2FD" w14:textId="4DB0428A" w:rsidR="00E73EDF" w:rsidRPr="00693533" w:rsidRDefault="007653F1" w:rsidP="006E0043">
      <w:pPr>
        <w:pStyle w:val="Heading3"/>
        <w:tabs>
          <w:tab w:val="clear" w:pos="660"/>
          <w:tab w:val="clear" w:pos="880"/>
          <w:tab w:val="left" w:pos="851"/>
        </w:tabs>
        <w:spacing w:before="120" w:after="120" w:line="240" w:lineRule="auto"/>
        <w:ind w:left="851" w:hanging="851"/>
        <w:jc w:val="both"/>
        <w:rPr>
          <w:lang w:eastAsia="en-US"/>
        </w:rPr>
      </w:pPr>
      <w:bookmarkStart w:id="177" w:name="_Toc510784272"/>
      <w:bookmarkStart w:id="178" w:name="_Toc510785421"/>
      <w:bookmarkStart w:id="179" w:name="_Toc510785422"/>
      <w:bookmarkStart w:id="180" w:name="_Toc510784273"/>
      <w:bookmarkStart w:id="181" w:name="_Toc439685263"/>
      <w:bookmarkStart w:id="182" w:name="_Toc175558586"/>
      <w:bookmarkStart w:id="183" w:name="_Toc225648292"/>
      <w:bookmarkStart w:id="184" w:name="_Toc225065149"/>
      <w:bookmarkEnd w:id="177"/>
      <w:bookmarkEnd w:id="178"/>
      <w:bookmarkEnd w:id="179"/>
      <w:bookmarkEnd w:id="180"/>
      <w:r w:rsidRPr="00693533">
        <w:rPr>
          <w:lang w:eastAsia="en-US"/>
        </w:rPr>
        <w:t xml:space="preserve">Information </w:t>
      </w:r>
      <w:r w:rsidR="006E0043">
        <w:rPr>
          <w:lang w:eastAsia="en-US"/>
        </w:rPr>
        <w:t>t</w:t>
      </w:r>
      <w:r w:rsidRPr="00693533">
        <w:rPr>
          <w:lang w:eastAsia="en-US"/>
        </w:rPr>
        <w:t>ypes</w:t>
      </w:r>
      <w:bookmarkEnd w:id="181"/>
      <w:bookmarkEnd w:id="182"/>
    </w:p>
    <w:p w14:paraId="1EA6FE23" w14:textId="2D68F718" w:rsidR="002F51E7" w:rsidRPr="004E17D6" w:rsidRDefault="00696E08" w:rsidP="006E0043">
      <w:pPr>
        <w:spacing w:after="120" w:line="240" w:lineRule="auto"/>
        <w:rPr>
          <w:rFonts w:cs="Arial"/>
          <w:lang w:eastAsia="en-GB"/>
        </w:rPr>
      </w:pPr>
      <w:r>
        <w:rPr>
          <w:rFonts w:cs="Arial"/>
          <w:lang w:eastAsia="en-GB"/>
        </w:rPr>
        <w:t>D</w:t>
      </w:r>
      <w:r w:rsidR="002F51E7">
        <w:rPr>
          <w:rFonts w:eastAsia="Times New Roman" w:cs="Arial"/>
          <w:lang w:eastAsia="en-US"/>
        </w:rPr>
        <w:t xml:space="preserve">etails of information types can be found in Annex A – </w:t>
      </w:r>
      <w:r w:rsidR="002F51E7">
        <w:rPr>
          <w:rFonts w:eastAsia="Times New Roman" w:cs="Arial"/>
          <w:i/>
          <w:iCs/>
          <w:lang w:eastAsia="en-US"/>
        </w:rPr>
        <w:t>Data Classification and Encoding Guide</w:t>
      </w:r>
      <w:r w:rsidR="002F51E7">
        <w:rPr>
          <w:rFonts w:eastAsia="Times New Roman" w:cs="Arial"/>
          <w:lang w:eastAsia="en-US"/>
        </w:rPr>
        <w:t>, clauses 2.3, 2.4.7 and Section 24.</w:t>
      </w:r>
    </w:p>
    <w:p w14:paraId="492CF475" w14:textId="26B9AA76" w:rsidR="00E73EDF" w:rsidRPr="00693533" w:rsidRDefault="007653F1" w:rsidP="006E0043">
      <w:pPr>
        <w:pStyle w:val="Heading4"/>
        <w:tabs>
          <w:tab w:val="clear" w:pos="940"/>
          <w:tab w:val="clear" w:pos="1140"/>
          <w:tab w:val="clear" w:pos="1360"/>
          <w:tab w:val="left" w:pos="993"/>
        </w:tabs>
        <w:spacing w:before="120" w:after="120" w:line="240" w:lineRule="auto"/>
        <w:ind w:left="993" w:hanging="993"/>
        <w:rPr>
          <w:lang w:val="en-AU"/>
        </w:rPr>
      </w:pPr>
      <w:r w:rsidRPr="00693533">
        <w:rPr>
          <w:lang w:val="en-AU"/>
        </w:rPr>
        <w:t xml:space="preserve">Spatial </w:t>
      </w:r>
      <w:r w:rsidR="006E0043">
        <w:rPr>
          <w:lang w:val="en-AU"/>
        </w:rPr>
        <w:t>q</w:t>
      </w:r>
      <w:r w:rsidRPr="00693533">
        <w:rPr>
          <w:lang w:val="en-AU"/>
        </w:rPr>
        <w:t>uality</w:t>
      </w:r>
    </w:p>
    <w:p w14:paraId="5CAB1687" w14:textId="74475896" w:rsidR="00E73EDF" w:rsidRPr="004E17D6" w:rsidRDefault="007653F1" w:rsidP="006E0043">
      <w:pPr>
        <w:autoSpaceDE w:val="0"/>
        <w:autoSpaceDN w:val="0"/>
        <w:adjustRightInd w:val="0"/>
        <w:spacing w:after="120" w:line="240" w:lineRule="auto"/>
        <w:rPr>
          <w:rFonts w:cs="Arial"/>
          <w:lang w:val="en-AU"/>
        </w:rPr>
      </w:pPr>
      <w:r w:rsidRPr="00693533">
        <w:rPr>
          <w:rFonts w:cs="Arial"/>
          <w:lang w:val="en-AU"/>
        </w:rPr>
        <w:t xml:space="preserve">Spatial quality attributes are carried in an information class called </w:t>
      </w:r>
      <w:r w:rsidRPr="00693533">
        <w:rPr>
          <w:rFonts w:cs="Arial"/>
          <w:b/>
          <w:lang w:val="en-AU"/>
        </w:rPr>
        <w:t>Spatial Quality</w:t>
      </w:r>
      <w:r w:rsidRPr="00693533">
        <w:rPr>
          <w:rFonts w:cs="Arial"/>
          <w:lang w:val="en-AU"/>
        </w:rPr>
        <w:t xml:space="preserve">. </w:t>
      </w:r>
      <w:r w:rsidR="00830EAF">
        <w:rPr>
          <w:rFonts w:cs="Arial"/>
          <w:lang w:eastAsia="en-GB"/>
        </w:rPr>
        <w:t>D</w:t>
      </w:r>
      <w:r w:rsidR="00830EAF">
        <w:rPr>
          <w:rFonts w:eastAsia="Times New Roman" w:cs="Arial"/>
          <w:lang w:eastAsia="en-US"/>
        </w:rPr>
        <w:t xml:space="preserve">etails of spatial quality can be found in Annex A – </w:t>
      </w:r>
      <w:r w:rsidR="00830EAF">
        <w:rPr>
          <w:rFonts w:eastAsia="Times New Roman" w:cs="Arial"/>
          <w:i/>
          <w:iCs/>
          <w:lang w:eastAsia="en-US"/>
        </w:rPr>
        <w:t>Data Classification and Encoding Guide</w:t>
      </w:r>
      <w:r w:rsidR="00830EAF">
        <w:rPr>
          <w:rFonts w:eastAsia="Times New Roman" w:cs="Arial"/>
          <w:lang w:eastAsia="en-US"/>
        </w:rPr>
        <w:t>, clauses 2.4.7 and 24.5.</w:t>
      </w:r>
    </w:p>
    <w:p w14:paraId="5B7AC361" w14:textId="0016F0C6" w:rsidR="00F50FED" w:rsidRDefault="00F50FED" w:rsidP="001E4125">
      <w:pPr>
        <w:pStyle w:val="Heading3"/>
        <w:tabs>
          <w:tab w:val="clear" w:pos="660"/>
          <w:tab w:val="clear" w:pos="880"/>
          <w:tab w:val="left" w:pos="851"/>
        </w:tabs>
        <w:spacing w:before="120" w:after="120" w:line="240" w:lineRule="auto"/>
        <w:ind w:left="851" w:hanging="851"/>
        <w:jc w:val="both"/>
        <w:rPr>
          <w:lang w:eastAsia="en-US"/>
        </w:rPr>
      </w:pPr>
      <w:bookmarkStart w:id="185" w:name="_Toc121374423"/>
      <w:bookmarkStart w:id="186" w:name="_Toc121374424"/>
      <w:bookmarkStart w:id="187" w:name="_Toc510785424"/>
      <w:bookmarkStart w:id="188" w:name="_Toc510784275"/>
      <w:bookmarkStart w:id="189" w:name="_Toc175558587"/>
      <w:bookmarkStart w:id="190" w:name="_Toc439685264"/>
      <w:bookmarkEnd w:id="185"/>
      <w:bookmarkEnd w:id="186"/>
      <w:bookmarkEnd w:id="187"/>
      <w:bookmarkEnd w:id="188"/>
      <w:r>
        <w:rPr>
          <w:lang w:eastAsia="en-US"/>
        </w:rPr>
        <w:t>Information relationships</w:t>
      </w:r>
      <w:bookmarkEnd w:id="189"/>
    </w:p>
    <w:p w14:paraId="0B1F9DCC" w14:textId="53DFB1FF" w:rsidR="00F50FED" w:rsidRDefault="00F50FED" w:rsidP="00F50FED">
      <w:pPr>
        <w:spacing w:after="120" w:line="240" w:lineRule="auto"/>
        <w:rPr>
          <w:lang w:eastAsia="en-US"/>
        </w:rPr>
      </w:pPr>
      <w:r w:rsidRPr="00F50FED">
        <w:rPr>
          <w:lang w:eastAsia="en-US"/>
        </w:rPr>
        <w:t>An information relationship links instances of an information type with instances of a feature type, spatial object, or information type. Just as with feature relationships, the relationship may take the form of an association, aggregation, or composition.</w:t>
      </w:r>
    </w:p>
    <w:p w14:paraId="3FAE2654" w14:textId="77777777" w:rsidR="00060EF7" w:rsidRPr="00693533" w:rsidRDefault="00060EF7" w:rsidP="00060EF7">
      <w:pPr>
        <w:pStyle w:val="Heading4"/>
        <w:tabs>
          <w:tab w:val="clear" w:pos="940"/>
          <w:tab w:val="clear" w:pos="1140"/>
          <w:tab w:val="clear" w:pos="1360"/>
          <w:tab w:val="left" w:pos="993"/>
        </w:tabs>
        <w:spacing w:before="120" w:after="120" w:line="240" w:lineRule="auto"/>
        <w:ind w:left="993" w:hanging="993"/>
        <w:jc w:val="both"/>
      </w:pPr>
      <w:r w:rsidRPr="00693533">
        <w:t xml:space="preserve">Information </w:t>
      </w:r>
      <w:r>
        <w:t>a</w:t>
      </w:r>
      <w:r w:rsidRPr="00693533">
        <w:t>ssociation</w:t>
      </w:r>
    </w:p>
    <w:p w14:paraId="1701342B" w14:textId="77777777" w:rsidR="00060EF7" w:rsidRDefault="00060EF7" w:rsidP="00060EF7">
      <w:pPr>
        <w:spacing w:after="120" w:line="240" w:lineRule="auto"/>
      </w:pPr>
      <w:r w:rsidRPr="00693533">
        <w:t xml:space="preserve">An </w:t>
      </w:r>
      <w:r w:rsidRPr="004E17D6">
        <w:t>information association is used to describe a relationship between a feature type, spatial object, or information type on one side and an information type on the other side.</w:t>
      </w:r>
    </w:p>
    <w:p w14:paraId="243B0C52" w14:textId="77777777" w:rsidR="00060EF7" w:rsidRPr="00BE2B82" w:rsidRDefault="00060EF7" w:rsidP="00060EF7">
      <w:pPr>
        <w:pStyle w:val="Small"/>
        <w:spacing w:before="0" w:after="120"/>
        <w:jc w:val="both"/>
        <w:rPr>
          <w:sz w:val="20"/>
          <w:szCs w:val="20"/>
        </w:rPr>
      </w:pPr>
      <w:r w:rsidRPr="00BE2B82">
        <w:rPr>
          <w:sz w:val="20"/>
          <w:szCs w:val="20"/>
        </w:rPr>
        <w:t xml:space="preserve">EXAMPLE: A </w:t>
      </w:r>
      <w:r w:rsidRPr="00BE2B82">
        <w:rPr>
          <w:b/>
          <w:sz w:val="20"/>
          <w:szCs w:val="20"/>
        </w:rPr>
        <w:t>Nautical Information</w:t>
      </w:r>
      <w:r w:rsidRPr="00BE2B82">
        <w:rPr>
          <w:sz w:val="20"/>
          <w:szCs w:val="20"/>
        </w:rPr>
        <w:t xml:space="preserve"> </w:t>
      </w:r>
      <w:proofErr w:type="spellStart"/>
      <w:r w:rsidRPr="00BE2B82">
        <w:rPr>
          <w:sz w:val="20"/>
          <w:szCs w:val="20"/>
        </w:rPr>
        <w:t>information</w:t>
      </w:r>
      <w:proofErr w:type="spellEnd"/>
      <w:r w:rsidRPr="00BE2B82">
        <w:rPr>
          <w:sz w:val="20"/>
          <w:szCs w:val="20"/>
        </w:rPr>
        <w:t xml:space="preserve"> type provides additional information to any geo feature using an information association called </w:t>
      </w:r>
      <w:r w:rsidRPr="00BE2B82">
        <w:rPr>
          <w:b/>
          <w:sz w:val="20"/>
          <w:szCs w:val="20"/>
        </w:rPr>
        <w:t>additional information</w:t>
      </w:r>
      <w:r w:rsidRPr="00BE2B82">
        <w:rPr>
          <w:sz w:val="20"/>
          <w:szCs w:val="20"/>
        </w:rPr>
        <w:t>.</w:t>
      </w:r>
    </w:p>
    <w:p w14:paraId="08547032" w14:textId="1A6B620C" w:rsidR="00060EF7" w:rsidRPr="004E17D6" w:rsidRDefault="000F3006" w:rsidP="007A7077">
      <w:pPr>
        <w:pStyle w:val="Small"/>
        <w:spacing w:before="0"/>
        <w:jc w:val="both"/>
        <w:rPr>
          <w:sz w:val="18"/>
          <w:szCs w:val="18"/>
        </w:rPr>
      </w:pPr>
      <w:r>
        <w:rPr>
          <w:noProof/>
        </w:rPr>
        <w:drawing>
          <wp:inline distT="0" distB="0" distL="0" distR="0" wp14:anchorId="4FE75CBD" wp14:editId="79DDA070">
            <wp:extent cx="5770880" cy="861060"/>
            <wp:effectExtent l="0" t="0" r="1270" b="0"/>
            <wp:docPr id="16829119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1190" name="Picture 1" descr="A close up of a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0880" cy="861060"/>
                    </a:xfrm>
                    <a:prstGeom prst="rect">
                      <a:avLst/>
                    </a:prstGeom>
                    <a:noFill/>
                    <a:ln>
                      <a:noFill/>
                    </a:ln>
                  </pic:spPr>
                </pic:pic>
              </a:graphicData>
            </a:graphic>
          </wp:inline>
        </w:drawing>
      </w:r>
      <w:r w:rsidRPr="009932F8" w:rsidDel="000F3006">
        <w:rPr>
          <w:noProof/>
          <w:sz w:val="18"/>
          <w:szCs w:val="18"/>
          <w:lang w:val="fr-FR" w:eastAsia="fr-FR"/>
        </w:rPr>
        <w:t xml:space="preserve"> </w:t>
      </w:r>
    </w:p>
    <w:p w14:paraId="2A60EFCE" w14:textId="15BA3AAE" w:rsidR="00060EF7" w:rsidRDefault="00060EF7" w:rsidP="00060EF7">
      <w:pPr>
        <w:pStyle w:val="Caption"/>
        <w:spacing w:line="240" w:lineRule="auto"/>
        <w:jc w:val="center"/>
        <w:rPr>
          <w:sz w:val="18"/>
          <w:szCs w:val="18"/>
        </w:rPr>
      </w:pPr>
      <w:r w:rsidRPr="00BA2B1C">
        <w:rPr>
          <w:sz w:val="18"/>
          <w:szCs w:val="18"/>
        </w:rPr>
        <w:t>Figure 4-</w:t>
      </w:r>
      <w:r w:rsidR="00830EAF">
        <w:rPr>
          <w:sz w:val="18"/>
          <w:szCs w:val="18"/>
        </w:rPr>
        <w:t>4</w:t>
      </w:r>
      <w:r w:rsidRPr="00BA2B1C">
        <w:rPr>
          <w:sz w:val="18"/>
          <w:szCs w:val="18"/>
        </w:rPr>
        <w:t xml:space="preserve"> – Information association</w:t>
      </w:r>
    </w:p>
    <w:p w14:paraId="67F8A39B" w14:textId="77777777" w:rsidR="00060EF7" w:rsidRDefault="00060EF7" w:rsidP="00060EF7">
      <w:pPr>
        <w:pStyle w:val="Heading4"/>
        <w:rPr>
          <w:lang w:eastAsia="en-US"/>
        </w:rPr>
      </w:pPr>
      <w:r>
        <w:rPr>
          <w:lang w:eastAsia="en-US"/>
        </w:rPr>
        <w:t>Spatial associations</w:t>
      </w:r>
    </w:p>
    <w:p w14:paraId="48A950D8" w14:textId="50C139D1" w:rsidR="00060EF7" w:rsidRDefault="00060EF7" w:rsidP="00830EAF">
      <w:pPr>
        <w:spacing w:after="120" w:line="240" w:lineRule="auto"/>
        <w:rPr>
          <w:lang w:eastAsia="en-US"/>
        </w:rPr>
      </w:pPr>
      <w:r>
        <w:rPr>
          <w:lang w:eastAsia="en-US"/>
        </w:rPr>
        <w:t xml:space="preserve">The information association “Spatial association” provides the binding between spatial objects and spatial quality. It is noted here because the S-100 </w:t>
      </w:r>
      <w:r w:rsidR="007863F7">
        <w:rPr>
          <w:lang w:eastAsia="en-US"/>
        </w:rPr>
        <w:t>F</w:t>
      </w:r>
      <w:r>
        <w:rPr>
          <w:lang w:eastAsia="en-US"/>
        </w:rPr>
        <w:t xml:space="preserve">eature </w:t>
      </w:r>
      <w:r w:rsidR="007863F7">
        <w:rPr>
          <w:lang w:eastAsia="en-US"/>
        </w:rPr>
        <w:t>C</w:t>
      </w:r>
      <w:r>
        <w:rPr>
          <w:lang w:eastAsia="en-US"/>
        </w:rPr>
        <w:t>atalogue model is incapable of describing this relationship.</w:t>
      </w:r>
    </w:p>
    <w:p w14:paraId="228F38A6" w14:textId="77777777" w:rsidR="00060EF7" w:rsidRPr="00C429A2" w:rsidRDefault="00060EF7" w:rsidP="000975C4">
      <w:pPr>
        <w:spacing w:after="120" w:line="240" w:lineRule="auto"/>
        <w:rPr>
          <w:lang w:eastAsia="en-US"/>
        </w:rPr>
      </w:pPr>
      <w:r>
        <w:rPr>
          <w:lang w:eastAsia="en-US"/>
        </w:rPr>
        <w:t>Any spatial type other than surface may be associated with spatial quality (no use case for associating surfaces with spatial quality attributes has been identified). Vertical uncertainty is prohibited for curves as this dimension is not supported by curves.</w:t>
      </w:r>
    </w:p>
    <w:p w14:paraId="72E84833" w14:textId="0BFF4806" w:rsidR="00E73EDF" w:rsidRPr="00693533" w:rsidRDefault="007653F1" w:rsidP="001E4125">
      <w:pPr>
        <w:pStyle w:val="Heading3"/>
        <w:tabs>
          <w:tab w:val="clear" w:pos="660"/>
          <w:tab w:val="clear" w:pos="880"/>
          <w:tab w:val="left" w:pos="851"/>
        </w:tabs>
        <w:spacing w:before="120" w:after="120" w:line="240" w:lineRule="auto"/>
        <w:ind w:left="851" w:hanging="851"/>
        <w:jc w:val="both"/>
        <w:rPr>
          <w:lang w:eastAsia="en-US"/>
        </w:rPr>
      </w:pPr>
      <w:bookmarkStart w:id="191" w:name="_Toc175558588"/>
      <w:r w:rsidRPr="00693533">
        <w:rPr>
          <w:lang w:eastAsia="en-US"/>
        </w:rPr>
        <w:t>Attributes</w:t>
      </w:r>
      <w:bookmarkEnd w:id="183"/>
      <w:bookmarkEnd w:id="184"/>
      <w:bookmarkEnd w:id="190"/>
      <w:bookmarkEnd w:id="191"/>
    </w:p>
    <w:p w14:paraId="5426C217" w14:textId="77777777" w:rsidR="00E73EDF" w:rsidRPr="00693533" w:rsidRDefault="007653F1" w:rsidP="001E4125">
      <w:pPr>
        <w:spacing w:after="120" w:line="240" w:lineRule="auto"/>
        <w:rPr>
          <w:lang w:eastAsia="en-US"/>
        </w:rPr>
      </w:pPr>
      <w:r w:rsidRPr="00693533">
        <w:rPr>
          <w:lang w:eastAsia="en-US"/>
        </w:rPr>
        <w:t>S-101 defines attributes as either simple or complex.</w:t>
      </w:r>
    </w:p>
    <w:p w14:paraId="6DF0C60B" w14:textId="2F759F34" w:rsidR="00E73EDF" w:rsidRPr="00693533" w:rsidRDefault="007653F1" w:rsidP="001E4125">
      <w:pPr>
        <w:pStyle w:val="Heading4"/>
        <w:tabs>
          <w:tab w:val="clear" w:pos="940"/>
          <w:tab w:val="clear" w:pos="1140"/>
          <w:tab w:val="clear" w:pos="1360"/>
          <w:tab w:val="left" w:pos="993"/>
        </w:tabs>
        <w:spacing w:before="120" w:after="120" w:line="240" w:lineRule="auto"/>
        <w:ind w:left="993" w:hanging="993"/>
        <w:jc w:val="both"/>
      </w:pPr>
      <w:r w:rsidRPr="00693533">
        <w:t xml:space="preserve">Simple </w:t>
      </w:r>
      <w:r w:rsidR="0037659B">
        <w:t>a</w:t>
      </w:r>
      <w:r w:rsidRPr="00693533">
        <w:t>ttributes</w:t>
      </w:r>
    </w:p>
    <w:p w14:paraId="20255CAC" w14:textId="16AA2D4D" w:rsidR="001E4125" w:rsidRPr="00671F73" w:rsidRDefault="007653F1" w:rsidP="00671F73">
      <w:pPr>
        <w:pStyle w:val="BodyText"/>
        <w:spacing w:before="0" w:after="120" w:line="240" w:lineRule="auto"/>
        <w:rPr>
          <w:sz w:val="20"/>
          <w:lang w:val="en-AU"/>
        </w:rPr>
      </w:pPr>
      <w:r w:rsidRPr="00671F73">
        <w:rPr>
          <w:sz w:val="20"/>
          <w:lang w:val="en-AU"/>
        </w:rPr>
        <w:t xml:space="preserve">S-101 uses </w:t>
      </w:r>
      <w:r w:rsidR="007E74F8">
        <w:rPr>
          <w:sz w:val="20"/>
          <w:lang w:val="en-AU"/>
        </w:rPr>
        <w:t>nine</w:t>
      </w:r>
      <w:r w:rsidR="007E74F8" w:rsidRPr="00671F73">
        <w:rPr>
          <w:sz w:val="20"/>
          <w:lang w:val="en-AU"/>
        </w:rPr>
        <w:t xml:space="preserve"> </w:t>
      </w:r>
      <w:r w:rsidRPr="00671F73">
        <w:rPr>
          <w:sz w:val="20"/>
          <w:lang w:val="en-AU"/>
        </w:rPr>
        <w:t xml:space="preserve">types of simple attributes; </w:t>
      </w:r>
      <w:r w:rsidR="002F5E91" w:rsidRPr="00671F73">
        <w:rPr>
          <w:sz w:val="20"/>
          <w:lang w:val="en-AU"/>
        </w:rPr>
        <w:t xml:space="preserve">these </w:t>
      </w:r>
      <w:r w:rsidR="00671F73" w:rsidRPr="00671F73">
        <w:rPr>
          <w:sz w:val="20"/>
          <w:lang w:val="en-AU"/>
        </w:rPr>
        <w:t xml:space="preserve">types </w:t>
      </w:r>
      <w:r w:rsidRPr="00671F73">
        <w:rPr>
          <w:sz w:val="20"/>
          <w:lang w:val="en-AU"/>
        </w:rPr>
        <w:t>are listed</w:t>
      </w:r>
      <w:r w:rsidR="00671F73" w:rsidRPr="00671F73">
        <w:rPr>
          <w:sz w:val="20"/>
          <w:lang w:val="en-AU"/>
        </w:rPr>
        <w:t xml:space="preserve"> in</w:t>
      </w:r>
      <w:r w:rsidRPr="00671F73">
        <w:rPr>
          <w:sz w:val="20"/>
          <w:lang w:val="en-AU"/>
        </w:rPr>
        <w:t xml:space="preserve"> </w:t>
      </w:r>
      <w:r w:rsidR="002F5E91" w:rsidRPr="00671F73">
        <w:rPr>
          <w:rFonts w:eastAsia="Times New Roman" w:cs="Arial"/>
          <w:sz w:val="20"/>
          <w:lang w:eastAsia="en-US"/>
        </w:rPr>
        <w:t xml:space="preserve">Annex A – </w:t>
      </w:r>
      <w:r w:rsidR="002F5E91" w:rsidRPr="00671F73">
        <w:rPr>
          <w:rFonts w:eastAsia="Times New Roman" w:cs="Arial"/>
          <w:i/>
          <w:iCs/>
          <w:sz w:val="20"/>
          <w:lang w:eastAsia="en-US"/>
        </w:rPr>
        <w:t>Data Classification and Encoding Guide</w:t>
      </w:r>
      <w:r w:rsidR="002F5E91" w:rsidRPr="00671F73">
        <w:rPr>
          <w:rFonts w:eastAsia="Times New Roman" w:cs="Arial"/>
          <w:sz w:val="20"/>
          <w:lang w:eastAsia="en-US"/>
        </w:rPr>
        <w:t>, clause 2.4.2.</w:t>
      </w:r>
      <w:r w:rsidR="00671F73" w:rsidRPr="00671F73">
        <w:rPr>
          <w:rFonts w:eastAsia="Times New Roman" w:cs="Arial"/>
          <w:sz w:val="20"/>
          <w:lang w:eastAsia="en-US"/>
        </w:rPr>
        <w:t xml:space="preserve"> Descriptions of the simple attributes included in S-101 can be found in Annex A, Sections 27, 28 and 30.</w:t>
      </w:r>
    </w:p>
    <w:p w14:paraId="646A3B6A" w14:textId="50126A09" w:rsidR="00E73EDF" w:rsidRPr="00693533" w:rsidRDefault="007653F1" w:rsidP="0037659B">
      <w:pPr>
        <w:pStyle w:val="Heading4"/>
        <w:tabs>
          <w:tab w:val="clear" w:pos="940"/>
          <w:tab w:val="clear" w:pos="1140"/>
          <w:tab w:val="clear" w:pos="1360"/>
          <w:tab w:val="left" w:pos="993"/>
        </w:tabs>
        <w:spacing w:before="120" w:after="120" w:line="240" w:lineRule="auto"/>
        <w:ind w:left="993" w:hanging="993"/>
        <w:jc w:val="both"/>
      </w:pPr>
      <w:bookmarkStart w:id="192" w:name="_Toc225065152"/>
      <w:bookmarkStart w:id="193" w:name="_Toc225648295"/>
      <w:r w:rsidRPr="00693533">
        <w:t xml:space="preserve">Complex </w:t>
      </w:r>
      <w:r w:rsidR="00C9557C">
        <w:t>a</w:t>
      </w:r>
      <w:r w:rsidRPr="00693533">
        <w:t>ttributes</w:t>
      </w:r>
    </w:p>
    <w:p w14:paraId="5A763742" w14:textId="1FE04E3A" w:rsidR="00E73EDF" w:rsidRDefault="007653F1" w:rsidP="0037659B">
      <w:pPr>
        <w:spacing w:after="120" w:line="240" w:lineRule="auto"/>
        <w:rPr>
          <w:rFonts w:eastAsia="Times New Roman" w:cs="Arial"/>
          <w:lang w:eastAsia="en-US"/>
        </w:rPr>
      </w:pPr>
      <w:r w:rsidRPr="00693533">
        <w:t>Complex attributes are aggregations of other attributes tha</w:t>
      </w:r>
      <w:r w:rsidR="001C7554">
        <w:t xml:space="preserve">t are either simple or complex. </w:t>
      </w:r>
      <w:r w:rsidRPr="00693533">
        <w:t>The aggregation is defined by means of attribute bindings.</w:t>
      </w:r>
      <w:r w:rsidR="001C7554">
        <w:t xml:space="preserve"> </w:t>
      </w:r>
      <w:r w:rsidR="00671F73">
        <w:rPr>
          <w:rFonts w:cs="Arial"/>
          <w:lang w:eastAsia="en-GB"/>
        </w:rPr>
        <w:t>Examples of modelling complex attributes</w:t>
      </w:r>
      <w:r w:rsidR="00671F73">
        <w:rPr>
          <w:rFonts w:eastAsia="Times New Roman" w:cs="Arial"/>
          <w:lang w:eastAsia="en-US"/>
        </w:rPr>
        <w:t xml:space="preserve"> can be found in S-100 Part 2a, Appendix 2a-A</w:t>
      </w:r>
      <w:r w:rsidR="00B16EE8">
        <w:rPr>
          <w:rFonts w:eastAsia="Times New Roman" w:cs="Arial"/>
          <w:lang w:eastAsia="en-US"/>
        </w:rPr>
        <w:t xml:space="preserve">. </w:t>
      </w:r>
      <w:r w:rsidR="00671F73" w:rsidRPr="00671F73">
        <w:rPr>
          <w:rFonts w:eastAsia="Times New Roman" w:cs="Arial"/>
          <w:lang w:eastAsia="en-US"/>
        </w:rPr>
        <w:t xml:space="preserve">Descriptions of the </w:t>
      </w:r>
      <w:r w:rsidR="00671F73">
        <w:rPr>
          <w:rFonts w:eastAsia="Times New Roman" w:cs="Arial"/>
          <w:lang w:eastAsia="en-US"/>
        </w:rPr>
        <w:t>complex</w:t>
      </w:r>
      <w:r w:rsidR="00671F73" w:rsidRPr="00671F73">
        <w:rPr>
          <w:rFonts w:eastAsia="Times New Roman" w:cs="Arial"/>
          <w:lang w:eastAsia="en-US"/>
        </w:rPr>
        <w:t xml:space="preserve"> attributes included in S-101 </w:t>
      </w:r>
      <w:r w:rsidR="00671F73">
        <w:rPr>
          <w:rFonts w:eastAsia="Times New Roman" w:cs="Arial"/>
          <w:lang w:eastAsia="en-US"/>
        </w:rPr>
        <w:t xml:space="preserve">can be found in Annex A – </w:t>
      </w:r>
      <w:r w:rsidR="00671F73">
        <w:rPr>
          <w:rFonts w:eastAsia="Times New Roman" w:cs="Arial"/>
          <w:i/>
          <w:iCs/>
          <w:lang w:eastAsia="en-US"/>
        </w:rPr>
        <w:t>Data Classification and Encoding Guide</w:t>
      </w:r>
      <w:r w:rsidR="00671F73">
        <w:rPr>
          <w:rFonts w:eastAsia="Times New Roman" w:cs="Arial"/>
          <w:lang w:eastAsia="en-US"/>
        </w:rPr>
        <w:t>, Section 29.</w:t>
      </w:r>
    </w:p>
    <w:p w14:paraId="5B4C4DE2" w14:textId="77777777" w:rsidR="0021519E" w:rsidRPr="005B73F1" w:rsidRDefault="0021519E" w:rsidP="0021519E">
      <w:pPr>
        <w:pStyle w:val="Heading4"/>
        <w:tabs>
          <w:tab w:val="clear" w:pos="940"/>
          <w:tab w:val="left" w:pos="993"/>
        </w:tabs>
        <w:spacing w:before="120" w:after="120" w:line="240" w:lineRule="auto"/>
        <w:ind w:left="993" w:hanging="993"/>
        <w:rPr>
          <w:lang w:eastAsia="en-US"/>
        </w:rPr>
      </w:pPr>
      <w:r>
        <w:rPr>
          <w:lang w:eastAsia="en-US"/>
        </w:rPr>
        <w:lastRenderedPageBreak/>
        <w:t>Attribute suppression</w:t>
      </w:r>
      <w:r w:rsidRPr="005B73F1">
        <w:rPr>
          <w:lang w:eastAsia="en-US"/>
        </w:rPr>
        <w:t xml:space="preserve"> </w:t>
      </w:r>
    </w:p>
    <w:p w14:paraId="1954CF84" w14:textId="77777777" w:rsidR="0021519E" w:rsidRDefault="0021519E" w:rsidP="0021519E">
      <w:pPr>
        <w:autoSpaceDE w:val="0"/>
        <w:autoSpaceDN w:val="0"/>
        <w:adjustRightInd w:val="0"/>
        <w:spacing w:after="120" w:line="240" w:lineRule="auto"/>
        <w:rPr>
          <w:rFonts w:eastAsia="Times New Roman" w:cs="Arial"/>
          <w:lang w:eastAsia="en-US"/>
        </w:rPr>
      </w:pPr>
      <w:r>
        <w:rPr>
          <w:lang w:eastAsia="en-US"/>
        </w:rPr>
        <w:t>T</w:t>
      </w:r>
      <w:r w:rsidRPr="00693533">
        <w:rPr>
          <w:lang w:eastAsia="en-US"/>
        </w:rPr>
        <w:t>he S-100 XML Feature Catalogue Schema</w:t>
      </w:r>
      <w:r>
        <w:rPr>
          <w:lang w:eastAsia="en-US"/>
        </w:rPr>
        <w:t xml:space="preserve"> allows for attributes to be suppressed in the end-user system Pick Report using the attribute </w:t>
      </w:r>
      <w:proofErr w:type="spellStart"/>
      <w:r>
        <w:rPr>
          <w:i/>
          <w:iCs/>
          <w:lang w:eastAsia="en-US"/>
        </w:rPr>
        <w:t>attributeVisibility</w:t>
      </w:r>
      <w:proofErr w:type="spellEnd"/>
      <w:r>
        <w:rPr>
          <w:lang w:eastAsia="en-US"/>
        </w:rPr>
        <w:t xml:space="preserve"> for the class S100_FC_AttributeBinding (see S-100 Part 5, Appendix 5-A, Tables 5-A-16 and 5-A-21) </w:t>
      </w:r>
      <w:r w:rsidRPr="005B73F1">
        <w:rPr>
          <w:rFonts w:eastAsia="Times New Roman" w:cs="Arial"/>
          <w:lang w:eastAsia="en-US"/>
        </w:rPr>
        <w:t>.</w:t>
      </w:r>
      <w:r>
        <w:rPr>
          <w:rFonts w:eastAsia="Times New Roman" w:cs="Arial"/>
          <w:lang w:eastAsia="en-US"/>
        </w:rPr>
        <w:t xml:space="preserve"> These attributes are generally used to assist with optimum display of features in ECDIS systems; or to perform other administrative roles. For S-101, these attributes are identified in the Feature Catalogue by population of </w:t>
      </w:r>
      <w:proofErr w:type="spellStart"/>
      <w:r>
        <w:rPr>
          <w:rFonts w:eastAsia="Times New Roman" w:cs="Arial"/>
          <w:i/>
          <w:iCs/>
          <w:lang w:eastAsia="en-US"/>
        </w:rPr>
        <w:t>attributeVisibility</w:t>
      </w:r>
      <w:proofErr w:type="spellEnd"/>
      <w:r>
        <w:rPr>
          <w:rFonts w:eastAsia="Times New Roman" w:cs="Arial"/>
          <w:lang w:eastAsia="en-US"/>
        </w:rPr>
        <w:t xml:space="preserve"> value “</w:t>
      </w:r>
      <w:proofErr w:type="spellStart"/>
      <w:r>
        <w:rPr>
          <w:rFonts w:eastAsia="Times New Roman" w:cs="Arial"/>
          <w:lang w:eastAsia="en-US"/>
        </w:rPr>
        <w:t>privateVisibility</w:t>
      </w:r>
      <w:proofErr w:type="spellEnd"/>
      <w:r>
        <w:rPr>
          <w:rFonts w:eastAsia="Times New Roman" w:cs="Arial"/>
          <w:lang w:eastAsia="en-US"/>
        </w:rPr>
        <w:t>”.</w:t>
      </w:r>
    </w:p>
    <w:p w14:paraId="65A9AA75" w14:textId="77777777" w:rsidR="0021519E" w:rsidRDefault="0021519E" w:rsidP="0021519E">
      <w:pPr>
        <w:autoSpaceDE w:val="0"/>
        <w:autoSpaceDN w:val="0"/>
        <w:adjustRightInd w:val="0"/>
        <w:spacing w:after="120" w:line="240" w:lineRule="auto"/>
        <w:rPr>
          <w:rFonts w:eastAsia="Times New Roman" w:cs="Arial"/>
          <w:lang w:eastAsia="en-US"/>
        </w:rPr>
      </w:pPr>
      <w:r>
        <w:rPr>
          <w:rFonts w:eastAsia="Times New Roman" w:cs="Arial"/>
          <w:lang w:eastAsia="en-US"/>
        </w:rPr>
        <w:t>The following is the list of S-101 attributes that will be suppressed in the ECDIS Pick Report:</w:t>
      </w:r>
    </w:p>
    <w:p w14:paraId="38FD2A7D" w14:textId="409FC8A6" w:rsidR="0021519E" w:rsidRDefault="0021519E" w:rsidP="0021519E">
      <w:pPr>
        <w:autoSpaceDE w:val="0"/>
        <w:autoSpaceDN w:val="0"/>
        <w:adjustRightInd w:val="0"/>
        <w:spacing w:after="120" w:line="240" w:lineRule="auto"/>
        <w:rPr>
          <w:rFonts w:eastAsia="Times New Roman" w:cs="Arial"/>
          <w:b/>
          <w:bCs/>
          <w:lang w:eastAsia="en-US"/>
        </w:rPr>
      </w:pPr>
      <w:r>
        <w:rPr>
          <w:rFonts w:eastAsia="Times New Roman" w:cs="Arial"/>
          <w:b/>
          <w:bCs/>
          <w:lang w:eastAsia="en-US"/>
        </w:rPr>
        <w:t>default clearance depth</w:t>
      </w:r>
      <w:r>
        <w:rPr>
          <w:rFonts w:eastAsia="Times New Roman" w:cs="Arial"/>
          <w:b/>
          <w:bCs/>
          <w:lang w:eastAsia="en-US"/>
        </w:rPr>
        <w:tab/>
      </w:r>
      <w:r>
        <w:rPr>
          <w:rFonts w:eastAsia="Times New Roman" w:cs="Arial"/>
          <w:b/>
          <w:bCs/>
          <w:lang w:eastAsia="en-US"/>
        </w:rPr>
        <w:tab/>
      </w:r>
      <w:r>
        <w:rPr>
          <w:rFonts w:eastAsia="Times New Roman" w:cs="Arial"/>
          <w:b/>
          <w:bCs/>
          <w:lang w:eastAsia="en-US"/>
        </w:rPr>
        <w:tab/>
        <w:t>display priority</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sidR="00B71A4F">
        <w:rPr>
          <w:rFonts w:eastAsia="Times New Roman" w:cs="Arial"/>
          <w:b/>
          <w:bCs/>
          <w:lang w:eastAsia="en-US"/>
        </w:rPr>
        <w:t>drawing index</w:t>
      </w:r>
    </w:p>
    <w:p w14:paraId="0905F9D7" w14:textId="47226817" w:rsidR="00DC204B" w:rsidRDefault="00DC204B" w:rsidP="0021519E">
      <w:pPr>
        <w:autoSpaceDE w:val="0"/>
        <w:autoSpaceDN w:val="0"/>
        <w:adjustRightInd w:val="0"/>
        <w:spacing w:after="120" w:line="240" w:lineRule="auto"/>
        <w:rPr>
          <w:rFonts w:eastAsia="Times New Roman" w:cs="Arial"/>
          <w:b/>
          <w:bCs/>
          <w:lang w:eastAsia="en-US"/>
        </w:rPr>
      </w:pPr>
      <w:r>
        <w:rPr>
          <w:rFonts w:eastAsia="Times New Roman" w:cs="Arial"/>
          <w:b/>
          <w:bCs/>
          <w:lang w:eastAsia="en-US"/>
        </w:rPr>
        <w:t>drawing instruction</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file locator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flare bearing</w:t>
      </w:r>
    </w:p>
    <w:p w14:paraId="6353CB09" w14:textId="090D0B7D" w:rsidR="0021519E" w:rsidRDefault="00B71A4F" w:rsidP="0021519E">
      <w:pPr>
        <w:autoSpaceDE w:val="0"/>
        <w:autoSpaceDN w:val="0"/>
        <w:adjustRightInd w:val="0"/>
        <w:spacing w:after="120" w:line="240" w:lineRule="auto"/>
        <w:rPr>
          <w:rFonts w:eastAsia="Times New Roman" w:cs="Arial"/>
          <w:b/>
          <w:bCs/>
          <w:lang w:eastAsia="en-US"/>
        </w:rPr>
      </w:pPr>
      <w:r>
        <w:rPr>
          <w:rFonts w:eastAsia="Times New Roman" w:cs="Arial"/>
          <w:b/>
          <w:bCs/>
          <w:lang w:eastAsia="en-US"/>
        </w:rPr>
        <w:t>in the water</w:t>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t>interoperability identifier</w:t>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t>major light</w:t>
      </w:r>
    </w:p>
    <w:p w14:paraId="20A0F901" w14:textId="1E8F685F" w:rsidR="0021519E" w:rsidRDefault="00B71A4F" w:rsidP="0021519E">
      <w:pPr>
        <w:autoSpaceDE w:val="0"/>
        <w:autoSpaceDN w:val="0"/>
        <w:adjustRightInd w:val="0"/>
        <w:spacing w:after="120" w:line="240" w:lineRule="auto"/>
        <w:rPr>
          <w:rFonts w:eastAsia="Times New Roman" w:cs="Arial"/>
          <w:b/>
          <w:bCs/>
          <w:lang w:eastAsia="en-US"/>
        </w:rPr>
      </w:pPr>
      <w:r>
        <w:rPr>
          <w:rFonts w:eastAsia="Times New Roman" w:cs="Arial"/>
          <w:b/>
          <w:bCs/>
          <w:lang w:eastAsia="en-US"/>
        </w:rPr>
        <w:t>name usage</w:t>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t>sector arc extension</w:t>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t>sector line length</w:t>
      </w:r>
    </w:p>
    <w:p w14:paraId="5A7D61F2" w14:textId="790098B5" w:rsidR="0021519E" w:rsidRPr="00A71A22" w:rsidRDefault="00B71A4F" w:rsidP="0021519E">
      <w:pPr>
        <w:autoSpaceDE w:val="0"/>
        <w:autoSpaceDN w:val="0"/>
        <w:adjustRightInd w:val="0"/>
        <w:spacing w:after="120" w:line="240" w:lineRule="auto"/>
        <w:rPr>
          <w:rFonts w:eastAsia="Times New Roman" w:cs="Arial"/>
          <w:b/>
          <w:bCs/>
          <w:lang w:eastAsia="en-US"/>
        </w:rPr>
      </w:pPr>
      <w:r>
        <w:rPr>
          <w:rFonts w:eastAsia="Times New Roman" w:cs="Arial"/>
          <w:b/>
          <w:bCs/>
          <w:lang w:eastAsia="en-US"/>
        </w:rPr>
        <w:t>surrounding depth</w:t>
      </w:r>
    </w:p>
    <w:p w14:paraId="62A193DE" w14:textId="77777777" w:rsidR="0021519E" w:rsidRPr="000E2880" w:rsidRDefault="0021519E" w:rsidP="0037659B">
      <w:pPr>
        <w:spacing w:after="120" w:line="240" w:lineRule="auto"/>
      </w:pPr>
    </w:p>
    <w:p w14:paraId="6B990085" w14:textId="77777777" w:rsidR="00E73EDF" w:rsidRPr="00693533" w:rsidRDefault="007653F1" w:rsidP="009D6DC7">
      <w:pPr>
        <w:pStyle w:val="Heading2"/>
        <w:tabs>
          <w:tab w:val="clear" w:pos="540"/>
        </w:tabs>
        <w:spacing w:before="120" w:after="200" w:line="240" w:lineRule="auto"/>
        <w:ind w:left="709" w:hanging="709"/>
        <w:rPr>
          <w:szCs w:val="22"/>
        </w:rPr>
      </w:pPr>
      <w:bookmarkStart w:id="194" w:name="_Toc439685265"/>
      <w:bookmarkStart w:id="195" w:name="_Toc175558589"/>
      <w:bookmarkEnd w:id="192"/>
      <w:bookmarkEnd w:id="193"/>
      <w:r w:rsidRPr="00693533">
        <w:t>Feature Object Identifier</w:t>
      </w:r>
      <w:bookmarkEnd w:id="194"/>
      <w:bookmarkEnd w:id="195"/>
      <w:r w:rsidRPr="00693533">
        <w:t xml:space="preserve"> </w:t>
      </w:r>
    </w:p>
    <w:p w14:paraId="67B5EC7E" w14:textId="0BA455F2" w:rsidR="00E73EDF" w:rsidRPr="00693533" w:rsidRDefault="007653F1" w:rsidP="009D6DC7">
      <w:pPr>
        <w:spacing w:after="120" w:line="240" w:lineRule="auto"/>
      </w:pPr>
      <w:r w:rsidRPr="00693533">
        <w:t>Each real world feature within an ENC must have a unique univer</w:t>
      </w:r>
      <w:r w:rsidR="009D6DC7">
        <w:t xml:space="preserve">sal Feature Object Identifier. </w:t>
      </w:r>
      <w:r w:rsidRPr="00693533">
        <w:t>This identifier is formed by the binary concatenation of the contents of the subfields of the “Feature Ob</w:t>
      </w:r>
      <w:r w:rsidR="009D6DC7">
        <w:t xml:space="preserve">ject Identifier” [FOID] field. </w:t>
      </w:r>
      <w:r w:rsidRPr="00693533">
        <w:t>Information types must not have a FOID.</w:t>
      </w:r>
    </w:p>
    <w:p w14:paraId="493E997B" w14:textId="7FFA846E" w:rsidR="00E73EDF" w:rsidRPr="000E2880" w:rsidRDefault="007653F1" w:rsidP="009D6DC7">
      <w:pPr>
        <w:spacing w:after="120" w:line="240" w:lineRule="auto"/>
        <w:rPr>
          <w:rFonts w:cs="Arial"/>
        </w:rPr>
      </w:pPr>
      <w:r w:rsidRPr="000E2880">
        <w:rPr>
          <w:rFonts w:cs="Arial"/>
        </w:rPr>
        <w:t xml:space="preserve">The FOID may be used to identify that the same feature has instances in separate datasets. For </w:t>
      </w:r>
      <w:r w:rsidR="00614FE6" w:rsidRPr="000E2880">
        <w:rPr>
          <w:rFonts w:cs="Arial"/>
        </w:rPr>
        <w:t>example,</w:t>
      </w:r>
      <w:r w:rsidRPr="000E2880">
        <w:rPr>
          <w:rFonts w:cs="Arial"/>
        </w:rPr>
        <w:t xml:space="preserve"> the same feature included in different </w:t>
      </w:r>
      <w:r w:rsidR="00F6661C">
        <w:rPr>
          <w:rFonts w:cs="Arial"/>
        </w:rPr>
        <w:t>optimum</w:t>
      </w:r>
      <w:r w:rsidR="00F6661C" w:rsidRPr="000E2880">
        <w:rPr>
          <w:rFonts w:cs="Arial"/>
        </w:rPr>
        <w:t xml:space="preserve"> </w:t>
      </w:r>
      <w:r w:rsidRPr="000E2880">
        <w:rPr>
          <w:rFonts w:cs="Arial"/>
        </w:rPr>
        <w:t xml:space="preserve">display scale datasets or a feature being split by the ENC dataset limits within the same </w:t>
      </w:r>
      <w:r w:rsidR="00F6661C">
        <w:rPr>
          <w:rFonts w:cs="Arial"/>
        </w:rPr>
        <w:t>optimum</w:t>
      </w:r>
      <w:r w:rsidR="00F6661C" w:rsidRPr="000E2880">
        <w:rPr>
          <w:rFonts w:cs="Arial"/>
        </w:rPr>
        <w:t xml:space="preserve"> </w:t>
      </w:r>
      <w:r w:rsidRPr="000E2880">
        <w:rPr>
          <w:rFonts w:cs="Arial"/>
        </w:rPr>
        <w:t>display scale.</w:t>
      </w:r>
    </w:p>
    <w:p w14:paraId="0192D941" w14:textId="213EBD16" w:rsidR="00E73EDF" w:rsidRPr="00693533" w:rsidRDefault="007653F1" w:rsidP="009D6DC7">
      <w:pPr>
        <w:spacing w:after="120" w:line="240" w:lineRule="auto"/>
        <w:rPr>
          <w:lang w:eastAsia="en-GB"/>
        </w:rPr>
      </w:pPr>
      <w:r w:rsidRPr="000E2880">
        <w:rPr>
          <w:rFonts w:cs="Arial"/>
        </w:rPr>
        <w:t>FOIDs must not be repeat</w:t>
      </w:r>
      <w:r w:rsidR="009D6DC7">
        <w:rPr>
          <w:rFonts w:cs="Arial"/>
        </w:rPr>
        <w:t>ed in a dataset. </w:t>
      </w:r>
      <w:r w:rsidRPr="000E2880">
        <w:rPr>
          <w:rFonts w:cs="Arial"/>
        </w:rPr>
        <w:t>Where a real-world feature has multiple parts within a single ENC dataset due to ENC dataset limit truncations, the feature will reference each spatial part of t</w:t>
      </w:r>
      <w:r w:rsidR="009D6DC7">
        <w:rPr>
          <w:rFonts w:cs="Arial"/>
        </w:rPr>
        <w:t>he feature within the dataset. </w:t>
      </w:r>
      <w:r w:rsidRPr="000E2880">
        <w:rPr>
          <w:rFonts w:cs="Arial"/>
        </w:rPr>
        <w:t xml:space="preserve">This is accomplished in the </w:t>
      </w:r>
      <w:r w:rsidR="00361B8E" w:rsidRPr="000E2880">
        <w:rPr>
          <w:rFonts w:cs="Arial"/>
        </w:rPr>
        <w:t xml:space="preserve">ISO/IEC </w:t>
      </w:r>
      <w:r w:rsidRPr="000E2880">
        <w:rPr>
          <w:rFonts w:cs="Arial"/>
        </w:rPr>
        <w:t>8211 encoding by including a Spatial Association for each d</w:t>
      </w:r>
      <w:r w:rsidR="009D6DC7">
        <w:rPr>
          <w:rFonts w:cs="Arial"/>
        </w:rPr>
        <w:t>isjoint component. </w:t>
      </w:r>
      <w:r w:rsidRPr="00693533">
        <w:rPr>
          <w:rFonts w:cs="Arial"/>
        </w:rPr>
        <w:t xml:space="preserve">When a feature’s geometry is split each component must be represented by a separate spatial feature that the feature refers to. </w:t>
      </w:r>
    </w:p>
    <w:p w14:paraId="79A556B8" w14:textId="48B777E1" w:rsidR="00E73EDF" w:rsidRDefault="007653F1" w:rsidP="009D6DC7">
      <w:pPr>
        <w:pStyle w:val="NormalWeb"/>
        <w:spacing w:before="0" w:beforeAutospacing="0" w:after="120" w:afterAutospacing="0"/>
        <w:jc w:val="both"/>
        <w:rPr>
          <w:rFonts w:ascii="Arial" w:hAnsi="Arial" w:cs="Arial"/>
          <w:sz w:val="20"/>
          <w:szCs w:val="20"/>
        </w:rPr>
      </w:pPr>
      <w:r w:rsidRPr="00693533">
        <w:rPr>
          <w:rFonts w:ascii="Arial" w:hAnsi="Arial" w:cs="Arial"/>
          <w:sz w:val="20"/>
          <w:szCs w:val="20"/>
        </w:rPr>
        <w:t xml:space="preserve">Where a real-world feature is repeated in </w:t>
      </w:r>
      <w:r w:rsidR="00AC526B">
        <w:rPr>
          <w:rFonts w:ascii="Arial" w:hAnsi="Arial" w:cs="Arial"/>
          <w:sz w:val="20"/>
          <w:szCs w:val="20"/>
        </w:rPr>
        <w:t xml:space="preserve">multiple </w:t>
      </w:r>
      <w:r w:rsidRPr="00693533">
        <w:rPr>
          <w:rFonts w:ascii="Arial" w:hAnsi="Arial" w:cs="Arial"/>
          <w:sz w:val="20"/>
          <w:szCs w:val="20"/>
        </w:rPr>
        <w:t xml:space="preserve">datasets of different </w:t>
      </w:r>
      <w:r w:rsidR="00F6661C">
        <w:rPr>
          <w:rFonts w:ascii="Arial" w:hAnsi="Arial" w:cs="Arial"/>
          <w:sz w:val="20"/>
          <w:szCs w:val="20"/>
        </w:rPr>
        <w:t>optimum</w:t>
      </w:r>
      <w:r w:rsidR="00F6661C" w:rsidRPr="00693533">
        <w:rPr>
          <w:rFonts w:ascii="Arial" w:hAnsi="Arial" w:cs="Arial"/>
          <w:sz w:val="20"/>
          <w:szCs w:val="20"/>
        </w:rPr>
        <w:t xml:space="preserve"> </w:t>
      </w:r>
      <w:r w:rsidRPr="00693533">
        <w:rPr>
          <w:rFonts w:ascii="Arial" w:hAnsi="Arial" w:cs="Arial"/>
          <w:sz w:val="20"/>
          <w:szCs w:val="20"/>
        </w:rPr>
        <w:t xml:space="preserve">display scale, the FOID should be repeated for each instance of the feature. Where this occurs, all instances of the geo feature must be identical, </w:t>
      </w:r>
      <w:r w:rsidRPr="00693533">
        <w:rPr>
          <w:rFonts w:ascii="Arial" w:eastAsiaTheme="minorEastAsia" w:hAnsi="Arial" w:cs="Arial" w:hint="eastAsia"/>
          <w:sz w:val="20"/>
          <w:szCs w:val="20"/>
          <w:lang w:eastAsia="ja-JP"/>
        </w:rPr>
        <w:t>that is</w:t>
      </w:r>
      <w:r w:rsidRPr="00693533">
        <w:rPr>
          <w:rFonts w:ascii="Arial" w:hAnsi="Arial" w:cs="Arial"/>
          <w:sz w:val="20"/>
          <w:szCs w:val="20"/>
        </w:rPr>
        <w:t xml:space="preserve"> same feature class and attribute values.</w:t>
      </w:r>
    </w:p>
    <w:p w14:paraId="41F50E57" w14:textId="77777777" w:rsidR="009D6DC7" w:rsidRPr="00693533" w:rsidRDefault="009D6DC7" w:rsidP="009D6DC7">
      <w:pPr>
        <w:pStyle w:val="NormalWeb"/>
        <w:spacing w:before="0" w:beforeAutospacing="0" w:after="120" w:afterAutospacing="0"/>
        <w:jc w:val="both"/>
        <w:rPr>
          <w:rFonts w:ascii="Arial" w:hAnsi="Arial" w:cs="Arial"/>
          <w:sz w:val="20"/>
          <w:szCs w:val="20"/>
        </w:rPr>
      </w:pPr>
    </w:p>
    <w:p w14:paraId="0C06CB27" w14:textId="77777777" w:rsidR="00E73EDF" w:rsidRPr="00693533" w:rsidRDefault="007653F1" w:rsidP="00771C1B">
      <w:pPr>
        <w:pStyle w:val="Heading2"/>
        <w:keepLines/>
        <w:tabs>
          <w:tab w:val="clear" w:pos="540"/>
        </w:tabs>
        <w:spacing w:before="120" w:after="200" w:line="240" w:lineRule="auto"/>
        <w:ind w:left="709" w:hanging="709"/>
      </w:pPr>
      <w:bookmarkStart w:id="196" w:name="_Toc517858842"/>
      <w:bookmarkStart w:id="197" w:name="_Toc519859082"/>
      <w:bookmarkStart w:id="198" w:name="_Toc521495126"/>
      <w:bookmarkStart w:id="199" w:name="_Toc527117739"/>
      <w:bookmarkStart w:id="200" w:name="_Toc527620266"/>
      <w:bookmarkStart w:id="201" w:name="_Toc529974508"/>
      <w:bookmarkStart w:id="202" w:name="_Toc510785427"/>
      <w:bookmarkStart w:id="203" w:name="_Toc510784278"/>
      <w:bookmarkStart w:id="204" w:name="_Toc439685266"/>
      <w:bookmarkStart w:id="205" w:name="_Toc175558590"/>
      <w:bookmarkStart w:id="206" w:name="_Toc225648315"/>
      <w:bookmarkStart w:id="207" w:name="_Toc225065172"/>
      <w:bookmarkEnd w:id="196"/>
      <w:bookmarkEnd w:id="197"/>
      <w:bookmarkEnd w:id="198"/>
      <w:bookmarkEnd w:id="199"/>
      <w:bookmarkEnd w:id="200"/>
      <w:bookmarkEnd w:id="201"/>
      <w:bookmarkEnd w:id="202"/>
      <w:bookmarkEnd w:id="203"/>
      <w:r w:rsidRPr="00880313">
        <w:t>Dataset</w:t>
      </w:r>
      <w:bookmarkEnd w:id="204"/>
      <w:bookmarkEnd w:id="205"/>
      <w:r w:rsidRPr="00693533">
        <w:t xml:space="preserve"> </w:t>
      </w:r>
    </w:p>
    <w:p w14:paraId="7BAC3F8D" w14:textId="77777777" w:rsidR="00E73EDF" w:rsidRPr="00693533" w:rsidRDefault="007653F1" w:rsidP="00771C1B">
      <w:pPr>
        <w:pStyle w:val="Heading3"/>
        <w:keepLines/>
        <w:tabs>
          <w:tab w:val="clear" w:pos="660"/>
          <w:tab w:val="clear" w:pos="880"/>
          <w:tab w:val="left" w:pos="851"/>
        </w:tabs>
        <w:spacing w:before="120" w:after="120" w:line="240" w:lineRule="auto"/>
        <w:ind w:left="851" w:hanging="851"/>
        <w:jc w:val="both"/>
      </w:pPr>
      <w:bookmarkStart w:id="208" w:name="_Toc439685267"/>
      <w:bookmarkStart w:id="209" w:name="_Toc175558591"/>
      <w:r w:rsidRPr="00693533">
        <w:t>Introduction</w:t>
      </w:r>
      <w:bookmarkEnd w:id="208"/>
      <w:bookmarkEnd w:id="209"/>
    </w:p>
    <w:p w14:paraId="1A0F00C2" w14:textId="77777777" w:rsidR="00E73EDF" w:rsidRPr="00693533" w:rsidRDefault="007653F1" w:rsidP="00ED610B">
      <w:pPr>
        <w:spacing w:after="120" w:line="240" w:lineRule="auto"/>
      </w:pPr>
      <w:r w:rsidRPr="00693533">
        <w:t xml:space="preserve">A </w:t>
      </w:r>
      <w:r w:rsidRPr="00693533">
        <w:rPr>
          <w:rFonts w:hint="eastAsia"/>
        </w:rPr>
        <w:t>d</w:t>
      </w:r>
      <w:r w:rsidRPr="00693533">
        <w:t xml:space="preserve">ataset is a grouping of features, attributes, geometry and metadata which comprises a specific coverage. </w:t>
      </w:r>
    </w:p>
    <w:p w14:paraId="4C9CC1C2" w14:textId="77777777" w:rsidR="00E73EDF" w:rsidRPr="00693533" w:rsidRDefault="007653F1" w:rsidP="00ED610B">
      <w:pPr>
        <w:pStyle w:val="Heading3"/>
        <w:keepNext w:val="0"/>
        <w:tabs>
          <w:tab w:val="clear" w:pos="660"/>
          <w:tab w:val="clear" w:pos="880"/>
          <w:tab w:val="left" w:pos="851"/>
        </w:tabs>
        <w:spacing w:before="120" w:after="120" w:line="240" w:lineRule="auto"/>
        <w:ind w:left="851" w:hanging="851"/>
      </w:pPr>
      <w:bookmarkStart w:id="210" w:name="_Toc439685268"/>
      <w:bookmarkStart w:id="211" w:name="_Toc175558592"/>
      <w:r w:rsidRPr="00693533">
        <w:t>Dataset rules</w:t>
      </w:r>
      <w:bookmarkEnd w:id="210"/>
      <w:bookmarkEnd w:id="211"/>
    </w:p>
    <w:p w14:paraId="34C1FA8E" w14:textId="417EDFC2" w:rsidR="00E73EDF" w:rsidRPr="00693533" w:rsidRDefault="007653F1" w:rsidP="009D6DC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693533">
        <w:t xml:space="preserve">In order to facilitate the efficient processing of ENC data the geographic coverage of a given </w:t>
      </w:r>
      <w:r w:rsidR="00F6661C">
        <w:rPr>
          <w:b/>
        </w:rPr>
        <w:t>optimum</w:t>
      </w:r>
      <w:r w:rsidR="00F6661C" w:rsidRPr="00693533">
        <w:rPr>
          <w:b/>
        </w:rPr>
        <w:t xml:space="preserve"> </w:t>
      </w:r>
      <w:r w:rsidRPr="00693533">
        <w:rPr>
          <w:b/>
        </w:rPr>
        <w:t>display scale</w:t>
      </w:r>
      <w:r w:rsidRPr="00693533">
        <w:t xml:space="preserve"> may be split into multiple datasets</w:t>
      </w:r>
      <w:r w:rsidR="00376255">
        <w:t xml:space="preserve"> (see clause 4.5.4)</w:t>
      </w:r>
      <w:r w:rsidRPr="00693533">
        <w:t xml:space="preserve">. </w:t>
      </w:r>
    </w:p>
    <w:p w14:paraId="10B5F394" w14:textId="77777777" w:rsidR="00E73EDF" w:rsidRPr="00693533" w:rsidRDefault="007653F1" w:rsidP="009D6DC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693533">
        <w:t xml:space="preserve">The discovery metadata of a dataset must list all the </w:t>
      </w:r>
      <w:r w:rsidRPr="00693533">
        <w:rPr>
          <w:b/>
        </w:rPr>
        <w:t>Data Coverage</w:t>
      </w:r>
      <w:r w:rsidRPr="00693533">
        <w:t xml:space="preserve"> features contained within that dataset and their assigned scale attributions.</w:t>
      </w:r>
    </w:p>
    <w:p w14:paraId="2F4E2E03" w14:textId="3B41FBEA" w:rsidR="00E73EDF" w:rsidRPr="00693533" w:rsidRDefault="007653F1" w:rsidP="009D6DC7">
      <w:pPr>
        <w:pStyle w:val="BodyText"/>
        <w:spacing w:before="0" w:after="120" w:line="240" w:lineRule="auto"/>
        <w:rPr>
          <w:rFonts w:cs="Arial"/>
          <w:sz w:val="20"/>
        </w:rPr>
      </w:pPr>
      <w:r w:rsidRPr="00693533">
        <w:rPr>
          <w:rFonts w:cs="Arial"/>
          <w:bCs/>
          <w:sz w:val="20"/>
        </w:rPr>
        <w:t xml:space="preserve">An ENC update dataset must not change the limit of a </w:t>
      </w:r>
      <w:r w:rsidRPr="00693533">
        <w:rPr>
          <w:rFonts w:cs="Arial"/>
          <w:b/>
          <w:bCs/>
          <w:sz w:val="20"/>
        </w:rPr>
        <w:t>Data Coverage</w:t>
      </w:r>
      <w:r w:rsidRPr="00693533">
        <w:rPr>
          <w:rFonts w:cs="Arial"/>
          <w:bCs/>
          <w:sz w:val="20"/>
        </w:rPr>
        <w:t xml:space="preserve"> feature for the base ENC dataset. Where the limit of a</w:t>
      </w:r>
      <w:r w:rsidRPr="00693533">
        <w:rPr>
          <w:rFonts w:cs="Arial"/>
          <w:b/>
          <w:bCs/>
          <w:sz w:val="20"/>
        </w:rPr>
        <w:t xml:space="preserve"> Data Coverage</w:t>
      </w:r>
      <w:r w:rsidRPr="00693533">
        <w:rPr>
          <w:rFonts w:cs="Arial"/>
          <w:bCs/>
          <w:sz w:val="20"/>
        </w:rPr>
        <w:t xml:space="preserve"> feature for a base ENC dataset is to be changed, this must be done by issuing a </w:t>
      </w:r>
      <w:r w:rsidR="009D6DC7">
        <w:rPr>
          <w:rFonts w:cs="Arial"/>
          <w:bCs/>
          <w:sz w:val="20"/>
        </w:rPr>
        <w:t>N</w:t>
      </w:r>
      <w:r w:rsidRPr="00693533">
        <w:rPr>
          <w:rFonts w:cs="Arial"/>
          <w:bCs/>
          <w:sz w:val="20"/>
        </w:rPr>
        <w:t xml:space="preserve">ew </w:t>
      </w:r>
      <w:r w:rsidR="009D6DC7">
        <w:rPr>
          <w:rFonts w:cs="Arial"/>
          <w:bCs/>
          <w:sz w:val="20"/>
        </w:rPr>
        <w:t>E</w:t>
      </w:r>
      <w:r w:rsidRPr="00693533">
        <w:rPr>
          <w:rFonts w:cs="Arial"/>
          <w:bCs/>
          <w:sz w:val="20"/>
        </w:rPr>
        <w:t>dition of the dataset.</w:t>
      </w:r>
      <w:r w:rsidRPr="00693533">
        <w:rPr>
          <w:rFonts w:cs="Arial"/>
          <w:sz w:val="20"/>
        </w:rPr>
        <w:t xml:space="preserve"> </w:t>
      </w:r>
    </w:p>
    <w:p w14:paraId="6547FA3C" w14:textId="6796111E" w:rsidR="00E73EDF" w:rsidRPr="000E2880" w:rsidRDefault="00376255" w:rsidP="009D6DC7">
      <w:pPr>
        <w:pStyle w:val="BodyText"/>
        <w:spacing w:before="0" w:after="120" w:line="240" w:lineRule="auto"/>
        <w:rPr>
          <w:rFonts w:cs="Arial"/>
          <w:sz w:val="20"/>
        </w:rPr>
      </w:pPr>
      <w:r>
        <w:rPr>
          <w:rFonts w:cs="Arial"/>
          <w:sz w:val="20"/>
        </w:rPr>
        <w:t>A d</w:t>
      </w:r>
      <w:r w:rsidRPr="00693533">
        <w:rPr>
          <w:rFonts w:cs="Arial"/>
          <w:sz w:val="20"/>
        </w:rPr>
        <w:t xml:space="preserve">ataset </w:t>
      </w:r>
      <w:r w:rsidR="007653F1" w:rsidRPr="00693533">
        <w:rPr>
          <w:rFonts w:cs="Arial"/>
          <w:sz w:val="20"/>
        </w:rPr>
        <w:t>must not cross the 180° meridian</w:t>
      </w:r>
      <w:r w:rsidR="007653F1" w:rsidRPr="000E2880">
        <w:rPr>
          <w:rFonts w:cs="Arial"/>
          <w:sz w:val="20"/>
        </w:rPr>
        <w:t>.</w:t>
      </w:r>
    </w:p>
    <w:p w14:paraId="1557C523" w14:textId="77777777" w:rsidR="00E73EDF" w:rsidRPr="00693533" w:rsidRDefault="007653F1" w:rsidP="00C9557C">
      <w:pPr>
        <w:pStyle w:val="Heading3"/>
        <w:tabs>
          <w:tab w:val="clear" w:pos="660"/>
          <w:tab w:val="clear" w:pos="880"/>
          <w:tab w:val="left" w:pos="851"/>
        </w:tabs>
        <w:spacing w:before="120" w:after="120" w:line="240" w:lineRule="auto"/>
        <w:ind w:left="851" w:hanging="851"/>
      </w:pPr>
      <w:bookmarkStart w:id="212" w:name="_Toc439685269"/>
      <w:bookmarkStart w:id="213" w:name="_Toc175558593"/>
      <w:r w:rsidRPr="00693533">
        <w:t>Data Coverage rules</w:t>
      </w:r>
      <w:bookmarkEnd w:id="212"/>
      <w:bookmarkEnd w:id="213"/>
    </w:p>
    <w:p w14:paraId="6332946C" w14:textId="6A0BC2A4" w:rsidR="00E73EDF" w:rsidRPr="000E2880" w:rsidRDefault="007653F1" w:rsidP="00C9557C">
      <w:pPr>
        <w:numPr>
          <w:ilvl w:val="0"/>
          <w:numId w:val="11"/>
        </w:numPr>
        <w:spacing w:after="120" w:line="240" w:lineRule="auto"/>
        <w:ind w:left="284" w:hanging="284"/>
      </w:pPr>
      <w:r w:rsidRPr="00693533">
        <w:t>A</w:t>
      </w:r>
      <w:r w:rsidR="00E76725" w:rsidRPr="000E2880">
        <w:t>ll</w:t>
      </w:r>
      <w:r w:rsidRPr="000E2880">
        <w:t xml:space="preserve"> </w:t>
      </w:r>
      <w:r w:rsidR="00E76725" w:rsidRPr="000E2880">
        <w:t xml:space="preserve">base </w:t>
      </w:r>
      <w:r w:rsidRPr="000E2880">
        <w:t>dataset</w:t>
      </w:r>
      <w:r w:rsidR="00E76725" w:rsidRPr="000E2880">
        <w:t>s</w:t>
      </w:r>
      <w:r w:rsidRPr="000E2880">
        <w:t xml:space="preserve"> </w:t>
      </w:r>
      <w:r w:rsidR="00E76725" w:rsidRPr="000E2880">
        <w:t xml:space="preserve">(new dataset, new edition and re-issue) </w:t>
      </w:r>
      <w:r w:rsidRPr="000E2880">
        <w:t xml:space="preserve">must contain at least one </w:t>
      </w:r>
      <w:r w:rsidRPr="000E2880">
        <w:rPr>
          <w:b/>
        </w:rPr>
        <w:t xml:space="preserve">Data Coverage </w:t>
      </w:r>
      <w:r w:rsidRPr="000E2880">
        <w:t>feature.</w:t>
      </w:r>
    </w:p>
    <w:p w14:paraId="1E89323F" w14:textId="3A9C39B8" w:rsidR="00ED610B" w:rsidRPr="000E2880" w:rsidRDefault="007653F1" w:rsidP="00C20D76">
      <w:pPr>
        <w:numPr>
          <w:ilvl w:val="0"/>
          <w:numId w:val="11"/>
        </w:numPr>
        <w:spacing w:after="120" w:line="240" w:lineRule="auto"/>
        <w:ind w:left="284" w:hanging="284"/>
      </w:pPr>
      <w:r w:rsidRPr="000E2880">
        <w:lastRenderedPageBreak/>
        <w:t xml:space="preserve">The data boundary of the </w:t>
      </w:r>
      <w:r w:rsidR="00E76725" w:rsidRPr="000E2880">
        <w:t xml:space="preserve">base </w:t>
      </w:r>
      <w:r w:rsidRPr="000E2880">
        <w:t xml:space="preserve">dataset is defined by the extent of the </w:t>
      </w:r>
      <w:r w:rsidRPr="000E2880">
        <w:rPr>
          <w:b/>
        </w:rPr>
        <w:t>Data Coverage</w:t>
      </w:r>
      <w:r w:rsidRPr="000E2880">
        <w:t xml:space="preserve"> features and must be contained within the bounding box.</w:t>
      </w:r>
    </w:p>
    <w:p w14:paraId="17B9EA08" w14:textId="39143DFA" w:rsidR="009E6510" w:rsidRPr="009E6510" w:rsidRDefault="007653F1" w:rsidP="00C9557C">
      <w:pPr>
        <w:numPr>
          <w:ilvl w:val="0"/>
          <w:numId w:val="11"/>
        </w:numPr>
        <w:spacing w:after="120" w:line="240" w:lineRule="auto"/>
        <w:ind w:left="284" w:hanging="284"/>
      </w:pPr>
      <w:r w:rsidRPr="00693533">
        <w:rPr>
          <w:rFonts w:cs="Arial"/>
          <w:b/>
          <w:bCs/>
          <w:szCs w:val="18"/>
        </w:rPr>
        <w:t>Data Coverage</w:t>
      </w:r>
      <w:r w:rsidRPr="00693533">
        <w:rPr>
          <w:rFonts w:cs="Arial"/>
          <w:bCs/>
          <w:szCs w:val="18"/>
        </w:rPr>
        <w:t xml:space="preserve"> features </w:t>
      </w:r>
      <w:r w:rsidR="009E6510" w:rsidRPr="007D5A1B">
        <w:rPr>
          <w:rFonts w:cs="Arial"/>
          <w:szCs w:val="18"/>
        </w:rPr>
        <w:t>from different</w:t>
      </w:r>
      <w:r w:rsidRPr="00693533">
        <w:rPr>
          <w:rFonts w:cs="Arial"/>
          <w:bCs/>
          <w:szCs w:val="18"/>
        </w:rPr>
        <w:t xml:space="preserve"> dataset</w:t>
      </w:r>
      <w:r w:rsidR="009E6510">
        <w:rPr>
          <w:rFonts w:cs="Arial"/>
          <w:bCs/>
          <w:szCs w:val="18"/>
        </w:rPr>
        <w:t>s</w:t>
      </w:r>
      <w:r w:rsidRPr="00693533">
        <w:rPr>
          <w:rFonts w:cs="Arial"/>
          <w:bCs/>
          <w:szCs w:val="18"/>
        </w:rPr>
        <w:t xml:space="preserve"> </w:t>
      </w:r>
      <w:r w:rsidR="009E6510" w:rsidRPr="007D5A1B">
        <w:rPr>
          <w:rFonts w:cs="Arial"/>
          <w:szCs w:val="18"/>
        </w:rPr>
        <w:t>covering the same geographical area</w:t>
      </w:r>
      <w:r w:rsidR="009E6510" w:rsidRPr="00693533">
        <w:rPr>
          <w:rFonts w:cs="Arial"/>
          <w:bCs/>
          <w:szCs w:val="18"/>
        </w:rPr>
        <w:t xml:space="preserve"> </w:t>
      </w:r>
      <w:r w:rsidRPr="00693533">
        <w:rPr>
          <w:rFonts w:cs="Arial"/>
          <w:bCs/>
          <w:szCs w:val="18"/>
        </w:rPr>
        <w:t xml:space="preserve">must </w:t>
      </w:r>
      <w:r w:rsidR="009E6510">
        <w:rPr>
          <w:rFonts w:cs="Arial"/>
          <w:bCs/>
          <w:szCs w:val="18"/>
        </w:rPr>
        <w:t>have non-</w:t>
      </w:r>
      <w:r w:rsidRPr="00693533">
        <w:rPr>
          <w:rFonts w:cs="Arial"/>
          <w:bCs/>
          <w:szCs w:val="18"/>
        </w:rPr>
        <w:t>overlap</w:t>
      </w:r>
      <w:r w:rsidR="009E6510">
        <w:rPr>
          <w:rFonts w:cs="Arial"/>
          <w:bCs/>
          <w:szCs w:val="18"/>
        </w:rPr>
        <w:t>ping</w:t>
      </w:r>
      <w:r w:rsidRPr="00693533">
        <w:rPr>
          <w:rFonts w:cs="Arial"/>
          <w:bCs/>
          <w:szCs w:val="18"/>
        </w:rPr>
        <w:t xml:space="preserve"> display </w:t>
      </w:r>
      <w:r w:rsidR="009E6510" w:rsidRPr="00693533">
        <w:rPr>
          <w:rFonts w:cs="Arial"/>
          <w:bCs/>
          <w:szCs w:val="18"/>
        </w:rPr>
        <w:t>scale</w:t>
      </w:r>
      <w:r w:rsidR="009E6510">
        <w:rPr>
          <w:rFonts w:cs="Arial"/>
          <w:bCs/>
          <w:szCs w:val="18"/>
        </w:rPr>
        <w:t xml:space="preserve"> ranges</w:t>
      </w:r>
      <w:r w:rsidR="00C20D76">
        <w:rPr>
          <w:rFonts w:cs="Arial"/>
          <w:bCs/>
          <w:szCs w:val="18"/>
        </w:rPr>
        <w:t xml:space="preserve"> (see clause 4.6)</w:t>
      </w:r>
      <w:r w:rsidRPr="00693533">
        <w:rPr>
          <w:rFonts w:cs="Arial"/>
          <w:bCs/>
          <w:szCs w:val="18"/>
        </w:rPr>
        <w:t>.</w:t>
      </w:r>
      <w:r w:rsidR="00376255">
        <w:rPr>
          <w:rFonts w:cs="Arial"/>
          <w:bCs/>
          <w:szCs w:val="18"/>
        </w:rPr>
        <w:t xml:space="preserve"> </w:t>
      </w:r>
      <w:r w:rsidR="00C240A3">
        <w:rPr>
          <w:rFonts w:cs="Arial"/>
          <w:bCs/>
          <w:szCs w:val="18"/>
        </w:rPr>
        <w:t>The scale ranges should, as much as possible, be continuous.</w:t>
      </w:r>
    </w:p>
    <w:p w14:paraId="250F5B11" w14:textId="4EA4E5D3" w:rsidR="009E6510" w:rsidRDefault="009E6510" w:rsidP="009E6510">
      <w:pPr>
        <w:spacing w:after="120" w:line="240" w:lineRule="auto"/>
        <w:ind w:left="284"/>
        <w:rPr>
          <w:rFonts w:cs="Arial"/>
          <w:bCs/>
          <w:szCs w:val="18"/>
        </w:rPr>
      </w:pPr>
      <w:r>
        <w:rPr>
          <w:rFonts w:cs="Arial"/>
          <w:bCs/>
          <w:szCs w:val="18"/>
        </w:rPr>
        <w:t>[Exception: At</w:t>
      </w:r>
      <w:r w:rsidRPr="009E6510">
        <w:rPr>
          <w:rFonts w:cs="Arial"/>
          <w:bCs/>
          <w:szCs w:val="18"/>
        </w:rPr>
        <w:t xml:space="preserve"> areas of agreed </w:t>
      </w:r>
      <w:r>
        <w:rPr>
          <w:rFonts w:cs="Arial"/>
          <w:bCs/>
          <w:szCs w:val="18"/>
        </w:rPr>
        <w:t>n</w:t>
      </w:r>
      <w:r w:rsidRPr="009E6510">
        <w:rPr>
          <w:rFonts w:cs="Arial"/>
          <w:bCs/>
          <w:szCs w:val="18"/>
        </w:rPr>
        <w:t xml:space="preserve">ational </w:t>
      </w:r>
      <w:r>
        <w:rPr>
          <w:rFonts w:cs="Arial"/>
          <w:bCs/>
          <w:szCs w:val="18"/>
        </w:rPr>
        <w:t>d</w:t>
      </w:r>
      <w:r w:rsidRPr="009E6510">
        <w:rPr>
          <w:rFonts w:cs="Arial"/>
          <w:bCs/>
          <w:szCs w:val="18"/>
        </w:rPr>
        <w:t xml:space="preserve">ata </w:t>
      </w:r>
      <w:r>
        <w:rPr>
          <w:rFonts w:cs="Arial"/>
          <w:bCs/>
          <w:szCs w:val="18"/>
        </w:rPr>
        <w:t>l</w:t>
      </w:r>
      <w:r w:rsidRPr="009E6510">
        <w:rPr>
          <w:rFonts w:cs="Arial"/>
          <w:bCs/>
          <w:szCs w:val="18"/>
        </w:rPr>
        <w:t>imits, where, if it is difficult to achieve a perfect join, an overlapping buffer zone of up to 5 metres may be used. For this situation</w:t>
      </w:r>
      <w:r>
        <w:rPr>
          <w:rFonts w:cs="Arial"/>
          <w:bCs/>
          <w:szCs w:val="18"/>
        </w:rPr>
        <w:t>, t</w:t>
      </w:r>
      <w:r w:rsidRPr="009E6510">
        <w:rPr>
          <w:rFonts w:cs="Arial"/>
          <w:bCs/>
          <w:szCs w:val="18"/>
        </w:rPr>
        <w:t>here must be no gaps in data between the adjoining datasets.</w:t>
      </w:r>
      <w:r>
        <w:rPr>
          <w:rFonts w:cs="Arial"/>
          <w:bCs/>
          <w:szCs w:val="18"/>
        </w:rPr>
        <w:t>]</w:t>
      </w:r>
    </w:p>
    <w:p w14:paraId="6D2ADE32" w14:textId="32E1E3C1" w:rsidR="00E73EDF" w:rsidRPr="00693533" w:rsidRDefault="00376255" w:rsidP="00771C1B">
      <w:pPr>
        <w:spacing w:after="120" w:line="240" w:lineRule="auto"/>
        <w:ind w:left="284"/>
      </w:pPr>
      <w:r>
        <w:rPr>
          <w:rFonts w:cs="Arial"/>
          <w:bCs/>
          <w:szCs w:val="18"/>
        </w:rPr>
        <w:t xml:space="preserve">Data </w:t>
      </w:r>
      <w:r w:rsidR="006D1545">
        <w:rPr>
          <w:rFonts w:cs="Arial"/>
          <w:bCs/>
          <w:szCs w:val="18"/>
        </w:rPr>
        <w:t>P</w:t>
      </w:r>
      <w:r>
        <w:rPr>
          <w:rFonts w:cs="Arial"/>
          <w:bCs/>
          <w:szCs w:val="18"/>
        </w:rPr>
        <w:t xml:space="preserve">roducers should </w:t>
      </w:r>
      <w:r w:rsidR="006D1545">
        <w:rPr>
          <w:rFonts w:cs="Arial"/>
          <w:bCs/>
          <w:szCs w:val="18"/>
        </w:rPr>
        <w:t>develop</w:t>
      </w:r>
      <w:r>
        <w:rPr>
          <w:rFonts w:cs="Arial"/>
          <w:bCs/>
          <w:szCs w:val="18"/>
        </w:rPr>
        <w:t xml:space="preserve"> consistent S-101 ENC schemes carefully and try to avoid complex situations</w:t>
      </w:r>
      <w:r w:rsidR="006D1545">
        <w:rPr>
          <w:rFonts w:cs="Arial"/>
          <w:bCs/>
          <w:szCs w:val="18"/>
        </w:rPr>
        <w:t>, using a regional approach where possible</w:t>
      </w:r>
      <w:r>
        <w:rPr>
          <w:rFonts w:cs="Arial"/>
          <w:bCs/>
          <w:szCs w:val="18"/>
        </w:rPr>
        <w:t>.</w:t>
      </w:r>
    </w:p>
    <w:p w14:paraId="2FEC0C34" w14:textId="3B5AFA55" w:rsidR="00376255" w:rsidRPr="00142BCB" w:rsidRDefault="00AA43A9" w:rsidP="008E441A">
      <w:pPr>
        <w:spacing w:after="0" w:line="240" w:lineRule="auto"/>
        <w:jc w:val="center"/>
        <w:rPr>
          <w:lang w:val="fr-FR"/>
        </w:rPr>
      </w:pPr>
      <w:r w:rsidRPr="004945B6">
        <w:rPr>
          <w:noProof/>
          <w:lang w:val="fr-FR" w:eastAsia="fr-FR"/>
        </w:rPr>
        <w:drawing>
          <wp:inline distT="0" distB="0" distL="0" distR="0" wp14:anchorId="1469E411" wp14:editId="15306918">
            <wp:extent cx="4533900" cy="3414594"/>
            <wp:effectExtent l="0" t="0" r="0" b="0"/>
            <wp:docPr id="1" name="Picture 1" descr="D:\My Documents\Technical Standards Latest Draft\S-101 Main Document Edition 1.2.0\Issues Raised by Stakeholders\20231108_2 Figure_4_5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Technical Standards Latest Draft\S-101 Main Document Edition 1.2.0\Issues Raised by Stakeholders\20231108_2 Figure_4_5_new.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42497" t="35083" r="4587" b="36733"/>
                    <a:stretch/>
                  </pic:blipFill>
                  <pic:spPr bwMode="auto">
                    <a:xfrm>
                      <a:off x="0" y="0"/>
                      <a:ext cx="4558333" cy="3432995"/>
                    </a:xfrm>
                    <a:prstGeom prst="rect">
                      <a:avLst/>
                    </a:prstGeom>
                    <a:noFill/>
                    <a:ln>
                      <a:noFill/>
                    </a:ln>
                    <a:extLst>
                      <a:ext uri="{53640926-AAD7-44D8-BBD7-CCE9431645EC}">
                        <a14:shadowObscured xmlns:a14="http://schemas.microsoft.com/office/drawing/2010/main"/>
                      </a:ext>
                    </a:extLst>
                  </pic:spPr>
                </pic:pic>
              </a:graphicData>
            </a:graphic>
          </wp:inline>
        </w:drawing>
      </w:r>
    </w:p>
    <w:p w14:paraId="483E03F2" w14:textId="10B14FB0" w:rsidR="00376255" w:rsidRPr="008E441A" w:rsidRDefault="00376255" w:rsidP="008E441A">
      <w:pPr>
        <w:pStyle w:val="Caption"/>
        <w:spacing w:line="240" w:lineRule="auto"/>
        <w:jc w:val="center"/>
        <w:rPr>
          <w:sz w:val="18"/>
          <w:szCs w:val="18"/>
        </w:rPr>
      </w:pPr>
      <w:r w:rsidRPr="008E441A">
        <w:rPr>
          <w:sz w:val="18"/>
          <w:szCs w:val="18"/>
        </w:rPr>
        <w:t>Figure 4-</w:t>
      </w:r>
      <w:r w:rsidR="006D6E37">
        <w:rPr>
          <w:sz w:val="18"/>
          <w:szCs w:val="18"/>
        </w:rPr>
        <w:t>5</w:t>
      </w:r>
      <w:r w:rsidRPr="008E441A">
        <w:rPr>
          <w:sz w:val="18"/>
          <w:szCs w:val="18"/>
        </w:rPr>
        <w:t xml:space="preserve"> – Example of Datasets with single Data Coverage feature</w:t>
      </w:r>
    </w:p>
    <w:p w14:paraId="338D61D0" w14:textId="50C1C464" w:rsidR="00A51E5D" w:rsidRPr="00A51E5D" w:rsidRDefault="007653F1" w:rsidP="007346FF">
      <w:pPr>
        <w:numPr>
          <w:ilvl w:val="0"/>
          <w:numId w:val="11"/>
        </w:numPr>
        <w:spacing w:after="60" w:line="240" w:lineRule="auto"/>
        <w:ind w:left="284" w:hanging="284"/>
      </w:pPr>
      <w:r w:rsidRPr="00693533">
        <w:rPr>
          <w:rFonts w:cs="Arial"/>
        </w:rPr>
        <w:t xml:space="preserve">When a dataset has multiple </w:t>
      </w:r>
      <w:r w:rsidRPr="00693533">
        <w:rPr>
          <w:rFonts w:cs="Arial"/>
          <w:b/>
        </w:rPr>
        <w:t>Data Coverage</w:t>
      </w:r>
      <w:r w:rsidRPr="00693533">
        <w:rPr>
          <w:rFonts w:cs="Arial"/>
        </w:rPr>
        <w:t xml:space="preserve"> features</w:t>
      </w:r>
      <w:r w:rsidR="00A51E5D">
        <w:rPr>
          <w:rFonts w:cs="Arial"/>
        </w:rPr>
        <w:t>:</w:t>
      </w:r>
    </w:p>
    <w:p w14:paraId="711F3E21" w14:textId="77777777" w:rsidR="00F6661C" w:rsidRPr="00891F76" w:rsidRDefault="00A51E5D" w:rsidP="007346FF">
      <w:pPr>
        <w:numPr>
          <w:ilvl w:val="1"/>
          <w:numId w:val="11"/>
        </w:numPr>
        <w:spacing w:after="60" w:line="240" w:lineRule="auto"/>
        <w:ind w:left="1134" w:hanging="283"/>
      </w:pPr>
      <w:r>
        <w:rPr>
          <w:rFonts w:cs="Arial"/>
        </w:rPr>
        <w:t>T</w:t>
      </w:r>
      <w:r w:rsidR="007653F1" w:rsidRPr="00693533">
        <w:rPr>
          <w:rFonts w:cs="Arial"/>
        </w:rPr>
        <w:t xml:space="preserve">he </w:t>
      </w:r>
      <w:r w:rsidR="007653F1" w:rsidRPr="00693533">
        <w:rPr>
          <w:rFonts w:cs="Arial"/>
          <w:b/>
        </w:rPr>
        <w:t>minimum display scale</w:t>
      </w:r>
      <w:r>
        <w:rPr>
          <w:rFonts w:cs="Arial"/>
          <w:bCs/>
        </w:rPr>
        <w:t>s</w:t>
      </w:r>
      <w:r w:rsidR="007653F1" w:rsidRPr="00693533">
        <w:rPr>
          <w:rFonts w:cs="Arial"/>
        </w:rPr>
        <w:t xml:space="preserve"> must </w:t>
      </w:r>
      <w:r>
        <w:rPr>
          <w:rFonts w:cs="Arial"/>
        </w:rPr>
        <w:t xml:space="preserve">all </w:t>
      </w:r>
      <w:r w:rsidR="007653F1" w:rsidRPr="00693533">
        <w:rPr>
          <w:rFonts w:cs="Arial"/>
        </w:rPr>
        <w:t>be the same</w:t>
      </w:r>
    </w:p>
    <w:p w14:paraId="13CEB979" w14:textId="1A223ADD" w:rsidR="00891F76" w:rsidRPr="00F6661C" w:rsidRDefault="00891F76" w:rsidP="007346FF">
      <w:pPr>
        <w:numPr>
          <w:ilvl w:val="1"/>
          <w:numId w:val="11"/>
        </w:numPr>
        <w:spacing w:after="60" w:line="240" w:lineRule="auto"/>
        <w:ind w:left="1134" w:hanging="283"/>
      </w:pPr>
      <w:r>
        <w:rPr>
          <w:rFonts w:cs="Arial"/>
        </w:rPr>
        <w:t xml:space="preserve">The </w:t>
      </w:r>
      <w:r>
        <w:rPr>
          <w:rFonts w:cs="Arial"/>
          <w:b/>
          <w:bCs/>
        </w:rPr>
        <w:t>drawing index</w:t>
      </w:r>
      <w:r>
        <w:rPr>
          <w:rFonts w:cs="Arial"/>
        </w:rPr>
        <w:t>es</w:t>
      </w:r>
      <w:r w:rsidR="00481C7A">
        <w:rPr>
          <w:rFonts w:cs="Arial"/>
        </w:rPr>
        <w:t>*</w:t>
      </w:r>
      <w:r>
        <w:rPr>
          <w:rFonts w:cs="Arial"/>
        </w:rPr>
        <w:t>, where populated, must be the same.</w:t>
      </w:r>
    </w:p>
    <w:p w14:paraId="00BF7BB5" w14:textId="38690913" w:rsidR="00A51E5D" w:rsidRPr="00A51E5D" w:rsidRDefault="00F6661C" w:rsidP="007346FF">
      <w:pPr>
        <w:numPr>
          <w:ilvl w:val="1"/>
          <w:numId w:val="11"/>
        </w:numPr>
        <w:spacing w:after="60" w:line="240" w:lineRule="auto"/>
        <w:ind w:left="1134" w:hanging="283"/>
      </w:pPr>
      <w:r>
        <w:rPr>
          <w:rFonts w:cs="Arial"/>
        </w:rPr>
        <w:t xml:space="preserve">The </w:t>
      </w:r>
      <w:r>
        <w:rPr>
          <w:rFonts w:cs="Arial"/>
          <w:b/>
        </w:rPr>
        <w:t>optimum display scale</w:t>
      </w:r>
      <w:r>
        <w:rPr>
          <w:rFonts w:cs="Arial"/>
        </w:rPr>
        <w:t>s may be different</w:t>
      </w:r>
      <w:r w:rsidR="00A51E5D">
        <w:rPr>
          <w:rFonts w:cs="Arial"/>
        </w:rPr>
        <w:t>;</w:t>
      </w:r>
      <w:r w:rsidR="007346FF">
        <w:rPr>
          <w:rFonts w:cs="Arial"/>
        </w:rPr>
        <w:t xml:space="preserve"> and</w:t>
      </w:r>
    </w:p>
    <w:p w14:paraId="3F897C57" w14:textId="430B2AF6" w:rsidR="00A51E5D" w:rsidRPr="00A51E5D" w:rsidRDefault="007653F1" w:rsidP="007346FF">
      <w:pPr>
        <w:numPr>
          <w:ilvl w:val="1"/>
          <w:numId w:val="11"/>
        </w:numPr>
        <w:spacing w:after="120" w:line="240" w:lineRule="auto"/>
        <w:ind w:left="1134" w:hanging="283"/>
      </w:pPr>
      <w:r w:rsidRPr="00693533">
        <w:rPr>
          <w:rFonts w:cs="Arial"/>
        </w:rPr>
        <w:t xml:space="preserve">The </w:t>
      </w:r>
      <w:r w:rsidRPr="00693533">
        <w:rPr>
          <w:rFonts w:cs="Arial"/>
          <w:b/>
        </w:rPr>
        <w:t>maximum display scale</w:t>
      </w:r>
      <w:r w:rsidR="00A51E5D">
        <w:rPr>
          <w:rFonts w:cs="Arial"/>
          <w:bCs/>
        </w:rPr>
        <w:t>s</w:t>
      </w:r>
      <w:r w:rsidRPr="00693533">
        <w:rPr>
          <w:rFonts w:cs="Arial"/>
        </w:rPr>
        <w:t xml:space="preserve"> </w:t>
      </w:r>
      <w:r w:rsidR="007346FF" w:rsidRPr="00693533">
        <w:rPr>
          <w:rFonts w:cs="Arial"/>
        </w:rPr>
        <w:t>may be different</w:t>
      </w:r>
      <w:r w:rsidR="007346FF">
        <w:rPr>
          <w:rFonts w:cs="Arial"/>
        </w:rPr>
        <w:t>.</w:t>
      </w:r>
    </w:p>
    <w:p w14:paraId="73AB4196" w14:textId="07C70E67" w:rsidR="00E73EDF" w:rsidRDefault="007653F1" w:rsidP="00C9557C">
      <w:pPr>
        <w:numPr>
          <w:ilvl w:val="0"/>
          <w:numId w:val="11"/>
        </w:numPr>
        <w:spacing w:after="120" w:line="240" w:lineRule="auto"/>
        <w:ind w:left="284" w:hanging="284"/>
        <w:rPr>
          <w:rFonts w:cs="Arial"/>
          <w:lang w:val="en-AU"/>
        </w:rPr>
      </w:pPr>
      <w:r w:rsidRPr="00693533">
        <w:rPr>
          <w:rFonts w:cs="Arial"/>
          <w:lang w:val="en-AU"/>
        </w:rPr>
        <w:t xml:space="preserve">When a dataset has multiple </w:t>
      </w:r>
      <w:r w:rsidRPr="00693533">
        <w:rPr>
          <w:rFonts w:cs="Arial"/>
          <w:b/>
          <w:lang w:val="en-AU"/>
        </w:rPr>
        <w:t>Data Coverage</w:t>
      </w:r>
      <w:r w:rsidRPr="00693533">
        <w:rPr>
          <w:rFonts w:cs="Arial"/>
          <w:lang w:val="en-AU"/>
        </w:rPr>
        <w:t xml:space="preserve"> features then the </w:t>
      </w:r>
      <w:r w:rsidR="00F6661C">
        <w:rPr>
          <w:rFonts w:cs="Arial"/>
          <w:b/>
          <w:lang w:val="en-AU"/>
        </w:rPr>
        <w:t>optimum</w:t>
      </w:r>
      <w:r w:rsidR="00F6661C" w:rsidRPr="00693533">
        <w:rPr>
          <w:rFonts w:cs="Arial"/>
          <w:b/>
          <w:lang w:val="en-AU"/>
        </w:rPr>
        <w:t xml:space="preserve"> </w:t>
      </w:r>
      <w:r w:rsidRPr="00693533">
        <w:rPr>
          <w:rFonts w:cs="Arial"/>
          <w:b/>
          <w:lang w:val="en-AU"/>
        </w:rPr>
        <w:t>display scale</w:t>
      </w:r>
      <w:r w:rsidRPr="00693533">
        <w:rPr>
          <w:rFonts w:cs="Arial"/>
          <w:lang w:val="en-AU"/>
        </w:rPr>
        <w:t xml:space="preserve"> of the dataset must be equal to the largest </w:t>
      </w:r>
      <w:r w:rsidR="00F6661C">
        <w:rPr>
          <w:rFonts w:cs="Arial"/>
          <w:b/>
          <w:lang w:val="en-AU"/>
        </w:rPr>
        <w:t>optimum</w:t>
      </w:r>
      <w:r w:rsidR="00F6661C" w:rsidRPr="00693533">
        <w:rPr>
          <w:rFonts w:cs="Arial"/>
          <w:b/>
          <w:lang w:val="en-AU"/>
        </w:rPr>
        <w:t xml:space="preserve"> </w:t>
      </w:r>
      <w:r w:rsidRPr="00693533">
        <w:rPr>
          <w:rFonts w:cs="Arial"/>
          <w:b/>
          <w:lang w:val="en-AU"/>
        </w:rPr>
        <w:t>display scale</w:t>
      </w:r>
      <w:r w:rsidRPr="00693533">
        <w:rPr>
          <w:rFonts w:cs="Arial"/>
          <w:lang w:val="en-AU"/>
        </w:rPr>
        <w:t xml:space="preserve"> of the </w:t>
      </w:r>
      <w:r w:rsidRPr="00693533">
        <w:rPr>
          <w:rFonts w:cs="Arial"/>
          <w:b/>
          <w:lang w:val="en-AU"/>
        </w:rPr>
        <w:t>Data Coverage</w:t>
      </w:r>
      <w:r w:rsidRPr="00693533">
        <w:rPr>
          <w:rFonts w:cs="Arial"/>
          <w:lang w:val="en-AU"/>
        </w:rPr>
        <w:t xml:space="preserve"> feature</w:t>
      </w:r>
      <w:r w:rsidR="00B515B2" w:rsidRPr="000E2880">
        <w:rPr>
          <w:rFonts w:cs="Arial"/>
          <w:lang w:val="en-AU"/>
        </w:rPr>
        <w:t>s</w:t>
      </w:r>
      <w:r w:rsidRPr="000E2880">
        <w:rPr>
          <w:rFonts w:cs="Arial"/>
          <w:lang w:val="en-AU"/>
        </w:rPr>
        <w:t>.</w:t>
      </w:r>
    </w:p>
    <w:p w14:paraId="79EBA584" w14:textId="3C70D755" w:rsidR="00481C7A" w:rsidRPr="00167C36" w:rsidRDefault="00EE38D5" w:rsidP="00D26480">
      <w:pPr>
        <w:spacing w:after="120" w:line="240" w:lineRule="auto"/>
        <w:rPr>
          <w:rFonts w:cs="Arial"/>
          <w:iCs/>
          <w:lang w:val="en-AU"/>
        </w:rPr>
      </w:pPr>
      <w:r w:rsidRPr="00EE38D5">
        <w:rPr>
          <w:rFonts w:cs="Arial"/>
          <w:lang w:val="en-AU"/>
        </w:rPr>
        <w:t>*</w:t>
      </w:r>
      <w:r>
        <w:rPr>
          <w:rFonts w:cs="Arial"/>
          <w:lang w:val="en-AU"/>
        </w:rPr>
        <w:t xml:space="preserve"> </w:t>
      </w:r>
      <w:r w:rsidR="008277CA">
        <w:rPr>
          <w:rFonts w:cs="Arial"/>
          <w:iCs/>
        </w:rPr>
        <w:t xml:space="preserve">The attribute </w:t>
      </w:r>
      <w:r w:rsidR="008277CA">
        <w:rPr>
          <w:rFonts w:cs="Arial"/>
          <w:b/>
          <w:bCs/>
          <w:iCs/>
        </w:rPr>
        <w:t>drawing index</w:t>
      </w:r>
      <w:r w:rsidR="008277CA">
        <w:rPr>
          <w:rFonts w:cs="Arial"/>
          <w:iCs/>
        </w:rPr>
        <w:t xml:space="preserve"> is r</w:t>
      </w:r>
      <w:r w:rsidR="008277CA" w:rsidRPr="00B63849">
        <w:rPr>
          <w:rFonts w:cs="Arial"/>
          <w:iCs/>
        </w:rPr>
        <w:t xml:space="preserve">equired where </w:t>
      </w:r>
      <w:r w:rsidR="008277CA">
        <w:rPr>
          <w:rFonts w:cs="Arial"/>
          <w:iCs/>
        </w:rPr>
        <w:t xml:space="preserve">the datasets intended to form a seamless presentation </w:t>
      </w:r>
      <w:r w:rsidR="00167C36">
        <w:rPr>
          <w:rFonts w:cs="Arial"/>
          <w:iCs/>
        </w:rPr>
        <w:t xml:space="preserve">in ECDIS </w:t>
      </w:r>
      <w:r w:rsidR="008277CA">
        <w:rPr>
          <w:rFonts w:cs="Arial"/>
          <w:iCs/>
        </w:rPr>
        <w:t xml:space="preserve">do not share a common minimum display scale. </w:t>
      </w:r>
      <w:r w:rsidR="00167C36">
        <w:rPr>
          <w:rFonts w:cs="Arial"/>
          <w:iCs/>
        </w:rPr>
        <w:t xml:space="preserve">The attribute </w:t>
      </w:r>
      <w:r w:rsidR="00167C36">
        <w:rPr>
          <w:rFonts w:cs="Arial"/>
          <w:b/>
          <w:bCs/>
          <w:iCs/>
        </w:rPr>
        <w:t>drawing index</w:t>
      </w:r>
      <w:r w:rsidR="00167C36">
        <w:rPr>
          <w:rFonts w:cs="Arial"/>
          <w:iCs/>
        </w:rPr>
        <w:t xml:space="preserve"> is a</w:t>
      </w:r>
      <w:r w:rsidR="008277CA">
        <w:rPr>
          <w:rFonts w:cs="Arial"/>
          <w:iCs/>
        </w:rPr>
        <w:t>lso required if the dataset may need to form a seamless presentation with one or more S-57 datasets, in which case the value should correspond to the usage band of the adjoining or overlapping S-57 dataset(s).</w:t>
      </w:r>
      <w:r w:rsidR="00167C36">
        <w:rPr>
          <w:rFonts w:cs="Arial"/>
          <w:iCs/>
        </w:rPr>
        <w:t xml:space="preserve"> See S-101 Annex A – </w:t>
      </w:r>
      <w:r w:rsidR="00167C36">
        <w:rPr>
          <w:rFonts w:cs="Arial"/>
          <w:i/>
        </w:rPr>
        <w:t>Data Classification and Encoding Guide</w:t>
      </w:r>
      <w:r w:rsidR="00167C36">
        <w:rPr>
          <w:rFonts w:cs="Arial"/>
          <w:iCs/>
        </w:rPr>
        <w:t xml:space="preserve">, clauses </w:t>
      </w:r>
      <w:r w:rsidR="00181EE1">
        <w:rPr>
          <w:rFonts w:cs="Arial"/>
          <w:iCs/>
        </w:rPr>
        <w:t xml:space="preserve">3.5 and </w:t>
      </w:r>
      <w:r w:rsidR="00EE55B2">
        <w:rPr>
          <w:rFonts w:cs="Arial"/>
          <w:iCs/>
        </w:rPr>
        <w:t>28.3.</w:t>
      </w:r>
    </w:p>
    <w:p w14:paraId="61FCEC01" w14:textId="7A803DFC" w:rsidR="00E73EDF" w:rsidRPr="00693533" w:rsidRDefault="005F5B09" w:rsidP="00C128E3">
      <w:pPr>
        <w:spacing w:line="240" w:lineRule="auto"/>
        <w:jc w:val="center"/>
      </w:pPr>
      <w:r w:rsidRPr="004E48C6">
        <w:rPr>
          <w:noProof/>
          <w:lang w:val="fr-FR" w:eastAsia="fr-FR"/>
        </w:rPr>
        <w:lastRenderedPageBreak/>
        <w:drawing>
          <wp:inline distT="0" distB="0" distL="0" distR="0" wp14:anchorId="2C9DB9A7" wp14:editId="7C585F62">
            <wp:extent cx="5301548" cy="3514528"/>
            <wp:effectExtent l="0" t="0" r="0" b="0"/>
            <wp:docPr id="2" name="Picture 2" descr="D:\My Documents\Technical Standards Latest Draft\S-101 Main Document Edition 1.2.0\Issues Raised by Stakeholders\20231108_3 Figure_4_6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Technical Standards Latest Draft\S-101 Main Document Edition 1.2.0\Issues Raised by Stakeholders\20231108_3 Figure_4_6_new.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2811" t="29257" r="452" b="25388"/>
                    <a:stretch/>
                  </pic:blipFill>
                  <pic:spPr bwMode="auto">
                    <a:xfrm>
                      <a:off x="0" y="0"/>
                      <a:ext cx="5343179" cy="3542126"/>
                    </a:xfrm>
                    <a:prstGeom prst="rect">
                      <a:avLst/>
                    </a:prstGeom>
                    <a:noFill/>
                    <a:ln>
                      <a:noFill/>
                    </a:ln>
                    <a:extLst>
                      <a:ext uri="{53640926-AAD7-44D8-BBD7-CCE9431645EC}">
                        <a14:shadowObscured xmlns:a14="http://schemas.microsoft.com/office/drawing/2010/main"/>
                      </a:ext>
                    </a:extLst>
                  </pic:spPr>
                </pic:pic>
              </a:graphicData>
            </a:graphic>
          </wp:inline>
        </w:drawing>
      </w:r>
    </w:p>
    <w:p w14:paraId="1586A8B5" w14:textId="36FFB843" w:rsidR="00E73EDF" w:rsidRPr="00086CD9" w:rsidRDefault="007653F1" w:rsidP="00EA0A58">
      <w:pPr>
        <w:pStyle w:val="Caption"/>
        <w:spacing w:line="240" w:lineRule="auto"/>
        <w:jc w:val="center"/>
        <w:rPr>
          <w:sz w:val="18"/>
          <w:szCs w:val="18"/>
        </w:rPr>
      </w:pPr>
      <w:r w:rsidRPr="00086CD9">
        <w:rPr>
          <w:sz w:val="18"/>
          <w:szCs w:val="18"/>
        </w:rPr>
        <w:t xml:space="preserve">Figure </w:t>
      </w:r>
      <w:r w:rsidR="00EA0A58" w:rsidRPr="00086CD9">
        <w:rPr>
          <w:sz w:val="18"/>
          <w:szCs w:val="18"/>
        </w:rPr>
        <w:t>4-</w:t>
      </w:r>
      <w:r w:rsidR="006D1545">
        <w:rPr>
          <w:sz w:val="18"/>
          <w:szCs w:val="18"/>
        </w:rPr>
        <w:t>6</w:t>
      </w:r>
      <w:r w:rsidR="00376255" w:rsidRPr="00086CD9">
        <w:rPr>
          <w:sz w:val="18"/>
          <w:szCs w:val="18"/>
        </w:rPr>
        <w:t xml:space="preserve"> </w:t>
      </w:r>
      <w:r w:rsidR="00EA0A58" w:rsidRPr="00086CD9">
        <w:rPr>
          <w:sz w:val="18"/>
          <w:szCs w:val="18"/>
        </w:rPr>
        <w:t>–</w:t>
      </w:r>
      <w:r w:rsidRPr="00086CD9">
        <w:rPr>
          <w:sz w:val="18"/>
          <w:szCs w:val="18"/>
        </w:rPr>
        <w:t xml:space="preserve"> Data</w:t>
      </w:r>
      <w:r w:rsidR="00376255" w:rsidRPr="00086CD9">
        <w:rPr>
          <w:sz w:val="18"/>
          <w:szCs w:val="18"/>
        </w:rPr>
        <w:t>set with multiple Data Coverage features</w:t>
      </w:r>
    </w:p>
    <w:p w14:paraId="0EA369F0" w14:textId="77777777" w:rsidR="00E73EDF" w:rsidRPr="004507E0" w:rsidRDefault="007653F1" w:rsidP="00C81B2F">
      <w:pPr>
        <w:pStyle w:val="Heading3"/>
        <w:tabs>
          <w:tab w:val="clear" w:pos="660"/>
          <w:tab w:val="clear" w:pos="880"/>
          <w:tab w:val="left" w:pos="851"/>
        </w:tabs>
        <w:spacing w:before="120" w:after="120" w:line="240" w:lineRule="auto"/>
        <w:ind w:left="851" w:hanging="851"/>
        <w:rPr>
          <w:lang w:eastAsia="en-US"/>
        </w:rPr>
      </w:pPr>
      <w:bookmarkStart w:id="214" w:name="_Toc515440336"/>
      <w:bookmarkStart w:id="215" w:name="_Toc517858847"/>
      <w:bookmarkStart w:id="216" w:name="_Toc519859087"/>
      <w:bookmarkStart w:id="217" w:name="_Toc521495131"/>
      <w:bookmarkStart w:id="218" w:name="_Toc527117744"/>
      <w:bookmarkStart w:id="219" w:name="_Toc527620271"/>
      <w:bookmarkStart w:id="220" w:name="_Toc529974513"/>
      <w:bookmarkStart w:id="221" w:name="_Toc439685270"/>
      <w:bookmarkStart w:id="222" w:name="_Toc175558594"/>
      <w:bookmarkEnd w:id="214"/>
      <w:bookmarkEnd w:id="215"/>
      <w:bookmarkEnd w:id="216"/>
      <w:bookmarkEnd w:id="217"/>
      <w:bookmarkEnd w:id="218"/>
      <w:bookmarkEnd w:id="219"/>
      <w:bookmarkEnd w:id="220"/>
      <w:r w:rsidRPr="004507E0">
        <w:rPr>
          <w:lang w:eastAsia="en-US"/>
        </w:rPr>
        <w:t>Dataset size</w:t>
      </w:r>
      <w:bookmarkEnd w:id="221"/>
      <w:bookmarkEnd w:id="222"/>
    </w:p>
    <w:p w14:paraId="2E23E82B" w14:textId="7002966B" w:rsidR="00E73EDF" w:rsidRPr="00693533" w:rsidRDefault="007653F1" w:rsidP="00C81B2F">
      <w:pPr>
        <w:pStyle w:val="Heading4"/>
        <w:numPr>
          <w:ilvl w:val="0"/>
          <w:numId w:val="0"/>
        </w:numPr>
        <w:spacing w:before="0" w:after="120" w:line="240" w:lineRule="auto"/>
        <w:jc w:val="both"/>
        <w:rPr>
          <w:b w:val="0"/>
          <w:lang w:eastAsia="en-US"/>
        </w:rPr>
      </w:pPr>
      <w:r w:rsidRPr="00693533">
        <w:rPr>
          <w:b w:val="0"/>
          <w:lang w:eastAsia="en-US"/>
        </w:rPr>
        <w:t>Datasets must not exceed 10</w:t>
      </w:r>
      <w:r w:rsidR="00C81B2F">
        <w:rPr>
          <w:b w:val="0"/>
          <w:lang w:eastAsia="en-US"/>
        </w:rPr>
        <w:t xml:space="preserve"> </w:t>
      </w:r>
      <w:r w:rsidRPr="00693533">
        <w:rPr>
          <w:b w:val="0"/>
          <w:lang w:eastAsia="en-US"/>
        </w:rPr>
        <w:t>MB.</w:t>
      </w:r>
    </w:p>
    <w:p w14:paraId="328E7424" w14:textId="2AE5A921" w:rsidR="00E73EDF" w:rsidRDefault="00D812E4" w:rsidP="00C81B2F">
      <w:pPr>
        <w:spacing w:after="120" w:line="240" w:lineRule="auto"/>
      </w:pPr>
      <w:r w:rsidRPr="00693533">
        <w:t xml:space="preserve">Update </w:t>
      </w:r>
      <w:r w:rsidRPr="004507E0">
        <w:t xml:space="preserve">datasets </w:t>
      </w:r>
      <w:r w:rsidR="007653F1" w:rsidRPr="004507E0">
        <w:t>should not normally be larger than 50</w:t>
      </w:r>
      <w:r w:rsidR="00C81B2F">
        <w:t xml:space="preserve"> </w:t>
      </w:r>
      <w:r w:rsidR="007653F1" w:rsidRPr="004507E0">
        <w:t>kb and must not be larger than 200</w:t>
      </w:r>
      <w:r w:rsidR="00C81B2F">
        <w:t xml:space="preserve"> </w:t>
      </w:r>
      <w:r w:rsidR="007653F1" w:rsidRPr="004507E0">
        <w:t>kb.</w:t>
      </w:r>
    </w:p>
    <w:p w14:paraId="479620DE" w14:textId="77777777" w:rsidR="00614FE6" w:rsidRPr="004507E0" w:rsidRDefault="00614FE6" w:rsidP="00C81B2F">
      <w:pPr>
        <w:spacing w:after="120" w:line="240" w:lineRule="auto"/>
      </w:pPr>
    </w:p>
    <w:p w14:paraId="0EB58C3A" w14:textId="7DE85EDB" w:rsidR="00E73EDF" w:rsidRPr="00693533" w:rsidRDefault="007653F1" w:rsidP="00C81B2F">
      <w:pPr>
        <w:pStyle w:val="Heading2"/>
        <w:tabs>
          <w:tab w:val="clear" w:pos="540"/>
        </w:tabs>
        <w:spacing w:before="120" w:after="200" w:line="240" w:lineRule="auto"/>
        <w:ind w:left="709" w:hanging="709"/>
      </w:pPr>
      <w:bookmarkStart w:id="223" w:name="_Toc510784284"/>
      <w:bookmarkStart w:id="224" w:name="_Toc510785433"/>
      <w:bookmarkStart w:id="225" w:name="_Toc439685271"/>
      <w:bookmarkStart w:id="226" w:name="_Toc175558595"/>
      <w:bookmarkEnd w:id="223"/>
      <w:bookmarkEnd w:id="224"/>
      <w:r w:rsidRPr="00693533">
        <w:t xml:space="preserve">Display </w:t>
      </w:r>
      <w:r w:rsidR="00C81B2F">
        <w:t>s</w:t>
      </w:r>
      <w:r w:rsidRPr="00693533">
        <w:t xml:space="preserve">cale </w:t>
      </w:r>
      <w:r w:rsidR="00C81B2F">
        <w:t>r</w:t>
      </w:r>
      <w:r w:rsidRPr="00693533">
        <w:t>ange</w:t>
      </w:r>
      <w:bookmarkEnd w:id="225"/>
      <w:bookmarkEnd w:id="226"/>
    </w:p>
    <w:p w14:paraId="65D15825" w14:textId="24D6F212" w:rsidR="00E73EDF" w:rsidRDefault="007653F1" w:rsidP="00067165">
      <w:pPr>
        <w:spacing w:after="120" w:line="240" w:lineRule="auto"/>
        <w:ind w:right="16"/>
        <w:rPr>
          <w:rFonts w:cs="Arial"/>
        </w:rPr>
      </w:pPr>
      <w:r w:rsidRPr="00693533">
        <w:rPr>
          <w:rFonts w:cs="Arial"/>
        </w:rPr>
        <w:t xml:space="preserve">A scale range of a dataset is used to indicate a range of scales between which a producer considers the data is intended for use. (See clause 4.7 for how datasets are to be loaded and unloaded within a navigation system.) The smallest scale is defined by the </w:t>
      </w:r>
      <w:r w:rsidRPr="00693533">
        <w:rPr>
          <w:rFonts w:cs="Arial"/>
          <w:b/>
        </w:rPr>
        <w:t>minimum display scale</w:t>
      </w:r>
      <w:r w:rsidRPr="00693533">
        <w:rPr>
          <w:rFonts w:cs="Arial"/>
        </w:rPr>
        <w:t xml:space="preserve"> and the largest scale by the </w:t>
      </w:r>
      <w:r w:rsidR="00F6661C">
        <w:rPr>
          <w:rFonts w:cs="Arial"/>
          <w:b/>
        </w:rPr>
        <w:t xml:space="preserve">optimum </w:t>
      </w:r>
      <w:r w:rsidRPr="00693533">
        <w:rPr>
          <w:rFonts w:cs="Arial"/>
          <w:b/>
        </w:rPr>
        <w:t>display scale</w:t>
      </w:r>
      <w:r w:rsidRPr="00693533">
        <w:rPr>
          <w:rFonts w:cs="Arial"/>
        </w:rPr>
        <w:t xml:space="preserve">. </w:t>
      </w:r>
      <w:r w:rsidR="00F6661C">
        <w:rPr>
          <w:rFonts w:cs="Arial"/>
        </w:rPr>
        <w:t xml:space="preserve">The </w:t>
      </w:r>
      <w:r w:rsidR="003349C5">
        <w:rPr>
          <w:rFonts w:cs="Arial"/>
          <w:b/>
        </w:rPr>
        <w:t>maximum display scale</w:t>
      </w:r>
      <w:r w:rsidR="003349C5">
        <w:rPr>
          <w:rFonts w:cs="Arial"/>
        </w:rPr>
        <w:t xml:space="preserve"> indicates the scale that the Data Producer considers </w:t>
      </w:r>
      <w:r w:rsidR="00AF19C3">
        <w:rPr>
          <w:rFonts w:cs="Arial"/>
        </w:rPr>
        <w:t xml:space="preserve">that </w:t>
      </w:r>
      <w:r w:rsidR="003349C5">
        <w:rPr>
          <w:rFonts w:cs="Arial"/>
        </w:rPr>
        <w:t xml:space="preserve">the “grossly </w:t>
      </w:r>
      <w:proofErr w:type="spellStart"/>
      <w:r w:rsidR="003349C5">
        <w:rPr>
          <w:rFonts w:cs="Arial"/>
        </w:rPr>
        <w:t>overscaled</w:t>
      </w:r>
      <w:proofErr w:type="spellEnd"/>
      <w:r w:rsidR="003349C5">
        <w:rPr>
          <w:rFonts w:cs="Arial"/>
        </w:rPr>
        <w:t>” warning should be triggered.</w:t>
      </w:r>
      <w:r w:rsidR="00F6661C">
        <w:rPr>
          <w:rFonts w:cs="Arial"/>
        </w:rPr>
        <w:t xml:space="preserve"> </w:t>
      </w:r>
      <w:r w:rsidRPr="00693533">
        <w:rPr>
          <w:rFonts w:cs="Arial"/>
        </w:rPr>
        <w:t>These scales must be set at one of the scales specified in clause 3 (spatial resolutions).</w:t>
      </w:r>
    </w:p>
    <w:p w14:paraId="2601C149" w14:textId="6E85ECE7" w:rsidR="00C240A3" w:rsidRPr="00693533" w:rsidRDefault="00C240A3" w:rsidP="00067165">
      <w:pPr>
        <w:spacing w:after="120" w:line="240" w:lineRule="auto"/>
        <w:ind w:right="16"/>
        <w:rPr>
          <w:rFonts w:cs="Arial"/>
        </w:rPr>
      </w:pPr>
      <w:r>
        <w:rPr>
          <w:rFonts w:cs="Arial"/>
        </w:rPr>
        <w:t>There must not be overlapping scale ranges</w:t>
      </w:r>
      <w:r w:rsidR="009278A7">
        <w:rPr>
          <w:rFonts w:cs="Arial"/>
        </w:rPr>
        <w:t xml:space="preserve"> (that is, overlaps between values of </w:t>
      </w:r>
      <w:r w:rsidR="009278A7">
        <w:rPr>
          <w:rFonts w:cs="Arial"/>
          <w:b/>
        </w:rPr>
        <w:t>optimum display scale</w:t>
      </w:r>
      <w:r w:rsidR="009278A7">
        <w:rPr>
          <w:rFonts w:cs="Arial"/>
        </w:rPr>
        <w:t xml:space="preserve"> and </w:t>
      </w:r>
      <w:r w:rsidR="009278A7">
        <w:rPr>
          <w:rFonts w:cs="Arial"/>
          <w:b/>
        </w:rPr>
        <w:t>minimum display scale</w:t>
      </w:r>
      <w:r w:rsidR="009278A7">
        <w:rPr>
          <w:rFonts w:cs="Arial"/>
        </w:rPr>
        <w:t>)</w:t>
      </w:r>
      <w:r>
        <w:rPr>
          <w:rFonts w:cs="Arial"/>
        </w:rPr>
        <w:t xml:space="preserve"> between datasets covering the same geographical area.</w:t>
      </w:r>
    </w:p>
    <w:p w14:paraId="2EE1DB1F" w14:textId="7411822E" w:rsidR="00C2007C" w:rsidRDefault="007653F1" w:rsidP="00C81B2F">
      <w:pPr>
        <w:spacing w:after="120" w:line="240" w:lineRule="auto"/>
        <w:rPr>
          <w:rFonts w:cs="Arial"/>
        </w:rPr>
      </w:pPr>
      <w:r w:rsidRPr="00693533">
        <w:rPr>
          <w:rFonts w:cs="Arial"/>
        </w:rPr>
        <w:t xml:space="preserve">When the </w:t>
      </w:r>
      <w:r w:rsidR="00376255">
        <w:rPr>
          <w:rFonts w:cs="Arial"/>
        </w:rPr>
        <w:t>mariner’</w:t>
      </w:r>
      <w:r w:rsidR="00376255" w:rsidRPr="00693533">
        <w:rPr>
          <w:rFonts w:cs="Arial"/>
        </w:rPr>
        <w:t>s</w:t>
      </w:r>
      <w:r w:rsidR="00376255">
        <w:rPr>
          <w:rFonts w:cs="Arial"/>
        </w:rPr>
        <w:t xml:space="preserve"> selected</w:t>
      </w:r>
      <w:r w:rsidR="00376255" w:rsidRPr="00693533">
        <w:rPr>
          <w:rFonts w:cs="Arial"/>
        </w:rPr>
        <w:t xml:space="preserve"> </w:t>
      </w:r>
      <w:r w:rsidRPr="00693533">
        <w:rPr>
          <w:rFonts w:cs="Arial"/>
        </w:rPr>
        <w:t>viewing scale</w:t>
      </w:r>
      <w:r w:rsidR="00376255">
        <w:rPr>
          <w:rFonts w:cs="Arial"/>
        </w:rPr>
        <w:t xml:space="preserve"> (MSVS)</w:t>
      </w:r>
      <w:r w:rsidRPr="00693533">
        <w:rPr>
          <w:rFonts w:cs="Arial"/>
        </w:rPr>
        <w:t xml:space="preserve"> is smaller than the value indicated by </w:t>
      </w:r>
      <w:r w:rsidRPr="00693533">
        <w:rPr>
          <w:rFonts w:cs="Arial"/>
          <w:b/>
        </w:rPr>
        <w:t>minimum display scale</w:t>
      </w:r>
      <w:r w:rsidRPr="00693533">
        <w:rPr>
          <w:rFonts w:cs="Arial"/>
        </w:rPr>
        <w:t xml:space="preserve">, features within the </w:t>
      </w:r>
      <w:r w:rsidRPr="00693533">
        <w:rPr>
          <w:rFonts w:cs="Arial"/>
          <w:b/>
        </w:rPr>
        <w:t>Data Coverage</w:t>
      </w:r>
      <w:r w:rsidRPr="00693533">
        <w:rPr>
          <w:rFonts w:cs="Arial"/>
        </w:rPr>
        <w:t xml:space="preserve"> feature are not displayed, except where the </w:t>
      </w:r>
      <w:r w:rsidR="00D62149">
        <w:rPr>
          <w:rFonts w:cs="Arial"/>
        </w:rPr>
        <w:t>System Database</w:t>
      </w:r>
      <w:r w:rsidR="00D62149" w:rsidRPr="00693533">
        <w:rPr>
          <w:rFonts w:cs="Arial"/>
        </w:rPr>
        <w:t xml:space="preserve"> </w:t>
      </w:r>
      <w:r w:rsidRPr="00693533">
        <w:rPr>
          <w:rFonts w:cs="Arial"/>
        </w:rPr>
        <w:t xml:space="preserve">does not contain a dataset covering the area at a smaller scale, in which case the dataset will be </w:t>
      </w:r>
      <w:r w:rsidR="00C240A3">
        <w:rPr>
          <w:rFonts w:cs="Arial"/>
        </w:rPr>
        <w:t xml:space="preserve">continuously </w:t>
      </w:r>
      <w:r w:rsidRPr="00693533">
        <w:rPr>
          <w:rFonts w:cs="Arial"/>
        </w:rPr>
        <w:t>di</w:t>
      </w:r>
      <w:r w:rsidR="00C81B2F">
        <w:rPr>
          <w:rFonts w:cs="Arial"/>
        </w:rPr>
        <w:t xml:space="preserve">splayed. </w:t>
      </w:r>
    </w:p>
    <w:p w14:paraId="2B2F83CC" w14:textId="0241330E" w:rsidR="00E73EDF" w:rsidRDefault="004C22F2" w:rsidP="00C81B2F">
      <w:pPr>
        <w:spacing w:after="120" w:line="240" w:lineRule="auto"/>
        <w:rPr>
          <w:rFonts w:cs="Arial"/>
        </w:rPr>
      </w:pPr>
      <w:r w:rsidRPr="004507E0">
        <w:rPr>
          <w:rFonts w:cs="Arial"/>
        </w:rPr>
        <w:t>W</w:t>
      </w:r>
      <w:r w:rsidR="00B364F9" w:rsidRPr="004507E0">
        <w:rPr>
          <w:rFonts w:cs="Arial"/>
        </w:rPr>
        <w:t xml:space="preserve">hen </w:t>
      </w:r>
      <w:r w:rsidR="007653F1" w:rsidRPr="004507E0">
        <w:rPr>
          <w:rFonts w:cs="Arial"/>
        </w:rPr>
        <w:t xml:space="preserve">the </w:t>
      </w:r>
      <w:r w:rsidR="00376255">
        <w:rPr>
          <w:rFonts w:cs="Arial"/>
        </w:rPr>
        <w:t>MSVS</w:t>
      </w:r>
      <w:r w:rsidR="007653F1" w:rsidRPr="004507E0">
        <w:rPr>
          <w:rFonts w:cs="Arial"/>
        </w:rPr>
        <w:t xml:space="preserve"> is larger than the value indicated by </w:t>
      </w:r>
      <w:r w:rsidR="003349C5">
        <w:rPr>
          <w:rFonts w:cs="Arial"/>
          <w:b/>
        </w:rPr>
        <w:t>optimum</w:t>
      </w:r>
      <w:r w:rsidR="003349C5" w:rsidRPr="004507E0">
        <w:rPr>
          <w:rFonts w:cs="Arial"/>
          <w:b/>
        </w:rPr>
        <w:t xml:space="preserve"> </w:t>
      </w:r>
      <w:r w:rsidR="007653F1" w:rsidRPr="004507E0">
        <w:rPr>
          <w:rFonts w:cs="Arial"/>
          <w:b/>
        </w:rPr>
        <w:t>display scale</w:t>
      </w:r>
      <w:r w:rsidR="007653F1" w:rsidRPr="004507E0">
        <w:rPr>
          <w:rFonts w:cs="Arial"/>
        </w:rPr>
        <w:t xml:space="preserve">, </w:t>
      </w:r>
      <w:r w:rsidR="00B364F9" w:rsidRPr="004507E0">
        <w:rPr>
          <w:rFonts w:cs="Arial"/>
        </w:rPr>
        <w:t xml:space="preserve">the </w:t>
      </w:r>
      <w:r w:rsidR="007653F1" w:rsidRPr="004507E0">
        <w:rPr>
          <w:rFonts w:cs="Arial"/>
        </w:rPr>
        <w:t xml:space="preserve">overscale </w:t>
      </w:r>
      <w:r w:rsidR="00B364F9" w:rsidRPr="004507E0">
        <w:rPr>
          <w:rFonts w:cs="Arial"/>
        </w:rPr>
        <w:t>indication</w:t>
      </w:r>
      <w:r w:rsidR="00C450A7" w:rsidRPr="004507E0">
        <w:rPr>
          <w:rFonts w:cs="Arial"/>
        </w:rPr>
        <w:t>, in the form of a</w:t>
      </w:r>
      <w:r w:rsidR="007E7BB8" w:rsidRPr="004507E0">
        <w:rPr>
          <w:rFonts w:cs="Arial"/>
        </w:rPr>
        <w:t xml:space="preserve">n overscale factor </w:t>
      </w:r>
      <w:r w:rsidR="00C450A7" w:rsidRPr="004507E0">
        <w:rPr>
          <w:rFonts w:cs="Arial"/>
        </w:rPr>
        <w:t>covering the area that is overscale,</w:t>
      </w:r>
      <w:r w:rsidR="00B364F9" w:rsidRPr="004507E0">
        <w:rPr>
          <w:rFonts w:cs="Arial"/>
        </w:rPr>
        <w:t xml:space="preserve"> </w:t>
      </w:r>
      <w:r w:rsidR="007E7BB8" w:rsidRPr="004507E0">
        <w:rPr>
          <w:rFonts w:cs="Arial"/>
        </w:rPr>
        <w:t>must be</w:t>
      </w:r>
      <w:r w:rsidR="00B364F9" w:rsidRPr="004507E0">
        <w:rPr>
          <w:rFonts w:cs="Arial"/>
        </w:rPr>
        <w:t xml:space="preserve"> shown</w:t>
      </w:r>
      <w:r w:rsidR="00C81B2F">
        <w:rPr>
          <w:rFonts w:cs="Arial"/>
        </w:rPr>
        <w:t xml:space="preserve">. </w:t>
      </w:r>
      <w:r w:rsidR="007E7BB8" w:rsidRPr="004507E0">
        <w:rPr>
          <w:rFonts w:cs="Arial"/>
        </w:rPr>
        <w:t xml:space="preserve">When </w:t>
      </w:r>
      <w:r w:rsidR="00376255">
        <w:rPr>
          <w:rFonts w:cs="Arial"/>
        </w:rPr>
        <w:t xml:space="preserve">at </w:t>
      </w:r>
      <w:r w:rsidR="007E7BB8" w:rsidRPr="004507E0">
        <w:rPr>
          <w:rFonts w:cs="Arial"/>
        </w:rPr>
        <w:t xml:space="preserve">own ship’s position a dataset with a larger </w:t>
      </w:r>
      <w:r w:rsidR="00F440F3">
        <w:rPr>
          <w:rFonts w:cs="Arial"/>
          <w:b/>
        </w:rPr>
        <w:t>optimum</w:t>
      </w:r>
      <w:r w:rsidR="00F440F3" w:rsidRPr="004507E0">
        <w:rPr>
          <w:rFonts w:cs="Arial"/>
          <w:b/>
        </w:rPr>
        <w:t xml:space="preserve"> </w:t>
      </w:r>
      <w:r w:rsidR="007E7BB8" w:rsidRPr="004507E0">
        <w:rPr>
          <w:rFonts w:cs="Arial"/>
          <w:b/>
        </w:rPr>
        <w:t>display scale</w:t>
      </w:r>
      <w:r w:rsidR="007E7BB8" w:rsidRPr="00693533">
        <w:rPr>
          <w:rFonts w:cs="Arial"/>
        </w:rPr>
        <w:t xml:space="preserve"> than the MSVS</w:t>
      </w:r>
      <w:r w:rsidR="00376255">
        <w:rPr>
          <w:rFonts w:cs="Arial"/>
        </w:rPr>
        <w:t xml:space="preserve"> is available,</w:t>
      </w:r>
      <w:r w:rsidR="007E7BB8" w:rsidRPr="00693533">
        <w:rPr>
          <w:rFonts w:cs="Arial"/>
        </w:rPr>
        <w:t xml:space="preserve"> an indication is required and </w:t>
      </w:r>
      <w:r w:rsidR="00376255">
        <w:rPr>
          <w:rFonts w:cs="Arial"/>
        </w:rPr>
        <w:t>must</w:t>
      </w:r>
      <w:r w:rsidR="00376255" w:rsidRPr="00693533">
        <w:rPr>
          <w:rFonts w:cs="Arial"/>
        </w:rPr>
        <w:t xml:space="preserve"> </w:t>
      </w:r>
      <w:r w:rsidR="007E7BB8" w:rsidRPr="00693533">
        <w:rPr>
          <w:rFonts w:cs="Arial"/>
        </w:rPr>
        <w:t>be shown on the same screen as the chart display.</w:t>
      </w:r>
    </w:p>
    <w:p w14:paraId="4411552E" w14:textId="3B4F87C8" w:rsidR="00F440F3" w:rsidRDefault="00F440F3" w:rsidP="00C81B2F">
      <w:pPr>
        <w:spacing w:after="120" w:line="240" w:lineRule="auto"/>
        <w:rPr>
          <w:rFonts w:cs="Arial"/>
        </w:rPr>
      </w:pPr>
      <w:r w:rsidRPr="004507E0">
        <w:rPr>
          <w:rFonts w:cs="Arial"/>
        </w:rPr>
        <w:t xml:space="preserve">When the </w:t>
      </w:r>
      <w:r>
        <w:rPr>
          <w:rFonts w:cs="Arial"/>
        </w:rPr>
        <w:t>MSVS</w:t>
      </w:r>
      <w:r w:rsidRPr="004507E0">
        <w:rPr>
          <w:rFonts w:cs="Arial"/>
        </w:rPr>
        <w:t xml:space="preserve"> is larger than the value indicated by </w:t>
      </w:r>
      <w:r>
        <w:rPr>
          <w:rFonts w:cs="Arial"/>
          <w:b/>
        </w:rPr>
        <w:t>maximum</w:t>
      </w:r>
      <w:r w:rsidRPr="004507E0">
        <w:rPr>
          <w:rFonts w:cs="Arial"/>
          <w:b/>
        </w:rPr>
        <w:t xml:space="preserve"> display scale</w:t>
      </w:r>
      <w:r w:rsidRPr="004507E0">
        <w:rPr>
          <w:rFonts w:cs="Arial"/>
        </w:rPr>
        <w:t>, the overscale indication, in the form of an overscale factor and</w:t>
      </w:r>
      <w:r>
        <w:rPr>
          <w:rFonts w:cs="Arial"/>
        </w:rPr>
        <w:t>, additionally, a</w:t>
      </w:r>
      <w:r w:rsidRPr="004507E0">
        <w:rPr>
          <w:rFonts w:cs="Arial"/>
        </w:rPr>
        <w:t xml:space="preserve"> pattern covering the area that is overscale, must be shown</w:t>
      </w:r>
      <w:r>
        <w:rPr>
          <w:rFonts w:cs="Arial"/>
        </w:rPr>
        <w:t xml:space="preserve"> to indicate that the data is “grossly </w:t>
      </w:r>
      <w:proofErr w:type="spellStart"/>
      <w:r>
        <w:rPr>
          <w:rFonts w:cs="Arial"/>
        </w:rPr>
        <w:t>overscaled</w:t>
      </w:r>
      <w:proofErr w:type="spellEnd"/>
      <w:r>
        <w:rPr>
          <w:rFonts w:cs="Arial"/>
        </w:rPr>
        <w:t>”.</w:t>
      </w:r>
    </w:p>
    <w:p w14:paraId="33434FE0" w14:textId="1A505FDA" w:rsidR="00C2007C" w:rsidRDefault="00C2007C" w:rsidP="00C81B2F">
      <w:pPr>
        <w:spacing w:after="120" w:line="240" w:lineRule="auto"/>
        <w:rPr>
          <w:rFonts w:cs="Arial"/>
        </w:rPr>
      </w:pPr>
      <w:r>
        <w:rPr>
          <w:rFonts w:cs="Arial"/>
        </w:rPr>
        <w:t>Within ENC schemes</w:t>
      </w:r>
      <w:r w:rsidR="00565423">
        <w:rPr>
          <w:rFonts w:cs="Arial"/>
        </w:rPr>
        <w:t xml:space="preserve"> it is preferable that the scale ranges for different datasets covering the same geographical area to be continuous (see clause 4.5.3). However, where the scale ranges are</w:t>
      </w:r>
      <w:r>
        <w:rPr>
          <w:rFonts w:cs="Arial"/>
        </w:rPr>
        <w:t xml:space="preserve"> non-continuous, the ECDIS will display the large</w:t>
      </w:r>
      <w:r w:rsidR="00565423">
        <w:rPr>
          <w:rFonts w:cs="Arial"/>
        </w:rPr>
        <w:t>r</w:t>
      </w:r>
      <w:r>
        <w:rPr>
          <w:rFonts w:cs="Arial"/>
        </w:rPr>
        <w:t xml:space="preserve"> scale dataset until the MSVS </w:t>
      </w:r>
      <w:r w:rsidR="00565423">
        <w:rPr>
          <w:rFonts w:cs="Arial"/>
        </w:rPr>
        <w:t xml:space="preserve">is </w:t>
      </w:r>
      <w:r>
        <w:rPr>
          <w:rFonts w:cs="Arial"/>
        </w:rPr>
        <w:t>equal</w:t>
      </w:r>
      <w:r w:rsidR="00565423">
        <w:rPr>
          <w:rFonts w:cs="Arial"/>
        </w:rPr>
        <w:t xml:space="preserve"> to or at smaller scale than</w:t>
      </w:r>
      <w:r>
        <w:rPr>
          <w:rFonts w:cs="Arial"/>
        </w:rPr>
        <w:t xml:space="preserve"> the</w:t>
      </w:r>
      <w:r w:rsidR="00565423">
        <w:rPr>
          <w:rFonts w:cs="Arial"/>
        </w:rPr>
        <w:t xml:space="preserve"> </w:t>
      </w:r>
      <w:r w:rsidR="00F440F3">
        <w:rPr>
          <w:rFonts w:cs="Arial"/>
          <w:b/>
        </w:rPr>
        <w:t>opt</w:t>
      </w:r>
      <w:r w:rsidR="00F440F3" w:rsidRPr="004507E0">
        <w:rPr>
          <w:rFonts w:cs="Arial"/>
          <w:b/>
        </w:rPr>
        <w:t xml:space="preserve">imum </w:t>
      </w:r>
      <w:r w:rsidR="00565423" w:rsidRPr="004507E0">
        <w:rPr>
          <w:rFonts w:cs="Arial"/>
          <w:b/>
        </w:rPr>
        <w:t>display scale</w:t>
      </w:r>
      <w:r>
        <w:rPr>
          <w:rFonts w:cs="Arial"/>
        </w:rPr>
        <w:t xml:space="preserve"> </w:t>
      </w:r>
      <w:r w:rsidR="00565423">
        <w:rPr>
          <w:rFonts w:cs="Arial"/>
        </w:rPr>
        <w:t xml:space="preserve">of the </w:t>
      </w:r>
      <w:r>
        <w:rPr>
          <w:rFonts w:cs="Arial"/>
        </w:rPr>
        <w:t>next smaller scale dataset</w:t>
      </w:r>
      <w:r>
        <w:rPr>
          <w:rFonts w:cs="Arial"/>
          <w:b/>
        </w:rPr>
        <w:t>.</w:t>
      </w:r>
    </w:p>
    <w:p w14:paraId="6425CB76" w14:textId="77777777" w:rsidR="00C81B2F" w:rsidRPr="00693533" w:rsidRDefault="00C81B2F" w:rsidP="00C81B2F">
      <w:pPr>
        <w:spacing w:after="120" w:line="240" w:lineRule="auto"/>
        <w:rPr>
          <w:rFonts w:cs="Arial"/>
        </w:rPr>
      </w:pPr>
    </w:p>
    <w:p w14:paraId="1FFB8E35" w14:textId="38A224A9" w:rsidR="00E73EDF" w:rsidRPr="004507E0" w:rsidRDefault="007653F1" w:rsidP="00C81B2F">
      <w:pPr>
        <w:pStyle w:val="Heading2"/>
        <w:tabs>
          <w:tab w:val="clear" w:pos="540"/>
        </w:tabs>
        <w:spacing w:before="120" w:after="200" w:line="240" w:lineRule="auto"/>
        <w:ind w:left="709" w:hanging="709"/>
      </w:pPr>
      <w:bookmarkStart w:id="227" w:name="_Toc510785435"/>
      <w:bookmarkStart w:id="228" w:name="_Toc510784286"/>
      <w:bookmarkStart w:id="229" w:name="_Toc439685272"/>
      <w:bookmarkStart w:id="230" w:name="_Toc175558596"/>
      <w:bookmarkEnd w:id="227"/>
      <w:bookmarkEnd w:id="228"/>
      <w:r w:rsidRPr="00693533">
        <w:t xml:space="preserve">Dataset </w:t>
      </w:r>
      <w:r w:rsidR="00C81B2F">
        <w:t>l</w:t>
      </w:r>
      <w:r w:rsidRPr="00693533">
        <w:t xml:space="preserve">oading </w:t>
      </w:r>
      <w:bookmarkEnd w:id="229"/>
      <w:r w:rsidR="004C22F2" w:rsidRPr="00693533">
        <w:t xml:space="preserve">and </w:t>
      </w:r>
      <w:r w:rsidR="00C81B2F">
        <w:t>d</w:t>
      </w:r>
      <w:r w:rsidR="004C22F2" w:rsidRPr="004507E0">
        <w:t xml:space="preserve">isplay </w:t>
      </w:r>
      <w:r w:rsidR="00C81B2F">
        <w:t>o</w:t>
      </w:r>
      <w:r w:rsidR="004C22F2" w:rsidRPr="004507E0">
        <w:t>rder</w:t>
      </w:r>
      <w:bookmarkEnd w:id="230"/>
    </w:p>
    <w:p w14:paraId="108B563B" w14:textId="493B4B74" w:rsidR="00E73EDF" w:rsidRDefault="003233DA" w:rsidP="00C81B2F">
      <w:pPr>
        <w:spacing w:after="120" w:line="240" w:lineRule="auto"/>
        <w:rPr>
          <w:rFonts w:cs="Arial"/>
        </w:rPr>
      </w:pPr>
      <w:r>
        <w:rPr>
          <w:rFonts w:cs="Arial"/>
        </w:rPr>
        <w:t>N</w:t>
      </w:r>
      <w:r w:rsidR="007653F1" w:rsidRPr="00693533">
        <w:rPr>
          <w:rFonts w:cs="Arial"/>
        </w:rPr>
        <w:t>ew algorithm</w:t>
      </w:r>
      <w:r>
        <w:rPr>
          <w:rFonts w:cs="Arial"/>
        </w:rPr>
        <w:t>s</w:t>
      </w:r>
      <w:r w:rsidR="007653F1" w:rsidRPr="00693533">
        <w:rPr>
          <w:rFonts w:cs="Arial"/>
        </w:rPr>
        <w:t xml:space="preserve"> for dataset loading and unloading</w:t>
      </w:r>
      <w:r w:rsidR="007A7077">
        <w:rPr>
          <w:rFonts w:cs="Arial"/>
        </w:rPr>
        <w:t>;</w:t>
      </w:r>
      <w:r>
        <w:rPr>
          <w:rFonts w:cs="Arial"/>
        </w:rPr>
        <w:t xml:space="preserve"> and rendering (display)</w:t>
      </w:r>
      <w:r w:rsidR="007653F1" w:rsidRPr="00693533">
        <w:rPr>
          <w:rFonts w:cs="Arial"/>
        </w:rPr>
        <w:t xml:space="preserve"> within a navigation system </w:t>
      </w:r>
      <w:r w:rsidR="007A7077">
        <w:rPr>
          <w:rFonts w:cs="Arial"/>
        </w:rPr>
        <w:t>are</w:t>
      </w:r>
      <w:r w:rsidR="007A7077" w:rsidRPr="00693533">
        <w:rPr>
          <w:rFonts w:cs="Arial"/>
        </w:rPr>
        <w:t xml:space="preserve"> </w:t>
      </w:r>
      <w:r w:rsidR="007653F1" w:rsidRPr="00693533">
        <w:rPr>
          <w:rFonts w:cs="Arial"/>
        </w:rPr>
        <w:t>prescribed in S-101 in order for the appropriate ENC to be viewed at the mariner’s selected viewing scale. This will simplify the process for navigation systems, giving clear and concise rules on how and when data is loaded and unloaded</w:t>
      </w:r>
      <w:r>
        <w:rPr>
          <w:rFonts w:cs="Arial"/>
        </w:rPr>
        <w:t>; and the order at which datasets are to be displayed</w:t>
      </w:r>
      <w:r w:rsidR="007653F1" w:rsidRPr="00693533">
        <w:rPr>
          <w:rFonts w:cs="Arial"/>
        </w:rPr>
        <w:t>.</w:t>
      </w:r>
      <w:r w:rsidR="00EE3367" w:rsidRPr="00693533">
        <w:rPr>
          <w:rFonts w:cs="Arial"/>
        </w:rPr>
        <w:t xml:space="preserve"> </w:t>
      </w:r>
      <w:r w:rsidR="007653F1" w:rsidRPr="00693533">
        <w:rPr>
          <w:rFonts w:cs="Arial"/>
        </w:rPr>
        <w:t xml:space="preserve">The concept of navigation purpose is restricted for use in presenting ENCs in a visual catalogue and must not be used for determining </w:t>
      </w:r>
      <w:r w:rsidR="007653F1" w:rsidRPr="004507E0">
        <w:rPr>
          <w:rFonts w:cs="Arial"/>
        </w:rPr>
        <w:t>which dataset should be displayed.</w:t>
      </w:r>
    </w:p>
    <w:p w14:paraId="3845A6EE" w14:textId="02CA7510" w:rsidR="00365E38" w:rsidRDefault="00365E38" w:rsidP="00C81B2F">
      <w:pPr>
        <w:spacing w:after="120" w:line="240" w:lineRule="auto"/>
        <w:rPr>
          <w:rFonts w:cs="Arial"/>
        </w:rPr>
      </w:pPr>
      <w:r>
        <w:rPr>
          <w:rFonts w:cs="Arial"/>
        </w:rPr>
        <w:t xml:space="preserve">Details of the </w:t>
      </w:r>
      <w:r w:rsidRPr="004507E0">
        <w:rPr>
          <w:rFonts w:cs="Arial"/>
        </w:rPr>
        <w:t xml:space="preserve">dataset loading and </w:t>
      </w:r>
      <w:r>
        <w:rPr>
          <w:rFonts w:cs="Arial"/>
        </w:rPr>
        <w:t>data display</w:t>
      </w:r>
      <w:r w:rsidRPr="004507E0">
        <w:rPr>
          <w:rFonts w:cs="Arial"/>
        </w:rPr>
        <w:t xml:space="preserve"> algorithm</w:t>
      </w:r>
      <w:r>
        <w:rPr>
          <w:rFonts w:cs="Arial"/>
        </w:rPr>
        <w:t xml:space="preserve">s are available in </w:t>
      </w:r>
      <w:bookmarkStart w:id="231" w:name="_Hlk121371744"/>
      <w:r w:rsidR="000F6A2C">
        <w:rPr>
          <w:rFonts w:cs="Arial"/>
        </w:rPr>
        <w:t xml:space="preserve">S-98 </w:t>
      </w:r>
      <w:r>
        <w:rPr>
          <w:rFonts w:cs="Arial"/>
        </w:rPr>
        <w:t xml:space="preserve">Annex </w:t>
      </w:r>
      <w:r w:rsidR="000F6A2C">
        <w:rPr>
          <w:rFonts w:cs="Arial"/>
        </w:rPr>
        <w:t xml:space="preserve">C, Appendix C-5 </w:t>
      </w:r>
      <w:r>
        <w:rPr>
          <w:rFonts w:cs="Arial"/>
        </w:rPr>
        <w:t xml:space="preserve">– </w:t>
      </w:r>
      <w:r w:rsidRPr="004C74B9">
        <w:rPr>
          <w:rFonts w:cs="Arial"/>
          <w:i/>
        </w:rPr>
        <w:t xml:space="preserve">Dataset </w:t>
      </w:r>
      <w:r w:rsidR="002D4E29">
        <w:rPr>
          <w:rFonts w:cs="Arial"/>
          <w:i/>
        </w:rPr>
        <w:t>L</w:t>
      </w:r>
      <w:r w:rsidRPr="004C74B9">
        <w:rPr>
          <w:rFonts w:cs="Arial"/>
          <w:i/>
        </w:rPr>
        <w:t xml:space="preserve">oading </w:t>
      </w:r>
      <w:r w:rsidR="002D4E29">
        <w:rPr>
          <w:rFonts w:cs="Arial"/>
          <w:i/>
        </w:rPr>
        <w:t>A</w:t>
      </w:r>
      <w:r w:rsidRPr="004C74B9">
        <w:rPr>
          <w:rFonts w:cs="Arial"/>
          <w:i/>
        </w:rPr>
        <w:t>lgorithm</w:t>
      </w:r>
      <w:r w:rsidR="005F0731">
        <w:rPr>
          <w:rFonts w:cs="Arial"/>
          <w:i/>
        </w:rPr>
        <w:t xml:space="preserve"> (Dataset Selection)</w:t>
      </w:r>
      <w:r w:rsidR="003233DA">
        <w:rPr>
          <w:rFonts w:cs="Arial"/>
          <w:i/>
        </w:rPr>
        <w:t xml:space="preserve"> and Dataset Display Order (Dataset Rendering)</w:t>
      </w:r>
      <w:r>
        <w:rPr>
          <w:rFonts w:cs="Arial"/>
        </w:rPr>
        <w:t>.</w:t>
      </w:r>
      <w:bookmarkEnd w:id="231"/>
    </w:p>
    <w:p w14:paraId="31F39231" w14:textId="1A236603" w:rsidR="00933739" w:rsidRDefault="00933739" w:rsidP="00933739">
      <w:pPr>
        <w:spacing w:after="120" w:line="240" w:lineRule="auto"/>
        <w:rPr>
          <w:rFonts w:cs="Arial"/>
        </w:rPr>
      </w:pPr>
      <w:r>
        <w:rPr>
          <w:rFonts w:cs="Arial"/>
        </w:rPr>
        <w:t>Note 1: The algorithms only address loading and display related to visualization within the system graphics window. The application may need to load other datasets to satisfy requirements related to alerts processing, such as MSC.</w:t>
      </w:r>
      <w:r w:rsidR="008C67DD">
        <w:rPr>
          <w:rFonts w:cs="Arial"/>
        </w:rPr>
        <w:t>530</w:t>
      </w:r>
      <w:r>
        <w:rPr>
          <w:rFonts w:cs="Arial"/>
        </w:rPr>
        <w:t>(</w:t>
      </w:r>
      <w:r w:rsidR="008C67DD">
        <w:rPr>
          <w:rFonts w:cs="Arial"/>
        </w:rPr>
        <w:t>106</w:t>
      </w:r>
      <w:r>
        <w:rPr>
          <w:rFonts w:cs="Arial"/>
        </w:rPr>
        <w:t>) A11.2.</w:t>
      </w:r>
    </w:p>
    <w:p w14:paraId="683C351E" w14:textId="77777777" w:rsidR="00933739" w:rsidRPr="004507E0" w:rsidRDefault="00933739" w:rsidP="00933739">
      <w:pPr>
        <w:spacing w:after="120" w:line="240" w:lineRule="auto"/>
        <w:rPr>
          <w:rFonts w:cs="Arial"/>
          <w:lang w:val="en-AU"/>
        </w:rPr>
      </w:pPr>
      <w:r>
        <w:rPr>
          <w:rFonts w:cs="Arial"/>
        </w:rPr>
        <w:t>Note 2: Light sectors. It should be possible, on request, for the mariner to be capable of identifying the colour of the sectors affecting the ship, even if the lights involved are off the display.</w:t>
      </w:r>
    </w:p>
    <w:p w14:paraId="4C77DA24" w14:textId="60A4908B" w:rsidR="00E73EDF" w:rsidRPr="004507E0" w:rsidRDefault="007653F1" w:rsidP="004E2E40">
      <w:pPr>
        <w:pStyle w:val="Heading3"/>
        <w:tabs>
          <w:tab w:val="clear" w:pos="660"/>
          <w:tab w:val="clear" w:pos="880"/>
          <w:tab w:val="left" w:pos="851"/>
        </w:tabs>
        <w:spacing w:before="120" w:after="120" w:line="240" w:lineRule="auto"/>
        <w:ind w:left="851" w:hanging="851"/>
      </w:pPr>
      <w:bookmarkStart w:id="232" w:name="_Toc439685273"/>
      <w:bookmarkStart w:id="233" w:name="_Toc175558597"/>
      <w:r w:rsidRPr="004507E0">
        <w:t xml:space="preserve">Dataset </w:t>
      </w:r>
      <w:r w:rsidR="004E2E40">
        <w:t>l</w:t>
      </w:r>
      <w:r w:rsidRPr="004507E0">
        <w:t xml:space="preserve">oading </w:t>
      </w:r>
      <w:r w:rsidR="004E2E40">
        <w:t>a</w:t>
      </w:r>
      <w:r w:rsidRPr="004507E0">
        <w:t>lgorithm</w:t>
      </w:r>
      <w:bookmarkEnd w:id="232"/>
      <w:r w:rsidR="005F0731">
        <w:t xml:space="preserve"> (dataset selection)</w:t>
      </w:r>
      <w:bookmarkEnd w:id="233"/>
    </w:p>
    <w:p w14:paraId="6AF443CE" w14:textId="2BF9AB13" w:rsidR="00365E38" w:rsidRPr="005F0731" w:rsidRDefault="005F0731" w:rsidP="00412A1B">
      <w:pPr>
        <w:spacing w:after="120" w:line="240" w:lineRule="auto"/>
        <w:rPr>
          <w:rFonts w:cs="Arial"/>
        </w:rPr>
      </w:pPr>
      <w:r>
        <w:rPr>
          <w:rFonts w:cs="Arial"/>
        </w:rPr>
        <w:t xml:space="preserve">See </w:t>
      </w:r>
      <w:r w:rsidR="009B4DB6">
        <w:rPr>
          <w:rFonts w:cs="Arial"/>
        </w:rPr>
        <w:t xml:space="preserve">S-98 </w:t>
      </w:r>
      <w:r w:rsidRPr="005F0731">
        <w:rPr>
          <w:rFonts w:cs="Arial"/>
        </w:rPr>
        <w:t xml:space="preserve">Annex </w:t>
      </w:r>
      <w:r w:rsidR="009B4DB6">
        <w:rPr>
          <w:rFonts w:cs="Arial"/>
        </w:rPr>
        <w:t>C, Appendix C-5</w:t>
      </w:r>
      <w:r w:rsidR="009B4DB6" w:rsidRPr="005F0731">
        <w:rPr>
          <w:rFonts w:cs="Arial"/>
        </w:rPr>
        <w:t xml:space="preserve"> </w:t>
      </w:r>
      <w:r w:rsidRPr="005F0731">
        <w:rPr>
          <w:rFonts w:cs="Arial"/>
        </w:rPr>
        <w:t xml:space="preserve">– </w:t>
      </w:r>
      <w:r w:rsidRPr="00412A1B">
        <w:rPr>
          <w:rFonts w:cs="Arial"/>
          <w:i/>
        </w:rPr>
        <w:t>Dataset Loading Algorithm (Dataset Selection)</w:t>
      </w:r>
      <w:r w:rsidR="007E74F8">
        <w:rPr>
          <w:rFonts w:cs="Arial"/>
          <w:i/>
        </w:rPr>
        <w:t xml:space="preserve"> and Dataset Display Order (Dataset Rendering)</w:t>
      </w:r>
      <w:r w:rsidR="0043338D">
        <w:rPr>
          <w:rFonts w:cs="Arial"/>
          <w:iCs/>
        </w:rPr>
        <w:t xml:space="preserve"> (in development)</w:t>
      </w:r>
      <w:r w:rsidRPr="005F0731">
        <w:rPr>
          <w:rFonts w:cs="Arial"/>
        </w:rPr>
        <w:t>.</w:t>
      </w:r>
    </w:p>
    <w:p w14:paraId="74C9BFFC" w14:textId="0E6FD1BB" w:rsidR="00365E38" w:rsidRDefault="00365E38" w:rsidP="00365E38">
      <w:pPr>
        <w:pStyle w:val="Heading3"/>
        <w:tabs>
          <w:tab w:val="clear" w:pos="660"/>
          <w:tab w:val="clear" w:pos="880"/>
          <w:tab w:val="left" w:pos="851"/>
        </w:tabs>
        <w:spacing w:before="120" w:after="120" w:line="240" w:lineRule="auto"/>
        <w:ind w:left="851" w:hanging="851"/>
      </w:pPr>
      <w:bookmarkStart w:id="234" w:name="_Toc175558598"/>
      <w:r w:rsidRPr="005A5D26">
        <w:t>Dataset display order</w:t>
      </w:r>
      <w:r w:rsidR="005F0731">
        <w:t xml:space="preserve"> (dataset rendering)</w:t>
      </w:r>
      <w:bookmarkEnd w:id="234"/>
    </w:p>
    <w:p w14:paraId="4905D05B" w14:textId="2424BD97" w:rsidR="00365E38" w:rsidRDefault="0043338D" w:rsidP="005F0731">
      <w:pPr>
        <w:spacing w:after="120" w:line="240" w:lineRule="auto"/>
      </w:pPr>
      <w:r>
        <w:rPr>
          <w:rFonts w:cs="Arial"/>
        </w:rPr>
        <w:t xml:space="preserve">See S-98 </w:t>
      </w:r>
      <w:r w:rsidRPr="005F0731">
        <w:rPr>
          <w:rFonts w:cs="Arial"/>
        </w:rPr>
        <w:t xml:space="preserve">Annex </w:t>
      </w:r>
      <w:r>
        <w:rPr>
          <w:rFonts w:cs="Arial"/>
        </w:rPr>
        <w:t>C, Appendix C-5</w:t>
      </w:r>
      <w:r w:rsidRPr="005F0731">
        <w:rPr>
          <w:rFonts w:cs="Arial"/>
        </w:rPr>
        <w:t xml:space="preserve"> – </w:t>
      </w:r>
      <w:r w:rsidRPr="00412A1B">
        <w:rPr>
          <w:rFonts w:cs="Arial"/>
          <w:i/>
        </w:rPr>
        <w:t>Dataset Loading Algorithm (Dataset Selection)</w:t>
      </w:r>
      <w:r>
        <w:rPr>
          <w:rFonts w:cs="Arial"/>
          <w:i/>
        </w:rPr>
        <w:t xml:space="preserve"> and Dataset Display Order (Dataset Rendering)</w:t>
      </w:r>
      <w:r>
        <w:rPr>
          <w:rFonts w:cs="Arial"/>
          <w:iCs/>
        </w:rPr>
        <w:t xml:space="preserve"> (in development)</w:t>
      </w:r>
      <w:r w:rsidRPr="005F0731">
        <w:rPr>
          <w:rFonts w:cs="Arial"/>
        </w:rPr>
        <w:t>.</w:t>
      </w:r>
    </w:p>
    <w:p w14:paraId="3EC35E3D" w14:textId="1F82DE69" w:rsidR="005F0731" w:rsidRDefault="005F0731" w:rsidP="005E3114">
      <w:pPr>
        <w:widowControl w:val="0"/>
        <w:spacing w:after="120" w:line="240" w:lineRule="auto"/>
      </w:pPr>
      <w:r>
        <w:t>Figures 4-7 to 4-</w:t>
      </w:r>
      <w:del w:id="235" w:author="Jeff Wootton" w:date="2024-12-17T08:33:00Z" w16du:dateUtc="2024-12-17T07:33:00Z">
        <w:r w:rsidDel="00B36C1C">
          <w:delText xml:space="preserve">9 </w:delText>
        </w:r>
      </w:del>
      <w:ins w:id="236" w:author="Jeff Wootton" w:date="2024-12-17T08:33:00Z" w16du:dateUtc="2024-12-17T07:33:00Z">
        <w:r w:rsidR="00B36C1C">
          <w:t xml:space="preserve">10 </w:t>
        </w:r>
      </w:ins>
      <w:r>
        <w:t>below are intended to assist in understanding how the datasets should be displayed in the system graphics window:</w:t>
      </w:r>
    </w:p>
    <w:p w14:paraId="64153EC9" w14:textId="697B7505" w:rsidR="00E73EDF" w:rsidRPr="000A4A25" w:rsidRDefault="006C11F2" w:rsidP="000A4A25">
      <w:pPr>
        <w:spacing w:before="240" w:after="120" w:line="240" w:lineRule="auto"/>
        <w:jc w:val="center"/>
        <w:rPr>
          <w:rFonts w:cs="Arial"/>
          <w:b/>
          <w:bCs/>
          <w:sz w:val="18"/>
          <w:szCs w:val="18"/>
        </w:rPr>
      </w:pPr>
      <w:r w:rsidRPr="000A4A25">
        <w:rPr>
          <w:b/>
          <w:bCs/>
          <w:noProof/>
          <w:lang w:val="fr-FR" w:eastAsia="fr-FR"/>
        </w:rPr>
        <w:drawing>
          <wp:anchor distT="0" distB="0" distL="114300" distR="114300" simplePos="0" relativeHeight="251671552" behindDoc="0" locked="0" layoutInCell="1" allowOverlap="1" wp14:anchorId="3ACD54A8" wp14:editId="16F90232">
            <wp:simplePos x="0" y="0"/>
            <wp:positionH relativeFrom="column">
              <wp:align>center</wp:align>
            </wp:positionH>
            <wp:positionV relativeFrom="paragraph">
              <wp:posOffset>4445</wp:posOffset>
            </wp:positionV>
            <wp:extent cx="5979600" cy="2962800"/>
            <wp:effectExtent l="0" t="0" r="2540" b="9525"/>
            <wp:wrapTopAndBottom/>
            <wp:docPr id="12" name="Picture 12" descr="D:\My Documents\Technical Standards Latest Draft\S-101 Main Document Edition 1.2.0\Issues Raised by Stakeholders\20231108_4 Figure_4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Technical Standards Latest Draft\S-101 Main Document Edition 1.2.0\Issues Raised by Stakeholders\20231108_4 Figure_4_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9600" cy="296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40A3" w:rsidRPr="000A4A25">
        <w:rPr>
          <w:b/>
          <w:bCs/>
          <w:sz w:val="18"/>
          <w:szCs w:val="18"/>
        </w:rPr>
        <w:t xml:space="preserve">Figure </w:t>
      </w:r>
      <w:r w:rsidR="004E2E40" w:rsidRPr="000A4A25">
        <w:rPr>
          <w:b/>
          <w:bCs/>
          <w:sz w:val="18"/>
          <w:szCs w:val="18"/>
        </w:rPr>
        <w:t>4-</w:t>
      </w:r>
      <w:r w:rsidR="005E12DF" w:rsidRPr="000A4A25">
        <w:rPr>
          <w:b/>
          <w:bCs/>
          <w:sz w:val="18"/>
          <w:szCs w:val="18"/>
        </w:rPr>
        <w:t>7</w:t>
      </w:r>
      <w:r w:rsidR="00103B14" w:rsidRPr="000A4A25">
        <w:rPr>
          <w:b/>
          <w:bCs/>
          <w:sz w:val="18"/>
          <w:szCs w:val="18"/>
        </w:rPr>
        <w:t xml:space="preserve"> </w:t>
      </w:r>
      <w:r w:rsidR="004E2E40" w:rsidRPr="000A4A25">
        <w:rPr>
          <w:b/>
          <w:bCs/>
          <w:sz w:val="18"/>
          <w:szCs w:val="18"/>
        </w:rPr>
        <w:t>–</w:t>
      </w:r>
      <w:r w:rsidR="001D40A3" w:rsidRPr="000A4A25">
        <w:rPr>
          <w:b/>
          <w:bCs/>
          <w:sz w:val="18"/>
          <w:szCs w:val="18"/>
        </w:rPr>
        <w:t xml:space="preserve"> Data</w:t>
      </w:r>
      <w:r w:rsidR="00103B14" w:rsidRPr="000A4A25">
        <w:rPr>
          <w:b/>
          <w:bCs/>
          <w:sz w:val="18"/>
          <w:szCs w:val="18"/>
        </w:rPr>
        <w:t>set</w:t>
      </w:r>
      <w:r w:rsidR="007653F1" w:rsidRPr="000A4A25">
        <w:rPr>
          <w:b/>
          <w:bCs/>
          <w:sz w:val="18"/>
          <w:szCs w:val="18"/>
        </w:rPr>
        <w:t xml:space="preserve"> </w:t>
      </w:r>
      <w:r w:rsidR="004E2E40" w:rsidRPr="000A4A25">
        <w:rPr>
          <w:b/>
          <w:bCs/>
          <w:sz w:val="18"/>
          <w:szCs w:val="18"/>
        </w:rPr>
        <w:t>l</w:t>
      </w:r>
      <w:r w:rsidR="007653F1" w:rsidRPr="000A4A25">
        <w:rPr>
          <w:b/>
          <w:bCs/>
          <w:sz w:val="18"/>
          <w:szCs w:val="18"/>
        </w:rPr>
        <w:t xml:space="preserve">oading </w:t>
      </w:r>
      <w:r w:rsidR="00412A1B" w:rsidRPr="000A4A25">
        <w:rPr>
          <w:b/>
          <w:bCs/>
          <w:sz w:val="18"/>
          <w:szCs w:val="18"/>
        </w:rPr>
        <w:t>– scenario 1</w:t>
      </w:r>
    </w:p>
    <w:p w14:paraId="3CD2565B" w14:textId="7CFE9D1C" w:rsidR="00E73EDF" w:rsidRPr="000A4A25" w:rsidRDefault="00F83F6F" w:rsidP="000A4A25">
      <w:pPr>
        <w:keepNext/>
        <w:spacing w:before="240" w:after="120" w:line="240" w:lineRule="auto"/>
        <w:jc w:val="center"/>
        <w:rPr>
          <w:b/>
          <w:bCs/>
          <w:sz w:val="18"/>
          <w:szCs w:val="18"/>
        </w:rPr>
      </w:pPr>
      <w:ins w:id="237" w:author="Jeff Wootton" w:date="2024-12-17T08:40:00Z">
        <w:r w:rsidRPr="001F15B2">
          <w:rPr>
            <w:noProof/>
          </w:rPr>
          <w:lastRenderedPageBreak/>
          <w:drawing>
            <wp:anchor distT="0" distB="0" distL="114300" distR="114300" simplePos="0" relativeHeight="251673600" behindDoc="0" locked="0" layoutInCell="1" allowOverlap="1" wp14:anchorId="729FE3BE" wp14:editId="3CF2168F">
              <wp:simplePos x="0" y="0"/>
              <wp:positionH relativeFrom="margin">
                <wp:align>center</wp:align>
              </wp:positionH>
              <wp:positionV relativeFrom="page">
                <wp:posOffset>4238625</wp:posOffset>
              </wp:positionV>
              <wp:extent cx="6058800" cy="2970000"/>
              <wp:effectExtent l="0" t="0" r="0" b="1905"/>
              <wp:wrapTopAndBottom/>
              <wp:docPr id="1973996630" name="Picture 5"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96630" name="Picture 5" descr="A close-up of a documen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8800" cy="297000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Pr="000A4A25">
        <w:rPr>
          <w:b/>
          <w:bCs/>
          <w:noProof/>
          <w:lang w:val="fr-FR" w:eastAsia="fr-FR"/>
        </w:rPr>
        <w:drawing>
          <wp:anchor distT="0" distB="0" distL="114300" distR="114300" simplePos="0" relativeHeight="251672576" behindDoc="0" locked="0" layoutInCell="1" allowOverlap="1" wp14:anchorId="2342303D" wp14:editId="286C2B2D">
            <wp:simplePos x="0" y="0"/>
            <wp:positionH relativeFrom="column">
              <wp:align>center</wp:align>
            </wp:positionH>
            <wp:positionV relativeFrom="paragraph">
              <wp:posOffset>0</wp:posOffset>
            </wp:positionV>
            <wp:extent cx="6008400" cy="2991600"/>
            <wp:effectExtent l="0" t="0" r="0" b="0"/>
            <wp:wrapTopAndBottom/>
            <wp:docPr id="14" name="Picture 14" descr="D:\My Documents\Technical Standards Latest Draft\S-101 Main Document Edition 1.2.0\Issues Raised by Stakeholders\20231108_5 Figure_4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Technical Standards Latest Draft\S-101 Main Document Edition 1.2.0\Issues Raised by Stakeholders\20231108_5 Figure_4_8.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08400" cy="299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40A3" w:rsidRPr="000A4A25">
        <w:rPr>
          <w:b/>
          <w:bCs/>
          <w:sz w:val="18"/>
          <w:szCs w:val="18"/>
        </w:rPr>
        <w:t xml:space="preserve">Figure </w:t>
      </w:r>
      <w:r w:rsidR="00FD2B86" w:rsidRPr="000A4A25">
        <w:rPr>
          <w:b/>
          <w:bCs/>
          <w:sz w:val="18"/>
          <w:szCs w:val="18"/>
        </w:rPr>
        <w:t>4-</w:t>
      </w:r>
      <w:r w:rsidR="005E12DF" w:rsidRPr="000A4A25">
        <w:rPr>
          <w:b/>
          <w:bCs/>
          <w:sz w:val="18"/>
          <w:szCs w:val="18"/>
        </w:rPr>
        <w:t>8</w:t>
      </w:r>
      <w:r w:rsidR="00103B14" w:rsidRPr="000A4A25">
        <w:rPr>
          <w:b/>
          <w:bCs/>
          <w:sz w:val="18"/>
          <w:szCs w:val="18"/>
        </w:rPr>
        <w:t xml:space="preserve"> </w:t>
      </w:r>
      <w:r w:rsidR="00FD2B86" w:rsidRPr="000A4A25">
        <w:rPr>
          <w:b/>
          <w:bCs/>
          <w:sz w:val="18"/>
          <w:szCs w:val="18"/>
        </w:rPr>
        <w:t>–</w:t>
      </w:r>
      <w:r w:rsidR="001D40A3" w:rsidRPr="000A4A25">
        <w:rPr>
          <w:b/>
          <w:bCs/>
          <w:sz w:val="18"/>
          <w:szCs w:val="18"/>
        </w:rPr>
        <w:t xml:space="preserve"> </w:t>
      </w:r>
      <w:r w:rsidR="00412A1B" w:rsidRPr="000A4A25">
        <w:rPr>
          <w:b/>
          <w:bCs/>
          <w:sz w:val="18"/>
          <w:szCs w:val="18"/>
        </w:rPr>
        <w:t>Dataset loading – scenario 2</w:t>
      </w:r>
    </w:p>
    <w:p w14:paraId="748CC5F1" w14:textId="1BBA7DEB" w:rsidR="001F15B2" w:rsidRPr="00067165" w:rsidRDefault="001F15B2" w:rsidP="00336063">
      <w:pPr>
        <w:pStyle w:val="Caption"/>
        <w:spacing w:before="240" w:line="240" w:lineRule="auto"/>
        <w:jc w:val="center"/>
        <w:rPr>
          <w:ins w:id="238" w:author="Jeff Wootton" w:date="2024-12-17T08:41:00Z" w16du:dateUtc="2024-12-17T07:41:00Z"/>
          <w:sz w:val="18"/>
          <w:szCs w:val="18"/>
        </w:rPr>
      </w:pPr>
      <w:ins w:id="239" w:author="Jeff Wootton" w:date="2024-12-17T08:41:00Z" w16du:dateUtc="2024-12-17T07:41:00Z">
        <w:r w:rsidRPr="00067165">
          <w:rPr>
            <w:sz w:val="18"/>
            <w:szCs w:val="18"/>
          </w:rPr>
          <w:t>Figure 4-</w:t>
        </w:r>
        <w:r>
          <w:rPr>
            <w:sz w:val="18"/>
            <w:szCs w:val="18"/>
          </w:rPr>
          <w:t>9</w:t>
        </w:r>
        <w:r w:rsidRPr="00067165">
          <w:rPr>
            <w:sz w:val="18"/>
            <w:szCs w:val="18"/>
          </w:rPr>
          <w:t xml:space="preserve"> – Dataset loading </w:t>
        </w:r>
        <w:r>
          <w:rPr>
            <w:sz w:val="18"/>
            <w:szCs w:val="18"/>
          </w:rPr>
          <w:t>– scenario 3</w:t>
        </w:r>
      </w:ins>
    </w:p>
    <w:p w14:paraId="6F4A819F" w14:textId="7FA3258A" w:rsidR="002D24D3" w:rsidRDefault="002D24D3" w:rsidP="005E12DF">
      <w:pPr>
        <w:spacing w:after="120" w:line="240" w:lineRule="auto"/>
        <w:rPr>
          <w:ins w:id="240" w:author="Jeff Wootton" w:date="2024-12-17T08:37:00Z" w16du:dateUtc="2024-12-17T07:37:00Z"/>
        </w:rPr>
      </w:pPr>
    </w:p>
    <w:p w14:paraId="2D531AB9" w14:textId="54FF240B" w:rsidR="00730291" w:rsidRPr="00103B14" w:rsidRDefault="00730291" w:rsidP="005E12DF">
      <w:pPr>
        <w:spacing w:after="120" w:line="240" w:lineRule="auto"/>
      </w:pPr>
    </w:p>
    <w:p w14:paraId="187D8859" w14:textId="600DD551" w:rsidR="00E73EDF" w:rsidRPr="00067165" w:rsidRDefault="002B1D6F" w:rsidP="002B1D6F">
      <w:pPr>
        <w:spacing w:before="240" w:after="120" w:line="240" w:lineRule="auto"/>
        <w:jc w:val="center"/>
        <w:rPr>
          <w:b/>
          <w:sz w:val="18"/>
          <w:szCs w:val="18"/>
        </w:rPr>
      </w:pPr>
      <w:r w:rsidRPr="006C11F2">
        <w:rPr>
          <w:noProof/>
          <w:lang w:val="fr-FR" w:eastAsia="fr-FR"/>
        </w:rPr>
        <w:lastRenderedPageBreak/>
        <w:drawing>
          <wp:anchor distT="0" distB="0" distL="114300" distR="114300" simplePos="0" relativeHeight="251674624" behindDoc="0" locked="0" layoutInCell="1" allowOverlap="1" wp14:anchorId="711F8A32" wp14:editId="24990765">
            <wp:simplePos x="0" y="0"/>
            <wp:positionH relativeFrom="margin">
              <wp:align>center</wp:align>
            </wp:positionH>
            <wp:positionV relativeFrom="paragraph">
              <wp:posOffset>2540</wp:posOffset>
            </wp:positionV>
            <wp:extent cx="5983200" cy="2980800"/>
            <wp:effectExtent l="0" t="0" r="0" b="0"/>
            <wp:wrapTopAndBottom/>
            <wp:docPr id="16" name="Picture 16" descr="D:\My Documents\Technical Standards Latest Draft\S-101 Main Document Edition 1.2.0\Issues Raised by Stakeholders\20231108_6 Figure_4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Technical Standards Latest Draft\S-101 Main Document Edition 1.2.0\Issues Raised by Stakeholders\20231108_6 Figure_4_9.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83200" cy="298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40A3" w:rsidRPr="00067165">
        <w:rPr>
          <w:b/>
          <w:sz w:val="18"/>
          <w:szCs w:val="18"/>
        </w:rPr>
        <w:t xml:space="preserve">Figure </w:t>
      </w:r>
      <w:r w:rsidR="006108BC" w:rsidRPr="00067165">
        <w:rPr>
          <w:b/>
          <w:sz w:val="18"/>
          <w:szCs w:val="18"/>
        </w:rPr>
        <w:t>4-</w:t>
      </w:r>
      <w:del w:id="241" w:author="Jeff Wootton" w:date="2024-12-17T09:07:00Z" w16du:dateUtc="2024-12-17T08:07:00Z">
        <w:r w:rsidR="005E12DF" w:rsidDel="00417BA8">
          <w:rPr>
            <w:b/>
            <w:sz w:val="18"/>
            <w:szCs w:val="18"/>
          </w:rPr>
          <w:delText>9</w:delText>
        </w:r>
        <w:r w:rsidR="00103B14" w:rsidRPr="00067165" w:rsidDel="00417BA8">
          <w:rPr>
            <w:b/>
            <w:sz w:val="18"/>
            <w:szCs w:val="18"/>
          </w:rPr>
          <w:delText xml:space="preserve"> </w:delText>
        </w:r>
      </w:del>
      <w:ins w:id="242" w:author="Jeff Wootton" w:date="2024-12-17T09:07:00Z" w16du:dateUtc="2024-12-17T08:07:00Z">
        <w:r w:rsidR="00417BA8">
          <w:rPr>
            <w:b/>
            <w:sz w:val="18"/>
            <w:szCs w:val="18"/>
          </w:rPr>
          <w:t>10</w:t>
        </w:r>
        <w:r w:rsidR="00417BA8" w:rsidRPr="00067165">
          <w:rPr>
            <w:b/>
            <w:sz w:val="18"/>
            <w:szCs w:val="18"/>
          </w:rPr>
          <w:t xml:space="preserve"> </w:t>
        </w:r>
      </w:ins>
      <w:r w:rsidR="006108BC" w:rsidRPr="00067165">
        <w:rPr>
          <w:b/>
          <w:sz w:val="18"/>
          <w:szCs w:val="18"/>
        </w:rPr>
        <w:t>–</w:t>
      </w:r>
      <w:r w:rsidR="001D40A3" w:rsidRPr="00067165">
        <w:rPr>
          <w:b/>
          <w:sz w:val="18"/>
          <w:szCs w:val="18"/>
        </w:rPr>
        <w:t xml:space="preserve"> </w:t>
      </w:r>
      <w:r w:rsidR="00412A1B" w:rsidRPr="00412A1B">
        <w:rPr>
          <w:b/>
          <w:sz w:val="18"/>
          <w:szCs w:val="18"/>
        </w:rPr>
        <w:t xml:space="preserve">Dataset loading – scenario </w:t>
      </w:r>
      <w:del w:id="243" w:author="Jeff Wootton" w:date="2024-12-17T09:07:00Z" w16du:dateUtc="2024-12-17T08:07:00Z">
        <w:r w:rsidR="00412A1B" w:rsidDel="00417BA8">
          <w:rPr>
            <w:b/>
            <w:sz w:val="18"/>
            <w:szCs w:val="18"/>
          </w:rPr>
          <w:delText>3</w:delText>
        </w:r>
      </w:del>
      <w:ins w:id="244" w:author="Jeff Wootton" w:date="2024-12-17T09:07:00Z" w16du:dateUtc="2024-12-17T08:07:00Z">
        <w:r w:rsidR="00417BA8">
          <w:rPr>
            <w:b/>
            <w:sz w:val="18"/>
            <w:szCs w:val="18"/>
          </w:rPr>
          <w:t>4</w:t>
        </w:r>
      </w:ins>
    </w:p>
    <w:p w14:paraId="3C5E50FF" w14:textId="1FBEE27F" w:rsidR="006108BC" w:rsidRPr="006108BC" w:rsidRDefault="006108BC" w:rsidP="00F224FB">
      <w:pPr>
        <w:spacing w:after="120" w:line="240" w:lineRule="auto"/>
      </w:pPr>
    </w:p>
    <w:p w14:paraId="45CA848F" w14:textId="331B3161" w:rsidR="00E73EDF" w:rsidRPr="00284E7D" w:rsidRDefault="007653F1" w:rsidP="00417BA8">
      <w:pPr>
        <w:pStyle w:val="Heading2"/>
        <w:keepNext w:val="0"/>
        <w:tabs>
          <w:tab w:val="clear" w:pos="540"/>
        </w:tabs>
        <w:autoSpaceDE w:val="0"/>
        <w:autoSpaceDN w:val="0"/>
        <w:adjustRightInd w:val="0"/>
        <w:spacing w:before="120" w:after="200" w:line="240" w:lineRule="auto"/>
        <w:ind w:left="709" w:hanging="709"/>
      </w:pPr>
      <w:bookmarkStart w:id="245" w:name="_Toc510784289"/>
      <w:bookmarkStart w:id="246" w:name="_Toc510785438"/>
      <w:bookmarkStart w:id="247" w:name="_Toc439685274"/>
      <w:bookmarkStart w:id="248" w:name="_Toc175558599"/>
      <w:bookmarkEnd w:id="245"/>
      <w:bookmarkEnd w:id="246"/>
      <w:r w:rsidRPr="00284E7D">
        <w:t>Geometry</w:t>
      </w:r>
      <w:bookmarkEnd w:id="206"/>
      <w:bookmarkEnd w:id="207"/>
      <w:bookmarkEnd w:id="247"/>
      <w:bookmarkEnd w:id="248"/>
    </w:p>
    <w:p w14:paraId="58C10480" w14:textId="31CFBD55" w:rsidR="00E73EDF" w:rsidRPr="00284E7D" w:rsidRDefault="007653F1" w:rsidP="00417BA8">
      <w:pPr>
        <w:pStyle w:val="Heading3"/>
        <w:keepNext w:val="0"/>
        <w:tabs>
          <w:tab w:val="clear" w:pos="660"/>
          <w:tab w:val="clear" w:pos="880"/>
          <w:tab w:val="left" w:pos="851"/>
        </w:tabs>
        <w:spacing w:before="120" w:after="120" w:line="240" w:lineRule="auto"/>
        <w:ind w:left="851" w:hanging="851"/>
        <w:jc w:val="both"/>
      </w:pPr>
      <w:bookmarkStart w:id="249" w:name="_Toc439685275"/>
      <w:bookmarkStart w:id="250" w:name="_Toc175558600"/>
      <w:r w:rsidRPr="00284E7D">
        <w:t xml:space="preserve">S-100 </w:t>
      </w:r>
      <w:r w:rsidR="00885BE8">
        <w:t>l</w:t>
      </w:r>
      <w:r w:rsidRPr="00284E7D">
        <w:t xml:space="preserve">evel 3a </w:t>
      </w:r>
      <w:r w:rsidR="00885BE8">
        <w:t>g</w:t>
      </w:r>
      <w:r w:rsidRPr="00284E7D">
        <w:t>eometry</w:t>
      </w:r>
      <w:bookmarkEnd w:id="249"/>
      <w:bookmarkEnd w:id="250"/>
    </w:p>
    <w:p w14:paraId="7FD69729" w14:textId="3C4D72B5" w:rsidR="00E73EDF" w:rsidRPr="00284E7D" w:rsidRDefault="007653F1" w:rsidP="00F224FB">
      <w:pPr>
        <w:autoSpaceDE w:val="0"/>
        <w:autoSpaceDN w:val="0"/>
        <w:adjustRightInd w:val="0"/>
        <w:spacing w:after="120" w:line="240" w:lineRule="auto"/>
        <w:rPr>
          <w:rFonts w:eastAsia="Times New Roman" w:cs="Arial"/>
          <w:bCs/>
          <w:lang w:eastAsia="en-GB"/>
        </w:rPr>
      </w:pPr>
      <w:r w:rsidRPr="00284E7D">
        <w:t xml:space="preserve">The underlying geometry of an ENC is constrained to </w:t>
      </w:r>
      <w:r w:rsidRPr="00284E7D">
        <w:rPr>
          <w:rFonts w:eastAsia="Times New Roman" w:cs="Arial"/>
          <w:bCs/>
          <w:lang w:eastAsia="en-GB"/>
        </w:rPr>
        <w:t xml:space="preserve">level 3a which supports 0, 1 and 2 dimensional features (points, curves and surfaces) as defined by S-100 Part 7 – </w:t>
      </w:r>
      <w:r w:rsidRPr="00067165">
        <w:rPr>
          <w:rFonts w:eastAsia="Times New Roman" w:cs="Arial"/>
          <w:bCs/>
          <w:i/>
          <w:iCs/>
          <w:lang w:eastAsia="en-GB"/>
        </w:rPr>
        <w:t>Spatial Schema</w:t>
      </w:r>
      <w:r w:rsidRPr="00284E7D">
        <w:rPr>
          <w:rFonts w:eastAsia="Times New Roman" w:cs="Arial"/>
          <w:bCs/>
          <w:lang w:eastAsia="en-GB"/>
        </w:rPr>
        <w:t>.</w:t>
      </w:r>
    </w:p>
    <w:p w14:paraId="6671F8FA" w14:textId="5AF4B45B" w:rsidR="00E73EDF" w:rsidRPr="00284E7D" w:rsidRDefault="007653F1" w:rsidP="00F224FB">
      <w:pPr>
        <w:autoSpaceDE w:val="0"/>
        <w:autoSpaceDN w:val="0"/>
        <w:adjustRightInd w:val="0"/>
        <w:spacing w:after="60" w:line="240" w:lineRule="auto"/>
        <w:rPr>
          <w:rFonts w:eastAsia="Times New Roman" w:cs="Arial"/>
          <w:bCs/>
          <w:lang w:eastAsia="en-GB"/>
        </w:rPr>
      </w:pPr>
      <w:r w:rsidRPr="00284E7D">
        <w:rPr>
          <w:rFonts w:eastAsia="Times New Roman" w:cs="Arial"/>
          <w:bCs/>
          <w:lang w:eastAsia="en-GB"/>
        </w:rPr>
        <w:t>Level 3a is described by the following constraints:</w:t>
      </w:r>
    </w:p>
    <w:p w14:paraId="3D697D0A" w14:textId="57D8E867" w:rsidR="00E73EDF" w:rsidRPr="00284E7D"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Each curve must reference a start and end point (they may be the same).</w:t>
      </w:r>
    </w:p>
    <w:p w14:paraId="12EEC9E5" w14:textId="137ED73A" w:rsidR="00E73EDF" w:rsidRPr="00284E7D"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 xml:space="preserve">Curves must not self intersect. </w:t>
      </w:r>
      <w:r w:rsidR="00656219" w:rsidRPr="00284E7D">
        <w:rPr>
          <w:rFonts w:eastAsia="Times New Roman" w:cs="Arial"/>
          <w:lang w:eastAsia="en-GB"/>
        </w:rPr>
        <w:t xml:space="preserve"> </w:t>
      </w:r>
      <w:r w:rsidRPr="00284E7D">
        <w:rPr>
          <w:rFonts w:eastAsia="Times New Roman" w:cs="Arial"/>
          <w:lang w:eastAsia="en-GB"/>
        </w:rPr>
        <w:t xml:space="preserve">See Figure </w:t>
      </w:r>
      <w:r w:rsidR="00885BE8">
        <w:rPr>
          <w:rFonts w:eastAsia="Times New Roman" w:cs="Arial"/>
          <w:lang w:eastAsia="en-GB"/>
        </w:rPr>
        <w:t>4-</w:t>
      </w:r>
      <w:del w:id="251" w:author="Jeff Wootton" w:date="2024-12-17T09:08:00Z" w16du:dateUtc="2024-12-17T08:08:00Z">
        <w:r w:rsidR="004C3CAE" w:rsidRPr="00284E7D" w:rsidDel="00593539">
          <w:rPr>
            <w:rFonts w:eastAsia="Times New Roman" w:cs="Arial"/>
            <w:lang w:eastAsia="en-GB"/>
          </w:rPr>
          <w:delText>1</w:delText>
        </w:r>
        <w:r w:rsidR="004C3CAE" w:rsidDel="00593539">
          <w:rPr>
            <w:rFonts w:eastAsia="Times New Roman" w:cs="Arial"/>
            <w:lang w:eastAsia="en-GB"/>
          </w:rPr>
          <w:delText>0</w:delText>
        </w:r>
      </w:del>
      <w:ins w:id="252" w:author="Jeff Wootton" w:date="2024-12-17T09:08:00Z" w16du:dateUtc="2024-12-17T08:08:00Z">
        <w:r w:rsidR="00593539" w:rsidRPr="00284E7D">
          <w:rPr>
            <w:rFonts w:eastAsia="Times New Roman" w:cs="Arial"/>
            <w:lang w:eastAsia="en-GB"/>
          </w:rPr>
          <w:t>1</w:t>
        </w:r>
        <w:r w:rsidR="00593539">
          <w:rPr>
            <w:rFonts w:eastAsia="Times New Roman" w:cs="Arial"/>
            <w:lang w:eastAsia="en-GB"/>
          </w:rPr>
          <w:t>1</w:t>
        </w:r>
      </w:ins>
      <w:r w:rsidRPr="00284E7D">
        <w:rPr>
          <w:rFonts w:eastAsia="Times New Roman" w:cs="Arial"/>
          <w:lang w:eastAsia="en-GB"/>
        </w:rPr>
        <w:t>.</w:t>
      </w:r>
    </w:p>
    <w:p w14:paraId="6DC400D3" w14:textId="5411A7A6" w:rsidR="00E73EDF" w:rsidRPr="00284E7D"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Areas are represented by a closed loop of curves beginning and ending at a common point.</w:t>
      </w:r>
    </w:p>
    <w:p w14:paraId="1360860E" w14:textId="7A8B894C" w:rsidR="00E73EDF" w:rsidRPr="00284E7D"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284E7D">
        <w:rPr>
          <w:rFonts w:cs="Arial"/>
        </w:rPr>
        <w:t>In the case of areas with holes, all internal boundaries must be completely contained within the external boundary and the internal boundaries must not intersect each other or the external boundary. Internal boundaries may touch other internal boundaries or the external boundary tangentially (t</w:t>
      </w:r>
      <w:r w:rsidRPr="00284E7D">
        <w:rPr>
          <w:rFonts w:cs="Arial" w:hint="eastAsia"/>
        </w:rPr>
        <w:t>hat is</w:t>
      </w:r>
      <w:r w:rsidRPr="00284E7D">
        <w:rPr>
          <w:rFonts w:cs="Arial"/>
        </w:rPr>
        <w:t xml:space="preserve"> at one point) as shown in Figure</w:t>
      </w:r>
      <w:r w:rsidRPr="00284E7D">
        <w:rPr>
          <w:rFonts w:eastAsia="Times New Roman" w:cs="Arial"/>
          <w:lang w:eastAsia="en-GB"/>
        </w:rPr>
        <w:t xml:space="preserve"> </w:t>
      </w:r>
      <w:r w:rsidR="00885BE8">
        <w:rPr>
          <w:rFonts w:eastAsia="Times New Roman" w:cs="Arial"/>
          <w:lang w:eastAsia="en-GB"/>
        </w:rPr>
        <w:t>4-</w:t>
      </w:r>
      <w:del w:id="253" w:author="Jeff Wootton" w:date="2024-12-17T09:08:00Z" w16du:dateUtc="2024-12-17T08:08:00Z">
        <w:r w:rsidR="004C3CAE" w:rsidRPr="00284E7D" w:rsidDel="00545F68">
          <w:rPr>
            <w:rFonts w:eastAsia="Times New Roman" w:cs="Arial"/>
            <w:lang w:eastAsia="en-GB"/>
          </w:rPr>
          <w:delText>1</w:delText>
        </w:r>
        <w:r w:rsidR="004C3CAE" w:rsidDel="00545F68">
          <w:rPr>
            <w:rFonts w:eastAsia="Times New Roman" w:cs="Arial"/>
            <w:lang w:eastAsia="en-GB"/>
          </w:rPr>
          <w:delText>1</w:delText>
        </w:r>
      </w:del>
      <w:ins w:id="254" w:author="Jeff Wootton" w:date="2024-12-17T09:08:00Z" w16du:dateUtc="2024-12-17T08:08:00Z">
        <w:r w:rsidR="00545F68" w:rsidRPr="00284E7D">
          <w:rPr>
            <w:rFonts w:eastAsia="Times New Roman" w:cs="Arial"/>
            <w:lang w:eastAsia="en-GB"/>
          </w:rPr>
          <w:t>1</w:t>
        </w:r>
        <w:r w:rsidR="00545F68">
          <w:rPr>
            <w:rFonts w:eastAsia="Times New Roman" w:cs="Arial"/>
            <w:lang w:eastAsia="en-GB"/>
          </w:rPr>
          <w:t>2</w:t>
        </w:r>
      </w:ins>
      <w:r w:rsidRPr="00284E7D">
        <w:rPr>
          <w:rFonts w:eastAsia="Times New Roman" w:cs="Arial"/>
          <w:lang w:eastAsia="en-GB"/>
        </w:rPr>
        <w:t>.</w:t>
      </w:r>
    </w:p>
    <w:p w14:paraId="79039409" w14:textId="3983086B" w:rsidR="00E73EDF" w:rsidRPr="00284E7D" w:rsidRDefault="007653F1" w:rsidP="001D02B5">
      <w:pPr>
        <w:numPr>
          <w:ilvl w:val="0"/>
          <w:numId w:val="12"/>
        </w:numPr>
        <w:autoSpaceDE w:val="0"/>
        <w:autoSpaceDN w:val="0"/>
        <w:adjustRightInd w:val="0"/>
        <w:spacing w:after="120" w:line="240" w:lineRule="auto"/>
        <w:ind w:left="567" w:hanging="283"/>
        <w:rPr>
          <w:rFonts w:eastAsia="Times New Roman" w:cs="Arial"/>
          <w:lang w:eastAsia="en-GB"/>
        </w:rPr>
      </w:pPr>
      <w:r w:rsidRPr="00284E7D">
        <w:t xml:space="preserve">The outer boundary of a surface must be in a clockwise direction (surface to the right of the curve) and the curve orientation positive. The inner boundary of a surface must be in a counter-clockwise direction (surface to the right of the curve) and the curve orientation negative. See Figure </w:t>
      </w:r>
      <w:r w:rsidR="00885BE8">
        <w:t>4-</w:t>
      </w:r>
      <w:del w:id="255" w:author="Jeff Wootton" w:date="2024-12-17T09:08:00Z" w16du:dateUtc="2024-12-17T08:08:00Z">
        <w:r w:rsidR="004C3CAE" w:rsidRPr="00284E7D" w:rsidDel="00545F68">
          <w:delText>1</w:delText>
        </w:r>
        <w:r w:rsidR="004C3CAE" w:rsidDel="00545F68">
          <w:delText>2</w:delText>
        </w:r>
      </w:del>
      <w:ins w:id="256" w:author="Jeff Wootton" w:date="2024-12-17T09:08:00Z" w16du:dateUtc="2024-12-17T08:08:00Z">
        <w:r w:rsidR="00545F68" w:rsidRPr="00284E7D">
          <w:t>1</w:t>
        </w:r>
        <w:r w:rsidR="00545F68">
          <w:t>3</w:t>
        </w:r>
      </w:ins>
      <w:r w:rsidRPr="00284E7D">
        <w:t>.</w:t>
      </w:r>
    </w:p>
    <w:p w14:paraId="2200BAEA" w14:textId="162E5503" w:rsidR="00E73EDF" w:rsidRPr="00284E7D" w:rsidRDefault="007653F1" w:rsidP="00885BE8">
      <w:pPr>
        <w:autoSpaceDE w:val="0"/>
        <w:autoSpaceDN w:val="0"/>
        <w:adjustRightInd w:val="0"/>
        <w:spacing w:after="60" w:line="240" w:lineRule="auto"/>
        <w:rPr>
          <w:rFonts w:eastAsia="Times New Roman" w:cs="Arial"/>
          <w:bCs/>
          <w:lang w:eastAsia="en-GB"/>
        </w:rPr>
      </w:pPr>
      <w:r w:rsidRPr="00284E7D">
        <w:rPr>
          <w:rFonts w:eastAsia="Times New Roman" w:cs="Arial"/>
          <w:bCs/>
          <w:lang w:eastAsia="en-GB"/>
        </w:rPr>
        <w:t>S-101 further constrains Level 3a with the following:</w:t>
      </w:r>
    </w:p>
    <w:p w14:paraId="110F6519" w14:textId="33C05F03" w:rsidR="00E73EDF" w:rsidRPr="00284E7D" w:rsidRDefault="007653F1" w:rsidP="001D02B5">
      <w:pPr>
        <w:pStyle w:val="NormalWeb"/>
        <w:numPr>
          <w:ilvl w:val="0"/>
          <w:numId w:val="13"/>
        </w:numPr>
        <w:spacing w:before="0" w:beforeAutospacing="0" w:after="60" w:afterAutospacing="0"/>
        <w:ind w:left="567" w:hanging="283"/>
        <w:jc w:val="both"/>
        <w:rPr>
          <w:rFonts w:ascii="Arial" w:hAnsi="Arial" w:cs="Arial"/>
          <w:sz w:val="20"/>
          <w:szCs w:val="20"/>
        </w:rPr>
      </w:pPr>
      <w:r w:rsidRPr="00284E7D">
        <w:rPr>
          <w:rFonts w:ascii="Arial" w:hAnsi="Arial" w:cs="Arial"/>
          <w:sz w:val="20"/>
          <w:szCs w:val="20"/>
        </w:rPr>
        <w:t xml:space="preserve">Coincident linear geometry must be avoided when there is a dependency between features. </w:t>
      </w:r>
    </w:p>
    <w:p w14:paraId="16A62B81" w14:textId="1E2FBC9F" w:rsidR="00E73EDF" w:rsidRPr="00284E7D" w:rsidRDefault="007653F1" w:rsidP="001D02B5">
      <w:pPr>
        <w:pStyle w:val="NormalWeb"/>
        <w:numPr>
          <w:ilvl w:val="0"/>
          <w:numId w:val="13"/>
        </w:numPr>
        <w:spacing w:before="0" w:beforeAutospacing="0" w:after="60" w:afterAutospacing="0"/>
        <w:ind w:left="567" w:hanging="283"/>
        <w:jc w:val="both"/>
        <w:rPr>
          <w:rFonts w:ascii="Arial" w:hAnsi="Arial" w:cs="Arial"/>
          <w:sz w:val="20"/>
          <w:szCs w:val="20"/>
        </w:rPr>
      </w:pPr>
      <w:r w:rsidRPr="00284E7D">
        <w:rPr>
          <w:rFonts w:ascii="Arial" w:hAnsi="Arial" w:cs="Arial"/>
          <w:sz w:val="20"/>
          <w:szCs w:val="20"/>
        </w:rPr>
        <w:t>The interpolation of GM_CurveSegment must be loxodromic.</w:t>
      </w:r>
    </w:p>
    <w:p w14:paraId="7FDFA8E9" w14:textId="4C21C1D5" w:rsidR="00E73EDF" w:rsidRPr="00E30701" w:rsidRDefault="007653F1" w:rsidP="00E30701">
      <w:pPr>
        <w:pStyle w:val="NormalWeb"/>
        <w:numPr>
          <w:ilvl w:val="0"/>
          <w:numId w:val="13"/>
        </w:numPr>
        <w:spacing w:before="0" w:beforeAutospacing="0" w:after="60" w:afterAutospacing="0"/>
        <w:ind w:left="568" w:hanging="284"/>
        <w:jc w:val="both"/>
        <w:rPr>
          <w:ins w:id="257" w:author="Jeff Wootton" w:date="2024-11-07T10:31:00Z" w16du:dateUtc="2024-11-07T09:31:00Z"/>
          <w:rFonts w:ascii="Arial" w:hAnsi="Arial" w:cs="Arial"/>
          <w:sz w:val="20"/>
          <w:szCs w:val="20"/>
        </w:rPr>
      </w:pPr>
      <w:r w:rsidRPr="00284E7D">
        <w:rPr>
          <w:rFonts w:ascii="Arial" w:hAnsi="Arial" w:cs="Arial"/>
          <w:sz w:val="20"/>
          <w:szCs w:val="20"/>
          <w:lang w:val="en-US"/>
        </w:rPr>
        <w:t xml:space="preserve">Linear geometry is defined by curves which are made of curve segments. Each curve segment contains the geographic coordinates as control points and defines an interpolation method between them. The distance between two consecutive control points must not be less than 0.3 mm at the </w:t>
      </w:r>
      <w:r w:rsidR="00AF19C3">
        <w:rPr>
          <w:rFonts w:ascii="Arial" w:hAnsi="Arial" w:cs="Arial"/>
          <w:sz w:val="20"/>
          <w:szCs w:val="20"/>
          <w:lang w:val="en-US"/>
        </w:rPr>
        <w:t>optimum</w:t>
      </w:r>
      <w:r w:rsidR="00AF19C3" w:rsidRPr="00284E7D">
        <w:rPr>
          <w:rFonts w:ascii="Arial" w:hAnsi="Arial" w:cs="Arial"/>
          <w:sz w:val="20"/>
          <w:szCs w:val="20"/>
          <w:lang w:val="en-US"/>
        </w:rPr>
        <w:t xml:space="preserve"> </w:t>
      </w:r>
      <w:r w:rsidRPr="00284E7D">
        <w:rPr>
          <w:rFonts w:ascii="Arial" w:hAnsi="Arial" w:cs="Arial"/>
          <w:sz w:val="20"/>
          <w:szCs w:val="20"/>
          <w:lang w:val="en-US"/>
        </w:rPr>
        <w:t>display scale</w:t>
      </w:r>
      <w:r w:rsidR="00885BE8">
        <w:rPr>
          <w:rFonts w:ascii="Arial" w:hAnsi="Arial" w:cs="Arial"/>
          <w:sz w:val="20"/>
          <w:szCs w:val="20"/>
          <w:lang w:val="en-US"/>
        </w:rPr>
        <w:t xml:space="preserve"> of the data</w:t>
      </w:r>
      <w:r w:rsidRPr="00284E7D">
        <w:rPr>
          <w:rFonts w:ascii="Arial" w:hAnsi="Arial" w:cs="Arial"/>
          <w:sz w:val="20"/>
          <w:szCs w:val="20"/>
          <w:lang w:val="en-US"/>
        </w:rPr>
        <w:t>.</w:t>
      </w:r>
    </w:p>
    <w:p w14:paraId="064FA0D0" w14:textId="216553B8" w:rsidR="00492CB0" w:rsidRPr="00E30701" w:rsidRDefault="00E30701" w:rsidP="001D02B5">
      <w:pPr>
        <w:pStyle w:val="NormalWeb"/>
        <w:numPr>
          <w:ilvl w:val="0"/>
          <w:numId w:val="13"/>
        </w:numPr>
        <w:spacing w:before="0" w:beforeAutospacing="0" w:after="120" w:afterAutospacing="0"/>
        <w:ind w:left="567" w:hanging="283"/>
        <w:jc w:val="both"/>
        <w:rPr>
          <w:rFonts w:ascii="Arial" w:hAnsi="Arial" w:cs="Arial"/>
          <w:sz w:val="20"/>
          <w:szCs w:val="20"/>
        </w:rPr>
      </w:pPr>
      <w:commentRangeStart w:id="258"/>
      <w:ins w:id="259" w:author="Jeff Wootton" w:date="2024-11-07T10:32:00Z">
        <w:r w:rsidRPr="00E30701">
          <w:rPr>
            <w:rFonts w:ascii="Arial" w:hAnsi="Arial" w:cs="Arial"/>
            <w:sz w:val="20"/>
            <w:szCs w:val="20"/>
          </w:rPr>
          <w:t>A feature may reference multiple geometries but must only reference geometries of a single geometric primitive (point,</w:t>
        </w:r>
      </w:ins>
      <w:ins w:id="260" w:author="Jeff Wootton" w:date="2024-11-07T11:14:00Z" w16du:dateUtc="2024-11-07T10:14:00Z">
        <w:r w:rsidR="00376D7B">
          <w:rPr>
            <w:rFonts w:ascii="Arial" w:hAnsi="Arial" w:cs="Arial"/>
            <w:sz w:val="20"/>
            <w:szCs w:val="20"/>
          </w:rPr>
          <w:t xml:space="preserve"> pointset,</w:t>
        </w:r>
      </w:ins>
      <w:ins w:id="261" w:author="Jeff Wootton" w:date="2024-11-07T10:32:00Z">
        <w:r w:rsidRPr="00E30701">
          <w:rPr>
            <w:rFonts w:ascii="Arial" w:hAnsi="Arial" w:cs="Arial"/>
            <w:sz w:val="20"/>
            <w:szCs w:val="20"/>
          </w:rPr>
          <w:t xml:space="preserve"> curve</w:t>
        </w:r>
      </w:ins>
      <w:ins w:id="262" w:author="Jeff Wootton" w:date="2024-11-07T11:14:00Z" w16du:dateUtc="2024-11-07T10:14:00Z">
        <w:r w:rsidR="00D230D3">
          <w:rPr>
            <w:rFonts w:ascii="Arial" w:hAnsi="Arial" w:cs="Arial"/>
            <w:sz w:val="20"/>
            <w:szCs w:val="20"/>
          </w:rPr>
          <w:t xml:space="preserve"> or</w:t>
        </w:r>
      </w:ins>
      <w:ins w:id="263" w:author="Jeff Wootton" w:date="2024-11-07T10:32:00Z">
        <w:r w:rsidRPr="00E30701">
          <w:rPr>
            <w:rFonts w:ascii="Arial" w:hAnsi="Arial" w:cs="Arial"/>
            <w:sz w:val="20"/>
            <w:szCs w:val="20"/>
          </w:rPr>
          <w:t xml:space="preserve"> surface).</w:t>
        </w:r>
      </w:ins>
      <w:commentRangeEnd w:id="258"/>
      <w:ins w:id="264" w:author="Jeff Wootton" w:date="2024-11-07T10:33:00Z" w16du:dateUtc="2024-11-07T09:33:00Z">
        <w:r w:rsidR="0074433C">
          <w:rPr>
            <w:rStyle w:val="CommentReference"/>
            <w:rFonts w:ascii="Arial" w:eastAsia="MS Mincho" w:hAnsi="Arial"/>
            <w:szCs w:val="20"/>
            <w:lang w:eastAsia="ja-JP"/>
          </w:rPr>
          <w:commentReference w:id="258"/>
        </w:r>
      </w:ins>
    </w:p>
    <w:p w14:paraId="3A180284" w14:textId="1F4C86A5" w:rsidR="00E73EDF" w:rsidRPr="00284E7D" w:rsidRDefault="007653F1" w:rsidP="00885BE8">
      <w:pPr>
        <w:autoSpaceDE w:val="0"/>
        <w:autoSpaceDN w:val="0"/>
        <w:adjustRightInd w:val="0"/>
        <w:spacing w:after="60" w:line="240" w:lineRule="auto"/>
        <w:rPr>
          <w:rFonts w:eastAsia="Times New Roman" w:cs="Arial"/>
          <w:bCs/>
          <w:lang w:eastAsia="en-GB"/>
        </w:rPr>
      </w:pPr>
      <w:r w:rsidRPr="00284E7D">
        <w:rPr>
          <w:rFonts w:eastAsia="Times New Roman" w:cs="Arial"/>
          <w:lang w:eastAsia="en-GB"/>
        </w:rPr>
        <w:t>The following exception applies to S-101:</w:t>
      </w:r>
    </w:p>
    <w:p w14:paraId="46255187" w14:textId="64431A1E" w:rsidR="00E73EDF" w:rsidRPr="00284E7D" w:rsidRDefault="007653F1" w:rsidP="001D02B5">
      <w:pPr>
        <w:numPr>
          <w:ilvl w:val="0"/>
          <w:numId w:val="14"/>
        </w:numPr>
        <w:spacing w:after="120" w:line="240" w:lineRule="auto"/>
        <w:ind w:left="567" w:hanging="283"/>
      </w:pPr>
      <w:r w:rsidRPr="00284E7D">
        <w:t xml:space="preserve">The use of coordinates is restricted to two dimensions, except in the case of </w:t>
      </w:r>
      <w:r w:rsidR="00355017" w:rsidRPr="00284E7D">
        <w:t xml:space="preserve">features encoded using </w:t>
      </w:r>
      <w:proofErr w:type="spellStart"/>
      <w:r w:rsidR="00355017" w:rsidRPr="00284E7D">
        <w:t>GM_Point</w:t>
      </w:r>
      <w:proofErr w:type="spellEnd"/>
      <w:r w:rsidR="00355017" w:rsidRPr="00284E7D">
        <w:t xml:space="preserve"> (point) and</w:t>
      </w:r>
      <w:r w:rsidRPr="00284E7D">
        <w:t xml:space="preserve"> </w:t>
      </w:r>
      <w:proofErr w:type="spellStart"/>
      <w:r w:rsidRPr="00284E7D">
        <w:t>GM_Multipoint</w:t>
      </w:r>
      <w:proofErr w:type="spellEnd"/>
      <w:r w:rsidR="00355017" w:rsidRPr="00284E7D">
        <w:t xml:space="preserve"> (</w:t>
      </w:r>
      <w:proofErr w:type="spellStart"/>
      <w:r w:rsidR="00355017" w:rsidRPr="00284E7D">
        <w:t>pointSet</w:t>
      </w:r>
      <w:proofErr w:type="spellEnd"/>
      <w:r w:rsidR="00355017" w:rsidRPr="00284E7D">
        <w:t>)</w:t>
      </w:r>
      <w:r w:rsidRPr="00284E7D">
        <w:t xml:space="preserve"> </w:t>
      </w:r>
      <w:r w:rsidR="00355017" w:rsidRPr="00284E7D">
        <w:t xml:space="preserve">which </w:t>
      </w:r>
      <w:r w:rsidR="00530A1E" w:rsidRPr="00284E7D">
        <w:t xml:space="preserve">may </w:t>
      </w:r>
      <w:r w:rsidR="00355017" w:rsidRPr="00284E7D">
        <w:t xml:space="preserve">have </w:t>
      </w:r>
      <w:r w:rsidRPr="00284E7D">
        <w:t>three dimensional coordinates.</w:t>
      </w:r>
    </w:p>
    <w:p w14:paraId="20B57E23" w14:textId="77777777" w:rsidR="00E73EDF" w:rsidRPr="00284E7D"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jc w:val="center"/>
      </w:pPr>
      <w:r w:rsidRPr="00284E7D">
        <w:rPr>
          <w:noProof/>
          <w:lang w:val="fr-FR" w:eastAsia="fr-FR"/>
        </w:rPr>
        <w:lastRenderedPageBreak/>
        <w:drawing>
          <wp:inline distT="0" distB="0" distL="0" distR="0" wp14:anchorId="1ADA5652" wp14:editId="2CF0FC0B">
            <wp:extent cx="5591017" cy="26117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rotWithShape="1">
                    <a:blip r:embed="rId39">
                      <a:extLst>
                        <a:ext uri="{28A0092B-C50C-407E-A947-70E740481C1C}">
                          <a14:useLocalDpi xmlns:a14="http://schemas.microsoft.com/office/drawing/2010/main" val="0"/>
                        </a:ext>
                      </a:extLst>
                    </a:blip>
                    <a:srcRect t="22764" b="11182"/>
                    <a:stretch/>
                  </pic:blipFill>
                  <pic:spPr bwMode="auto">
                    <a:xfrm>
                      <a:off x="0" y="0"/>
                      <a:ext cx="5605750" cy="2618637"/>
                    </a:xfrm>
                    <a:prstGeom prst="rect">
                      <a:avLst/>
                    </a:prstGeom>
                    <a:ln>
                      <a:noFill/>
                    </a:ln>
                    <a:extLst>
                      <a:ext uri="{53640926-AAD7-44D8-BBD7-CCE9431645EC}">
                        <a14:shadowObscured xmlns:a14="http://schemas.microsoft.com/office/drawing/2010/main"/>
                      </a:ext>
                    </a:extLst>
                  </pic:spPr>
                </pic:pic>
              </a:graphicData>
            </a:graphic>
          </wp:inline>
        </w:drawing>
      </w:r>
    </w:p>
    <w:p w14:paraId="6DB4D33D" w14:textId="7F4D9011" w:rsidR="00E73EDF" w:rsidRPr="00C44B4D" w:rsidRDefault="00442051" w:rsidP="00885BE8">
      <w:pPr>
        <w:pStyle w:val="Caption"/>
        <w:spacing w:line="240" w:lineRule="auto"/>
        <w:jc w:val="center"/>
        <w:rPr>
          <w:sz w:val="18"/>
          <w:szCs w:val="18"/>
        </w:rPr>
      </w:pPr>
      <w:r w:rsidRPr="00C44B4D">
        <w:rPr>
          <w:sz w:val="18"/>
          <w:szCs w:val="18"/>
        </w:rPr>
        <w:t xml:space="preserve">Figure </w:t>
      </w:r>
      <w:r w:rsidR="00885BE8" w:rsidRPr="00C44B4D">
        <w:rPr>
          <w:sz w:val="18"/>
          <w:szCs w:val="18"/>
        </w:rPr>
        <w:t>4-</w:t>
      </w:r>
      <w:del w:id="265" w:author="Jeff Wootton" w:date="2024-12-17T09:08:00Z" w16du:dateUtc="2024-12-17T08:08:00Z">
        <w:r w:rsidR="004C3CAE" w:rsidRPr="00C44B4D" w:rsidDel="00593539">
          <w:rPr>
            <w:sz w:val="18"/>
            <w:szCs w:val="18"/>
          </w:rPr>
          <w:delText>1</w:delText>
        </w:r>
        <w:r w:rsidR="004C3CAE" w:rsidDel="00593539">
          <w:rPr>
            <w:sz w:val="18"/>
            <w:szCs w:val="18"/>
          </w:rPr>
          <w:delText>0</w:delText>
        </w:r>
        <w:r w:rsidR="004C3CAE" w:rsidRPr="00C44B4D" w:rsidDel="00593539">
          <w:rPr>
            <w:sz w:val="18"/>
            <w:szCs w:val="18"/>
          </w:rPr>
          <w:delText xml:space="preserve"> </w:delText>
        </w:r>
      </w:del>
      <w:ins w:id="266" w:author="Jeff Wootton" w:date="2024-12-17T09:08:00Z" w16du:dateUtc="2024-12-17T08:08:00Z">
        <w:r w:rsidR="00593539" w:rsidRPr="00C44B4D">
          <w:rPr>
            <w:sz w:val="18"/>
            <w:szCs w:val="18"/>
          </w:rPr>
          <w:t>1</w:t>
        </w:r>
        <w:r w:rsidR="00593539">
          <w:rPr>
            <w:sz w:val="18"/>
            <w:szCs w:val="18"/>
          </w:rPr>
          <w:t>1</w:t>
        </w:r>
        <w:r w:rsidR="00593539" w:rsidRPr="00C44B4D">
          <w:rPr>
            <w:sz w:val="18"/>
            <w:szCs w:val="18"/>
          </w:rPr>
          <w:t xml:space="preserve"> </w:t>
        </w:r>
      </w:ins>
      <w:r w:rsidR="00885BE8" w:rsidRPr="00C44B4D">
        <w:rPr>
          <w:sz w:val="18"/>
          <w:szCs w:val="18"/>
        </w:rPr>
        <w:t>–</w:t>
      </w:r>
      <w:r w:rsidRPr="00C44B4D">
        <w:rPr>
          <w:sz w:val="18"/>
          <w:szCs w:val="18"/>
        </w:rPr>
        <w:t xml:space="preserve"> Self</w:t>
      </w:r>
      <w:r w:rsidR="007653F1" w:rsidRPr="00C44B4D">
        <w:rPr>
          <w:sz w:val="18"/>
          <w:szCs w:val="18"/>
        </w:rPr>
        <w:t xml:space="preserve"> </w:t>
      </w:r>
      <w:r w:rsidR="00885BE8" w:rsidRPr="00C44B4D">
        <w:rPr>
          <w:sz w:val="18"/>
          <w:szCs w:val="18"/>
        </w:rPr>
        <w:t>i</w:t>
      </w:r>
      <w:r w:rsidR="007653F1" w:rsidRPr="00C44B4D">
        <w:rPr>
          <w:sz w:val="18"/>
          <w:szCs w:val="18"/>
        </w:rPr>
        <w:t xml:space="preserve">ntersect </w:t>
      </w:r>
      <w:r w:rsidR="00885BE8" w:rsidRPr="00C44B4D">
        <w:rPr>
          <w:sz w:val="18"/>
          <w:szCs w:val="18"/>
        </w:rPr>
        <w:t>e</w:t>
      </w:r>
      <w:r w:rsidR="007653F1" w:rsidRPr="00C44B4D">
        <w:rPr>
          <w:sz w:val="18"/>
          <w:szCs w:val="18"/>
        </w:rPr>
        <w:t>xample</w:t>
      </w:r>
      <w:r w:rsidR="006F500C">
        <w:rPr>
          <w:sz w:val="18"/>
          <w:szCs w:val="18"/>
        </w:rPr>
        <w:t>s</w:t>
      </w:r>
    </w:p>
    <w:p w14:paraId="6D9E15A0" w14:textId="77777777" w:rsidR="00E73EDF" w:rsidRPr="00284E7D" w:rsidRDefault="00E73EDF"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pPr>
    </w:p>
    <w:p w14:paraId="64B083CC" w14:textId="77777777" w:rsidR="00E73EDF" w:rsidRPr="00284E7D"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jc w:val="center"/>
      </w:pPr>
      <w:r w:rsidRPr="00284E7D">
        <w:rPr>
          <w:noProof/>
          <w:lang w:val="fr-FR" w:eastAsia="fr-FR"/>
        </w:rPr>
        <w:drawing>
          <wp:inline distT="0" distB="0" distL="0" distR="0" wp14:anchorId="1D72E589" wp14:editId="5BDC8233">
            <wp:extent cx="4338320" cy="2987675"/>
            <wp:effectExtent l="0" t="0" r="5080" b="3175"/>
            <wp:docPr id="8" name="Picture 8" descr="bound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oundar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338320" cy="2987675"/>
                    </a:xfrm>
                    <a:prstGeom prst="rect">
                      <a:avLst/>
                    </a:prstGeom>
                    <a:noFill/>
                    <a:ln>
                      <a:noFill/>
                    </a:ln>
                  </pic:spPr>
                </pic:pic>
              </a:graphicData>
            </a:graphic>
          </wp:inline>
        </w:drawing>
      </w:r>
    </w:p>
    <w:p w14:paraId="0C7C8408" w14:textId="19E3554F"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del w:id="267" w:author="Jeff Wootton" w:date="2024-12-17T09:08:00Z" w16du:dateUtc="2024-12-17T08:08:00Z">
        <w:r w:rsidR="004C3CAE" w:rsidRPr="00C44B4D" w:rsidDel="00593539">
          <w:rPr>
            <w:sz w:val="18"/>
            <w:szCs w:val="18"/>
          </w:rPr>
          <w:delText>1</w:delText>
        </w:r>
        <w:r w:rsidR="004C3CAE" w:rsidDel="00593539">
          <w:rPr>
            <w:sz w:val="18"/>
            <w:szCs w:val="18"/>
          </w:rPr>
          <w:delText>1</w:delText>
        </w:r>
        <w:r w:rsidR="004C3CAE" w:rsidRPr="00C44B4D" w:rsidDel="00593539">
          <w:rPr>
            <w:sz w:val="18"/>
            <w:szCs w:val="18"/>
          </w:rPr>
          <w:delText xml:space="preserve"> </w:delText>
        </w:r>
      </w:del>
      <w:ins w:id="268" w:author="Jeff Wootton" w:date="2024-12-17T09:08:00Z" w16du:dateUtc="2024-12-17T08:08:00Z">
        <w:r w:rsidR="00593539" w:rsidRPr="00C44B4D">
          <w:rPr>
            <w:sz w:val="18"/>
            <w:szCs w:val="18"/>
          </w:rPr>
          <w:t>1</w:t>
        </w:r>
        <w:r w:rsidR="00593539">
          <w:rPr>
            <w:sz w:val="18"/>
            <w:szCs w:val="18"/>
          </w:rPr>
          <w:t>2</w:t>
        </w:r>
        <w:r w:rsidR="00593539" w:rsidRPr="00C44B4D">
          <w:rPr>
            <w:sz w:val="18"/>
            <w:szCs w:val="18"/>
          </w:rPr>
          <w:t xml:space="preserve"> </w:t>
        </w:r>
      </w:ins>
      <w:r w:rsidR="00275D57" w:rsidRPr="00C44B4D">
        <w:rPr>
          <w:sz w:val="18"/>
          <w:szCs w:val="18"/>
        </w:rPr>
        <w:t>–</w:t>
      </w:r>
      <w:r w:rsidRPr="00C44B4D">
        <w:rPr>
          <w:sz w:val="18"/>
          <w:szCs w:val="18"/>
        </w:rPr>
        <w:t xml:space="preserve"> Area Holes</w:t>
      </w:r>
    </w:p>
    <w:p w14:paraId="3986109D" w14:textId="77777777" w:rsidR="00E73EDF" w:rsidRPr="00284E7D" w:rsidRDefault="00E73EDF"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ind w:left="720"/>
      </w:pPr>
    </w:p>
    <w:p w14:paraId="67383884" w14:textId="77777777" w:rsidR="00E73EDF" w:rsidRPr="00284E7D" w:rsidRDefault="007653F1" w:rsidP="00C128E3">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ind w:left="720"/>
        <w:jc w:val="center"/>
      </w:pPr>
      <w:r w:rsidRPr="00284E7D">
        <w:rPr>
          <w:noProof/>
          <w:lang w:val="fr-FR" w:eastAsia="fr-FR"/>
        </w:rPr>
        <w:lastRenderedPageBreak/>
        <w:drawing>
          <wp:inline distT="0" distB="0" distL="0" distR="0" wp14:anchorId="357BB8AB" wp14:editId="66683F4D">
            <wp:extent cx="4359275" cy="1998980"/>
            <wp:effectExtent l="0" t="0" r="3175" b="1270"/>
            <wp:docPr id="9" name="Picture 9" descr="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rec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359275" cy="1998980"/>
                    </a:xfrm>
                    <a:prstGeom prst="rect">
                      <a:avLst/>
                    </a:prstGeom>
                    <a:noFill/>
                    <a:ln>
                      <a:noFill/>
                    </a:ln>
                  </pic:spPr>
                </pic:pic>
              </a:graphicData>
            </a:graphic>
          </wp:inline>
        </w:drawing>
      </w:r>
    </w:p>
    <w:p w14:paraId="72DD05DA" w14:textId="4CA4FC7D" w:rsidR="00E73EDF"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del w:id="269" w:author="Jeff Wootton" w:date="2024-12-17T09:08:00Z" w16du:dateUtc="2024-12-17T08:08:00Z">
        <w:r w:rsidR="004C3CAE" w:rsidRPr="00C44B4D" w:rsidDel="00593539">
          <w:rPr>
            <w:sz w:val="18"/>
            <w:szCs w:val="18"/>
          </w:rPr>
          <w:delText>1</w:delText>
        </w:r>
        <w:r w:rsidR="004C3CAE" w:rsidDel="00593539">
          <w:rPr>
            <w:sz w:val="18"/>
            <w:szCs w:val="18"/>
          </w:rPr>
          <w:delText>2</w:delText>
        </w:r>
        <w:r w:rsidR="004C3CAE" w:rsidRPr="00C44B4D" w:rsidDel="00593539">
          <w:rPr>
            <w:sz w:val="18"/>
            <w:szCs w:val="18"/>
          </w:rPr>
          <w:delText xml:space="preserve"> </w:delText>
        </w:r>
      </w:del>
      <w:ins w:id="270" w:author="Jeff Wootton" w:date="2024-12-17T09:08:00Z" w16du:dateUtc="2024-12-17T08:08:00Z">
        <w:r w:rsidR="00593539" w:rsidRPr="00C44B4D">
          <w:rPr>
            <w:sz w:val="18"/>
            <w:szCs w:val="18"/>
          </w:rPr>
          <w:t>1</w:t>
        </w:r>
        <w:r w:rsidR="00593539">
          <w:rPr>
            <w:sz w:val="18"/>
            <w:szCs w:val="18"/>
          </w:rPr>
          <w:t>3</w:t>
        </w:r>
        <w:r w:rsidR="00593539" w:rsidRPr="00C44B4D">
          <w:rPr>
            <w:sz w:val="18"/>
            <w:szCs w:val="18"/>
          </w:rPr>
          <w:t xml:space="preserve"> </w:t>
        </w:r>
      </w:ins>
      <w:r w:rsidR="00275D57" w:rsidRPr="00C44B4D">
        <w:rPr>
          <w:sz w:val="18"/>
          <w:szCs w:val="18"/>
        </w:rPr>
        <w:t>–</w:t>
      </w:r>
      <w:r w:rsidRPr="00C44B4D">
        <w:rPr>
          <w:sz w:val="18"/>
          <w:szCs w:val="18"/>
        </w:rPr>
        <w:t xml:space="preserve"> Boundary </w:t>
      </w:r>
      <w:r w:rsidR="00275D57" w:rsidRPr="00C44B4D">
        <w:rPr>
          <w:sz w:val="18"/>
          <w:szCs w:val="18"/>
        </w:rPr>
        <w:t>d</w:t>
      </w:r>
      <w:r w:rsidRPr="00C44B4D">
        <w:rPr>
          <w:sz w:val="18"/>
          <w:szCs w:val="18"/>
        </w:rPr>
        <w:t>irection</w:t>
      </w:r>
    </w:p>
    <w:p w14:paraId="7FD11ABD" w14:textId="77777777" w:rsidR="00555076" w:rsidRPr="00555076" w:rsidRDefault="00555076" w:rsidP="00555076">
      <w:pPr>
        <w:spacing w:after="0" w:line="240" w:lineRule="auto"/>
      </w:pPr>
    </w:p>
    <w:p w14:paraId="665E27F0" w14:textId="6BBA7413" w:rsidR="00A87DF5" w:rsidRDefault="00A87DF5" w:rsidP="00275D57">
      <w:pPr>
        <w:pStyle w:val="Heading3"/>
        <w:tabs>
          <w:tab w:val="clear" w:pos="660"/>
          <w:tab w:val="clear" w:pos="880"/>
          <w:tab w:val="left" w:pos="851"/>
        </w:tabs>
        <w:spacing w:before="120" w:after="120" w:line="240" w:lineRule="auto"/>
        <w:ind w:left="851" w:hanging="851"/>
        <w:jc w:val="both"/>
      </w:pPr>
      <w:bookmarkStart w:id="271" w:name="_Toc175558601"/>
      <w:r>
        <w:t>Use of scale properties for feature to geometry relations</w:t>
      </w:r>
      <w:bookmarkStart w:id="272" w:name="_Toc439685276"/>
      <w:bookmarkEnd w:id="271"/>
    </w:p>
    <w:p w14:paraId="299F3009" w14:textId="5606C6D3" w:rsidR="00A87DF5" w:rsidRDefault="00A87DF5" w:rsidP="00A87DF5">
      <w:pPr>
        <w:spacing w:after="120" w:line="240" w:lineRule="auto"/>
      </w:pPr>
      <w:r>
        <w:t xml:space="preserve">The </w:t>
      </w:r>
      <w:r w:rsidR="00F27F1D">
        <w:t>attributes</w:t>
      </w:r>
      <w:r>
        <w:t xml:space="preserve"> </w:t>
      </w:r>
      <w:proofErr w:type="spellStart"/>
      <w:r w:rsidRPr="00A87DF5">
        <w:rPr>
          <w:i/>
        </w:rPr>
        <w:t>scaleMinimum</w:t>
      </w:r>
      <w:proofErr w:type="spellEnd"/>
      <w:r>
        <w:t xml:space="preserve"> and </w:t>
      </w:r>
      <w:proofErr w:type="spellStart"/>
      <w:r w:rsidRPr="00A87DF5">
        <w:rPr>
          <w:i/>
        </w:rPr>
        <w:t>scaleMaximum</w:t>
      </w:r>
      <w:proofErr w:type="spellEnd"/>
      <w:r>
        <w:t xml:space="preserve"> of</w:t>
      </w:r>
      <w:r w:rsidR="00F27F1D">
        <w:t xml:space="preserve"> class</w:t>
      </w:r>
      <w:r>
        <w:t xml:space="preserve"> S100_GF_SpatialAttributeType </w:t>
      </w:r>
      <w:r w:rsidR="00F27F1D">
        <w:t>are not</w:t>
      </w:r>
      <w:r>
        <w:t xml:space="preserve"> used. Therefore, the encoding must always encode the values ‘Not Appl</w:t>
      </w:r>
      <w:r w:rsidR="00F27F1D">
        <w:t>icable</w:t>
      </w:r>
      <w:r>
        <w:t>’.</w:t>
      </w:r>
    </w:p>
    <w:p w14:paraId="452F2217" w14:textId="1370662A" w:rsidR="00A87DF5" w:rsidRPr="00A87DF5" w:rsidRDefault="00F27F1D" w:rsidP="00A87DF5">
      <w:pPr>
        <w:spacing w:after="120" w:line="240" w:lineRule="auto"/>
      </w:pPr>
      <w:r>
        <w:t>S</w:t>
      </w:r>
      <w:r w:rsidR="00A87DF5">
        <w:t>cale dependent depiction</w:t>
      </w:r>
      <w:r>
        <w:t xml:space="preserve"> </w:t>
      </w:r>
      <w:r w:rsidR="00F31B4D">
        <w:t>f</w:t>
      </w:r>
      <w:r>
        <w:t>or the end user system</w:t>
      </w:r>
      <w:r w:rsidR="00A87DF5">
        <w:t xml:space="preserve"> </w:t>
      </w:r>
      <w:r w:rsidR="00F31B4D">
        <w:t>is</w:t>
      </w:r>
      <w:r w:rsidR="00A87DF5">
        <w:t xml:space="preserve"> controlled by the thematic attribute </w:t>
      </w:r>
      <w:r>
        <w:rPr>
          <w:b/>
        </w:rPr>
        <w:t>scale minimum</w:t>
      </w:r>
      <w:r w:rsidR="00A87DF5">
        <w:t xml:space="preserve"> </w:t>
      </w:r>
      <w:r w:rsidR="00F31B4D">
        <w:t>for the</w:t>
      </w:r>
      <w:r w:rsidR="00A87DF5">
        <w:t xml:space="preserve"> feature type only.</w:t>
      </w:r>
    </w:p>
    <w:p w14:paraId="24367D99" w14:textId="77777777" w:rsidR="00E73EDF" w:rsidRPr="00284E7D" w:rsidRDefault="007653F1" w:rsidP="00275D57">
      <w:pPr>
        <w:pStyle w:val="Heading3"/>
        <w:tabs>
          <w:tab w:val="clear" w:pos="660"/>
          <w:tab w:val="clear" w:pos="880"/>
          <w:tab w:val="left" w:pos="851"/>
        </w:tabs>
        <w:spacing w:before="120" w:after="120" w:line="240" w:lineRule="auto"/>
        <w:ind w:left="851" w:hanging="851"/>
        <w:jc w:val="both"/>
      </w:pPr>
      <w:bookmarkStart w:id="273" w:name="_Toc175558602"/>
      <w:r w:rsidRPr="00284E7D">
        <w:t>Masking</w:t>
      </w:r>
      <w:bookmarkEnd w:id="272"/>
      <w:bookmarkEnd w:id="273"/>
    </w:p>
    <w:p w14:paraId="597D24BB" w14:textId="2BD2A3DE" w:rsidR="00E73EDF" w:rsidRPr="00284E7D" w:rsidRDefault="007653F1" w:rsidP="00275D57">
      <w:pPr>
        <w:autoSpaceDE w:val="0"/>
        <w:autoSpaceDN w:val="0"/>
        <w:adjustRightInd w:val="0"/>
        <w:spacing w:after="120" w:line="240" w:lineRule="auto"/>
        <w:rPr>
          <w:rFonts w:cs="Arial"/>
        </w:rPr>
      </w:pPr>
      <w:r w:rsidRPr="00284E7D">
        <w:rPr>
          <w:rFonts w:cs="Arial"/>
        </w:rPr>
        <w:t xml:space="preserve">In certain circumstances, the symbolisation of a curve may need to be suppressed. This is done using the Masked Spatial Type [MASK] field of the Feature Type record. The Mask Update Instruction [MUIN] must be set to {1} and Referenced Record </w:t>
      </w:r>
      <w:r w:rsidR="00275D57">
        <w:rPr>
          <w:rFonts w:cs="Arial"/>
        </w:rPr>
        <w:t>N</w:t>
      </w:r>
      <w:r w:rsidR="00275D57" w:rsidRPr="00284E7D">
        <w:rPr>
          <w:rFonts w:cs="Arial"/>
        </w:rPr>
        <w:t xml:space="preserve">ame </w:t>
      </w:r>
      <w:r w:rsidRPr="00284E7D">
        <w:rPr>
          <w:rFonts w:cs="Arial"/>
        </w:rPr>
        <w:t xml:space="preserve">[RRNM] and Referenced Record </w:t>
      </w:r>
      <w:r w:rsidR="00275D57">
        <w:rPr>
          <w:rFonts w:cs="Arial"/>
        </w:rPr>
        <w:t>I</w:t>
      </w:r>
      <w:r w:rsidR="00275D57" w:rsidRPr="00284E7D">
        <w:rPr>
          <w:rFonts w:cs="Arial"/>
        </w:rPr>
        <w:t xml:space="preserve">dentifier </w:t>
      </w:r>
      <w:r w:rsidRPr="00284E7D">
        <w:rPr>
          <w:rFonts w:cs="Arial"/>
        </w:rPr>
        <w:t xml:space="preserve">[RRID] fields must be populated with the values of the referenced spatial record. The Mask Indicator [MIND] </w:t>
      </w:r>
      <w:r w:rsidR="00476F78" w:rsidRPr="00284E7D">
        <w:rPr>
          <w:rFonts w:cs="Arial"/>
        </w:rPr>
        <w:t xml:space="preserve">subfield </w:t>
      </w:r>
      <w:r w:rsidRPr="00284E7D">
        <w:rPr>
          <w:rFonts w:cs="Arial"/>
        </w:rPr>
        <w:t>must be set to either {1} or {2} (see Annex B – clause B</w:t>
      </w:r>
      <w:r w:rsidR="00275D57">
        <w:rPr>
          <w:rFonts w:cs="Arial"/>
        </w:rPr>
        <w:t>-</w:t>
      </w:r>
      <w:r w:rsidR="00120B1F" w:rsidRPr="00284E7D">
        <w:rPr>
          <w:rFonts w:cs="Arial"/>
        </w:rPr>
        <w:t>5.1.33</w:t>
      </w:r>
      <w:r w:rsidRPr="00284E7D">
        <w:rPr>
          <w:rFonts w:cs="Arial"/>
        </w:rPr>
        <w:t>)</w:t>
      </w:r>
      <w:r w:rsidR="00120B1F" w:rsidRPr="00284E7D">
        <w:rPr>
          <w:rFonts w:cs="Arial"/>
        </w:rPr>
        <w:t>.</w:t>
      </w:r>
    </w:p>
    <w:p w14:paraId="30F70515" w14:textId="7B566F76" w:rsidR="00E73EDF" w:rsidRPr="00284E7D" w:rsidRDefault="007653F1" w:rsidP="00275D57">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4680"/>
          <w:tab w:val="left" w:pos="5040"/>
          <w:tab w:val="left" w:pos="5760"/>
          <w:tab w:val="left" w:pos="6480"/>
          <w:tab w:val="left" w:pos="7200"/>
          <w:tab w:val="left" w:pos="7920"/>
          <w:tab w:val="left" w:pos="8640"/>
        </w:tabs>
        <w:spacing w:after="120" w:line="240" w:lineRule="auto"/>
        <w:rPr>
          <w:rFonts w:cs="Arial"/>
          <w:b/>
        </w:rPr>
      </w:pPr>
      <w:r w:rsidRPr="00284E7D">
        <w:rPr>
          <w:rFonts w:cs="Arial"/>
        </w:rPr>
        <w:t xml:space="preserve">Figure </w:t>
      </w:r>
      <w:r w:rsidR="00275D57">
        <w:rPr>
          <w:rFonts w:cs="Arial"/>
        </w:rPr>
        <w:t>4-</w:t>
      </w:r>
      <w:del w:id="274" w:author="Jeff Wootton" w:date="2024-12-17T09:12:00Z" w16du:dateUtc="2024-12-17T08:12:00Z">
        <w:r w:rsidR="006F500C" w:rsidRPr="00284E7D" w:rsidDel="00AB70FB">
          <w:rPr>
            <w:rFonts w:cs="Arial"/>
          </w:rPr>
          <w:delText>1</w:delText>
        </w:r>
        <w:r w:rsidR="006F500C" w:rsidDel="00AB70FB">
          <w:rPr>
            <w:rFonts w:cs="Arial"/>
          </w:rPr>
          <w:delText>3</w:delText>
        </w:r>
        <w:r w:rsidR="006F500C" w:rsidRPr="00284E7D" w:rsidDel="00AB70FB">
          <w:rPr>
            <w:rFonts w:cs="Arial"/>
          </w:rPr>
          <w:delText xml:space="preserve"> </w:delText>
        </w:r>
      </w:del>
      <w:ins w:id="275" w:author="Jeff Wootton" w:date="2024-12-17T09:12:00Z" w16du:dateUtc="2024-12-17T08:12:00Z">
        <w:r w:rsidR="00AB70FB" w:rsidRPr="00284E7D">
          <w:rPr>
            <w:rFonts w:cs="Arial"/>
          </w:rPr>
          <w:t>1</w:t>
        </w:r>
        <w:r w:rsidR="00AB70FB">
          <w:rPr>
            <w:rFonts w:cs="Arial"/>
          </w:rPr>
          <w:t>4</w:t>
        </w:r>
        <w:r w:rsidR="00AB70FB" w:rsidRPr="00284E7D">
          <w:rPr>
            <w:rFonts w:cs="Arial"/>
          </w:rPr>
          <w:t xml:space="preserve"> </w:t>
        </w:r>
      </w:ins>
      <w:r w:rsidRPr="00284E7D">
        <w:rPr>
          <w:rFonts w:cs="Arial"/>
        </w:rPr>
        <w:t xml:space="preserve">is an example without masking and Figure </w:t>
      </w:r>
      <w:r w:rsidR="00275D57">
        <w:rPr>
          <w:rFonts w:cs="Arial"/>
        </w:rPr>
        <w:t>4-</w:t>
      </w:r>
      <w:del w:id="276" w:author="Jeff Wootton" w:date="2024-12-17T09:12:00Z" w16du:dateUtc="2024-12-17T08:12:00Z">
        <w:r w:rsidR="006F500C" w:rsidRPr="00284E7D" w:rsidDel="00AB70FB">
          <w:rPr>
            <w:rFonts w:cs="Arial"/>
          </w:rPr>
          <w:delText>1</w:delText>
        </w:r>
        <w:r w:rsidR="006F500C" w:rsidDel="00AB70FB">
          <w:rPr>
            <w:rFonts w:cs="Arial"/>
          </w:rPr>
          <w:delText>4</w:delText>
        </w:r>
        <w:r w:rsidR="006F500C" w:rsidRPr="00284E7D" w:rsidDel="00AB70FB">
          <w:rPr>
            <w:rFonts w:cs="Arial"/>
          </w:rPr>
          <w:delText xml:space="preserve"> </w:delText>
        </w:r>
      </w:del>
      <w:ins w:id="277" w:author="Jeff Wootton" w:date="2024-12-17T09:12:00Z" w16du:dateUtc="2024-12-17T08:12:00Z">
        <w:r w:rsidR="00AB70FB" w:rsidRPr="00284E7D">
          <w:rPr>
            <w:rFonts w:cs="Arial"/>
          </w:rPr>
          <w:t>1</w:t>
        </w:r>
        <w:r w:rsidR="00AB70FB">
          <w:rPr>
            <w:rFonts w:cs="Arial"/>
          </w:rPr>
          <w:t>5</w:t>
        </w:r>
        <w:r w:rsidR="00AB70FB" w:rsidRPr="00284E7D">
          <w:rPr>
            <w:rFonts w:cs="Arial"/>
          </w:rPr>
          <w:t xml:space="preserve"> </w:t>
        </w:r>
      </w:ins>
      <w:r w:rsidRPr="00284E7D">
        <w:rPr>
          <w:rFonts w:cs="Arial"/>
        </w:rPr>
        <w:t xml:space="preserve">is an example of a masked edge </w:t>
      </w:r>
      <w:r w:rsidRPr="00284E7D">
        <w:t xml:space="preserve">between </w:t>
      </w:r>
      <w:r w:rsidRPr="00284E7D">
        <w:rPr>
          <w:b/>
        </w:rPr>
        <w:t>River</w:t>
      </w:r>
      <w:r w:rsidRPr="00284E7D">
        <w:t xml:space="preserve"> and </w:t>
      </w:r>
      <w:r w:rsidRPr="00284E7D">
        <w:rPr>
          <w:b/>
        </w:rPr>
        <w:t>Depth Area</w:t>
      </w:r>
      <w:r w:rsidRPr="00284E7D">
        <w:t xml:space="preserve"> features, where the seaward edge of the </w:t>
      </w:r>
      <w:r w:rsidRPr="00284E7D">
        <w:rPr>
          <w:b/>
        </w:rPr>
        <w:t>River</w:t>
      </w:r>
      <w:r w:rsidRPr="00284E7D">
        <w:t xml:space="preserve"> should be masked</w:t>
      </w:r>
      <w:r w:rsidR="00275D57">
        <w:t xml:space="preserve">. </w:t>
      </w:r>
      <w:r w:rsidRPr="00284E7D">
        <w:t>In this example MIND is set to {2} – sup</w:t>
      </w:r>
      <w:r w:rsidR="003424BE" w:rsidRPr="00284E7D">
        <w:t>p</w:t>
      </w:r>
      <w:r w:rsidRPr="00284E7D">
        <w:t xml:space="preserve">ress portrayal. </w:t>
      </w:r>
      <w:r w:rsidRPr="00284E7D">
        <w:rPr>
          <w:rFonts w:cs="Arial"/>
        </w:rPr>
        <w:t xml:space="preserve"> </w:t>
      </w:r>
    </w:p>
    <w:p w14:paraId="67810D4E" w14:textId="77777777" w:rsidR="00E73EDF" w:rsidRPr="00284E7D" w:rsidRDefault="007653F1" w:rsidP="00C128E3">
      <w:pPr>
        <w:keepNext/>
        <w:spacing w:line="240" w:lineRule="auto"/>
        <w:jc w:val="center"/>
      </w:pPr>
      <w:r w:rsidRPr="00284E7D">
        <w:rPr>
          <w:noProof/>
          <w:lang w:val="fr-FR" w:eastAsia="fr-FR"/>
        </w:rPr>
        <w:drawing>
          <wp:inline distT="0" distB="0" distL="0" distR="0" wp14:anchorId="48515C3E" wp14:editId="744C863F">
            <wp:extent cx="3252470" cy="2764790"/>
            <wp:effectExtent l="0" t="0" r="508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icture 74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260064" cy="2771054"/>
                    </a:xfrm>
                    <a:prstGeom prst="rect">
                      <a:avLst/>
                    </a:prstGeom>
                  </pic:spPr>
                </pic:pic>
              </a:graphicData>
            </a:graphic>
          </wp:inline>
        </w:drawing>
      </w:r>
    </w:p>
    <w:p w14:paraId="5CE85395" w14:textId="0D8DBA0C"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del w:id="278" w:author="Jeff Wootton" w:date="2024-12-17T09:12:00Z" w16du:dateUtc="2024-12-17T08:12:00Z">
        <w:r w:rsidR="006F500C" w:rsidRPr="00C44B4D" w:rsidDel="00AB70FB">
          <w:rPr>
            <w:sz w:val="18"/>
            <w:szCs w:val="18"/>
          </w:rPr>
          <w:delText>1</w:delText>
        </w:r>
        <w:r w:rsidR="006F500C" w:rsidDel="00AB70FB">
          <w:rPr>
            <w:sz w:val="18"/>
            <w:szCs w:val="18"/>
          </w:rPr>
          <w:delText>3</w:delText>
        </w:r>
        <w:r w:rsidR="006F500C" w:rsidRPr="00C44B4D" w:rsidDel="00AB70FB">
          <w:rPr>
            <w:sz w:val="18"/>
            <w:szCs w:val="18"/>
          </w:rPr>
          <w:delText xml:space="preserve"> </w:delText>
        </w:r>
      </w:del>
      <w:ins w:id="279" w:author="Jeff Wootton" w:date="2024-12-17T09:12:00Z" w16du:dateUtc="2024-12-17T08:12:00Z">
        <w:r w:rsidR="00AB70FB" w:rsidRPr="00C44B4D">
          <w:rPr>
            <w:sz w:val="18"/>
            <w:szCs w:val="18"/>
          </w:rPr>
          <w:t>1</w:t>
        </w:r>
        <w:r w:rsidR="00AB70FB">
          <w:rPr>
            <w:sz w:val="18"/>
            <w:szCs w:val="18"/>
          </w:rPr>
          <w:t>4</w:t>
        </w:r>
        <w:r w:rsidR="00AB70FB" w:rsidRPr="00C44B4D">
          <w:rPr>
            <w:sz w:val="18"/>
            <w:szCs w:val="18"/>
          </w:rPr>
          <w:t xml:space="preserve"> </w:t>
        </w:r>
      </w:ins>
      <w:r w:rsidR="00275D57" w:rsidRPr="00C44B4D">
        <w:rPr>
          <w:sz w:val="18"/>
          <w:szCs w:val="18"/>
        </w:rPr>
        <w:t>–</w:t>
      </w:r>
      <w:r w:rsidRPr="00C44B4D">
        <w:rPr>
          <w:sz w:val="18"/>
          <w:szCs w:val="18"/>
        </w:rPr>
        <w:t xml:space="preserve"> Example without masking</w:t>
      </w:r>
    </w:p>
    <w:p w14:paraId="17991A44" w14:textId="77777777" w:rsidR="00E73EDF" w:rsidRPr="00284E7D" w:rsidRDefault="007653F1" w:rsidP="00C128E3">
      <w:pPr>
        <w:keepNext/>
        <w:spacing w:line="240" w:lineRule="auto"/>
        <w:jc w:val="center"/>
      </w:pPr>
      <w:r w:rsidRPr="00284E7D">
        <w:rPr>
          <w:noProof/>
          <w:lang w:val="fr-FR" w:eastAsia="fr-FR"/>
        </w:rPr>
        <w:lastRenderedPageBreak/>
        <w:drawing>
          <wp:inline distT="0" distB="0" distL="0" distR="0" wp14:anchorId="36C702EB" wp14:editId="0BC7B7BB">
            <wp:extent cx="3298825" cy="280416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295749" cy="2801387"/>
                    </a:xfrm>
                    <a:prstGeom prst="rect">
                      <a:avLst/>
                    </a:prstGeom>
                  </pic:spPr>
                </pic:pic>
              </a:graphicData>
            </a:graphic>
          </wp:inline>
        </w:drawing>
      </w:r>
      <w:bookmarkStart w:id="280" w:name="_Toc225648316"/>
      <w:bookmarkStart w:id="281" w:name="_Toc225065173"/>
    </w:p>
    <w:p w14:paraId="67914FE2" w14:textId="4080E4BA"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del w:id="282" w:author="Jeff Wootton" w:date="2024-12-17T09:13:00Z" w16du:dateUtc="2024-12-17T08:13:00Z">
        <w:r w:rsidR="006F500C" w:rsidRPr="00C44B4D" w:rsidDel="00AB70FB">
          <w:rPr>
            <w:sz w:val="18"/>
            <w:szCs w:val="18"/>
          </w:rPr>
          <w:delText>1</w:delText>
        </w:r>
        <w:r w:rsidR="006F500C" w:rsidDel="00AB70FB">
          <w:rPr>
            <w:sz w:val="18"/>
            <w:szCs w:val="18"/>
          </w:rPr>
          <w:delText>4</w:delText>
        </w:r>
        <w:r w:rsidR="006F500C" w:rsidRPr="00C44B4D" w:rsidDel="00AB70FB">
          <w:rPr>
            <w:sz w:val="18"/>
            <w:szCs w:val="18"/>
          </w:rPr>
          <w:delText xml:space="preserve"> </w:delText>
        </w:r>
      </w:del>
      <w:ins w:id="283" w:author="Jeff Wootton" w:date="2024-12-17T09:13:00Z" w16du:dateUtc="2024-12-17T08:13:00Z">
        <w:r w:rsidR="00AB70FB" w:rsidRPr="00C44B4D">
          <w:rPr>
            <w:sz w:val="18"/>
            <w:szCs w:val="18"/>
          </w:rPr>
          <w:t>1</w:t>
        </w:r>
        <w:r w:rsidR="00AB70FB">
          <w:rPr>
            <w:sz w:val="18"/>
            <w:szCs w:val="18"/>
          </w:rPr>
          <w:t>5</w:t>
        </w:r>
        <w:r w:rsidR="00AB70FB" w:rsidRPr="00C44B4D">
          <w:rPr>
            <w:sz w:val="18"/>
            <w:szCs w:val="18"/>
          </w:rPr>
          <w:t xml:space="preserve"> </w:t>
        </w:r>
      </w:ins>
      <w:r w:rsidR="00275D57" w:rsidRPr="00C44B4D">
        <w:rPr>
          <w:sz w:val="18"/>
          <w:szCs w:val="18"/>
        </w:rPr>
        <w:t>–</w:t>
      </w:r>
      <w:r w:rsidRPr="00C44B4D">
        <w:rPr>
          <w:sz w:val="18"/>
          <w:szCs w:val="18"/>
        </w:rPr>
        <w:t xml:space="preserve"> Example with masking</w:t>
      </w:r>
    </w:p>
    <w:p w14:paraId="76C86E2C" w14:textId="1EBE0031" w:rsidR="00E73EDF" w:rsidRPr="00284E7D" w:rsidRDefault="00E73EDF" w:rsidP="00275D57">
      <w:pPr>
        <w:spacing w:after="120" w:line="240" w:lineRule="auto"/>
      </w:pPr>
    </w:p>
    <w:p w14:paraId="02378978" w14:textId="77777777" w:rsidR="00E73EDF" w:rsidRPr="00284E7D" w:rsidRDefault="007653F1" w:rsidP="00940AF0">
      <w:pPr>
        <w:pStyle w:val="Heading1"/>
        <w:tabs>
          <w:tab w:val="clear" w:pos="400"/>
        </w:tabs>
        <w:spacing w:before="120" w:after="200" w:line="240" w:lineRule="auto"/>
        <w:ind w:left="567" w:hanging="567"/>
      </w:pPr>
      <w:bookmarkStart w:id="284" w:name="_Toc439685277"/>
      <w:bookmarkStart w:id="285" w:name="_Toc175558603"/>
      <w:r w:rsidRPr="00C44B4D">
        <w:t>Coordinate Reference Systems (CRS)</w:t>
      </w:r>
      <w:bookmarkEnd w:id="280"/>
      <w:bookmarkEnd w:id="281"/>
      <w:bookmarkEnd w:id="284"/>
      <w:bookmarkEnd w:id="285"/>
    </w:p>
    <w:p w14:paraId="27A18142" w14:textId="77777777" w:rsidR="00E73EDF" w:rsidRPr="00284E7D" w:rsidRDefault="007653F1" w:rsidP="00940AF0">
      <w:pPr>
        <w:pStyle w:val="Heading2"/>
        <w:tabs>
          <w:tab w:val="clear" w:pos="540"/>
        </w:tabs>
        <w:spacing w:before="120" w:after="200" w:line="240" w:lineRule="auto"/>
        <w:ind w:left="709" w:hanging="709"/>
      </w:pPr>
      <w:bookmarkStart w:id="286" w:name="_Toc439685278"/>
      <w:bookmarkStart w:id="287" w:name="_Toc225065174"/>
      <w:bookmarkStart w:id="288" w:name="_Toc225648317"/>
      <w:bookmarkStart w:id="289" w:name="_Toc175558604"/>
      <w:r w:rsidRPr="00284E7D">
        <w:t>Introduction</w:t>
      </w:r>
      <w:bookmarkEnd w:id="286"/>
      <w:bookmarkEnd w:id="287"/>
      <w:bookmarkEnd w:id="288"/>
      <w:bookmarkEnd w:id="289"/>
      <w:r w:rsidRPr="00284E7D">
        <w:t xml:space="preserve"> </w:t>
      </w:r>
    </w:p>
    <w:p w14:paraId="79E89173" w14:textId="18BF7194" w:rsidR="00E73EDF" w:rsidRDefault="007653F1" w:rsidP="00940AF0">
      <w:pPr>
        <w:spacing w:after="120" w:line="240" w:lineRule="auto"/>
        <w:rPr>
          <w:rFonts w:cs="Arial"/>
          <w:lang w:eastAsia="en-GB"/>
        </w:rPr>
      </w:pPr>
      <w:bookmarkStart w:id="290" w:name="_Toc225648318"/>
      <w:bookmarkStart w:id="291" w:name="_Toc225065175"/>
      <w:r w:rsidRPr="00284E7D">
        <w:rPr>
          <w:rFonts w:cs="Arial"/>
          <w:lang w:eastAsia="en-GB"/>
        </w:rPr>
        <w:t>An ENC dataset must define at least one compound CRS, which must be composed of one geod</w:t>
      </w:r>
      <w:r w:rsidR="00940AF0">
        <w:rPr>
          <w:rFonts w:cs="Arial"/>
          <w:lang w:eastAsia="en-GB"/>
        </w:rPr>
        <w:t xml:space="preserve">etic CRS and one vertical CRS. </w:t>
      </w:r>
      <w:r w:rsidRPr="00284E7D">
        <w:rPr>
          <w:rFonts w:cs="Arial"/>
          <w:lang w:eastAsia="en-GB"/>
        </w:rPr>
        <w:t>All compound CRSs within the same dataset must use the same geodetic CRS.</w:t>
      </w:r>
    </w:p>
    <w:p w14:paraId="75BD6D37" w14:textId="3A08718A" w:rsidR="00500E74" w:rsidRDefault="00500E74" w:rsidP="00940AF0">
      <w:pPr>
        <w:spacing w:after="120" w:line="240" w:lineRule="auto"/>
        <w:rPr>
          <w:rFonts w:cs="Arial"/>
          <w:lang w:eastAsia="en-GB"/>
        </w:rPr>
      </w:pPr>
      <w:r>
        <w:rPr>
          <w:rFonts w:cs="Arial"/>
          <w:lang w:eastAsia="en-GB"/>
        </w:rPr>
        <w:t xml:space="preserve">NOTE: The vertical CRS described in clause 5.3 below does not apply to depths, heights, elevations and vertical clearances where the information is encoded as an attribute rather than the vertical component (Z-coordinate) of the CRS. </w:t>
      </w:r>
      <w:r w:rsidR="003F6121">
        <w:rPr>
          <w:rFonts w:cs="Arial"/>
          <w:lang w:eastAsia="en-GB"/>
        </w:rPr>
        <w:t xml:space="preserve">This vertical datum information is included in the ENC dataset using the meta features </w:t>
      </w:r>
      <w:r w:rsidR="003F6121">
        <w:rPr>
          <w:rFonts w:cs="Arial"/>
          <w:b/>
          <w:bCs/>
          <w:lang w:eastAsia="en-GB"/>
        </w:rPr>
        <w:t>Sounding Datum</w:t>
      </w:r>
      <w:r w:rsidR="003F6121">
        <w:rPr>
          <w:rFonts w:cs="Arial"/>
          <w:lang w:eastAsia="en-GB"/>
        </w:rPr>
        <w:t xml:space="preserve"> and </w:t>
      </w:r>
      <w:r w:rsidR="003F6121">
        <w:rPr>
          <w:rFonts w:cs="Arial"/>
          <w:b/>
          <w:bCs/>
          <w:lang w:eastAsia="en-GB"/>
        </w:rPr>
        <w:t>Vertical Datum of Data</w:t>
      </w:r>
      <w:r w:rsidR="003F6121">
        <w:rPr>
          <w:rFonts w:cs="Arial"/>
          <w:lang w:eastAsia="en-GB"/>
        </w:rPr>
        <w:t xml:space="preserve">. </w:t>
      </w:r>
      <w:r>
        <w:rPr>
          <w:rFonts w:cs="Arial"/>
          <w:lang w:eastAsia="en-GB"/>
        </w:rPr>
        <w:t xml:space="preserve">See </w:t>
      </w:r>
      <w:r w:rsidR="003F6121">
        <w:rPr>
          <w:rFonts w:cs="Arial"/>
        </w:rPr>
        <w:t xml:space="preserve">S-101 Annex A – </w:t>
      </w:r>
      <w:r w:rsidR="003F6121">
        <w:rPr>
          <w:rFonts w:cs="Arial"/>
          <w:i/>
          <w:iCs/>
        </w:rPr>
        <w:t>Data Classification and Encoding Guide</w:t>
      </w:r>
      <w:r w:rsidR="003F6121">
        <w:rPr>
          <w:rFonts w:cs="Arial"/>
        </w:rPr>
        <w:t xml:space="preserve"> clauses 3.9 and 3.10.</w:t>
      </w:r>
    </w:p>
    <w:p w14:paraId="0374EEB2" w14:textId="77777777" w:rsidR="00940AF0" w:rsidRPr="00284E7D" w:rsidRDefault="00940AF0" w:rsidP="00940AF0">
      <w:pPr>
        <w:spacing w:after="120" w:line="240" w:lineRule="auto"/>
        <w:rPr>
          <w:rFonts w:cs="Arial"/>
          <w:lang w:eastAsia="en-GB"/>
        </w:rPr>
      </w:pPr>
    </w:p>
    <w:p w14:paraId="6A20DCC4" w14:textId="77777777" w:rsidR="00E73EDF" w:rsidRPr="00284E7D" w:rsidRDefault="007653F1" w:rsidP="00940AF0">
      <w:pPr>
        <w:pStyle w:val="Heading2"/>
        <w:tabs>
          <w:tab w:val="clear" w:pos="540"/>
        </w:tabs>
        <w:spacing w:before="120" w:after="200" w:line="240" w:lineRule="auto"/>
        <w:ind w:left="709" w:hanging="709"/>
      </w:pPr>
      <w:bookmarkStart w:id="292" w:name="_Toc439685279"/>
      <w:bookmarkStart w:id="293" w:name="_Toc175558605"/>
      <w:r w:rsidRPr="00284E7D">
        <w:t xml:space="preserve">Horizontal </w:t>
      </w:r>
      <w:bookmarkEnd w:id="290"/>
      <w:bookmarkEnd w:id="291"/>
      <w:r w:rsidRPr="00284E7D">
        <w:t>Coordinate Reference System</w:t>
      </w:r>
      <w:bookmarkEnd w:id="292"/>
      <w:bookmarkEnd w:id="293"/>
      <w:r w:rsidRPr="00284E7D">
        <w:t xml:space="preserve"> </w:t>
      </w:r>
    </w:p>
    <w:p w14:paraId="09C22BF0" w14:textId="56926FD0" w:rsidR="00E73EDF" w:rsidRDefault="007653F1" w:rsidP="00940AF0">
      <w:pPr>
        <w:autoSpaceDE w:val="0"/>
        <w:autoSpaceDN w:val="0"/>
        <w:adjustRightInd w:val="0"/>
        <w:spacing w:after="120" w:line="240" w:lineRule="auto"/>
        <w:rPr>
          <w:rFonts w:eastAsia="Times New Roman" w:cs="Arial"/>
          <w:lang w:eastAsia="en-GB"/>
        </w:rPr>
      </w:pPr>
      <w:bookmarkStart w:id="294" w:name="_Toc225065177"/>
      <w:bookmarkStart w:id="295" w:name="_Toc225648320"/>
      <w:r w:rsidRPr="00284E7D">
        <w:rPr>
          <w:rFonts w:eastAsia="Times New Roman" w:cs="Arial"/>
          <w:lang w:eastAsia="en-GB"/>
        </w:rPr>
        <w:t xml:space="preserve">For ENC </w:t>
      </w:r>
      <w:r w:rsidRPr="00284E7D">
        <w:rPr>
          <w:rFonts w:cs="Arial"/>
        </w:rPr>
        <w:t>the horizontal CRS</w:t>
      </w:r>
      <w:r w:rsidRPr="00284E7D">
        <w:rPr>
          <w:rFonts w:eastAsia="Times New Roman" w:cs="Arial"/>
          <w:lang w:eastAsia="en-GB"/>
        </w:rPr>
        <w:t xml:space="preserve"> must be EPSG:4326 (WGS84).  The full reference to EPSG:4326 can be </w:t>
      </w:r>
      <w:r>
        <w:rPr>
          <w:rFonts w:eastAsia="Times New Roman" w:cs="Arial"/>
          <w:lang w:eastAsia="en-GB"/>
        </w:rPr>
        <w:t xml:space="preserve">found at </w:t>
      </w:r>
      <w:hyperlink r:id="rId44" w:history="1">
        <w:r>
          <w:rPr>
            <w:rStyle w:val="Hyperlink"/>
            <w:rFonts w:eastAsia="Times New Roman" w:cs="Arial"/>
            <w:lang w:val="en-GB" w:eastAsia="en-GB"/>
          </w:rPr>
          <w:t>www.epsg-registry.org</w:t>
        </w:r>
      </w:hyperlink>
      <w:r>
        <w:rPr>
          <w:rFonts w:eastAsia="Times New Roman" w:cs="Arial"/>
          <w:lang w:eastAsia="en-GB"/>
        </w:rPr>
        <w:t>.</w:t>
      </w:r>
    </w:p>
    <w:p w14:paraId="501FCF73" w14:textId="646FAA10" w:rsidR="00E73EDF" w:rsidRPr="00284E7D" w:rsidRDefault="007653F1" w:rsidP="00940AF0">
      <w:pPr>
        <w:spacing w:after="60" w:line="240" w:lineRule="auto"/>
        <w:ind w:left="4111" w:hanging="4111"/>
      </w:pPr>
      <w:r w:rsidRPr="00284E7D">
        <w:rPr>
          <w:b/>
        </w:rPr>
        <w:t xml:space="preserve">Horizontal </w:t>
      </w:r>
      <w:r w:rsidR="00940AF0">
        <w:rPr>
          <w:b/>
        </w:rPr>
        <w:t>C</w:t>
      </w:r>
      <w:r w:rsidRPr="00284E7D">
        <w:rPr>
          <w:b/>
        </w:rPr>
        <w:t xml:space="preserve">oordinate </w:t>
      </w:r>
      <w:r w:rsidR="00940AF0">
        <w:rPr>
          <w:b/>
        </w:rPr>
        <w:t>R</w:t>
      </w:r>
      <w:r w:rsidRPr="00284E7D">
        <w:rPr>
          <w:b/>
        </w:rPr>
        <w:t xml:space="preserve">eference </w:t>
      </w:r>
      <w:r w:rsidR="00940AF0">
        <w:rPr>
          <w:b/>
        </w:rPr>
        <w:t>S</w:t>
      </w:r>
      <w:r w:rsidRPr="00284E7D">
        <w:rPr>
          <w:b/>
        </w:rPr>
        <w:t>ystem:</w:t>
      </w:r>
      <w:r w:rsidRPr="00284E7D">
        <w:t xml:space="preserve"> </w:t>
      </w:r>
      <w:r w:rsidRPr="00284E7D">
        <w:tab/>
      </w:r>
      <w:bookmarkStart w:id="296" w:name="_Toc288812326"/>
      <w:bookmarkStart w:id="297" w:name="_Toc288810279"/>
      <w:r w:rsidRPr="00284E7D">
        <w:t>EPSG:4326 (WGS84)</w:t>
      </w:r>
    </w:p>
    <w:p w14:paraId="6F665F8B" w14:textId="0E3FE03F" w:rsidR="00E73EDF" w:rsidRPr="00284E7D" w:rsidRDefault="007653F1" w:rsidP="00940AF0">
      <w:pPr>
        <w:spacing w:after="60" w:line="240" w:lineRule="auto"/>
        <w:ind w:left="4111" w:hanging="4111"/>
      </w:pPr>
      <w:bookmarkStart w:id="298" w:name="_Toc288810277"/>
      <w:bookmarkStart w:id="299" w:name="_Toc288812324"/>
      <w:r w:rsidRPr="00284E7D">
        <w:rPr>
          <w:b/>
        </w:rPr>
        <w:t xml:space="preserve">Projection: </w:t>
      </w:r>
      <w:r w:rsidRPr="00284E7D">
        <w:rPr>
          <w:b/>
        </w:rPr>
        <w:tab/>
      </w:r>
      <w:bookmarkEnd w:id="298"/>
      <w:bookmarkEnd w:id="299"/>
      <w:r w:rsidRPr="00284E7D">
        <w:t>None</w:t>
      </w:r>
    </w:p>
    <w:p w14:paraId="456C3F7F" w14:textId="03FE83FC" w:rsidR="00E73EDF" w:rsidRPr="00284E7D" w:rsidRDefault="00940AF0" w:rsidP="00940AF0">
      <w:pPr>
        <w:spacing w:after="60" w:line="240" w:lineRule="auto"/>
        <w:ind w:left="4111" w:hanging="4111"/>
      </w:pPr>
      <w:r>
        <w:rPr>
          <w:b/>
        </w:rPr>
        <w:t xml:space="preserve">Temporal reference system: </w:t>
      </w:r>
      <w:r>
        <w:rPr>
          <w:b/>
        </w:rPr>
        <w:tab/>
      </w:r>
      <w:r w:rsidR="007653F1" w:rsidRPr="00284E7D">
        <w:t>Gregorian calendar</w:t>
      </w:r>
      <w:r w:rsidR="007653F1" w:rsidRPr="00284E7D">
        <w:rPr>
          <w:b/>
        </w:rPr>
        <w:tab/>
      </w:r>
      <w:bookmarkEnd w:id="296"/>
      <w:bookmarkEnd w:id="297"/>
    </w:p>
    <w:p w14:paraId="64CCC978" w14:textId="3F7DF304" w:rsidR="00E73EDF" w:rsidRDefault="007653F1" w:rsidP="00940AF0">
      <w:pPr>
        <w:spacing w:after="60" w:line="240" w:lineRule="auto"/>
        <w:ind w:left="4111" w:hanging="4111"/>
      </w:pPr>
      <w:bookmarkStart w:id="300" w:name="_Toc288812327"/>
      <w:bookmarkStart w:id="301" w:name="_Toc288810280"/>
      <w:r>
        <w:rPr>
          <w:b/>
        </w:rPr>
        <w:t xml:space="preserve">Coordinate </w:t>
      </w:r>
      <w:r w:rsidR="00940AF0">
        <w:rPr>
          <w:b/>
        </w:rPr>
        <w:t>R</w:t>
      </w:r>
      <w:r>
        <w:rPr>
          <w:b/>
        </w:rPr>
        <w:t xml:space="preserve">eference </w:t>
      </w:r>
      <w:r w:rsidR="00940AF0">
        <w:rPr>
          <w:b/>
        </w:rPr>
        <w:t>S</w:t>
      </w:r>
      <w:r>
        <w:rPr>
          <w:b/>
        </w:rPr>
        <w:t>ystem registry:</w:t>
      </w:r>
      <w:r>
        <w:t xml:space="preserve"> </w:t>
      </w:r>
      <w:r>
        <w:tab/>
      </w:r>
      <w:hyperlink r:id="rId45" w:history="1">
        <w:r>
          <w:rPr>
            <w:rStyle w:val="Hyperlink"/>
            <w:lang w:val="en-US"/>
          </w:rPr>
          <w:t xml:space="preserve">EPSG Geodetic Parameter </w:t>
        </w:r>
        <w:bookmarkEnd w:id="300"/>
        <w:bookmarkEnd w:id="301"/>
        <w:r>
          <w:rPr>
            <w:rStyle w:val="Hyperlink"/>
            <w:lang w:val="en-US"/>
          </w:rPr>
          <w:t>Registry</w:t>
        </w:r>
      </w:hyperlink>
      <w:r>
        <w:t xml:space="preserve"> </w:t>
      </w:r>
    </w:p>
    <w:p w14:paraId="1F59F4BC" w14:textId="77777777" w:rsidR="00E73EDF" w:rsidRPr="004A70BB" w:rsidRDefault="007653F1" w:rsidP="00940AF0">
      <w:pPr>
        <w:spacing w:after="60" w:line="240" w:lineRule="auto"/>
        <w:ind w:left="4111" w:hanging="4111"/>
      </w:pPr>
      <w:bookmarkStart w:id="302" w:name="_Toc288812329"/>
      <w:bookmarkStart w:id="303" w:name="_Toc288810282"/>
      <w:r w:rsidRPr="004A70BB">
        <w:rPr>
          <w:b/>
        </w:rPr>
        <w:t>Date type (according to ISO 19115):</w:t>
      </w:r>
      <w:r w:rsidRPr="004A70BB">
        <w:t xml:space="preserve">  </w:t>
      </w:r>
      <w:r w:rsidRPr="004A70BB">
        <w:tab/>
      </w:r>
      <w:bookmarkEnd w:id="302"/>
      <w:bookmarkEnd w:id="303"/>
      <w:r w:rsidRPr="004A70BB">
        <w:t>002- publication</w:t>
      </w:r>
    </w:p>
    <w:p w14:paraId="3A49E48D" w14:textId="7E593232" w:rsidR="00940AF0" w:rsidRDefault="007653F1" w:rsidP="00940AF0">
      <w:pPr>
        <w:spacing w:after="60" w:line="240" w:lineRule="auto"/>
        <w:ind w:left="4111" w:hanging="4111"/>
      </w:pPr>
      <w:bookmarkStart w:id="304" w:name="_Toc288812330"/>
      <w:bookmarkStart w:id="305" w:name="_Toc288810283"/>
      <w:r w:rsidRPr="004A70BB">
        <w:rPr>
          <w:b/>
        </w:rPr>
        <w:t>Responsible party:</w:t>
      </w:r>
      <w:r w:rsidR="00940AF0">
        <w:t xml:space="preserve">  </w:t>
      </w:r>
      <w:r w:rsidR="00940AF0">
        <w:tab/>
      </w:r>
      <w:r w:rsidRPr="004A70BB">
        <w:t>International Organisation of Oil and Gas Producers</w:t>
      </w:r>
      <w:bookmarkEnd w:id="304"/>
      <w:bookmarkEnd w:id="305"/>
      <w:r w:rsidRPr="004A70BB">
        <w:t xml:space="preserve"> (</w:t>
      </w:r>
      <w:r w:rsidR="0025683E" w:rsidRPr="004A70BB">
        <w:t>I</w:t>
      </w:r>
      <w:bookmarkStart w:id="306" w:name="_Toc288810284"/>
      <w:bookmarkStart w:id="307" w:name="_Toc288812331"/>
      <w:r w:rsidR="00940AF0">
        <w:t>OGP)</w:t>
      </w:r>
    </w:p>
    <w:p w14:paraId="590E989A" w14:textId="3AE9D80E" w:rsidR="00E73EDF" w:rsidRDefault="007653F1" w:rsidP="00940AF0">
      <w:pPr>
        <w:spacing w:after="120" w:line="240" w:lineRule="auto"/>
        <w:ind w:left="4111" w:hanging="4111"/>
        <w:rPr>
          <w:rStyle w:val="Hyperlink"/>
          <w:lang w:val="en-GB"/>
        </w:rPr>
      </w:pPr>
      <w:r>
        <w:rPr>
          <w:b/>
        </w:rPr>
        <w:t>URL:</w:t>
      </w:r>
      <w:r>
        <w:t xml:space="preserve"> </w:t>
      </w:r>
      <w:r>
        <w:tab/>
      </w:r>
      <w:bookmarkEnd w:id="306"/>
      <w:bookmarkEnd w:id="307"/>
      <w:r>
        <w:fldChar w:fldCharType="begin"/>
      </w:r>
      <w:r>
        <w:instrText xml:space="preserve"> HYPERLINK "http://www.iogp.org" </w:instrText>
      </w:r>
      <w:r>
        <w:fldChar w:fldCharType="separate"/>
      </w:r>
      <w:r>
        <w:rPr>
          <w:rStyle w:val="Hyperlink"/>
          <w:rFonts w:hint="eastAsia"/>
          <w:lang w:val="en-GB"/>
        </w:rPr>
        <w:t>http://www.iogp.org</w:t>
      </w:r>
      <w:r>
        <w:rPr>
          <w:rStyle w:val="Hyperlink"/>
          <w:lang w:val="en-GB"/>
        </w:rPr>
        <w:fldChar w:fldCharType="end"/>
      </w:r>
    </w:p>
    <w:p w14:paraId="768D792C" w14:textId="77777777" w:rsidR="00940AF0" w:rsidRPr="00940AF0" w:rsidRDefault="00940AF0" w:rsidP="00940AF0">
      <w:pPr>
        <w:spacing w:after="120" w:line="240" w:lineRule="auto"/>
        <w:rPr>
          <w:rFonts w:eastAsia="Times New Roman" w:cs="Arial"/>
          <w:lang w:eastAsia="en-GB"/>
        </w:rPr>
      </w:pPr>
    </w:p>
    <w:p w14:paraId="200130A7" w14:textId="77777777" w:rsidR="00E73EDF" w:rsidRPr="004A70BB" w:rsidRDefault="007653F1" w:rsidP="00EC5777">
      <w:pPr>
        <w:pStyle w:val="Heading2"/>
        <w:tabs>
          <w:tab w:val="clear" w:pos="540"/>
        </w:tabs>
        <w:spacing w:before="120" w:after="200" w:line="240" w:lineRule="auto"/>
        <w:ind w:left="709" w:hanging="709"/>
      </w:pPr>
      <w:bookmarkStart w:id="308" w:name="_Toc439685280"/>
      <w:bookmarkStart w:id="309" w:name="_Toc175558606"/>
      <w:r w:rsidRPr="004A70BB">
        <w:t xml:space="preserve">Vertical </w:t>
      </w:r>
      <w:bookmarkEnd w:id="294"/>
      <w:bookmarkEnd w:id="295"/>
      <w:r w:rsidRPr="004A70BB">
        <w:t>CRS for Soundings</w:t>
      </w:r>
      <w:bookmarkEnd w:id="308"/>
      <w:bookmarkEnd w:id="309"/>
      <w:r w:rsidRPr="004A70BB">
        <w:t xml:space="preserve"> </w:t>
      </w:r>
    </w:p>
    <w:p w14:paraId="68B42EF0" w14:textId="75C18BA3" w:rsidR="00E73EDF" w:rsidRPr="004A70BB" w:rsidRDefault="007653F1" w:rsidP="00EC5777">
      <w:pPr>
        <w:spacing w:after="120" w:line="240" w:lineRule="auto"/>
        <w:rPr>
          <w:rFonts w:cs="Arial"/>
        </w:rPr>
      </w:pPr>
      <w:r w:rsidRPr="004A70BB">
        <w:rPr>
          <w:rFonts w:cs="Arial"/>
        </w:rPr>
        <w:t xml:space="preserve">For ENC the </w:t>
      </w:r>
      <w:r w:rsidR="00EC5777">
        <w:rPr>
          <w:rFonts w:cs="Arial"/>
        </w:rPr>
        <w:t>vertical CRS must be in metres</w:t>
      </w:r>
      <w:r w:rsidR="00530BCC">
        <w:rPr>
          <w:rFonts w:cs="Arial"/>
        </w:rPr>
        <w:t xml:space="preserve"> and is only relevant to soundings (S-101 features </w:t>
      </w:r>
      <w:r w:rsidR="00530BCC">
        <w:rPr>
          <w:rFonts w:cs="Arial"/>
          <w:b/>
          <w:bCs/>
        </w:rPr>
        <w:t>Sounding</w:t>
      </w:r>
      <w:r w:rsidR="00530BCC">
        <w:rPr>
          <w:rFonts w:cs="Arial"/>
        </w:rPr>
        <w:t xml:space="preserve"> and </w:t>
      </w:r>
      <w:r w:rsidR="00530BCC">
        <w:rPr>
          <w:rFonts w:cs="Arial"/>
          <w:b/>
          <w:bCs/>
        </w:rPr>
        <w:t>Depth – No Bottom Found</w:t>
      </w:r>
      <w:r w:rsidR="00530BCC">
        <w:rPr>
          <w:rFonts w:cs="Arial"/>
        </w:rPr>
        <w:t xml:space="preserve">, see S-101 Annex A – </w:t>
      </w:r>
      <w:r w:rsidR="00530BCC">
        <w:rPr>
          <w:rFonts w:cs="Arial"/>
          <w:i/>
          <w:iCs/>
        </w:rPr>
        <w:t>Data Classification and Encoding Guide</w:t>
      </w:r>
      <w:r w:rsidR="00530BCC">
        <w:rPr>
          <w:rFonts w:cs="Arial"/>
        </w:rPr>
        <w:t xml:space="preserve"> clause 3.9), where </w:t>
      </w:r>
      <w:r w:rsidR="00530BCC" w:rsidRPr="00B63849">
        <w:rPr>
          <w:rFonts w:cs="Arial"/>
        </w:rPr>
        <w:t xml:space="preserve">the depth information </w:t>
      </w:r>
      <w:r w:rsidR="00530BCC">
        <w:rPr>
          <w:rFonts w:cs="Arial"/>
        </w:rPr>
        <w:t xml:space="preserve">is </w:t>
      </w:r>
      <w:r w:rsidR="00530BCC" w:rsidRPr="00B63849">
        <w:rPr>
          <w:rFonts w:cs="Arial"/>
        </w:rPr>
        <w:t>stored in the Z-coordinate</w:t>
      </w:r>
      <w:r w:rsidR="00EC5777">
        <w:rPr>
          <w:rFonts w:cs="Arial"/>
        </w:rPr>
        <w:t xml:space="preserve">. </w:t>
      </w:r>
      <w:r w:rsidRPr="004A70BB">
        <w:rPr>
          <w:rFonts w:cs="Arial"/>
        </w:rPr>
        <w:t>Depths are represented by positive values, while negative values indicate intertidal (drying) soundings.</w:t>
      </w:r>
    </w:p>
    <w:p w14:paraId="637996D6" w14:textId="5A615EFE" w:rsidR="00E73EDF" w:rsidRPr="004A70BB" w:rsidRDefault="007653F1" w:rsidP="00EC5777">
      <w:pPr>
        <w:spacing w:after="120" w:line="240" w:lineRule="auto"/>
        <w:rPr>
          <w:rFonts w:cs="Arial"/>
        </w:rPr>
      </w:pPr>
      <w:r w:rsidRPr="004A70BB">
        <w:rPr>
          <w:rFonts w:cs="Arial"/>
        </w:rPr>
        <w:lastRenderedPageBreak/>
        <w:t xml:space="preserve">Although all coordinates in a </w:t>
      </w:r>
      <w:r w:rsidRPr="004A70BB">
        <w:rPr>
          <w:rFonts w:cs="Arial" w:hint="eastAsia"/>
        </w:rPr>
        <w:t>dataset</w:t>
      </w:r>
      <w:r w:rsidRPr="004A70BB">
        <w:rPr>
          <w:rFonts w:cs="Arial"/>
        </w:rPr>
        <w:t xml:space="preserve"> must refer to the same geodetic CRS, different Vertical Datums can be used for the depth component of a coordinate tuple. Therefore the vertical CRS can be repeated. For each vertical CRS a unique identifier is defined. Those identifiers will be used to indicate which Vertical CRS is used. </w:t>
      </w:r>
    </w:p>
    <w:p w14:paraId="4A9C6DED" w14:textId="4EE1A603" w:rsidR="00E73EDF" w:rsidRDefault="007653F1" w:rsidP="00EC5777">
      <w:pPr>
        <w:pStyle w:val="NoSpacing1"/>
        <w:spacing w:after="120" w:line="240" w:lineRule="auto"/>
        <w:jc w:val="both"/>
        <w:rPr>
          <w:rFonts w:ascii="Arial" w:eastAsia="MS Mincho" w:hAnsi="Arial" w:cs="Arial"/>
          <w:lang w:eastAsia="ja-JP"/>
        </w:rPr>
      </w:pPr>
      <w:r w:rsidRPr="004A70BB">
        <w:rPr>
          <w:rFonts w:ascii="Arial" w:eastAsia="MS Mincho" w:hAnsi="Arial" w:cs="Arial"/>
          <w:lang w:eastAsia="ja-JP"/>
        </w:rPr>
        <w:t xml:space="preserve">The encoding </w:t>
      </w:r>
      <w:r w:rsidR="00703037">
        <w:rPr>
          <w:rFonts w:ascii="Arial" w:eastAsia="MS Mincho" w:hAnsi="Arial" w:cs="Arial"/>
          <w:lang w:eastAsia="ja-JP"/>
        </w:rPr>
        <w:t>for</w:t>
      </w:r>
      <w:r w:rsidR="00703037" w:rsidRPr="004A70BB">
        <w:rPr>
          <w:rFonts w:ascii="Arial" w:eastAsia="MS Mincho" w:hAnsi="Arial" w:cs="Arial"/>
          <w:lang w:eastAsia="ja-JP"/>
        </w:rPr>
        <w:t xml:space="preserve"> </w:t>
      </w:r>
      <w:r w:rsidRPr="004A70BB">
        <w:rPr>
          <w:rFonts w:ascii="Arial" w:eastAsia="MS Mincho" w:hAnsi="Arial" w:cs="Arial"/>
          <w:lang w:eastAsia="ja-JP"/>
        </w:rPr>
        <w:t>the Coordinate Reference System record</w:t>
      </w:r>
      <w:r w:rsidR="00703037">
        <w:rPr>
          <w:rFonts w:ascii="Arial" w:eastAsia="MS Mincho" w:hAnsi="Arial" w:cs="Arial"/>
          <w:lang w:eastAsia="ja-JP"/>
        </w:rPr>
        <w:t xml:space="preserve"> fields can be found at Annex B, clauses B-5.1.9 to B-5.1.12; and</w:t>
      </w:r>
      <w:r w:rsidRPr="004A70BB">
        <w:rPr>
          <w:rFonts w:ascii="Arial" w:eastAsia="MS Mincho" w:hAnsi="Arial" w:cs="Arial"/>
          <w:lang w:eastAsia="ja-JP"/>
        </w:rPr>
        <w:t xml:space="preserve"> </w:t>
      </w:r>
      <w:r w:rsidR="00703037">
        <w:rPr>
          <w:rFonts w:ascii="Arial" w:eastAsia="MS Mincho" w:hAnsi="Arial" w:cs="Arial"/>
          <w:lang w:eastAsia="ja-JP"/>
        </w:rPr>
        <w:t>is</w:t>
      </w:r>
      <w:r w:rsidRPr="004A70BB">
        <w:rPr>
          <w:rFonts w:ascii="Arial" w:eastAsia="MS Mincho" w:hAnsi="Arial" w:cs="Arial"/>
          <w:lang w:eastAsia="ja-JP"/>
        </w:rPr>
        <w:t xml:space="preserve"> demonstrate</w:t>
      </w:r>
      <w:r w:rsidR="00BE7F49">
        <w:rPr>
          <w:rFonts w:ascii="Arial" w:eastAsia="MS Mincho" w:hAnsi="Arial" w:cs="Arial"/>
          <w:lang w:eastAsia="ja-JP"/>
        </w:rPr>
        <w:t xml:space="preserve">d with the following examples. </w:t>
      </w:r>
      <w:r w:rsidRPr="004A70BB">
        <w:rPr>
          <w:rFonts w:ascii="Arial" w:eastAsia="MS Mincho" w:hAnsi="Arial" w:cs="Arial"/>
          <w:lang w:eastAsia="ja-JP"/>
        </w:rPr>
        <w:t xml:space="preserve">The example </w:t>
      </w:r>
      <w:r w:rsidR="00E03E80" w:rsidRPr="004A70BB">
        <w:rPr>
          <w:rFonts w:ascii="Arial" w:eastAsia="MS Mincho" w:hAnsi="Arial" w:cs="Arial"/>
          <w:lang w:eastAsia="ja-JP"/>
        </w:rPr>
        <w:t xml:space="preserve">at Table </w:t>
      </w:r>
      <w:r w:rsidR="00BE7F49">
        <w:rPr>
          <w:rFonts w:ascii="Arial" w:eastAsia="MS Mincho" w:hAnsi="Arial" w:cs="Arial"/>
          <w:lang w:eastAsia="ja-JP"/>
        </w:rPr>
        <w:t>5-1</w:t>
      </w:r>
      <w:r w:rsidR="00BE7F49" w:rsidRPr="004A70BB">
        <w:rPr>
          <w:rFonts w:ascii="Arial" w:eastAsia="MS Mincho" w:hAnsi="Arial" w:cs="Arial"/>
          <w:lang w:eastAsia="ja-JP"/>
        </w:rPr>
        <w:t xml:space="preserve"> </w:t>
      </w:r>
      <w:r w:rsidRPr="004A70BB">
        <w:rPr>
          <w:rFonts w:ascii="Arial" w:eastAsia="MS Mincho" w:hAnsi="Arial" w:cs="Arial"/>
          <w:lang w:eastAsia="ja-JP"/>
        </w:rPr>
        <w:t xml:space="preserve">specifies a compound CRS. The first component is a 2D Geographic CRS (WGS84). The second component is a Vertical CRS for depth using the Vertical Datum: </w:t>
      </w:r>
      <w:r w:rsidR="0006197E" w:rsidRPr="004A70BB">
        <w:rPr>
          <w:rFonts w:ascii="Arial" w:eastAsia="MS Mincho" w:hAnsi="Arial" w:cs="Arial"/>
          <w:lang w:eastAsia="ja-JP"/>
        </w:rPr>
        <w:t>Lowest Astronomical Tide</w:t>
      </w:r>
      <w:r w:rsidRPr="004A70BB">
        <w:rPr>
          <w:rFonts w:ascii="Arial" w:eastAsia="MS Mincho" w:hAnsi="Arial" w:cs="Arial"/>
          <w:lang w:eastAsia="ja-JP"/>
        </w:rPr>
        <w:t>.</w:t>
      </w:r>
    </w:p>
    <w:p w14:paraId="11EF3155" w14:textId="41AA916A" w:rsidR="00FC2543" w:rsidRPr="00044DEE" w:rsidRDefault="00FC2543" w:rsidP="00FC2543">
      <w:pPr>
        <w:pStyle w:val="Caption"/>
        <w:spacing w:line="240" w:lineRule="auto"/>
        <w:jc w:val="center"/>
        <w:rPr>
          <w:sz w:val="18"/>
          <w:szCs w:val="18"/>
        </w:rPr>
      </w:pPr>
      <w:r w:rsidRPr="00044DEE">
        <w:rPr>
          <w:sz w:val="18"/>
          <w:szCs w:val="18"/>
        </w:rPr>
        <w:t>Table 5-1 – Compound CRS (WGS84 and Lowest Astronomical Tide)</w:t>
      </w:r>
    </w:p>
    <w:tbl>
      <w:tblPr>
        <w:tblStyle w:val="TableGrid1"/>
        <w:tblW w:w="9304" w:type="dxa"/>
        <w:tblLayout w:type="fixed"/>
        <w:tblLook w:val="04A0" w:firstRow="1" w:lastRow="0" w:firstColumn="1" w:lastColumn="0" w:noHBand="0" w:noVBand="1"/>
      </w:tblPr>
      <w:tblGrid>
        <w:gridCol w:w="783"/>
        <w:gridCol w:w="939"/>
        <w:gridCol w:w="1788"/>
        <w:gridCol w:w="5794"/>
      </w:tblGrid>
      <w:tr w:rsidR="00E73EDF" w:rsidRPr="00BE7F49" w14:paraId="074B4109" w14:textId="77777777" w:rsidTr="00BE7F49">
        <w:tc>
          <w:tcPr>
            <w:tcW w:w="783" w:type="dxa"/>
            <w:shd w:val="clear" w:color="auto" w:fill="D9D9D9" w:themeFill="background1" w:themeFillShade="D9"/>
          </w:tcPr>
          <w:p w14:paraId="0FB57186"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Field</w:t>
            </w:r>
          </w:p>
        </w:tc>
        <w:tc>
          <w:tcPr>
            <w:tcW w:w="939" w:type="dxa"/>
            <w:shd w:val="clear" w:color="auto" w:fill="D9D9D9" w:themeFill="background1" w:themeFillShade="D9"/>
          </w:tcPr>
          <w:p w14:paraId="3ED0DF5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Subfield</w:t>
            </w:r>
          </w:p>
        </w:tc>
        <w:tc>
          <w:tcPr>
            <w:tcW w:w="1788" w:type="dxa"/>
            <w:shd w:val="clear" w:color="auto" w:fill="D9D9D9" w:themeFill="background1" w:themeFillShade="D9"/>
          </w:tcPr>
          <w:p w14:paraId="6E151F9D"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Value</w:t>
            </w:r>
          </w:p>
        </w:tc>
        <w:tc>
          <w:tcPr>
            <w:tcW w:w="5794" w:type="dxa"/>
            <w:shd w:val="clear" w:color="auto" w:fill="D9D9D9" w:themeFill="background1" w:themeFillShade="D9"/>
          </w:tcPr>
          <w:p w14:paraId="3B6AB26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Description</w:t>
            </w:r>
          </w:p>
        </w:tc>
      </w:tr>
      <w:tr w:rsidR="00E73EDF" w:rsidRPr="00BE7F49" w14:paraId="3E295408" w14:textId="77777777" w:rsidTr="0006197E">
        <w:tc>
          <w:tcPr>
            <w:tcW w:w="783" w:type="dxa"/>
          </w:tcPr>
          <w:p w14:paraId="6D0AB66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CSID</w:t>
            </w:r>
          </w:p>
        </w:tc>
        <w:tc>
          <w:tcPr>
            <w:tcW w:w="939" w:type="dxa"/>
          </w:tcPr>
          <w:p w14:paraId="4F04A034"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7F82BE6F"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55D0967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Record Identifier</w:t>
            </w:r>
          </w:p>
        </w:tc>
      </w:tr>
      <w:tr w:rsidR="00E73EDF" w:rsidRPr="00BE7F49" w14:paraId="6A87CE04" w14:textId="77777777" w:rsidTr="0006197E">
        <w:tc>
          <w:tcPr>
            <w:tcW w:w="783" w:type="dxa"/>
          </w:tcPr>
          <w:p w14:paraId="528999F6"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3E4512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RCNM</w:t>
            </w:r>
          </w:p>
        </w:tc>
        <w:tc>
          <w:tcPr>
            <w:tcW w:w="1788" w:type="dxa"/>
          </w:tcPr>
          <w:p w14:paraId="690A16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15</w:t>
            </w:r>
          </w:p>
        </w:tc>
        <w:tc>
          <w:tcPr>
            <w:tcW w:w="5794" w:type="dxa"/>
          </w:tcPr>
          <w:p w14:paraId="4309D045" w14:textId="47995E8F"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Record Name (15 = Coordinate Reference System Identifier)</w:t>
            </w:r>
          </w:p>
        </w:tc>
      </w:tr>
      <w:tr w:rsidR="00E73EDF" w:rsidRPr="00BE7F49" w14:paraId="324BA86A" w14:textId="77777777" w:rsidTr="0006197E">
        <w:tc>
          <w:tcPr>
            <w:tcW w:w="783" w:type="dxa"/>
          </w:tcPr>
          <w:p w14:paraId="76F75F5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B10ADE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RCID</w:t>
            </w:r>
          </w:p>
        </w:tc>
        <w:tc>
          <w:tcPr>
            <w:tcW w:w="1788" w:type="dxa"/>
          </w:tcPr>
          <w:p w14:paraId="19EC139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10B95DA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Record Identification Number</w:t>
            </w:r>
          </w:p>
        </w:tc>
      </w:tr>
      <w:tr w:rsidR="00E73EDF" w:rsidRPr="00BE7F49" w14:paraId="18477A12" w14:textId="77777777" w:rsidTr="0006197E">
        <w:tc>
          <w:tcPr>
            <w:tcW w:w="783" w:type="dxa"/>
          </w:tcPr>
          <w:p w14:paraId="1B88B9EF"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751CDFA"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NCRC</w:t>
            </w:r>
          </w:p>
        </w:tc>
        <w:tc>
          <w:tcPr>
            <w:tcW w:w="1788" w:type="dxa"/>
          </w:tcPr>
          <w:p w14:paraId="4857ECF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702A0D27"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Number of CRS Components</w:t>
            </w:r>
          </w:p>
        </w:tc>
      </w:tr>
      <w:tr w:rsidR="00E73EDF" w:rsidRPr="00BE7F49" w14:paraId="5FB6060D" w14:textId="77777777" w:rsidTr="0006197E">
        <w:tc>
          <w:tcPr>
            <w:tcW w:w="783" w:type="dxa"/>
          </w:tcPr>
          <w:p w14:paraId="0922C36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CRSH</w:t>
            </w:r>
          </w:p>
        </w:tc>
        <w:tc>
          <w:tcPr>
            <w:tcW w:w="939" w:type="dxa"/>
          </w:tcPr>
          <w:p w14:paraId="15AF2F78"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7CBCDB64"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7439927F"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Header</w:t>
            </w:r>
          </w:p>
        </w:tc>
      </w:tr>
      <w:tr w:rsidR="00E73EDF" w:rsidRPr="00BE7F49" w14:paraId="61A2CE42" w14:textId="77777777" w:rsidTr="0006197E">
        <w:tc>
          <w:tcPr>
            <w:tcW w:w="783" w:type="dxa"/>
          </w:tcPr>
          <w:p w14:paraId="6512FA8F"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42337F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CRIX</w:t>
            </w:r>
          </w:p>
        </w:tc>
        <w:tc>
          <w:tcPr>
            <w:tcW w:w="1788" w:type="dxa"/>
          </w:tcPr>
          <w:p w14:paraId="762797EF"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67FCA06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Index</w:t>
            </w:r>
          </w:p>
        </w:tc>
      </w:tr>
      <w:tr w:rsidR="00E73EDF" w:rsidRPr="00BE7F49" w14:paraId="0D582CFE" w14:textId="77777777" w:rsidTr="0006197E">
        <w:tc>
          <w:tcPr>
            <w:tcW w:w="783" w:type="dxa"/>
          </w:tcPr>
          <w:p w14:paraId="3DCFAC5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312804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CRST</w:t>
            </w:r>
          </w:p>
        </w:tc>
        <w:tc>
          <w:tcPr>
            <w:tcW w:w="1788" w:type="dxa"/>
          </w:tcPr>
          <w:p w14:paraId="57D12B3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0E73D8F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Type (1 = 2D Geographic)</w:t>
            </w:r>
          </w:p>
        </w:tc>
      </w:tr>
      <w:tr w:rsidR="00E73EDF" w:rsidRPr="00BE7F49" w14:paraId="29BDA90F" w14:textId="77777777" w:rsidTr="0006197E">
        <w:tc>
          <w:tcPr>
            <w:tcW w:w="783" w:type="dxa"/>
          </w:tcPr>
          <w:p w14:paraId="0AC2BFE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C48BA2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CSTY</w:t>
            </w:r>
          </w:p>
        </w:tc>
        <w:tc>
          <w:tcPr>
            <w:tcW w:w="1788" w:type="dxa"/>
          </w:tcPr>
          <w:p w14:paraId="3D1AAE6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43A19AD5"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Coordinate System Type (1 = Ellipsoidal CS)</w:t>
            </w:r>
          </w:p>
        </w:tc>
      </w:tr>
      <w:tr w:rsidR="00E73EDF" w:rsidRPr="00BE7F49" w14:paraId="211C4E89" w14:textId="77777777" w:rsidTr="0006197E">
        <w:tc>
          <w:tcPr>
            <w:tcW w:w="783" w:type="dxa"/>
          </w:tcPr>
          <w:p w14:paraId="6C0B6975"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CD9928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CRNM</w:t>
            </w:r>
          </w:p>
        </w:tc>
        <w:tc>
          <w:tcPr>
            <w:tcW w:w="1788" w:type="dxa"/>
          </w:tcPr>
          <w:p w14:paraId="11D6596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WGS84</w:t>
            </w:r>
          </w:p>
        </w:tc>
        <w:tc>
          <w:tcPr>
            <w:tcW w:w="5794" w:type="dxa"/>
          </w:tcPr>
          <w:p w14:paraId="672F6AA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Name</w:t>
            </w:r>
          </w:p>
        </w:tc>
      </w:tr>
      <w:tr w:rsidR="00E73EDF" w:rsidRPr="00BE7F49" w14:paraId="70BAA262" w14:textId="77777777" w:rsidTr="0006197E">
        <w:tc>
          <w:tcPr>
            <w:tcW w:w="783" w:type="dxa"/>
          </w:tcPr>
          <w:p w14:paraId="55FD8F85"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B77D28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CRSI</w:t>
            </w:r>
          </w:p>
        </w:tc>
        <w:tc>
          <w:tcPr>
            <w:tcW w:w="1788" w:type="dxa"/>
          </w:tcPr>
          <w:p w14:paraId="3ED496D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4326</w:t>
            </w:r>
          </w:p>
        </w:tc>
        <w:tc>
          <w:tcPr>
            <w:tcW w:w="5794" w:type="dxa"/>
          </w:tcPr>
          <w:p w14:paraId="7CAC155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Identifier</w:t>
            </w:r>
          </w:p>
        </w:tc>
      </w:tr>
      <w:tr w:rsidR="00E73EDF" w:rsidRPr="00BE7F49" w14:paraId="3B18C8C1" w14:textId="77777777" w:rsidTr="0006197E">
        <w:tc>
          <w:tcPr>
            <w:tcW w:w="783" w:type="dxa"/>
          </w:tcPr>
          <w:p w14:paraId="42F48169"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3915841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CRSS</w:t>
            </w:r>
          </w:p>
        </w:tc>
        <w:tc>
          <w:tcPr>
            <w:tcW w:w="1788" w:type="dxa"/>
          </w:tcPr>
          <w:p w14:paraId="097861B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6A4A2FC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(2 = EPSG)</w:t>
            </w:r>
          </w:p>
        </w:tc>
      </w:tr>
      <w:tr w:rsidR="00E73EDF" w:rsidRPr="00BE7F49" w14:paraId="1DE55ED1" w14:textId="77777777" w:rsidTr="0006197E">
        <w:tc>
          <w:tcPr>
            <w:tcW w:w="783" w:type="dxa"/>
          </w:tcPr>
          <w:p w14:paraId="40DA6290"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15040EF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57BF2612"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B24628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Information (omitted)</w:t>
            </w:r>
          </w:p>
        </w:tc>
      </w:tr>
      <w:tr w:rsidR="00E73EDF" w:rsidRPr="00BE7F49" w14:paraId="44097C8E" w14:textId="77777777" w:rsidTr="0006197E">
        <w:tc>
          <w:tcPr>
            <w:tcW w:w="783" w:type="dxa"/>
          </w:tcPr>
          <w:p w14:paraId="0373361F"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CRSH</w:t>
            </w:r>
          </w:p>
        </w:tc>
        <w:tc>
          <w:tcPr>
            <w:tcW w:w="939" w:type="dxa"/>
          </w:tcPr>
          <w:p w14:paraId="75EFED98"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107AD21D"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52DB599B"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Header</w:t>
            </w:r>
          </w:p>
        </w:tc>
      </w:tr>
      <w:tr w:rsidR="00E73EDF" w:rsidRPr="00BE7F49" w14:paraId="2096C5D3" w14:textId="77777777" w:rsidTr="0006197E">
        <w:tc>
          <w:tcPr>
            <w:tcW w:w="783" w:type="dxa"/>
          </w:tcPr>
          <w:p w14:paraId="3AFC26FB"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6704B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CRIX</w:t>
            </w:r>
          </w:p>
        </w:tc>
        <w:tc>
          <w:tcPr>
            <w:tcW w:w="1788" w:type="dxa"/>
          </w:tcPr>
          <w:p w14:paraId="4D091DD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71CB555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Index</w:t>
            </w:r>
          </w:p>
        </w:tc>
      </w:tr>
      <w:tr w:rsidR="00E73EDF" w:rsidRPr="00BE7F49" w14:paraId="7D2AD8C6" w14:textId="77777777" w:rsidTr="0006197E">
        <w:tc>
          <w:tcPr>
            <w:tcW w:w="783" w:type="dxa"/>
          </w:tcPr>
          <w:p w14:paraId="532FFF00"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3568A8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CRST</w:t>
            </w:r>
          </w:p>
        </w:tc>
        <w:tc>
          <w:tcPr>
            <w:tcW w:w="1788" w:type="dxa"/>
          </w:tcPr>
          <w:p w14:paraId="5A0E1E1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5</w:t>
            </w:r>
          </w:p>
        </w:tc>
        <w:tc>
          <w:tcPr>
            <w:tcW w:w="5794" w:type="dxa"/>
          </w:tcPr>
          <w:p w14:paraId="6AA5FEBF"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Type (5 = Vertical)</w:t>
            </w:r>
          </w:p>
        </w:tc>
      </w:tr>
      <w:tr w:rsidR="00E73EDF" w:rsidRPr="00BE7F49" w14:paraId="37936EE4" w14:textId="77777777" w:rsidTr="0006197E">
        <w:tc>
          <w:tcPr>
            <w:tcW w:w="783" w:type="dxa"/>
          </w:tcPr>
          <w:p w14:paraId="6FCB19A4"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5DA3903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CSTY</w:t>
            </w:r>
          </w:p>
        </w:tc>
        <w:tc>
          <w:tcPr>
            <w:tcW w:w="1788" w:type="dxa"/>
          </w:tcPr>
          <w:p w14:paraId="66DFFCD2"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3</w:t>
            </w:r>
          </w:p>
        </w:tc>
        <w:tc>
          <w:tcPr>
            <w:tcW w:w="5794" w:type="dxa"/>
          </w:tcPr>
          <w:p w14:paraId="39F2EDA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Coordinate System Type (3 = Vertical)</w:t>
            </w:r>
          </w:p>
        </w:tc>
      </w:tr>
      <w:tr w:rsidR="00E73EDF" w:rsidRPr="00BE7F49" w14:paraId="61F1F50E" w14:textId="77777777" w:rsidTr="0006197E">
        <w:tc>
          <w:tcPr>
            <w:tcW w:w="783" w:type="dxa"/>
          </w:tcPr>
          <w:p w14:paraId="2E11F12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15D343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CRNM</w:t>
            </w:r>
          </w:p>
        </w:tc>
        <w:tc>
          <w:tcPr>
            <w:tcW w:w="1788" w:type="dxa"/>
          </w:tcPr>
          <w:p w14:paraId="6FA91405" w14:textId="2C64F13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 xml:space="preserve">Depth </w:t>
            </w:r>
            <w:r w:rsidR="0006197E" w:rsidRPr="00BE7F49">
              <w:rPr>
                <w:rFonts w:cs="Arial"/>
                <w:snapToGrid w:val="0"/>
                <w:sz w:val="18"/>
                <w:szCs w:val="18"/>
                <w:lang w:val="en-US" w:eastAsia="en-US"/>
              </w:rPr>
              <w:t>-</w:t>
            </w:r>
            <w:r w:rsidRPr="00BE7F49">
              <w:rPr>
                <w:rFonts w:cs="Arial"/>
                <w:snapToGrid w:val="0"/>
                <w:sz w:val="18"/>
                <w:szCs w:val="18"/>
                <w:lang w:val="en-US" w:eastAsia="en-US"/>
              </w:rPr>
              <w:t xml:space="preserve"> </w:t>
            </w:r>
            <w:r w:rsidR="0006197E" w:rsidRPr="00BE7F49">
              <w:rPr>
                <w:rFonts w:cs="Arial"/>
                <w:snapToGrid w:val="0"/>
                <w:sz w:val="18"/>
                <w:szCs w:val="18"/>
                <w:lang w:val="en-US" w:eastAsia="en-US"/>
              </w:rPr>
              <w:t>lowest astronomical tide</w:t>
            </w:r>
          </w:p>
        </w:tc>
        <w:tc>
          <w:tcPr>
            <w:tcW w:w="5794" w:type="dxa"/>
          </w:tcPr>
          <w:p w14:paraId="4471EF3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Name</w:t>
            </w:r>
          </w:p>
        </w:tc>
      </w:tr>
      <w:tr w:rsidR="00E73EDF" w:rsidRPr="00BE7F49" w14:paraId="3E34544B" w14:textId="77777777" w:rsidTr="0006197E">
        <w:tc>
          <w:tcPr>
            <w:tcW w:w="783" w:type="dxa"/>
          </w:tcPr>
          <w:p w14:paraId="1A52F42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B6D3C6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CRSI</w:t>
            </w:r>
          </w:p>
        </w:tc>
        <w:tc>
          <w:tcPr>
            <w:tcW w:w="1788" w:type="dxa"/>
          </w:tcPr>
          <w:p w14:paraId="28B248A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A9917D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Identifier (omitted)</w:t>
            </w:r>
          </w:p>
        </w:tc>
      </w:tr>
      <w:tr w:rsidR="00E73EDF" w:rsidRPr="00BE7F49" w14:paraId="66F68CD3" w14:textId="77777777" w:rsidTr="0006197E">
        <w:tc>
          <w:tcPr>
            <w:tcW w:w="783" w:type="dxa"/>
          </w:tcPr>
          <w:p w14:paraId="78929C22"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B7CAAD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CRSS</w:t>
            </w:r>
          </w:p>
        </w:tc>
        <w:tc>
          <w:tcPr>
            <w:tcW w:w="1788" w:type="dxa"/>
          </w:tcPr>
          <w:p w14:paraId="68B3599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255</w:t>
            </w:r>
          </w:p>
        </w:tc>
        <w:tc>
          <w:tcPr>
            <w:tcW w:w="5794" w:type="dxa"/>
          </w:tcPr>
          <w:p w14:paraId="4381D5DE" w14:textId="77777777" w:rsidR="00E73EDF" w:rsidRPr="00BE7F49" w:rsidRDefault="007653F1" w:rsidP="00BE7F49">
            <w:pPr>
              <w:spacing w:before="60" w:after="60" w:line="240" w:lineRule="auto"/>
              <w:jc w:val="left"/>
              <w:rPr>
                <w:rFonts w:eastAsiaTheme="minorEastAsia" w:cs="Arial"/>
                <w:snapToGrid w:val="0"/>
                <w:sz w:val="18"/>
                <w:szCs w:val="18"/>
                <w:lang w:val="en-US"/>
              </w:rPr>
            </w:pPr>
            <w:r w:rsidRPr="00BE7F49">
              <w:rPr>
                <w:rFonts w:cs="Arial"/>
                <w:snapToGrid w:val="0"/>
                <w:sz w:val="18"/>
                <w:szCs w:val="18"/>
                <w:lang w:val="en-US" w:eastAsia="en-US"/>
              </w:rPr>
              <w:t>CRS Source (</w:t>
            </w:r>
            <w:r w:rsidRPr="00BE7F49">
              <w:rPr>
                <w:rFonts w:eastAsiaTheme="minorEastAsia" w:cs="Arial"/>
                <w:snapToGrid w:val="0"/>
                <w:sz w:val="18"/>
                <w:szCs w:val="18"/>
                <w:lang w:val="en-US"/>
              </w:rPr>
              <w:t>255 = Not Applicable</w:t>
            </w:r>
            <w:r w:rsidRPr="00BE7F49">
              <w:rPr>
                <w:rFonts w:cs="Arial"/>
                <w:snapToGrid w:val="0"/>
                <w:sz w:val="18"/>
                <w:szCs w:val="18"/>
                <w:lang w:val="en-US" w:eastAsia="en-US"/>
              </w:rPr>
              <w:t>)</w:t>
            </w:r>
          </w:p>
        </w:tc>
      </w:tr>
      <w:tr w:rsidR="00E73EDF" w:rsidRPr="00BE7F49" w14:paraId="70404D12" w14:textId="77777777" w:rsidTr="0006197E">
        <w:tc>
          <w:tcPr>
            <w:tcW w:w="783" w:type="dxa"/>
          </w:tcPr>
          <w:p w14:paraId="1B85591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5B68F8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27AE2523"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ED36E6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Information (omitted)</w:t>
            </w:r>
          </w:p>
        </w:tc>
      </w:tr>
      <w:tr w:rsidR="00E73EDF" w:rsidRPr="00BE7F49" w14:paraId="533FD94B" w14:textId="77777777" w:rsidTr="0006197E">
        <w:tc>
          <w:tcPr>
            <w:tcW w:w="783" w:type="dxa"/>
          </w:tcPr>
          <w:p w14:paraId="6DD9A6F2"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CSAX</w:t>
            </w:r>
          </w:p>
        </w:tc>
        <w:tc>
          <w:tcPr>
            <w:tcW w:w="939" w:type="dxa"/>
          </w:tcPr>
          <w:p w14:paraId="51E6720C"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10B21200"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1A69431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System Axes</w:t>
            </w:r>
          </w:p>
        </w:tc>
      </w:tr>
      <w:tr w:rsidR="00E73EDF" w:rsidRPr="00BE7F49" w14:paraId="7989347B" w14:textId="77777777" w:rsidTr="0006197E">
        <w:tc>
          <w:tcPr>
            <w:tcW w:w="783" w:type="dxa"/>
          </w:tcPr>
          <w:p w14:paraId="537FE976"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D2C3E3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AXTY</w:t>
            </w:r>
          </w:p>
        </w:tc>
        <w:tc>
          <w:tcPr>
            <w:tcW w:w="1788" w:type="dxa"/>
          </w:tcPr>
          <w:p w14:paraId="555AADF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12</w:t>
            </w:r>
          </w:p>
        </w:tc>
        <w:tc>
          <w:tcPr>
            <w:tcW w:w="5794" w:type="dxa"/>
          </w:tcPr>
          <w:p w14:paraId="12D1111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Axis Type (12 = Gravity Related Depth)</w:t>
            </w:r>
          </w:p>
        </w:tc>
      </w:tr>
      <w:tr w:rsidR="00E73EDF" w:rsidRPr="00BE7F49" w14:paraId="159C874B" w14:textId="77777777" w:rsidTr="0006197E">
        <w:tc>
          <w:tcPr>
            <w:tcW w:w="783" w:type="dxa"/>
          </w:tcPr>
          <w:p w14:paraId="1FAF5B6E"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553517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AXUM</w:t>
            </w:r>
          </w:p>
        </w:tc>
        <w:tc>
          <w:tcPr>
            <w:tcW w:w="1788" w:type="dxa"/>
          </w:tcPr>
          <w:p w14:paraId="08693F8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4</w:t>
            </w:r>
          </w:p>
        </w:tc>
        <w:tc>
          <w:tcPr>
            <w:tcW w:w="5794" w:type="dxa"/>
          </w:tcPr>
          <w:p w14:paraId="48B6530A"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 xml:space="preserve">Axis Unit of Measure (4 = </w:t>
            </w:r>
            <w:proofErr w:type="spellStart"/>
            <w:r w:rsidRPr="00BE7F49">
              <w:rPr>
                <w:rFonts w:cs="Arial"/>
                <w:snapToGrid w:val="0"/>
                <w:sz w:val="18"/>
                <w:szCs w:val="18"/>
                <w:lang w:val="en-US" w:eastAsia="en-US"/>
              </w:rPr>
              <w:t>Metres</w:t>
            </w:r>
            <w:proofErr w:type="spellEnd"/>
            <w:r w:rsidRPr="00BE7F49">
              <w:rPr>
                <w:rFonts w:cs="Arial"/>
                <w:snapToGrid w:val="0"/>
                <w:sz w:val="18"/>
                <w:szCs w:val="18"/>
                <w:lang w:val="en-US" w:eastAsia="en-US"/>
              </w:rPr>
              <w:t>)</w:t>
            </w:r>
          </w:p>
        </w:tc>
      </w:tr>
      <w:tr w:rsidR="00E73EDF" w:rsidRPr="00BE7F49" w14:paraId="152F8983" w14:textId="77777777" w:rsidTr="0006197E">
        <w:tc>
          <w:tcPr>
            <w:tcW w:w="783" w:type="dxa"/>
          </w:tcPr>
          <w:p w14:paraId="30FF07DD"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VDAT</w:t>
            </w:r>
          </w:p>
        </w:tc>
        <w:tc>
          <w:tcPr>
            <w:tcW w:w="939" w:type="dxa"/>
          </w:tcPr>
          <w:p w14:paraId="42DD64EE"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4275C86A"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3B966F10"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Vertical Datum</w:t>
            </w:r>
          </w:p>
        </w:tc>
      </w:tr>
      <w:tr w:rsidR="00E73EDF" w:rsidRPr="00BE7F49" w14:paraId="7DDF7B05" w14:textId="77777777" w:rsidTr="0006197E">
        <w:tc>
          <w:tcPr>
            <w:tcW w:w="783" w:type="dxa"/>
          </w:tcPr>
          <w:p w14:paraId="5BBB321E"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377E865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DTNM</w:t>
            </w:r>
          </w:p>
        </w:tc>
        <w:tc>
          <w:tcPr>
            <w:tcW w:w="1788" w:type="dxa"/>
          </w:tcPr>
          <w:p w14:paraId="0BF45821" w14:textId="4406371B" w:rsidR="00E73EDF" w:rsidRPr="00BE7F49" w:rsidRDefault="0006197E"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lowest astronomical tide</w:t>
            </w:r>
          </w:p>
        </w:tc>
        <w:tc>
          <w:tcPr>
            <w:tcW w:w="5794" w:type="dxa"/>
          </w:tcPr>
          <w:p w14:paraId="37E59705"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Name</w:t>
            </w:r>
          </w:p>
        </w:tc>
      </w:tr>
      <w:tr w:rsidR="00E73EDF" w:rsidRPr="00BE7F49" w14:paraId="0010180D" w14:textId="77777777" w:rsidTr="0006197E">
        <w:tc>
          <w:tcPr>
            <w:tcW w:w="783" w:type="dxa"/>
          </w:tcPr>
          <w:p w14:paraId="017F77B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1220559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DTID</w:t>
            </w:r>
          </w:p>
        </w:tc>
        <w:tc>
          <w:tcPr>
            <w:tcW w:w="1788" w:type="dxa"/>
          </w:tcPr>
          <w:p w14:paraId="7D7F43FC" w14:textId="3D7CEBF6" w:rsidR="00E73EDF" w:rsidRPr="00BE7F49" w:rsidRDefault="0006197E"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23</w:t>
            </w:r>
          </w:p>
        </w:tc>
        <w:tc>
          <w:tcPr>
            <w:tcW w:w="5794" w:type="dxa"/>
          </w:tcPr>
          <w:p w14:paraId="16601B9D" w14:textId="341DF2B3"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Identifier (</w:t>
            </w:r>
            <w:r w:rsidR="0006197E" w:rsidRPr="00BE7F49">
              <w:rPr>
                <w:rFonts w:cs="Arial"/>
                <w:snapToGrid w:val="0"/>
                <w:sz w:val="18"/>
                <w:szCs w:val="18"/>
                <w:lang w:val="en-US" w:eastAsia="en-US"/>
              </w:rPr>
              <w:t xml:space="preserve">23 </w:t>
            </w:r>
            <w:r w:rsidRPr="00BE7F49">
              <w:rPr>
                <w:rFonts w:cs="Arial"/>
                <w:snapToGrid w:val="0"/>
                <w:sz w:val="18"/>
                <w:szCs w:val="18"/>
                <w:lang w:val="en-US" w:eastAsia="en-US"/>
              </w:rPr>
              <w:t xml:space="preserve">= </w:t>
            </w:r>
            <w:r w:rsidR="0006197E" w:rsidRPr="00BE7F49">
              <w:rPr>
                <w:rFonts w:cs="Arial"/>
                <w:snapToGrid w:val="0"/>
                <w:sz w:val="18"/>
                <w:szCs w:val="18"/>
                <w:lang w:val="en-US" w:eastAsia="en-US"/>
              </w:rPr>
              <w:t>Lowest Astronomical Tide</w:t>
            </w:r>
            <w:r w:rsidRPr="00BE7F49">
              <w:rPr>
                <w:rFonts w:cs="Arial"/>
                <w:snapToGrid w:val="0"/>
                <w:sz w:val="18"/>
                <w:szCs w:val="18"/>
                <w:lang w:val="en-US" w:eastAsia="en-US"/>
              </w:rPr>
              <w:t>)</w:t>
            </w:r>
          </w:p>
        </w:tc>
      </w:tr>
      <w:tr w:rsidR="00E73EDF" w:rsidRPr="00BE7F49" w14:paraId="4C5CB59B" w14:textId="77777777" w:rsidTr="0006197E">
        <w:tc>
          <w:tcPr>
            <w:tcW w:w="783" w:type="dxa"/>
          </w:tcPr>
          <w:p w14:paraId="04775F2D"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28AFA8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DTSR</w:t>
            </w:r>
          </w:p>
        </w:tc>
        <w:tc>
          <w:tcPr>
            <w:tcW w:w="1788" w:type="dxa"/>
          </w:tcPr>
          <w:p w14:paraId="58B9982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630EDDB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Source (2 = Feature Catalogue)</w:t>
            </w:r>
          </w:p>
        </w:tc>
      </w:tr>
      <w:tr w:rsidR="00E73EDF" w:rsidRPr="00BE7F49" w14:paraId="4828691C" w14:textId="77777777" w:rsidTr="0006197E">
        <w:tc>
          <w:tcPr>
            <w:tcW w:w="783" w:type="dxa"/>
          </w:tcPr>
          <w:p w14:paraId="1BAFEC6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470BFC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31DE2FD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33DD343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Source Information (omitted)</w:t>
            </w:r>
          </w:p>
        </w:tc>
      </w:tr>
    </w:tbl>
    <w:p w14:paraId="07A53C99" w14:textId="77777777" w:rsidR="00FC2543" w:rsidRDefault="00FC2543" w:rsidP="00FC2543">
      <w:pPr>
        <w:spacing w:after="0" w:line="240" w:lineRule="auto"/>
        <w:rPr>
          <w:rFonts w:cs="Arial"/>
        </w:rPr>
      </w:pPr>
    </w:p>
    <w:p w14:paraId="4D0C68D6" w14:textId="61CD5FA0" w:rsidR="00E73EDF" w:rsidRDefault="007653F1" w:rsidP="00BE7F49">
      <w:pPr>
        <w:spacing w:after="120" w:line="240" w:lineRule="auto"/>
        <w:rPr>
          <w:rFonts w:cs="Arial"/>
        </w:rPr>
      </w:pPr>
      <w:r w:rsidRPr="004A70BB">
        <w:rPr>
          <w:rFonts w:cs="Arial"/>
        </w:rPr>
        <w:t xml:space="preserve">The example </w:t>
      </w:r>
      <w:r w:rsidR="000B6B36" w:rsidRPr="004A70BB">
        <w:rPr>
          <w:rFonts w:cs="Arial"/>
        </w:rPr>
        <w:t xml:space="preserve">at Table </w:t>
      </w:r>
      <w:r w:rsidR="00BE7F49">
        <w:rPr>
          <w:rFonts w:cs="Arial"/>
        </w:rPr>
        <w:t>5-2</w:t>
      </w:r>
      <w:r w:rsidR="00BE7F49" w:rsidRPr="004A70BB">
        <w:rPr>
          <w:rFonts w:cs="Arial"/>
        </w:rPr>
        <w:t xml:space="preserve"> </w:t>
      </w:r>
      <w:r w:rsidRPr="004A70BB">
        <w:rPr>
          <w:rFonts w:cs="Arial"/>
        </w:rPr>
        <w:t xml:space="preserve">is similar to the </w:t>
      </w:r>
      <w:r w:rsidR="000B6B36" w:rsidRPr="004A70BB">
        <w:rPr>
          <w:rFonts w:cs="Arial"/>
        </w:rPr>
        <w:t xml:space="preserve">above </w:t>
      </w:r>
      <w:r w:rsidRPr="004A70BB">
        <w:rPr>
          <w:rFonts w:cs="Arial"/>
        </w:rPr>
        <w:t>except that its second component is encoded with the Vertical Datum: Mean Sea Level.</w:t>
      </w:r>
    </w:p>
    <w:p w14:paraId="64F2C326" w14:textId="1EDA6880" w:rsidR="00FC2543" w:rsidRPr="00044DEE" w:rsidRDefault="00FC2543">
      <w:pPr>
        <w:pStyle w:val="Caption"/>
        <w:keepNext/>
        <w:keepLines/>
        <w:spacing w:line="240" w:lineRule="auto"/>
        <w:jc w:val="center"/>
        <w:rPr>
          <w:sz w:val="18"/>
          <w:szCs w:val="18"/>
        </w:rPr>
        <w:pPrChange w:id="310" w:author="Jeff Wootton" w:date="2024-12-17T09:09:00Z" w16du:dateUtc="2024-12-17T08:09:00Z">
          <w:pPr>
            <w:pStyle w:val="Caption"/>
            <w:spacing w:line="240" w:lineRule="auto"/>
            <w:jc w:val="center"/>
          </w:pPr>
        </w:pPrChange>
      </w:pPr>
      <w:r w:rsidRPr="00044DEE">
        <w:rPr>
          <w:sz w:val="18"/>
          <w:szCs w:val="18"/>
        </w:rPr>
        <w:lastRenderedPageBreak/>
        <w:t>Table 5-2 – Compound CRS (WGS84 and Mean Sea Level)</w:t>
      </w:r>
    </w:p>
    <w:tbl>
      <w:tblPr>
        <w:tblStyle w:val="TableGrid2"/>
        <w:tblW w:w="9304" w:type="dxa"/>
        <w:tblLayout w:type="fixed"/>
        <w:tblLook w:val="04A0" w:firstRow="1" w:lastRow="0" w:firstColumn="1" w:lastColumn="0" w:noHBand="0" w:noVBand="1"/>
      </w:tblPr>
      <w:tblGrid>
        <w:gridCol w:w="783"/>
        <w:gridCol w:w="939"/>
        <w:gridCol w:w="1831"/>
        <w:gridCol w:w="5751"/>
      </w:tblGrid>
      <w:tr w:rsidR="00E73EDF" w:rsidRPr="00FC2543" w14:paraId="4A647616" w14:textId="77777777" w:rsidTr="00FC2543">
        <w:tc>
          <w:tcPr>
            <w:tcW w:w="783" w:type="dxa"/>
            <w:shd w:val="clear" w:color="auto" w:fill="D9D9D9" w:themeFill="background1" w:themeFillShade="D9"/>
          </w:tcPr>
          <w:p w14:paraId="701EC9AF"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Field</w:t>
            </w:r>
          </w:p>
        </w:tc>
        <w:tc>
          <w:tcPr>
            <w:tcW w:w="939" w:type="dxa"/>
            <w:shd w:val="clear" w:color="auto" w:fill="D9D9D9" w:themeFill="background1" w:themeFillShade="D9"/>
          </w:tcPr>
          <w:p w14:paraId="682C26A6"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Subfield</w:t>
            </w:r>
          </w:p>
        </w:tc>
        <w:tc>
          <w:tcPr>
            <w:tcW w:w="1831" w:type="dxa"/>
            <w:shd w:val="clear" w:color="auto" w:fill="D9D9D9" w:themeFill="background1" w:themeFillShade="D9"/>
          </w:tcPr>
          <w:p w14:paraId="00D393B0"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Value</w:t>
            </w:r>
          </w:p>
        </w:tc>
        <w:tc>
          <w:tcPr>
            <w:tcW w:w="5751" w:type="dxa"/>
            <w:shd w:val="clear" w:color="auto" w:fill="D9D9D9" w:themeFill="background1" w:themeFillShade="D9"/>
          </w:tcPr>
          <w:p w14:paraId="4FD57132"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Description</w:t>
            </w:r>
          </w:p>
        </w:tc>
      </w:tr>
      <w:tr w:rsidR="00E73EDF" w:rsidRPr="00FC2543" w14:paraId="4F5F60ED" w14:textId="77777777" w:rsidTr="0006197E">
        <w:tc>
          <w:tcPr>
            <w:tcW w:w="783" w:type="dxa"/>
          </w:tcPr>
          <w:p w14:paraId="0B131704"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CSID</w:t>
            </w:r>
          </w:p>
        </w:tc>
        <w:tc>
          <w:tcPr>
            <w:tcW w:w="939" w:type="dxa"/>
          </w:tcPr>
          <w:p w14:paraId="7666B2F1"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5CEBB41F"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5969EABE"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Record Identifier</w:t>
            </w:r>
          </w:p>
        </w:tc>
      </w:tr>
      <w:tr w:rsidR="00E73EDF" w:rsidRPr="00FC2543" w14:paraId="2E75E58A" w14:textId="77777777" w:rsidTr="0006197E">
        <w:tc>
          <w:tcPr>
            <w:tcW w:w="783" w:type="dxa"/>
          </w:tcPr>
          <w:p w14:paraId="19163F23"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580EFC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RCNM</w:t>
            </w:r>
          </w:p>
        </w:tc>
        <w:tc>
          <w:tcPr>
            <w:tcW w:w="1831" w:type="dxa"/>
          </w:tcPr>
          <w:p w14:paraId="3E7BFC9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15</w:t>
            </w:r>
          </w:p>
        </w:tc>
        <w:tc>
          <w:tcPr>
            <w:tcW w:w="5751" w:type="dxa"/>
          </w:tcPr>
          <w:p w14:paraId="3594F48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Record Name  (15 = Coordinate Reference System Identifier)</w:t>
            </w:r>
          </w:p>
        </w:tc>
      </w:tr>
      <w:tr w:rsidR="00E73EDF" w:rsidRPr="00FC2543" w14:paraId="5C14445C" w14:textId="77777777" w:rsidTr="0006197E">
        <w:tc>
          <w:tcPr>
            <w:tcW w:w="783" w:type="dxa"/>
          </w:tcPr>
          <w:p w14:paraId="7BF3BAB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04E172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RCID</w:t>
            </w:r>
          </w:p>
        </w:tc>
        <w:tc>
          <w:tcPr>
            <w:tcW w:w="1831" w:type="dxa"/>
          </w:tcPr>
          <w:p w14:paraId="5EDB20F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178B750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Record Identification Number</w:t>
            </w:r>
          </w:p>
        </w:tc>
      </w:tr>
      <w:tr w:rsidR="00E73EDF" w:rsidRPr="00FC2543" w14:paraId="0C358A1E" w14:textId="77777777" w:rsidTr="0006197E">
        <w:tc>
          <w:tcPr>
            <w:tcW w:w="783" w:type="dxa"/>
          </w:tcPr>
          <w:p w14:paraId="108F629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7C5837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NCRC</w:t>
            </w:r>
          </w:p>
        </w:tc>
        <w:tc>
          <w:tcPr>
            <w:tcW w:w="1831" w:type="dxa"/>
          </w:tcPr>
          <w:p w14:paraId="1F51FCF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2762968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Number of CRS Components</w:t>
            </w:r>
          </w:p>
        </w:tc>
      </w:tr>
      <w:tr w:rsidR="00E73EDF" w:rsidRPr="00FC2543" w14:paraId="23B2542E" w14:textId="77777777" w:rsidTr="0006197E">
        <w:tc>
          <w:tcPr>
            <w:tcW w:w="783" w:type="dxa"/>
          </w:tcPr>
          <w:p w14:paraId="7D0068E7"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CRSH</w:t>
            </w:r>
          </w:p>
        </w:tc>
        <w:tc>
          <w:tcPr>
            <w:tcW w:w="939" w:type="dxa"/>
          </w:tcPr>
          <w:p w14:paraId="13C5551D"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145F024B"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1BE7B909"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Header</w:t>
            </w:r>
          </w:p>
        </w:tc>
      </w:tr>
      <w:tr w:rsidR="00E73EDF" w:rsidRPr="00FC2543" w14:paraId="12C161D1" w14:textId="77777777" w:rsidTr="0006197E">
        <w:tc>
          <w:tcPr>
            <w:tcW w:w="783" w:type="dxa"/>
          </w:tcPr>
          <w:p w14:paraId="0B542E3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77EEFF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CRIX</w:t>
            </w:r>
          </w:p>
        </w:tc>
        <w:tc>
          <w:tcPr>
            <w:tcW w:w="1831" w:type="dxa"/>
          </w:tcPr>
          <w:p w14:paraId="1BC7CE3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5B3EC96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Index</w:t>
            </w:r>
          </w:p>
        </w:tc>
      </w:tr>
      <w:tr w:rsidR="00E73EDF" w:rsidRPr="00FC2543" w14:paraId="72E816AF" w14:textId="77777777" w:rsidTr="0006197E">
        <w:tc>
          <w:tcPr>
            <w:tcW w:w="783" w:type="dxa"/>
          </w:tcPr>
          <w:p w14:paraId="1FD249E6"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169AE2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CRST</w:t>
            </w:r>
          </w:p>
        </w:tc>
        <w:tc>
          <w:tcPr>
            <w:tcW w:w="1831" w:type="dxa"/>
          </w:tcPr>
          <w:p w14:paraId="2E4B17D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11DD53E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Type (1 = 2D Geographic)</w:t>
            </w:r>
          </w:p>
        </w:tc>
      </w:tr>
      <w:tr w:rsidR="00E73EDF" w:rsidRPr="00FC2543" w14:paraId="2E5768EB" w14:textId="77777777" w:rsidTr="0006197E">
        <w:tc>
          <w:tcPr>
            <w:tcW w:w="783" w:type="dxa"/>
          </w:tcPr>
          <w:p w14:paraId="4CBB350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4ED43E6"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CSTY</w:t>
            </w:r>
          </w:p>
        </w:tc>
        <w:tc>
          <w:tcPr>
            <w:tcW w:w="1831" w:type="dxa"/>
          </w:tcPr>
          <w:p w14:paraId="5D52B4E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48F306C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Coordinate System Type (1 = Ellipsoidal CS)</w:t>
            </w:r>
          </w:p>
        </w:tc>
      </w:tr>
      <w:tr w:rsidR="00E73EDF" w:rsidRPr="00FC2543" w14:paraId="5A68F6D9" w14:textId="77777777" w:rsidTr="0006197E">
        <w:tc>
          <w:tcPr>
            <w:tcW w:w="783" w:type="dxa"/>
          </w:tcPr>
          <w:p w14:paraId="6A60BF6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C9CEAC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CRNM</w:t>
            </w:r>
          </w:p>
        </w:tc>
        <w:tc>
          <w:tcPr>
            <w:tcW w:w="1831" w:type="dxa"/>
          </w:tcPr>
          <w:p w14:paraId="4AE7ABE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WGS84</w:t>
            </w:r>
          </w:p>
        </w:tc>
        <w:tc>
          <w:tcPr>
            <w:tcW w:w="5751" w:type="dxa"/>
          </w:tcPr>
          <w:p w14:paraId="34B9E3E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Name</w:t>
            </w:r>
          </w:p>
        </w:tc>
      </w:tr>
      <w:tr w:rsidR="00E73EDF" w:rsidRPr="00FC2543" w14:paraId="34D7B081" w14:textId="77777777" w:rsidTr="0006197E">
        <w:tc>
          <w:tcPr>
            <w:tcW w:w="783" w:type="dxa"/>
          </w:tcPr>
          <w:p w14:paraId="07D2CC2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CEFE96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CRSI</w:t>
            </w:r>
          </w:p>
        </w:tc>
        <w:tc>
          <w:tcPr>
            <w:tcW w:w="1831" w:type="dxa"/>
          </w:tcPr>
          <w:p w14:paraId="5AD94B4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4326</w:t>
            </w:r>
          </w:p>
        </w:tc>
        <w:tc>
          <w:tcPr>
            <w:tcW w:w="5751" w:type="dxa"/>
          </w:tcPr>
          <w:p w14:paraId="5D2A24E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Identifier</w:t>
            </w:r>
          </w:p>
        </w:tc>
      </w:tr>
      <w:tr w:rsidR="00E73EDF" w:rsidRPr="00FC2543" w14:paraId="0728EB13" w14:textId="77777777" w:rsidTr="0006197E">
        <w:tc>
          <w:tcPr>
            <w:tcW w:w="783" w:type="dxa"/>
          </w:tcPr>
          <w:p w14:paraId="519B09D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3D6950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CRSS</w:t>
            </w:r>
          </w:p>
        </w:tc>
        <w:tc>
          <w:tcPr>
            <w:tcW w:w="1831" w:type="dxa"/>
          </w:tcPr>
          <w:p w14:paraId="1A1F8E9A"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47AE5CBF"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(2 = EPSG)</w:t>
            </w:r>
          </w:p>
        </w:tc>
      </w:tr>
      <w:tr w:rsidR="00E73EDF" w:rsidRPr="00FC2543" w14:paraId="1D232668" w14:textId="77777777" w:rsidTr="0006197E">
        <w:tc>
          <w:tcPr>
            <w:tcW w:w="783" w:type="dxa"/>
          </w:tcPr>
          <w:p w14:paraId="47CEE9A8"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7E69CE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151D758D"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263367D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Information (omitted)</w:t>
            </w:r>
          </w:p>
        </w:tc>
      </w:tr>
      <w:tr w:rsidR="00E73EDF" w:rsidRPr="00FC2543" w14:paraId="20147C1B" w14:textId="77777777" w:rsidTr="0006197E">
        <w:tc>
          <w:tcPr>
            <w:tcW w:w="783" w:type="dxa"/>
          </w:tcPr>
          <w:p w14:paraId="688516F5"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CRSH</w:t>
            </w:r>
          </w:p>
        </w:tc>
        <w:tc>
          <w:tcPr>
            <w:tcW w:w="939" w:type="dxa"/>
          </w:tcPr>
          <w:p w14:paraId="54CE912A"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13A3E222"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1126FF15"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Header</w:t>
            </w:r>
          </w:p>
        </w:tc>
      </w:tr>
      <w:tr w:rsidR="00E73EDF" w:rsidRPr="00FC2543" w14:paraId="50D0AE00" w14:textId="77777777" w:rsidTr="0006197E">
        <w:tc>
          <w:tcPr>
            <w:tcW w:w="783" w:type="dxa"/>
          </w:tcPr>
          <w:p w14:paraId="4CE9E97B"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4AEED1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CRIX</w:t>
            </w:r>
          </w:p>
        </w:tc>
        <w:tc>
          <w:tcPr>
            <w:tcW w:w="1831" w:type="dxa"/>
          </w:tcPr>
          <w:p w14:paraId="05C9C02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27DC7DB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Index</w:t>
            </w:r>
          </w:p>
        </w:tc>
      </w:tr>
      <w:tr w:rsidR="00E73EDF" w:rsidRPr="00FC2543" w14:paraId="73DFD2E8" w14:textId="77777777" w:rsidTr="0006197E">
        <w:tc>
          <w:tcPr>
            <w:tcW w:w="783" w:type="dxa"/>
          </w:tcPr>
          <w:p w14:paraId="70B016E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2E6AB09F"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CRST</w:t>
            </w:r>
          </w:p>
        </w:tc>
        <w:tc>
          <w:tcPr>
            <w:tcW w:w="1831" w:type="dxa"/>
          </w:tcPr>
          <w:p w14:paraId="4E06996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5</w:t>
            </w:r>
          </w:p>
        </w:tc>
        <w:tc>
          <w:tcPr>
            <w:tcW w:w="5751" w:type="dxa"/>
          </w:tcPr>
          <w:p w14:paraId="6E37F5D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Type (5 = Vertical)</w:t>
            </w:r>
          </w:p>
        </w:tc>
      </w:tr>
      <w:tr w:rsidR="00E73EDF" w:rsidRPr="00FC2543" w14:paraId="4EE63EAD" w14:textId="77777777" w:rsidTr="0006197E">
        <w:tc>
          <w:tcPr>
            <w:tcW w:w="783" w:type="dxa"/>
          </w:tcPr>
          <w:p w14:paraId="6CAB1453"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7A37B2B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CSTY</w:t>
            </w:r>
          </w:p>
        </w:tc>
        <w:tc>
          <w:tcPr>
            <w:tcW w:w="1831" w:type="dxa"/>
          </w:tcPr>
          <w:p w14:paraId="45CF9BA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3</w:t>
            </w:r>
          </w:p>
        </w:tc>
        <w:tc>
          <w:tcPr>
            <w:tcW w:w="5751" w:type="dxa"/>
          </w:tcPr>
          <w:p w14:paraId="48931DA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Coordinate System Type (3 = Vertical)</w:t>
            </w:r>
          </w:p>
        </w:tc>
      </w:tr>
      <w:tr w:rsidR="00E73EDF" w:rsidRPr="00FC2543" w14:paraId="0E9B5AD6" w14:textId="77777777" w:rsidTr="0006197E">
        <w:tc>
          <w:tcPr>
            <w:tcW w:w="783" w:type="dxa"/>
          </w:tcPr>
          <w:p w14:paraId="71FF61F7"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D5E28E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CRNM</w:t>
            </w:r>
          </w:p>
        </w:tc>
        <w:tc>
          <w:tcPr>
            <w:tcW w:w="1831" w:type="dxa"/>
          </w:tcPr>
          <w:p w14:paraId="50532C2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Depth - mean sea level</w:t>
            </w:r>
          </w:p>
        </w:tc>
        <w:tc>
          <w:tcPr>
            <w:tcW w:w="5751" w:type="dxa"/>
          </w:tcPr>
          <w:p w14:paraId="21D1F47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Name</w:t>
            </w:r>
          </w:p>
        </w:tc>
      </w:tr>
      <w:tr w:rsidR="00E73EDF" w:rsidRPr="00FC2543" w14:paraId="45ED1780" w14:textId="77777777" w:rsidTr="0006197E">
        <w:tc>
          <w:tcPr>
            <w:tcW w:w="783" w:type="dxa"/>
          </w:tcPr>
          <w:p w14:paraId="78F877AA"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F13B03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CRSI</w:t>
            </w:r>
          </w:p>
        </w:tc>
        <w:tc>
          <w:tcPr>
            <w:tcW w:w="1831" w:type="dxa"/>
          </w:tcPr>
          <w:p w14:paraId="615CFB2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471D30F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Identifier (omitted)</w:t>
            </w:r>
          </w:p>
        </w:tc>
      </w:tr>
      <w:tr w:rsidR="00E73EDF" w:rsidRPr="00FC2543" w14:paraId="19DD5607" w14:textId="77777777" w:rsidTr="0006197E">
        <w:tc>
          <w:tcPr>
            <w:tcW w:w="783" w:type="dxa"/>
          </w:tcPr>
          <w:p w14:paraId="33AB6F2E"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2D4FDD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CRSS</w:t>
            </w:r>
          </w:p>
        </w:tc>
        <w:tc>
          <w:tcPr>
            <w:tcW w:w="1831" w:type="dxa"/>
          </w:tcPr>
          <w:p w14:paraId="501B21E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255</w:t>
            </w:r>
          </w:p>
        </w:tc>
        <w:tc>
          <w:tcPr>
            <w:tcW w:w="5751" w:type="dxa"/>
          </w:tcPr>
          <w:p w14:paraId="3BF0A456" w14:textId="084AC8E4"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w:t>
            </w:r>
            <w:r w:rsidRPr="00FC2543">
              <w:rPr>
                <w:rFonts w:eastAsiaTheme="minorEastAsia" w:cs="Arial"/>
                <w:snapToGrid w:val="0"/>
                <w:sz w:val="18"/>
                <w:szCs w:val="18"/>
                <w:lang w:val="en-US"/>
              </w:rPr>
              <w:t xml:space="preserve">255 = Not </w:t>
            </w:r>
            <w:r w:rsidR="00FF5200" w:rsidRPr="00FC2543">
              <w:rPr>
                <w:rFonts w:eastAsiaTheme="minorEastAsia" w:cs="Arial"/>
                <w:snapToGrid w:val="0"/>
                <w:sz w:val="18"/>
                <w:szCs w:val="18"/>
                <w:lang w:val="en-US"/>
              </w:rPr>
              <w:t>Applicable</w:t>
            </w:r>
            <w:r w:rsidRPr="00FC2543">
              <w:rPr>
                <w:rFonts w:cs="Arial"/>
                <w:snapToGrid w:val="0"/>
                <w:sz w:val="18"/>
                <w:szCs w:val="18"/>
                <w:lang w:val="en-US" w:eastAsia="en-US"/>
              </w:rPr>
              <w:t>)</w:t>
            </w:r>
          </w:p>
        </w:tc>
      </w:tr>
      <w:tr w:rsidR="00E73EDF" w:rsidRPr="00FC2543" w14:paraId="726EB145" w14:textId="77777777" w:rsidTr="0006197E">
        <w:tc>
          <w:tcPr>
            <w:tcW w:w="783" w:type="dxa"/>
          </w:tcPr>
          <w:p w14:paraId="5B3A1BC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F48042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68D3E66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243A7A3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Information (omitted)</w:t>
            </w:r>
          </w:p>
        </w:tc>
      </w:tr>
      <w:tr w:rsidR="00E73EDF" w:rsidRPr="00FC2543" w14:paraId="5261BE22" w14:textId="77777777" w:rsidTr="0006197E">
        <w:tc>
          <w:tcPr>
            <w:tcW w:w="783" w:type="dxa"/>
          </w:tcPr>
          <w:p w14:paraId="1B938D7E"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CSAX</w:t>
            </w:r>
          </w:p>
        </w:tc>
        <w:tc>
          <w:tcPr>
            <w:tcW w:w="939" w:type="dxa"/>
          </w:tcPr>
          <w:p w14:paraId="06A7E422"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71E79928"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5CEB8532"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System Axes</w:t>
            </w:r>
          </w:p>
        </w:tc>
      </w:tr>
      <w:tr w:rsidR="00E73EDF" w:rsidRPr="00FC2543" w14:paraId="3A35DA8C" w14:textId="77777777" w:rsidTr="0006197E">
        <w:tc>
          <w:tcPr>
            <w:tcW w:w="783" w:type="dxa"/>
          </w:tcPr>
          <w:p w14:paraId="0AC7F892"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497A0D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AXTY</w:t>
            </w:r>
          </w:p>
        </w:tc>
        <w:tc>
          <w:tcPr>
            <w:tcW w:w="1831" w:type="dxa"/>
          </w:tcPr>
          <w:p w14:paraId="3801A9C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12</w:t>
            </w:r>
          </w:p>
        </w:tc>
        <w:tc>
          <w:tcPr>
            <w:tcW w:w="5751" w:type="dxa"/>
          </w:tcPr>
          <w:p w14:paraId="32DBED9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Axis Type (12 = Gravity Related Depth)</w:t>
            </w:r>
          </w:p>
        </w:tc>
      </w:tr>
      <w:tr w:rsidR="00E73EDF" w:rsidRPr="00FC2543" w14:paraId="18459AFB" w14:textId="77777777" w:rsidTr="0006197E">
        <w:tc>
          <w:tcPr>
            <w:tcW w:w="783" w:type="dxa"/>
          </w:tcPr>
          <w:p w14:paraId="3F0E04E7"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7DED5C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AXUM</w:t>
            </w:r>
          </w:p>
        </w:tc>
        <w:tc>
          <w:tcPr>
            <w:tcW w:w="1831" w:type="dxa"/>
          </w:tcPr>
          <w:p w14:paraId="5ABD090A"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4</w:t>
            </w:r>
          </w:p>
        </w:tc>
        <w:tc>
          <w:tcPr>
            <w:tcW w:w="5751" w:type="dxa"/>
          </w:tcPr>
          <w:p w14:paraId="2110B03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 xml:space="preserve">Axis Unit of Measure (4 = </w:t>
            </w:r>
            <w:proofErr w:type="spellStart"/>
            <w:r w:rsidRPr="00FC2543">
              <w:rPr>
                <w:rFonts w:cs="Arial"/>
                <w:snapToGrid w:val="0"/>
                <w:sz w:val="18"/>
                <w:szCs w:val="18"/>
                <w:lang w:val="en-US" w:eastAsia="en-US"/>
              </w:rPr>
              <w:t>Metres</w:t>
            </w:r>
            <w:proofErr w:type="spellEnd"/>
            <w:r w:rsidRPr="00FC2543">
              <w:rPr>
                <w:rFonts w:cs="Arial"/>
                <w:snapToGrid w:val="0"/>
                <w:sz w:val="18"/>
                <w:szCs w:val="18"/>
                <w:lang w:val="en-US" w:eastAsia="en-US"/>
              </w:rPr>
              <w:t>)</w:t>
            </w:r>
          </w:p>
        </w:tc>
      </w:tr>
      <w:tr w:rsidR="00E73EDF" w:rsidRPr="00FC2543" w14:paraId="1A47B6AC" w14:textId="77777777" w:rsidTr="0006197E">
        <w:tc>
          <w:tcPr>
            <w:tcW w:w="783" w:type="dxa"/>
          </w:tcPr>
          <w:p w14:paraId="415756F7"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VDAT</w:t>
            </w:r>
          </w:p>
        </w:tc>
        <w:tc>
          <w:tcPr>
            <w:tcW w:w="939" w:type="dxa"/>
          </w:tcPr>
          <w:p w14:paraId="4EB01C05"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552FC0EF"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240977DA"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Vertical Datum</w:t>
            </w:r>
          </w:p>
        </w:tc>
      </w:tr>
      <w:tr w:rsidR="00E73EDF" w:rsidRPr="00FC2543" w14:paraId="57FEAE2E" w14:textId="77777777" w:rsidTr="0006197E">
        <w:tc>
          <w:tcPr>
            <w:tcW w:w="783" w:type="dxa"/>
          </w:tcPr>
          <w:p w14:paraId="4C379B1B"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C46449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DTNM</w:t>
            </w:r>
          </w:p>
        </w:tc>
        <w:tc>
          <w:tcPr>
            <w:tcW w:w="1831" w:type="dxa"/>
          </w:tcPr>
          <w:p w14:paraId="7EC2DA6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mean sea level</w:t>
            </w:r>
          </w:p>
        </w:tc>
        <w:tc>
          <w:tcPr>
            <w:tcW w:w="5751" w:type="dxa"/>
          </w:tcPr>
          <w:p w14:paraId="14428BE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Name</w:t>
            </w:r>
          </w:p>
        </w:tc>
      </w:tr>
      <w:tr w:rsidR="00E73EDF" w:rsidRPr="00FC2543" w14:paraId="206BA9A6" w14:textId="77777777" w:rsidTr="0006197E">
        <w:tc>
          <w:tcPr>
            <w:tcW w:w="783" w:type="dxa"/>
          </w:tcPr>
          <w:p w14:paraId="606D058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17B198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DTID</w:t>
            </w:r>
          </w:p>
        </w:tc>
        <w:tc>
          <w:tcPr>
            <w:tcW w:w="1831" w:type="dxa"/>
          </w:tcPr>
          <w:p w14:paraId="7A8F8DC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3</w:t>
            </w:r>
          </w:p>
        </w:tc>
        <w:tc>
          <w:tcPr>
            <w:tcW w:w="5751" w:type="dxa"/>
          </w:tcPr>
          <w:p w14:paraId="703E486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Identifier (3 = Mean Sea Level)</w:t>
            </w:r>
          </w:p>
        </w:tc>
      </w:tr>
      <w:tr w:rsidR="00E73EDF" w:rsidRPr="00FC2543" w14:paraId="6041DFB7" w14:textId="77777777" w:rsidTr="0006197E">
        <w:tc>
          <w:tcPr>
            <w:tcW w:w="783" w:type="dxa"/>
          </w:tcPr>
          <w:p w14:paraId="5D581B3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81A26D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DTSR</w:t>
            </w:r>
          </w:p>
        </w:tc>
        <w:tc>
          <w:tcPr>
            <w:tcW w:w="1831" w:type="dxa"/>
          </w:tcPr>
          <w:p w14:paraId="3E50CF9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3D3974C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Source (2 = Feature Catalogue)</w:t>
            </w:r>
          </w:p>
        </w:tc>
      </w:tr>
      <w:tr w:rsidR="00E73EDF" w:rsidRPr="00FC2543" w14:paraId="3B54F919" w14:textId="77777777" w:rsidTr="0006197E">
        <w:tc>
          <w:tcPr>
            <w:tcW w:w="783" w:type="dxa"/>
          </w:tcPr>
          <w:p w14:paraId="5A305F1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CBE1AD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74180670"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58BBE53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Source Information (omitted)</w:t>
            </w:r>
          </w:p>
        </w:tc>
      </w:tr>
    </w:tbl>
    <w:p w14:paraId="71EC56A3" w14:textId="77777777" w:rsidR="00FC2543" w:rsidRDefault="00FC2543" w:rsidP="00727B13">
      <w:pPr>
        <w:spacing w:after="0" w:line="240" w:lineRule="auto"/>
      </w:pPr>
    </w:p>
    <w:p w14:paraId="68210912" w14:textId="783B40E2" w:rsidR="00500E74" w:rsidRPr="00E46EB6" w:rsidRDefault="00AF79FE" w:rsidP="00FC2543">
      <w:pPr>
        <w:spacing w:after="120" w:line="240" w:lineRule="auto"/>
      </w:pPr>
      <w:r>
        <w:t xml:space="preserve">NOTE: </w:t>
      </w:r>
      <w:r w:rsidR="00F10D5C">
        <w:t>For S-101, t</w:t>
      </w:r>
      <w:r>
        <w:t>he vertical CRS</w:t>
      </w:r>
      <w:r w:rsidR="00B37A7A">
        <w:t xml:space="preserve"> </w:t>
      </w:r>
      <w:r w:rsidR="007E4B5C">
        <w:t>encode</w:t>
      </w:r>
      <w:r w:rsidR="0032337C">
        <w:t>d</w:t>
      </w:r>
      <w:r w:rsidR="007E4B5C">
        <w:t xml:space="preserve"> in </w:t>
      </w:r>
      <w:r w:rsidR="0051524B" w:rsidRPr="004A70BB">
        <w:rPr>
          <w:rFonts w:cs="Arial"/>
        </w:rPr>
        <w:t>the Coordinate Reference System record</w:t>
      </w:r>
      <w:r w:rsidR="0051524B">
        <w:rPr>
          <w:rFonts w:cs="Arial"/>
        </w:rPr>
        <w:t xml:space="preserve"> fields</w:t>
      </w:r>
      <w:r w:rsidR="0032337C">
        <w:rPr>
          <w:rFonts w:cs="Arial"/>
        </w:rPr>
        <w:t xml:space="preserve"> for soundings is not utilized by the ECDIS in conveying the sounding datum information</w:t>
      </w:r>
      <w:r w:rsidR="00F10D5C">
        <w:rPr>
          <w:rFonts w:cs="Arial"/>
        </w:rPr>
        <w:t xml:space="preserve"> </w:t>
      </w:r>
      <w:r w:rsidR="003A4DCF">
        <w:rPr>
          <w:rFonts w:cs="Arial"/>
        </w:rPr>
        <w:t>for an ENC to the Mariner</w:t>
      </w:r>
      <w:r w:rsidR="00991BA2">
        <w:rPr>
          <w:rFonts w:cs="Arial"/>
        </w:rPr>
        <w:t xml:space="preserve"> in ECDIS</w:t>
      </w:r>
      <w:r w:rsidR="003A4DCF">
        <w:rPr>
          <w:rFonts w:cs="Arial"/>
        </w:rPr>
        <w:t>.</w:t>
      </w:r>
      <w:r w:rsidR="004364C2">
        <w:rPr>
          <w:rFonts w:cs="Arial"/>
        </w:rPr>
        <w:t xml:space="preserve"> This information is provided instead </w:t>
      </w:r>
      <w:r w:rsidR="00727B13">
        <w:rPr>
          <w:rFonts w:cs="Arial"/>
        </w:rPr>
        <w:t>using</w:t>
      </w:r>
      <w:r w:rsidR="004364C2">
        <w:rPr>
          <w:rFonts w:cs="Arial"/>
        </w:rPr>
        <w:t xml:space="preserve"> the S-101 meta feature </w:t>
      </w:r>
      <w:r w:rsidR="004364C2">
        <w:rPr>
          <w:rFonts w:cs="Arial"/>
          <w:b/>
          <w:bCs/>
        </w:rPr>
        <w:t>Sounding Datum</w:t>
      </w:r>
      <w:r w:rsidR="00733F0D">
        <w:rPr>
          <w:rFonts w:cs="Arial"/>
        </w:rPr>
        <w:t xml:space="preserve"> </w:t>
      </w:r>
      <w:r w:rsidR="00727B13">
        <w:rPr>
          <w:rFonts w:cs="Arial"/>
        </w:rPr>
        <w:t>(</w:t>
      </w:r>
      <w:r w:rsidR="00733F0D">
        <w:rPr>
          <w:rFonts w:cs="Arial"/>
        </w:rPr>
        <w:t xml:space="preserve">see S-101 Annex A – </w:t>
      </w:r>
      <w:r w:rsidR="00733F0D">
        <w:rPr>
          <w:rFonts w:cs="Arial"/>
          <w:i/>
          <w:iCs/>
        </w:rPr>
        <w:t xml:space="preserve">Data </w:t>
      </w:r>
      <w:r w:rsidR="00E46EB6">
        <w:rPr>
          <w:rFonts w:cs="Arial"/>
          <w:i/>
          <w:iCs/>
        </w:rPr>
        <w:t>Classification</w:t>
      </w:r>
      <w:r w:rsidR="00733F0D">
        <w:rPr>
          <w:rFonts w:cs="Arial"/>
          <w:i/>
          <w:iCs/>
        </w:rPr>
        <w:t xml:space="preserve"> and Encoding Guide</w:t>
      </w:r>
      <w:r w:rsidR="00E46EB6">
        <w:rPr>
          <w:rFonts w:cs="Arial"/>
        </w:rPr>
        <w:t xml:space="preserve">, clause </w:t>
      </w:r>
      <w:r w:rsidR="00F67E6C">
        <w:rPr>
          <w:rFonts w:cs="Arial"/>
        </w:rPr>
        <w:t>3.9</w:t>
      </w:r>
      <w:r w:rsidR="00727B13">
        <w:rPr>
          <w:rFonts w:cs="Arial"/>
        </w:rPr>
        <w:t>)</w:t>
      </w:r>
      <w:r w:rsidR="00F67E6C">
        <w:rPr>
          <w:rFonts w:cs="Arial"/>
        </w:rPr>
        <w:t>.</w:t>
      </w:r>
    </w:p>
    <w:p w14:paraId="6274F093" w14:textId="77777777" w:rsidR="00E67520" w:rsidRPr="00FC2543" w:rsidRDefault="00E67520" w:rsidP="00FC2543">
      <w:pPr>
        <w:spacing w:after="120" w:line="240" w:lineRule="auto"/>
      </w:pPr>
    </w:p>
    <w:p w14:paraId="7C93A816" w14:textId="0172B4B1" w:rsidR="00E73EDF" w:rsidRPr="004A70BB" w:rsidRDefault="007653F1" w:rsidP="00F42AB4">
      <w:pPr>
        <w:pStyle w:val="Heading1"/>
        <w:tabs>
          <w:tab w:val="clear" w:pos="400"/>
        </w:tabs>
        <w:spacing w:before="120" w:after="200" w:line="240" w:lineRule="auto"/>
        <w:ind w:left="567" w:hanging="567"/>
      </w:pPr>
      <w:bookmarkStart w:id="311" w:name="_Toc517858859"/>
      <w:bookmarkStart w:id="312" w:name="_Toc519859099"/>
      <w:bookmarkStart w:id="313" w:name="_Toc521495143"/>
      <w:bookmarkStart w:id="314" w:name="_Toc527117756"/>
      <w:bookmarkStart w:id="315" w:name="_Toc527620283"/>
      <w:bookmarkStart w:id="316" w:name="_Toc529974525"/>
      <w:bookmarkStart w:id="317" w:name="_Toc225648327"/>
      <w:bookmarkStart w:id="318" w:name="_Toc439685281"/>
      <w:bookmarkStart w:id="319" w:name="_Toc225065184"/>
      <w:bookmarkStart w:id="320" w:name="_Toc175558607"/>
      <w:bookmarkEnd w:id="311"/>
      <w:bookmarkEnd w:id="312"/>
      <w:bookmarkEnd w:id="313"/>
      <w:bookmarkEnd w:id="314"/>
      <w:bookmarkEnd w:id="315"/>
      <w:bookmarkEnd w:id="316"/>
      <w:r w:rsidRPr="004A70BB">
        <w:t>Data Quality</w:t>
      </w:r>
      <w:bookmarkEnd w:id="317"/>
      <w:bookmarkEnd w:id="318"/>
      <w:bookmarkEnd w:id="319"/>
      <w:bookmarkEnd w:id="320"/>
    </w:p>
    <w:p w14:paraId="47A45FF5" w14:textId="77777777" w:rsidR="00E73EDF" w:rsidRPr="004A70BB" w:rsidRDefault="007653F1" w:rsidP="00F42AB4">
      <w:pPr>
        <w:pStyle w:val="Heading2"/>
        <w:tabs>
          <w:tab w:val="clear" w:pos="540"/>
        </w:tabs>
        <w:spacing w:before="120" w:after="200" w:line="240" w:lineRule="auto"/>
        <w:ind w:left="709" w:hanging="709"/>
      </w:pPr>
      <w:bookmarkStart w:id="321" w:name="_Toc439685282"/>
      <w:bookmarkStart w:id="322" w:name="_Toc175558608"/>
      <w:bookmarkStart w:id="323" w:name="_Toc225648328"/>
      <w:bookmarkStart w:id="324" w:name="_Toc225065185"/>
      <w:bookmarkStart w:id="325" w:name="_Toc8629844"/>
      <w:bookmarkStart w:id="326" w:name="_Toc422735435"/>
      <w:bookmarkStart w:id="327" w:name="_Toc8629976"/>
      <w:bookmarkStart w:id="328" w:name="_Toc19077363"/>
      <w:bookmarkStart w:id="329" w:name="_Toc191284893"/>
      <w:r w:rsidRPr="004A70BB">
        <w:t>Introduction</w:t>
      </w:r>
      <w:bookmarkEnd w:id="321"/>
      <w:bookmarkEnd w:id="322"/>
    </w:p>
    <w:p w14:paraId="5512E168" w14:textId="7325D2E8" w:rsidR="00793F40" w:rsidRPr="004A70BB" w:rsidRDefault="00793F40" w:rsidP="00F42AB4">
      <w:pPr>
        <w:spacing w:after="120" w:line="240" w:lineRule="auto"/>
        <w:rPr>
          <w:lang w:val="en-US"/>
        </w:rPr>
      </w:pPr>
      <w:r w:rsidRPr="004A70BB">
        <w:rPr>
          <w:lang w:val="en-US"/>
        </w:rPr>
        <w:t xml:space="preserve">Data quality allows users and user systems to assess fitness for use of the provided data. Data quality measures and the associated evaluation are reported as metadata of a data product. This metadata improves interoperability with other data products and provides </w:t>
      </w:r>
      <w:r w:rsidR="00F42AB4">
        <w:rPr>
          <w:lang w:val="en-US"/>
        </w:rPr>
        <w:t xml:space="preserve">scope for </w:t>
      </w:r>
      <w:r w:rsidRPr="004A70BB">
        <w:rPr>
          <w:lang w:val="en-US"/>
        </w:rPr>
        <w:t xml:space="preserve">usage </w:t>
      </w:r>
      <w:r w:rsidRPr="004A70BB">
        <w:t xml:space="preserve">by user groups that the </w:t>
      </w:r>
      <w:r w:rsidRPr="004A70BB">
        <w:lastRenderedPageBreak/>
        <w:t>data product was not originally intended for. The secondary users can make assessments of the data product usefulness in their application based on the reported data quality measures.</w:t>
      </w:r>
    </w:p>
    <w:p w14:paraId="490D93FC" w14:textId="159B1961" w:rsidR="00793F40" w:rsidRPr="004A70BB" w:rsidRDefault="00793F40" w:rsidP="00F42AB4">
      <w:pPr>
        <w:spacing w:after="60" w:line="240" w:lineRule="auto"/>
        <w:rPr>
          <w:lang w:val="en-US"/>
        </w:rPr>
      </w:pPr>
      <w:r w:rsidRPr="004A70BB">
        <w:rPr>
          <w:lang w:val="en-US"/>
        </w:rPr>
        <w:t>For S-101 the following data qual</w:t>
      </w:r>
      <w:r w:rsidR="00F42AB4">
        <w:rPr>
          <w:lang w:val="en-US"/>
        </w:rPr>
        <w:t>ity elements have been included:</w:t>
      </w:r>
    </w:p>
    <w:p w14:paraId="28F2FD58" w14:textId="77777777" w:rsidR="00793F40" w:rsidRPr="004A70BB" w:rsidRDefault="00793F40" w:rsidP="001D02B5">
      <w:pPr>
        <w:numPr>
          <w:ilvl w:val="0"/>
          <w:numId w:val="22"/>
        </w:numPr>
        <w:spacing w:after="60" w:line="240" w:lineRule="auto"/>
        <w:ind w:left="567" w:hanging="283"/>
        <w:rPr>
          <w:lang w:val="en-US"/>
        </w:rPr>
      </w:pPr>
      <w:r w:rsidRPr="004A70BB">
        <w:rPr>
          <w:lang w:val="en-US"/>
        </w:rPr>
        <w:t>Conformance to this Product Specification;</w:t>
      </w:r>
    </w:p>
    <w:p w14:paraId="0CEDE7CC" w14:textId="77777777" w:rsidR="00793F40" w:rsidRPr="004A70BB" w:rsidRDefault="00793F40" w:rsidP="001D02B5">
      <w:pPr>
        <w:numPr>
          <w:ilvl w:val="0"/>
          <w:numId w:val="22"/>
        </w:numPr>
        <w:spacing w:after="60" w:line="240" w:lineRule="auto"/>
        <w:ind w:left="567" w:hanging="283"/>
        <w:rPr>
          <w:lang w:val="en-US"/>
        </w:rPr>
      </w:pPr>
      <w:r w:rsidRPr="004A70BB">
        <w:rPr>
          <w:lang w:val="en-US"/>
        </w:rPr>
        <w:t>Intended purpose of the data product;</w:t>
      </w:r>
    </w:p>
    <w:p w14:paraId="1DE233E2" w14:textId="77777777" w:rsidR="00793F40" w:rsidRPr="004A70BB" w:rsidRDefault="00793F40" w:rsidP="001D02B5">
      <w:pPr>
        <w:numPr>
          <w:ilvl w:val="0"/>
          <w:numId w:val="22"/>
        </w:numPr>
        <w:spacing w:after="60" w:line="240" w:lineRule="auto"/>
        <w:ind w:left="567" w:hanging="283"/>
        <w:rPr>
          <w:lang w:val="en-US"/>
        </w:rPr>
      </w:pPr>
      <w:r w:rsidRPr="004A70BB">
        <w:rPr>
          <w:lang w:val="en-US"/>
        </w:rPr>
        <w:t>Completeness of the data product in terms of coverage;</w:t>
      </w:r>
    </w:p>
    <w:p w14:paraId="09ED367A" w14:textId="20C8AD48" w:rsidR="00793F40" w:rsidRPr="0076198D" w:rsidRDefault="00793F40" w:rsidP="001D02B5">
      <w:pPr>
        <w:numPr>
          <w:ilvl w:val="0"/>
          <w:numId w:val="22"/>
        </w:numPr>
        <w:spacing w:after="60" w:line="240" w:lineRule="auto"/>
        <w:ind w:left="567" w:hanging="283"/>
        <w:rPr>
          <w:lang w:val="en-US"/>
        </w:rPr>
      </w:pPr>
      <w:r w:rsidRPr="0076198D">
        <w:rPr>
          <w:lang w:val="en-US"/>
        </w:rPr>
        <w:t xml:space="preserve">Logical </w:t>
      </w:r>
      <w:r w:rsidR="00F42AB4">
        <w:rPr>
          <w:lang w:val="en-US"/>
        </w:rPr>
        <w:t>c</w:t>
      </w:r>
      <w:r w:rsidRPr="0076198D">
        <w:rPr>
          <w:lang w:val="en-US"/>
        </w:rPr>
        <w:t>onsistency;</w:t>
      </w:r>
    </w:p>
    <w:p w14:paraId="52C861C2" w14:textId="2693AF04" w:rsidR="00E87947" w:rsidRPr="0076198D" w:rsidRDefault="00E87947" w:rsidP="001D02B5">
      <w:pPr>
        <w:numPr>
          <w:ilvl w:val="0"/>
          <w:numId w:val="22"/>
        </w:numPr>
        <w:spacing w:after="60" w:line="240" w:lineRule="auto"/>
        <w:ind w:left="567" w:hanging="283"/>
        <w:rPr>
          <w:lang w:val="en-US"/>
        </w:rPr>
      </w:pPr>
      <w:r w:rsidRPr="0076198D">
        <w:rPr>
          <w:lang w:val="en-US"/>
        </w:rPr>
        <w:t xml:space="preserve">Depth </w:t>
      </w:r>
      <w:r w:rsidR="00F42AB4">
        <w:rPr>
          <w:lang w:val="en-US"/>
        </w:rPr>
        <w:t>u</w:t>
      </w:r>
      <w:r w:rsidRPr="0076198D">
        <w:rPr>
          <w:lang w:val="en-US"/>
        </w:rPr>
        <w:t xml:space="preserve">ncertainty and </w:t>
      </w:r>
      <w:r w:rsidR="00F42AB4">
        <w:rPr>
          <w:lang w:val="en-US"/>
        </w:rPr>
        <w:t>a</w:t>
      </w:r>
      <w:r w:rsidRPr="0076198D">
        <w:rPr>
          <w:lang w:val="en-US"/>
        </w:rPr>
        <w:t>ccuracy;</w:t>
      </w:r>
    </w:p>
    <w:p w14:paraId="6C4FA3D6" w14:textId="0E5211C7" w:rsidR="00793F40" w:rsidRPr="0076198D" w:rsidRDefault="00793F40" w:rsidP="001D02B5">
      <w:pPr>
        <w:numPr>
          <w:ilvl w:val="0"/>
          <w:numId w:val="22"/>
        </w:numPr>
        <w:spacing w:after="60" w:line="240" w:lineRule="auto"/>
        <w:ind w:left="567" w:hanging="283"/>
        <w:rPr>
          <w:lang w:val="en-US"/>
        </w:rPr>
      </w:pPr>
      <w:r w:rsidRPr="0076198D">
        <w:rPr>
          <w:lang w:val="en-US"/>
        </w:rPr>
        <w:t xml:space="preserve">Positional </w:t>
      </w:r>
      <w:r w:rsidR="00F42AB4">
        <w:rPr>
          <w:lang w:val="en-US"/>
        </w:rPr>
        <w:t>u</w:t>
      </w:r>
      <w:r w:rsidRPr="0076198D">
        <w:rPr>
          <w:lang w:val="en-US"/>
        </w:rPr>
        <w:t xml:space="preserve">ncertainty and </w:t>
      </w:r>
      <w:r w:rsidR="00F42AB4">
        <w:rPr>
          <w:lang w:val="en-US"/>
        </w:rPr>
        <w:t>a</w:t>
      </w:r>
      <w:r w:rsidRPr="0076198D">
        <w:rPr>
          <w:lang w:val="en-US"/>
        </w:rPr>
        <w:t>ccuracy;</w:t>
      </w:r>
    </w:p>
    <w:p w14:paraId="464D2774" w14:textId="4E70B490" w:rsidR="00793F40" w:rsidRPr="0076198D" w:rsidRDefault="00793F40" w:rsidP="001D02B5">
      <w:pPr>
        <w:numPr>
          <w:ilvl w:val="0"/>
          <w:numId w:val="22"/>
        </w:numPr>
        <w:spacing w:after="60" w:line="240" w:lineRule="auto"/>
        <w:ind w:left="567" w:hanging="283"/>
        <w:rPr>
          <w:lang w:val="en-US"/>
        </w:rPr>
      </w:pPr>
      <w:r w:rsidRPr="0076198D">
        <w:rPr>
          <w:lang w:val="en-US"/>
        </w:rPr>
        <w:t xml:space="preserve">Thematic </w:t>
      </w:r>
      <w:r w:rsidR="00F42AB4">
        <w:rPr>
          <w:lang w:val="en-US"/>
        </w:rPr>
        <w:t>a</w:t>
      </w:r>
      <w:r w:rsidRPr="0076198D">
        <w:rPr>
          <w:lang w:val="en-US"/>
        </w:rPr>
        <w:t>ccuracy;</w:t>
      </w:r>
    </w:p>
    <w:p w14:paraId="18EF5766" w14:textId="2CF05552" w:rsidR="00793F40" w:rsidRPr="0076198D" w:rsidRDefault="00793F40" w:rsidP="001D02B5">
      <w:pPr>
        <w:numPr>
          <w:ilvl w:val="0"/>
          <w:numId w:val="22"/>
        </w:numPr>
        <w:spacing w:after="60" w:line="240" w:lineRule="auto"/>
        <w:ind w:left="567" w:hanging="283"/>
        <w:rPr>
          <w:lang w:val="en-US"/>
        </w:rPr>
      </w:pPr>
      <w:r w:rsidRPr="0076198D">
        <w:rPr>
          <w:lang w:val="en-US"/>
        </w:rPr>
        <w:t xml:space="preserve">Temporal </w:t>
      </w:r>
      <w:r w:rsidR="00F42AB4">
        <w:rPr>
          <w:lang w:val="en-US"/>
        </w:rPr>
        <w:t>q</w:t>
      </w:r>
      <w:r w:rsidRPr="0076198D">
        <w:rPr>
          <w:lang w:val="en-US"/>
        </w:rPr>
        <w:t>uality;</w:t>
      </w:r>
    </w:p>
    <w:p w14:paraId="30F897C2" w14:textId="77777777" w:rsidR="00793F40" w:rsidRPr="0076198D" w:rsidRDefault="00793F40" w:rsidP="001D02B5">
      <w:pPr>
        <w:numPr>
          <w:ilvl w:val="0"/>
          <w:numId w:val="22"/>
        </w:numPr>
        <w:spacing w:after="60" w:line="240" w:lineRule="auto"/>
        <w:ind w:left="567" w:hanging="283"/>
        <w:rPr>
          <w:lang w:val="en-US"/>
        </w:rPr>
      </w:pPr>
      <w:r w:rsidRPr="0076198D">
        <w:rPr>
          <w:lang w:val="en-US"/>
        </w:rPr>
        <w:t>Aggregation measures;</w:t>
      </w:r>
    </w:p>
    <w:p w14:paraId="522E2C54" w14:textId="77777777" w:rsidR="00793F40" w:rsidRPr="0076198D" w:rsidRDefault="00793F40" w:rsidP="001D02B5">
      <w:pPr>
        <w:numPr>
          <w:ilvl w:val="0"/>
          <w:numId w:val="22"/>
        </w:numPr>
        <w:spacing w:after="0" w:line="240" w:lineRule="auto"/>
        <w:ind w:left="567" w:hanging="283"/>
        <w:rPr>
          <w:lang w:val="en-US"/>
        </w:rPr>
      </w:pPr>
      <w:r w:rsidRPr="0076198D">
        <w:rPr>
          <w:lang w:val="en-US"/>
        </w:rPr>
        <w:t>Validation checks or conformance checks including:</w:t>
      </w:r>
    </w:p>
    <w:p w14:paraId="506761DD" w14:textId="1B05F6B2" w:rsidR="00793F40" w:rsidRPr="0076198D" w:rsidRDefault="00793F40" w:rsidP="001D02B5">
      <w:pPr>
        <w:numPr>
          <w:ilvl w:val="0"/>
          <w:numId w:val="23"/>
        </w:numPr>
        <w:spacing w:after="0" w:line="240" w:lineRule="auto"/>
        <w:ind w:left="851" w:hanging="284"/>
        <w:rPr>
          <w:lang w:val="en-US"/>
        </w:rPr>
      </w:pPr>
      <w:r w:rsidRPr="0076198D">
        <w:rPr>
          <w:lang w:val="en-US"/>
        </w:rPr>
        <w:t>General tests for dataset integrity;</w:t>
      </w:r>
      <w:r w:rsidR="00F42AB4">
        <w:rPr>
          <w:lang w:val="en-US"/>
        </w:rPr>
        <w:t xml:space="preserve"> and</w:t>
      </w:r>
    </w:p>
    <w:p w14:paraId="4395351D" w14:textId="1E53B21F" w:rsidR="00793F40" w:rsidRPr="0076198D" w:rsidRDefault="00793F40" w:rsidP="001D02B5">
      <w:pPr>
        <w:numPr>
          <w:ilvl w:val="0"/>
          <w:numId w:val="23"/>
        </w:numPr>
        <w:spacing w:after="120" w:line="240" w:lineRule="auto"/>
        <w:ind w:left="851" w:hanging="284"/>
        <w:rPr>
          <w:lang w:val="en-US"/>
        </w:rPr>
      </w:pPr>
      <w:r w:rsidRPr="0076198D">
        <w:rPr>
          <w:lang w:val="en-US"/>
        </w:rPr>
        <w:t xml:space="preserve">Specific tests </w:t>
      </w:r>
      <w:r w:rsidR="0054734A" w:rsidRPr="0076198D">
        <w:rPr>
          <w:lang w:val="en-US"/>
        </w:rPr>
        <w:t xml:space="preserve">for compliance </w:t>
      </w:r>
      <w:r w:rsidR="0072028A" w:rsidRPr="0076198D">
        <w:rPr>
          <w:lang w:val="en-US"/>
        </w:rPr>
        <w:t>against the S-101</w:t>
      </w:r>
      <w:r w:rsidRPr="0076198D">
        <w:rPr>
          <w:lang w:val="en-US"/>
        </w:rPr>
        <w:t xml:space="preserve"> data model.</w:t>
      </w:r>
    </w:p>
    <w:p w14:paraId="08021F89" w14:textId="25B908C2" w:rsidR="00E73EDF" w:rsidRDefault="00BF67E1" w:rsidP="00F42AB4">
      <w:pPr>
        <w:spacing w:after="120" w:line="240" w:lineRule="auto"/>
      </w:pPr>
      <w:r>
        <w:t xml:space="preserve">In addition to conformance to the Data Quality elements detailed in clause 6.2 below, additional quantitative information may be provided to the user using relevant metadata features and attribution. The hierarchy of metadata provided </w:t>
      </w:r>
      <w:r w:rsidR="00A71A22">
        <w:t xml:space="preserve">in </w:t>
      </w:r>
      <w:r w:rsidR="00A71A22">
        <w:rPr>
          <w:rFonts w:cs="Arial"/>
        </w:rPr>
        <w:t xml:space="preserve">S-101 Annex A – </w:t>
      </w:r>
      <w:r w:rsidR="00A71A22" w:rsidRPr="00E674DC">
        <w:rPr>
          <w:rFonts w:cs="Arial"/>
          <w:i/>
        </w:rPr>
        <w:t>Data Classification and Encoding Guide</w:t>
      </w:r>
      <w:r>
        <w:t xml:space="preserve"> </w:t>
      </w:r>
      <w:r w:rsidR="00A71A22">
        <w:t xml:space="preserve">at </w:t>
      </w:r>
      <w:r>
        <w:t xml:space="preserve">Table </w:t>
      </w:r>
      <w:r w:rsidR="00A71A22">
        <w:t>3-1</w:t>
      </w:r>
      <w:r>
        <w:t xml:space="preserve"> in clause </w:t>
      </w:r>
      <w:r w:rsidR="00A71A22">
        <w:t>3.3</w:t>
      </w:r>
      <w:r>
        <w:t xml:space="preserve"> describes this further. For S-101 it is not relevant to provide a Data Quality Report to end users.</w:t>
      </w:r>
      <w:r w:rsidR="007653F1" w:rsidRPr="00F74A0D">
        <w:t xml:space="preserve">  </w:t>
      </w:r>
    </w:p>
    <w:p w14:paraId="293E9F0A" w14:textId="77777777" w:rsidR="008C5E4B" w:rsidRDefault="008C5E4B" w:rsidP="00F42AB4">
      <w:pPr>
        <w:spacing w:after="120" w:line="240" w:lineRule="auto"/>
      </w:pPr>
    </w:p>
    <w:p w14:paraId="5D90DE05" w14:textId="35341CCD" w:rsidR="008C5E4B" w:rsidRPr="004A70BB" w:rsidRDefault="008C5E4B" w:rsidP="008C5E4B">
      <w:pPr>
        <w:pStyle w:val="Heading2"/>
        <w:tabs>
          <w:tab w:val="clear" w:pos="540"/>
        </w:tabs>
        <w:spacing w:before="120" w:after="200" w:line="240" w:lineRule="auto"/>
        <w:ind w:left="709" w:hanging="709"/>
      </w:pPr>
      <w:bookmarkStart w:id="330" w:name="_Toc175558609"/>
      <w:r w:rsidRPr="008C5E4B">
        <w:t>Completeness</w:t>
      </w:r>
      <w:bookmarkEnd w:id="330"/>
    </w:p>
    <w:p w14:paraId="016A79C5" w14:textId="1EF7B594" w:rsidR="008C5E4B" w:rsidRPr="00F74A0D" w:rsidRDefault="008C5E4B" w:rsidP="008C5E4B">
      <w:pPr>
        <w:pStyle w:val="Heading3"/>
        <w:tabs>
          <w:tab w:val="clear" w:pos="660"/>
          <w:tab w:val="clear" w:pos="880"/>
          <w:tab w:val="left" w:pos="851"/>
        </w:tabs>
        <w:spacing w:before="120" w:after="120" w:line="240" w:lineRule="auto"/>
        <w:ind w:left="851" w:hanging="851"/>
        <w:jc w:val="both"/>
      </w:pPr>
      <w:bookmarkStart w:id="331" w:name="_Toc175558610"/>
      <w:r w:rsidRPr="00107E61">
        <w:t>Commission</w:t>
      </w:r>
      <w:bookmarkEnd w:id="331"/>
    </w:p>
    <w:p w14:paraId="4B76B108" w14:textId="146FF9BC" w:rsidR="007F395B" w:rsidRPr="00546C86" w:rsidRDefault="007F395B" w:rsidP="007F395B">
      <w:pPr>
        <w:pStyle w:val="ParagraphText"/>
        <w:spacing w:after="120"/>
        <w:jc w:val="both"/>
        <w:rPr>
          <w:rFonts w:eastAsiaTheme="minorEastAsia" w:cs="Arial"/>
          <w:color w:val="auto"/>
          <w:szCs w:val="20"/>
          <w:lang w:eastAsia="zh-CN"/>
        </w:rPr>
      </w:pPr>
      <w:r w:rsidRPr="00546C86">
        <w:rPr>
          <w:rFonts w:cs="Arial"/>
          <w:color w:val="auto"/>
          <w:szCs w:val="20"/>
        </w:rPr>
        <w:t xml:space="preserve">Commission is applicable for </w:t>
      </w:r>
      <w:r w:rsidR="00633C1F" w:rsidRPr="00546C86">
        <w:rPr>
          <w:rFonts w:cs="Arial"/>
          <w:color w:val="auto"/>
          <w:szCs w:val="20"/>
        </w:rPr>
        <w:t>S-101</w:t>
      </w:r>
      <w:r w:rsidRPr="00546C86">
        <w:rPr>
          <w:rFonts w:cs="Arial"/>
          <w:color w:val="auto"/>
          <w:szCs w:val="20"/>
        </w:rPr>
        <w:t>.</w:t>
      </w:r>
      <w:r w:rsidR="00BF67E1">
        <w:rPr>
          <w:rFonts w:cs="Arial"/>
          <w:color w:val="auto"/>
          <w:szCs w:val="20"/>
        </w:rPr>
        <w:t xml:space="preserve"> Data Producers must verify that no excess items have been included in the dataset. This includes duplicate items, which </w:t>
      </w:r>
      <w:r w:rsidR="003D1E55">
        <w:rPr>
          <w:rFonts w:cs="Arial"/>
          <w:color w:val="auto"/>
          <w:szCs w:val="20"/>
        </w:rPr>
        <w:t>must</w:t>
      </w:r>
      <w:r w:rsidR="00BF67E1">
        <w:rPr>
          <w:rFonts w:cs="Arial"/>
          <w:color w:val="auto"/>
          <w:szCs w:val="20"/>
        </w:rPr>
        <w:t xml:space="preserve"> be removed.</w:t>
      </w:r>
    </w:p>
    <w:p w14:paraId="4A1C329C" w14:textId="384F32B8" w:rsidR="00BF67E1" w:rsidRPr="00546C86" w:rsidRDefault="00700858" w:rsidP="00BF67E1">
      <w:pPr>
        <w:pStyle w:val="ParagraphText"/>
        <w:spacing w:after="120"/>
        <w:jc w:val="both"/>
        <w:rPr>
          <w:rFonts w:cs="Arial"/>
          <w:color w:val="auto"/>
          <w:szCs w:val="20"/>
        </w:rPr>
      </w:pPr>
      <w:bookmarkStart w:id="332" w:name="OLE_LINK2"/>
      <w:bookmarkStart w:id="333" w:name="OLE_LINK3"/>
      <w:r>
        <w:rPr>
          <w:rFonts w:cs="Arial"/>
          <w:color w:val="auto"/>
          <w:szCs w:val="20"/>
        </w:rPr>
        <w:t xml:space="preserve">IHO Publications </w:t>
      </w:r>
      <w:r w:rsidR="003E3EEF">
        <w:rPr>
          <w:rFonts w:cs="Arial"/>
          <w:color w:val="auto"/>
          <w:szCs w:val="20"/>
        </w:rPr>
        <w:t>S-</w:t>
      </w:r>
      <w:r>
        <w:rPr>
          <w:rFonts w:cs="Arial"/>
          <w:color w:val="auto"/>
          <w:szCs w:val="20"/>
        </w:rPr>
        <w:t>158:100</w:t>
      </w:r>
      <w:r w:rsidR="003E3EEF">
        <w:rPr>
          <w:rFonts w:cs="Arial"/>
          <w:color w:val="auto"/>
          <w:szCs w:val="20"/>
        </w:rPr>
        <w:t xml:space="preserve"> – </w:t>
      </w:r>
      <w:r w:rsidR="003E3EEF">
        <w:rPr>
          <w:rFonts w:cs="Arial"/>
          <w:i/>
          <w:color w:val="auto"/>
          <w:szCs w:val="20"/>
        </w:rPr>
        <w:t>S-</w:t>
      </w:r>
      <w:r>
        <w:rPr>
          <w:rFonts w:cs="Arial"/>
          <w:i/>
          <w:color w:val="auto"/>
          <w:szCs w:val="20"/>
        </w:rPr>
        <w:t xml:space="preserve">100 </w:t>
      </w:r>
      <w:r w:rsidR="003E3EEF">
        <w:rPr>
          <w:rFonts w:cs="Arial"/>
          <w:i/>
          <w:color w:val="auto"/>
          <w:szCs w:val="20"/>
        </w:rPr>
        <w:t>Validation Checks</w:t>
      </w:r>
      <w:r>
        <w:rPr>
          <w:rFonts w:cs="Arial"/>
          <w:iCs/>
          <w:color w:val="auto"/>
          <w:szCs w:val="20"/>
        </w:rPr>
        <w:t xml:space="preserve"> and/or </w:t>
      </w:r>
      <w:r>
        <w:rPr>
          <w:rFonts w:cs="Arial"/>
          <w:color w:val="auto"/>
          <w:szCs w:val="20"/>
        </w:rPr>
        <w:t xml:space="preserve">S-158:101 – </w:t>
      </w:r>
      <w:r>
        <w:rPr>
          <w:rFonts w:cs="Arial"/>
          <w:i/>
          <w:color w:val="auto"/>
          <w:szCs w:val="20"/>
        </w:rPr>
        <w:t>S-101 Validation Checks</w:t>
      </w:r>
      <w:r w:rsidR="003E3EEF" w:rsidRPr="003E3EEF">
        <w:rPr>
          <w:rFonts w:cs="Arial"/>
          <w:color w:val="auto"/>
          <w:szCs w:val="20"/>
        </w:rPr>
        <w:t xml:space="preserve">, </w:t>
      </w:r>
      <w:r w:rsidR="00920605">
        <w:rPr>
          <w:rFonts w:cs="Arial"/>
          <w:color w:val="auto"/>
          <w:szCs w:val="20"/>
        </w:rPr>
        <w:t xml:space="preserve">include data validation check(s) intended to </w:t>
      </w:r>
      <w:r w:rsidR="00FF780F">
        <w:rPr>
          <w:rFonts w:cs="Arial"/>
          <w:color w:val="auto"/>
          <w:szCs w:val="20"/>
        </w:rPr>
        <w:t>identify</w:t>
      </w:r>
      <w:r w:rsidR="00BF67E1">
        <w:rPr>
          <w:rFonts w:cs="Arial"/>
          <w:color w:val="auto"/>
          <w:szCs w:val="20"/>
        </w:rPr>
        <w:t xml:space="preserve"> </w:t>
      </w:r>
      <w:r w:rsidR="00920605">
        <w:rPr>
          <w:rFonts w:cs="Arial"/>
          <w:color w:val="auto"/>
          <w:szCs w:val="20"/>
        </w:rPr>
        <w:t xml:space="preserve">excess and/or </w:t>
      </w:r>
      <w:r w:rsidR="00BF67E1">
        <w:rPr>
          <w:rFonts w:cs="Arial"/>
          <w:color w:val="auto"/>
          <w:szCs w:val="20"/>
        </w:rPr>
        <w:t xml:space="preserve">duplicate </w:t>
      </w:r>
      <w:r w:rsidR="00FF780F">
        <w:rPr>
          <w:rFonts w:cs="Arial"/>
          <w:color w:val="auto"/>
          <w:szCs w:val="20"/>
        </w:rPr>
        <w:t>item</w:t>
      </w:r>
      <w:r w:rsidR="00BF67E1">
        <w:rPr>
          <w:rFonts w:cs="Arial"/>
          <w:color w:val="auto"/>
          <w:szCs w:val="20"/>
        </w:rPr>
        <w:t>s.</w:t>
      </w:r>
    </w:p>
    <w:p w14:paraId="5938BA0E" w14:textId="36CE60EA" w:rsidR="007F395B" w:rsidRPr="00546C86" w:rsidRDefault="00BF67E1" w:rsidP="00BF67E1">
      <w:pPr>
        <w:pStyle w:val="ParagraphText"/>
        <w:spacing w:after="120"/>
        <w:jc w:val="both"/>
        <w:rPr>
          <w:rFonts w:cs="Arial"/>
          <w:color w:val="auto"/>
          <w:szCs w:val="20"/>
        </w:rPr>
      </w:pPr>
      <w:r w:rsidRPr="00306553">
        <w:t>If no excess or duplicate items are present the dataset PASSES this test.</w:t>
      </w:r>
    </w:p>
    <w:p w14:paraId="6F53F5E4" w14:textId="5A2B87E3" w:rsidR="00BC45F7" w:rsidRPr="00AB2995" w:rsidRDefault="00BC45F7" w:rsidP="00BC45F7">
      <w:pPr>
        <w:pStyle w:val="Heading3"/>
        <w:tabs>
          <w:tab w:val="clear" w:pos="660"/>
          <w:tab w:val="clear" w:pos="880"/>
          <w:tab w:val="left" w:pos="851"/>
        </w:tabs>
        <w:spacing w:before="120" w:after="120" w:line="240" w:lineRule="auto"/>
        <w:ind w:left="851" w:hanging="851"/>
        <w:jc w:val="both"/>
      </w:pPr>
      <w:bookmarkStart w:id="334" w:name="_Toc175558611"/>
      <w:bookmarkEnd w:id="332"/>
      <w:bookmarkEnd w:id="333"/>
      <w:r w:rsidRPr="00AB2995">
        <w:t>Omission</w:t>
      </w:r>
      <w:bookmarkEnd w:id="334"/>
    </w:p>
    <w:p w14:paraId="22EF06B7" w14:textId="63FFDE12" w:rsidR="00F23078" w:rsidRDefault="00F23078" w:rsidP="00F23078">
      <w:pPr>
        <w:pStyle w:val="ParagraphText"/>
        <w:spacing w:after="120"/>
        <w:jc w:val="both"/>
        <w:rPr>
          <w:rFonts w:cs="Arial"/>
          <w:color w:val="auto"/>
          <w:szCs w:val="20"/>
        </w:rPr>
      </w:pPr>
      <w:r w:rsidRPr="00546C86">
        <w:rPr>
          <w:rFonts w:eastAsiaTheme="minorEastAsia" w:cs="Arial"/>
          <w:color w:val="auto"/>
          <w:szCs w:val="20"/>
          <w:lang w:eastAsia="zh-CN"/>
        </w:rPr>
        <w:t>Omission</w:t>
      </w:r>
      <w:r w:rsidRPr="00546C86">
        <w:rPr>
          <w:rFonts w:cs="Arial"/>
          <w:color w:val="auto"/>
          <w:szCs w:val="20"/>
        </w:rPr>
        <w:t xml:space="preserve"> is applicable for S-101.</w:t>
      </w:r>
      <w:r>
        <w:rPr>
          <w:rFonts w:cs="Arial"/>
          <w:color w:val="auto"/>
          <w:szCs w:val="20"/>
        </w:rPr>
        <w:t xml:space="preserve"> </w:t>
      </w:r>
      <w:r w:rsidR="003C29D8">
        <w:rPr>
          <w:rFonts w:cs="Arial"/>
          <w:color w:val="auto"/>
          <w:szCs w:val="20"/>
        </w:rPr>
        <w:t xml:space="preserve">Data </w:t>
      </w:r>
      <w:r>
        <w:rPr>
          <w:rFonts w:cs="Arial"/>
          <w:color w:val="auto"/>
          <w:szCs w:val="20"/>
        </w:rPr>
        <w:t xml:space="preserve">Producers must verify that no items that should have been included in the dataset have been missed. </w:t>
      </w:r>
      <w:r w:rsidR="00FF780F">
        <w:rPr>
          <w:rFonts w:cs="Arial"/>
          <w:color w:val="auto"/>
          <w:szCs w:val="20"/>
        </w:rPr>
        <w:t>This includes missing features specified as mandatory in S-101; and missing support files</w:t>
      </w:r>
      <w:r w:rsidR="00020E4A">
        <w:rPr>
          <w:rFonts w:cs="Arial"/>
          <w:color w:val="auto"/>
          <w:szCs w:val="20"/>
        </w:rPr>
        <w:t xml:space="preserve"> referenced by the dataset</w:t>
      </w:r>
      <w:r w:rsidR="00FF780F">
        <w:rPr>
          <w:rFonts w:cs="Arial"/>
          <w:color w:val="auto"/>
          <w:szCs w:val="20"/>
        </w:rPr>
        <w:t>.</w:t>
      </w:r>
    </w:p>
    <w:p w14:paraId="21508C44" w14:textId="172A747D" w:rsidR="00F23078" w:rsidRPr="00546C86" w:rsidRDefault="00700858" w:rsidP="00F23078">
      <w:pPr>
        <w:pStyle w:val="ParagraphText"/>
        <w:spacing w:after="120"/>
        <w:jc w:val="both"/>
        <w:rPr>
          <w:rFonts w:cs="Arial"/>
          <w:color w:val="auto"/>
          <w:szCs w:val="20"/>
        </w:rPr>
      </w:pPr>
      <w:r>
        <w:rPr>
          <w:rFonts w:cs="Arial"/>
          <w:color w:val="auto"/>
          <w:szCs w:val="20"/>
        </w:rPr>
        <w:t xml:space="preserve">IHO Publications S-158:100 – </w:t>
      </w:r>
      <w:r>
        <w:rPr>
          <w:rFonts w:cs="Arial"/>
          <w:i/>
          <w:color w:val="auto"/>
          <w:szCs w:val="20"/>
        </w:rPr>
        <w:t>S-100 Validation Checks</w:t>
      </w:r>
      <w:r>
        <w:rPr>
          <w:rFonts w:cs="Arial"/>
          <w:iCs/>
          <w:color w:val="auto"/>
          <w:szCs w:val="20"/>
        </w:rPr>
        <w:t xml:space="preserve"> and/or </w:t>
      </w:r>
      <w:r>
        <w:rPr>
          <w:rFonts w:cs="Arial"/>
          <w:color w:val="auto"/>
          <w:szCs w:val="20"/>
        </w:rPr>
        <w:t xml:space="preserve">S-158:101 – </w:t>
      </w:r>
      <w:r>
        <w:rPr>
          <w:rFonts w:cs="Arial"/>
          <w:i/>
          <w:color w:val="auto"/>
          <w:szCs w:val="20"/>
        </w:rPr>
        <w:t>S-101 Validation Checks</w:t>
      </w:r>
      <w:r w:rsidR="00F23078" w:rsidRPr="003E3EEF">
        <w:rPr>
          <w:rFonts w:cs="Arial"/>
          <w:color w:val="auto"/>
          <w:szCs w:val="20"/>
        </w:rPr>
        <w:t xml:space="preserve">, </w:t>
      </w:r>
      <w:r w:rsidR="00F23078">
        <w:rPr>
          <w:rFonts w:cs="Arial"/>
          <w:color w:val="auto"/>
          <w:szCs w:val="20"/>
        </w:rPr>
        <w:t xml:space="preserve">include data validation check(s) intended to detect </w:t>
      </w:r>
      <w:r w:rsidR="00FF780F">
        <w:rPr>
          <w:rFonts w:cs="Arial"/>
          <w:color w:val="auto"/>
          <w:szCs w:val="20"/>
        </w:rPr>
        <w:t>missing items</w:t>
      </w:r>
      <w:r w:rsidR="00F23078">
        <w:rPr>
          <w:rFonts w:cs="Arial"/>
          <w:color w:val="auto"/>
          <w:szCs w:val="20"/>
        </w:rPr>
        <w:t>.</w:t>
      </w:r>
    </w:p>
    <w:p w14:paraId="46E168DB" w14:textId="77777777" w:rsidR="00F23078" w:rsidRPr="00546C86" w:rsidRDefault="00F23078" w:rsidP="00F23078">
      <w:pPr>
        <w:pStyle w:val="ParagraphText"/>
        <w:spacing w:after="120"/>
        <w:jc w:val="both"/>
        <w:rPr>
          <w:rFonts w:eastAsiaTheme="minorEastAsia" w:cs="Arial"/>
          <w:color w:val="auto"/>
          <w:szCs w:val="20"/>
          <w:lang w:eastAsia="zh-CN"/>
        </w:rPr>
      </w:pPr>
      <w:r>
        <w:rPr>
          <w:rFonts w:cs="Arial"/>
          <w:color w:val="auto"/>
          <w:szCs w:val="20"/>
        </w:rPr>
        <w:t xml:space="preserve">If no items have been omitted the dataset PASSES this test. </w:t>
      </w:r>
    </w:p>
    <w:p w14:paraId="3DA3462A" w14:textId="77777777" w:rsidR="00BC45F7" w:rsidRPr="008B3C81" w:rsidRDefault="00BC45F7" w:rsidP="00BC45F7">
      <w:pPr>
        <w:pStyle w:val="ParagraphText"/>
        <w:spacing w:after="120"/>
        <w:jc w:val="both"/>
        <w:rPr>
          <w:rFonts w:cs="Arial"/>
          <w:color w:val="auto"/>
          <w:szCs w:val="20"/>
        </w:rPr>
      </w:pPr>
    </w:p>
    <w:p w14:paraId="6CDA6E7D" w14:textId="77D0499B" w:rsidR="00AB2995" w:rsidRPr="004A70BB" w:rsidRDefault="00AB2995" w:rsidP="00AB2995">
      <w:pPr>
        <w:pStyle w:val="Heading2"/>
        <w:tabs>
          <w:tab w:val="clear" w:pos="540"/>
        </w:tabs>
        <w:spacing w:before="120" w:after="200" w:line="240" w:lineRule="auto"/>
        <w:ind w:left="709" w:hanging="709"/>
      </w:pPr>
      <w:bookmarkStart w:id="335" w:name="_Toc175558612"/>
      <w:r>
        <w:t>Logical consistency</w:t>
      </w:r>
      <w:bookmarkEnd w:id="335"/>
    </w:p>
    <w:p w14:paraId="3D3E7552" w14:textId="3E2C05B0" w:rsidR="00AB2995" w:rsidRPr="00AB2995" w:rsidRDefault="00AB2995" w:rsidP="00AB2995">
      <w:pPr>
        <w:pStyle w:val="Heading3"/>
        <w:tabs>
          <w:tab w:val="clear" w:pos="660"/>
          <w:tab w:val="clear" w:pos="880"/>
          <w:tab w:val="left" w:pos="851"/>
        </w:tabs>
        <w:spacing w:before="120" w:after="120" w:line="240" w:lineRule="auto"/>
        <w:ind w:left="851" w:hanging="851"/>
        <w:jc w:val="both"/>
      </w:pPr>
      <w:bookmarkStart w:id="336" w:name="_Toc175558613"/>
      <w:r w:rsidRPr="00AB2995">
        <w:t>Conceptual consistency</w:t>
      </w:r>
      <w:bookmarkEnd w:id="336"/>
    </w:p>
    <w:p w14:paraId="32E50BC6" w14:textId="43746EC9" w:rsidR="00F738E1" w:rsidRPr="00686B2E" w:rsidRDefault="00F738E1" w:rsidP="00F738E1">
      <w:pPr>
        <w:pStyle w:val="ParagraphText"/>
        <w:spacing w:after="120"/>
        <w:jc w:val="both"/>
        <w:rPr>
          <w:rFonts w:eastAsiaTheme="minorEastAsia" w:cs="Arial"/>
          <w:color w:val="auto"/>
          <w:szCs w:val="20"/>
          <w:lang w:eastAsia="zh-CN"/>
        </w:rPr>
      </w:pPr>
      <w:r w:rsidRPr="00686B2E">
        <w:rPr>
          <w:rFonts w:cs="Arial"/>
          <w:color w:val="auto"/>
          <w:szCs w:val="20"/>
        </w:rPr>
        <w:t xml:space="preserve">Conceptual Consistency is applicable for </w:t>
      </w:r>
      <w:r w:rsidR="00546C86" w:rsidRPr="00686B2E">
        <w:rPr>
          <w:rFonts w:cs="Arial"/>
          <w:color w:val="auto"/>
          <w:szCs w:val="20"/>
        </w:rPr>
        <w:t>S-101</w:t>
      </w:r>
      <w:r w:rsidRPr="00686B2E">
        <w:rPr>
          <w:rFonts w:cs="Arial"/>
          <w:color w:val="auto"/>
          <w:szCs w:val="20"/>
        </w:rPr>
        <w:t xml:space="preserve"> and follow</w:t>
      </w:r>
      <w:r w:rsidRPr="00686B2E">
        <w:rPr>
          <w:rFonts w:eastAsiaTheme="minorEastAsia" w:cs="Arial"/>
          <w:color w:val="auto"/>
          <w:szCs w:val="20"/>
          <w:lang w:eastAsia="zh-CN"/>
        </w:rPr>
        <w:t>s</w:t>
      </w:r>
      <w:r w:rsidRPr="00686B2E">
        <w:rPr>
          <w:rFonts w:cs="Arial"/>
          <w:color w:val="auto"/>
          <w:szCs w:val="20"/>
        </w:rPr>
        <w:t xml:space="preserve"> the guidelines from S-100 Part 1.</w:t>
      </w:r>
    </w:p>
    <w:p w14:paraId="6B76FD63" w14:textId="453060DA" w:rsidR="00E674DC" w:rsidRDefault="00E674DC" w:rsidP="00E674DC">
      <w:pPr>
        <w:pStyle w:val="ParagraphText"/>
        <w:spacing w:after="120"/>
        <w:jc w:val="both"/>
        <w:rPr>
          <w:rFonts w:cs="Arial"/>
          <w:color w:val="auto"/>
          <w:szCs w:val="20"/>
        </w:rPr>
      </w:pPr>
      <w:r>
        <w:rPr>
          <w:rFonts w:cs="Arial"/>
          <w:color w:val="auto"/>
          <w:szCs w:val="20"/>
        </w:rPr>
        <w:t xml:space="preserve">Data Producers must verify that the dataset conforms to the S-100 General Feature Model. </w:t>
      </w:r>
      <w:r w:rsidR="00700858">
        <w:rPr>
          <w:rFonts w:cs="Arial"/>
          <w:color w:val="auto"/>
          <w:szCs w:val="20"/>
        </w:rPr>
        <w:t xml:space="preserve">IHO Publications S-158:100 – </w:t>
      </w:r>
      <w:r w:rsidR="00700858">
        <w:rPr>
          <w:rFonts w:cs="Arial"/>
          <w:i/>
          <w:color w:val="auto"/>
          <w:szCs w:val="20"/>
        </w:rPr>
        <w:t>S-100 Validation Checks</w:t>
      </w:r>
      <w:r w:rsidR="00700858">
        <w:rPr>
          <w:rFonts w:cs="Arial"/>
          <w:iCs/>
          <w:color w:val="auto"/>
          <w:szCs w:val="20"/>
        </w:rPr>
        <w:t xml:space="preserve"> and/or </w:t>
      </w:r>
      <w:r w:rsidR="00700858">
        <w:rPr>
          <w:rFonts w:cs="Arial"/>
          <w:color w:val="auto"/>
          <w:szCs w:val="20"/>
        </w:rPr>
        <w:t xml:space="preserve">S-158:101 – </w:t>
      </w:r>
      <w:r w:rsidR="00700858">
        <w:rPr>
          <w:rFonts w:cs="Arial"/>
          <w:i/>
          <w:color w:val="auto"/>
          <w:szCs w:val="20"/>
        </w:rPr>
        <w:t>S-101 Validation Checks</w:t>
      </w:r>
      <w:r w:rsidRPr="003E3EEF">
        <w:rPr>
          <w:rFonts w:cs="Arial"/>
          <w:color w:val="auto"/>
          <w:szCs w:val="20"/>
        </w:rPr>
        <w:t xml:space="preserve">, </w:t>
      </w:r>
      <w:r>
        <w:rPr>
          <w:rFonts w:cs="Arial"/>
          <w:color w:val="auto"/>
          <w:szCs w:val="20"/>
        </w:rPr>
        <w:t xml:space="preserve">provide validation checks which verify this conformance. </w:t>
      </w:r>
    </w:p>
    <w:p w14:paraId="4EE3AE88" w14:textId="6C0061CF" w:rsidR="00E674DC" w:rsidRDefault="00E674DC" w:rsidP="00E674DC">
      <w:pPr>
        <w:pStyle w:val="ParagraphText"/>
        <w:spacing w:after="120"/>
        <w:jc w:val="both"/>
        <w:rPr>
          <w:rFonts w:cs="Arial"/>
          <w:color w:val="auto"/>
          <w:szCs w:val="20"/>
        </w:rPr>
      </w:pPr>
      <w:r>
        <w:rPr>
          <w:rFonts w:cs="Arial"/>
          <w:color w:val="auto"/>
          <w:szCs w:val="20"/>
        </w:rPr>
        <w:t>If no conceptual consistency checks classified as Critical</w:t>
      </w:r>
      <w:r w:rsidR="008D7B83">
        <w:rPr>
          <w:rFonts w:cs="Arial"/>
          <w:color w:val="auto"/>
          <w:szCs w:val="20"/>
        </w:rPr>
        <w:t xml:space="preserve"> in S-</w:t>
      </w:r>
      <w:r w:rsidR="00451B62">
        <w:rPr>
          <w:rFonts w:cs="Arial"/>
          <w:color w:val="auto"/>
          <w:szCs w:val="20"/>
        </w:rPr>
        <w:t>158:100 or S-158:101</w:t>
      </w:r>
      <w:r>
        <w:rPr>
          <w:rFonts w:cs="Arial"/>
          <w:color w:val="auto"/>
          <w:szCs w:val="20"/>
        </w:rPr>
        <w:t xml:space="preserve"> are reported the dataset PASSES this test. </w:t>
      </w:r>
    </w:p>
    <w:p w14:paraId="797F5978" w14:textId="5E6EFEB8" w:rsidR="007C6249" w:rsidRPr="00AB2995" w:rsidRDefault="007C6249" w:rsidP="007C6249">
      <w:pPr>
        <w:pStyle w:val="Heading3"/>
        <w:tabs>
          <w:tab w:val="clear" w:pos="660"/>
          <w:tab w:val="clear" w:pos="880"/>
          <w:tab w:val="left" w:pos="851"/>
        </w:tabs>
        <w:spacing w:before="120" w:after="120" w:line="240" w:lineRule="auto"/>
        <w:ind w:left="851" w:hanging="851"/>
        <w:jc w:val="both"/>
      </w:pPr>
      <w:bookmarkStart w:id="337" w:name="_Toc175558614"/>
      <w:r>
        <w:t>Domain</w:t>
      </w:r>
      <w:r w:rsidRPr="00AB2995">
        <w:t xml:space="preserve"> consistency</w:t>
      </w:r>
      <w:bookmarkEnd w:id="337"/>
    </w:p>
    <w:p w14:paraId="37FA9CA9" w14:textId="73BB3656" w:rsidR="00F738E1" w:rsidRPr="00C835FC" w:rsidRDefault="00F738E1" w:rsidP="00F738E1">
      <w:pPr>
        <w:pStyle w:val="ParagraphText"/>
        <w:spacing w:after="120"/>
        <w:jc w:val="both"/>
        <w:rPr>
          <w:rFonts w:eastAsiaTheme="minorEastAsia" w:cs="Arial"/>
          <w:color w:val="auto"/>
          <w:szCs w:val="20"/>
          <w:lang w:eastAsia="zh-CN"/>
        </w:rPr>
      </w:pPr>
      <w:r w:rsidRPr="00C835FC">
        <w:rPr>
          <w:rFonts w:cs="Arial"/>
          <w:color w:val="auto"/>
          <w:szCs w:val="20"/>
        </w:rPr>
        <w:t xml:space="preserve">Domain consistency is applicable for </w:t>
      </w:r>
      <w:r w:rsidR="00686B2E" w:rsidRPr="00C835FC">
        <w:rPr>
          <w:rFonts w:cs="Arial"/>
          <w:color w:val="auto"/>
          <w:szCs w:val="20"/>
        </w:rPr>
        <w:t>S-101</w:t>
      </w:r>
      <w:r w:rsidRPr="00C835FC">
        <w:rPr>
          <w:rFonts w:cs="Arial"/>
          <w:color w:val="auto"/>
          <w:szCs w:val="20"/>
        </w:rPr>
        <w:t xml:space="preserve"> and follow</w:t>
      </w:r>
      <w:r w:rsidRPr="00C835FC">
        <w:rPr>
          <w:rFonts w:eastAsiaTheme="minorEastAsia" w:cs="Arial"/>
          <w:color w:val="auto"/>
          <w:szCs w:val="20"/>
          <w:lang w:eastAsia="zh-CN"/>
        </w:rPr>
        <w:t>s</w:t>
      </w:r>
      <w:r w:rsidRPr="00C835FC">
        <w:rPr>
          <w:rFonts w:cs="Arial"/>
          <w:color w:val="auto"/>
          <w:szCs w:val="20"/>
        </w:rPr>
        <w:t xml:space="preserve"> the guidelines from S-100 Part </w:t>
      </w:r>
      <w:r w:rsidRPr="00C835FC">
        <w:rPr>
          <w:rFonts w:eastAsiaTheme="minorEastAsia" w:cs="Arial"/>
          <w:color w:val="auto"/>
          <w:szCs w:val="20"/>
          <w:lang w:eastAsia="zh-CN"/>
        </w:rPr>
        <w:t>5</w:t>
      </w:r>
      <w:r w:rsidRPr="00C835FC">
        <w:rPr>
          <w:rFonts w:cs="Arial"/>
          <w:color w:val="auto"/>
          <w:szCs w:val="20"/>
        </w:rPr>
        <w:t>.</w:t>
      </w:r>
    </w:p>
    <w:p w14:paraId="2F93AA35" w14:textId="442FA738" w:rsidR="00E674DC" w:rsidRDefault="00E674DC" w:rsidP="00E674DC">
      <w:pPr>
        <w:pStyle w:val="ParagraphText"/>
        <w:spacing w:after="120"/>
        <w:jc w:val="both"/>
        <w:rPr>
          <w:rFonts w:cs="Arial"/>
          <w:color w:val="auto"/>
          <w:szCs w:val="20"/>
        </w:rPr>
      </w:pPr>
      <w:r>
        <w:rPr>
          <w:rFonts w:cs="Arial"/>
          <w:color w:val="auto"/>
          <w:szCs w:val="20"/>
        </w:rPr>
        <w:lastRenderedPageBreak/>
        <w:t xml:space="preserve">Data Producers must verify that the dataset conforms to the S-101 Feature Catalogue and rules described in S-101 Annex </w:t>
      </w:r>
      <w:r w:rsidR="0014612C">
        <w:rPr>
          <w:rFonts w:cs="Arial"/>
          <w:color w:val="auto"/>
          <w:szCs w:val="20"/>
        </w:rPr>
        <w:t>A</w:t>
      </w:r>
      <w:r>
        <w:rPr>
          <w:rFonts w:cs="Arial"/>
          <w:color w:val="auto"/>
          <w:szCs w:val="20"/>
        </w:rPr>
        <w:t xml:space="preserve"> – </w:t>
      </w:r>
      <w:r w:rsidRPr="00E674DC">
        <w:rPr>
          <w:rFonts w:cs="Arial"/>
          <w:i/>
          <w:color w:val="auto"/>
          <w:szCs w:val="20"/>
        </w:rPr>
        <w:t>Data Classification and Encoding Guide</w:t>
      </w:r>
      <w:r>
        <w:rPr>
          <w:rFonts w:cs="Arial"/>
          <w:color w:val="auto"/>
          <w:szCs w:val="20"/>
        </w:rPr>
        <w:t xml:space="preserve">. </w:t>
      </w:r>
      <w:r w:rsidR="00451B62">
        <w:rPr>
          <w:rFonts w:cs="Arial"/>
          <w:color w:val="auto"/>
          <w:szCs w:val="20"/>
        </w:rPr>
        <w:t xml:space="preserve">IHO Publications S-158:100 – </w:t>
      </w:r>
      <w:r w:rsidR="00451B62">
        <w:rPr>
          <w:rFonts w:cs="Arial"/>
          <w:i/>
          <w:color w:val="auto"/>
          <w:szCs w:val="20"/>
        </w:rPr>
        <w:t>S-100 Validation Checks</w:t>
      </w:r>
      <w:r w:rsidR="00451B62">
        <w:rPr>
          <w:rFonts w:cs="Arial"/>
          <w:iCs/>
          <w:color w:val="auto"/>
          <w:szCs w:val="20"/>
        </w:rPr>
        <w:t xml:space="preserve"> and/or </w:t>
      </w:r>
      <w:r w:rsidR="00451B62">
        <w:rPr>
          <w:rFonts w:cs="Arial"/>
          <w:color w:val="auto"/>
          <w:szCs w:val="20"/>
        </w:rPr>
        <w:t xml:space="preserve">S-158:101 – </w:t>
      </w:r>
      <w:r w:rsidR="00451B62">
        <w:rPr>
          <w:rFonts w:cs="Arial"/>
          <w:i/>
          <w:color w:val="auto"/>
          <w:szCs w:val="20"/>
        </w:rPr>
        <w:t>S-101 Validation Checks</w:t>
      </w:r>
      <w:r w:rsidRPr="003E3EEF">
        <w:rPr>
          <w:rFonts w:cs="Arial"/>
          <w:color w:val="auto"/>
          <w:szCs w:val="20"/>
        </w:rPr>
        <w:t xml:space="preserve">, </w:t>
      </w:r>
      <w:r>
        <w:rPr>
          <w:rFonts w:cs="Arial"/>
          <w:color w:val="auto"/>
          <w:szCs w:val="20"/>
        </w:rPr>
        <w:t xml:space="preserve">provide validation checks which verify this conformance. </w:t>
      </w:r>
    </w:p>
    <w:p w14:paraId="4EF57F3B" w14:textId="732EED4D" w:rsidR="00E674DC" w:rsidRDefault="00E674DC" w:rsidP="00E674DC">
      <w:pPr>
        <w:pStyle w:val="ParagraphText"/>
        <w:spacing w:after="120"/>
        <w:jc w:val="both"/>
        <w:rPr>
          <w:rFonts w:cs="Arial"/>
          <w:color w:val="auto"/>
          <w:szCs w:val="20"/>
        </w:rPr>
      </w:pPr>
      <w:r>
        <w:rPr>
          <w:rFonts w:cs="Arial"/>
          <w:color w:val="auto"/>
          <w:szCs w:val="20"/>
        </w:rPr>
        <w:t xml:space="preserve">If no domain consistency checks classified as Critical </w:t>
      </w:r>
      <w:r w:rsidR="008D7B83">
        <w:rPr>
          <w:rFonts w:cs="Arial"/>
          <w:color w:val="auto"/>
          <w:szCs w:val="20"/>
        </w:rPr>
        <w:t>in S-</w:t>
      </w:r>
      <w:r w:rsidR="00451B62">
        <w:rPr>
          <w:rFonts w:cs="Arial"/>
          <w:color w:val="auto"/>
          <w:szCs w:val="20"/>
        </w:rPr>
        <w:t>158:100 or S-158:101</w:t>
      </w:r>
      <w:r w:rsidR="008D7B83">
        <w:rPr>
          <w:rFonts w:cs="Arial"/>
          <w:color w:val="auto"/>
          <w:szCs w:val="20"/>
        </w:rPr>
        <w:t xml:space="preserve"> </w:t>
      </w:r>
      <w:r>
        <w:rPr>
          <w:rFonts w:cs="Arial"/>
          <w:color w:val="auto"/>
          <w:szCs w:val="20"/>
        </w:rPr>
        <w:t xml:space="preserve">are reported the dataset PASSES this test. </w:t>
      </w:r>
    </w:p>
    <w:p w14:paraId="2A8E4FD3" w14:textId="7C21153B" w:rsidR="00865917" w:rsidRPr="0014612C" w:rsidRDefault="00865917" w:rsidP="00865917">
      <w:pPr>
        <w:pStyle w:val="Heading3"/>
        <w:tabs>
          <w:tab w:val="clear" w:pos="660"/>
          <w:tab w:val="clear" w:pos="880"/>
          <w:tab w:val="left" w:pos="851"/>
        </w:tabs>
        <w:spacing w:before="120" w:after="120" w:line="240" w:lineRule="auto"/>
        <w:ind w:left="851" w:hanging="851"/>
        <w:jc w:val="both"/>
      </w:pPr>
      <w:bookmarkStart w:id="338" w:name="_Toc175558615"/>
      <w:r w:rsidRPr="0014612C">
        <w:t>Format consistency</w:t>
      </w:r>
      <w:bookmarkEnd w:id="338"/>
    </w:p>
    <w:p w14:paraId="4C73FA07" w14:textId="39C460E4" w:rsidR="00F738E1" w:rsidRDefault="00F738E1" w:rsidP="00F738E1">
      <w:pPr>
        <w:pStyle w:val="ParagraphText"/>
        <w:spacing w:after="120"/>
        <w:jc w:val="both"/>
        <w:rPr>
          <w:rFonts w:cs="Arial"/>
          <w:color w:val="auto"/>
          <w:szCs w:val="20"/>
        </w:rPr>
      </w:pPr>
      <w:r w:rsidRPr="00C835FC">
        <w:rPr>
          <w:rFonts w:cs="Arial"/>
          <w:color w:val="auto"/>
          <w:szCs w:val="20"/>
        </w:rPr>
        <w:t xml:space="preserve">Format Consistency is applicable for </w:t>
      </w:r>
      <w:r w:rsidR="00C835FC" w:rsidRPr="00C835FC">
        <w:rPr>
          <w:rFonts w:cs="Arial"/>
          <w:color w:val="auto"/>
          <w:szCs w:val="20"/>
        </w:rPr>
        <w:t>S-101</w:t>
      </w:r>
      <w:r w:rsidRPr="00C835FC">
        <w:rPr>
          <w:rFonts w:cs="Arial"/>
          <w:color w:val="auto"/>
          <w:szCs w:val="20"/>
        </w:rPr>
        <w:t xml:space="preserve"> and follow</w:t>
      </w:r>
      <w:r w:rsidRPr="00C835FC">
        <w:rPr>
          <w:rFonts w:eastAsiaTheme="minorEastAsia" w:cs="Arial"/>
          <w:color w:val="auto"/>
          <w:szCs w:val="20"/>
          <w:lang w:eastAsia="zh-CN"/>
        </w:rPr>
        <w:t>s</w:t>
      </w:r>
      <w:r w:rsidR="0014612C">
        <w:rPr>
          <w:rFonts w:cs="Arial"/>
          <w:color w:val="auto"/>
          <w:szCs w:val="20"/>
        </w:rPr>
        <w:t xml:space="preserve"> the guidelines from S-100 Part</w:t>
      </w:r>
      <w:r w:rsidRPr="00C835FC">
        <w:rPr>
          <w:rFonts w:cs="Arial"/>
          <w:color w:val="auto"/>
          <w:szCs w:val="20"/>
        </w:rPr>
        <w:t xml:space="preserve"> </w:t>
      </w:r>
      <w:r w:rsidRPr="00C835FC">
        <w:rPr>
          <w:rFonts w:eastAsiaTheme="minorEastAsia" w:cs="Arial"/>
          <w:color w:val="auto"/>
          <w:szCs w:val="20"/>
          <w:lang w:eastAsia="zh-CN"/>
        </w:rPr>
        <w:t>10a</w:t>
      </w:r>
      <w:r w:rsidRPr="00C835FC">
        <w:rPr>
          <w:rFonts w:cs="Arial"/>
          <w:color w:val="auto"/>
          <w:szCs w:val="20"/>
        </w:rPr>
        <w:t>.</w:t>
      </w:r>
    </w:p>
    <w:p w14:paraId="4389A6CA" w14:textId="57699C8A" w:rsidR="0014612C" w:rsidRDefault="0014612C" w:rsidP="0014612C">
      <w:pPr>
        <w:pStyle w:val="ParagraphText"/>
        <w:spacing w:after="120"/>
        <w:jc w:val="both"/>
        <w:rPr>
          <w:rFonts w:cs="Arial"/>
          <w:color w:val="auto"/>
          <w:szCs w:val="20"/>
        </w:rPr>
      </w:pPr>
      <w:r>
        <w:rPr>
          <w:rFonts w:cs="Arial"/>
          <w:color w:val="auto"/>
          <w:szCs w:val="20"/>
        </w:rPr>
        <w:t xml:space="preserve">Data Producers must verify that the dataset conforms to S-101 Annex B – </w:t>
      </w:r>
      <w:r w:rsidRPr="0014612C">
        <w:rPr>
          <w:rFonts w:cs="Arial"/>
          <w:i/>
          <w:color w:val="auto"/>
          <w:szCs w:val="20"/>
        </w:rPr>
        <w:t>Data Product format (encoding)</w:t>
      </w:r>
      <w:r>
        <w:rPr>
          <w:rFonts w:cs="Arial"/>
          <w:color w:val="auto"/>
          <w:szCs w:val="20"/>
        </w:rPr>
        <w:t xml:space="preserve">. </w:t>
      </w:r>
      <w:r w:rsidR="00B72F05">
        <w:rPr>
          <w:rFonts w:cs="Arial"/>
          <w:color w:val="auto"/>
          <w:szCs w:val="20"/>
        </w:rPr>
        <w:t xml:space="preserve">IHO Publications S-158:100 – </w:t>
      </w:r>
      <w:r w:rsidR="00B72F05">
        <w:rPr>
          <w:rFonts w:cs="Arial"/>
          <w:i/>
          <w:color w:val="auto"/>
          <w:szCs w:val="20"/>
        </w:rPr>
        <w:t>S-100 Validation Checks</w:t>
      </w:r>
      <w:r w:rsidR="00B72F05">
        <w:rPr>
          <w:rFonts w:cs="Arial"/>
          <w:iCs/>
          <w:color w:val="auto"/>
          <w:szCs w:val="20"/>
        </w:rPr>
        <w:t xml:space="preserve"> and/or </w:t>
      </w:r>
      <w:r w:rsidR="00B72F05">
        <w:rPr>
          <w:rFonts w:cs="Arial"/>
          <w:color w:val="auto"/>
          <w:szCs w:val="20"/>
        </w:rPr>
        <w:t xml:space="preserve">S-158:101 – </w:t>
      </w:r>
      <w:r w:rsidR="00B72F05">
        <w:rPr>
          <w:rFonts w:cs="Arial"/>
          <w:i/>
          <w:color w:val="auto"/>
          <w:szCs w:val="20"/>
        </w:rPr>
        <w:t>S-101 Validation Checks</w:t>
      </w:r>
      <w:r w:rsidRPr="003E3EEF">
        <w:rPr>
          <w:rFonts w:cs="Arial"/>
          <w:color w:val="auto"/>
          <w:szCs w:val="20"/>
        </w:rPr>
        <w:t xml:space="preserve">, </w:t>
      </w:r>
      <w:r>
        <w:rPr>
          <w:rFonts w:cs="Arial"/>
          <w:color w:val="auto"/>
          <w:szCs w:val="20"/>
        </w:rPr>
        <w:t xml:space="preserve">provide validation checks which verify this conformance. </w:t>
      </w:r>
    </w:p>
    <w:p w14:paraId="12D07132" w14:textId="09A74642" w:rsidR="0014612C" w:rsidRDefault="0014612C" w:rsidP="0014612C">
      <w:pPr>
        <w:pStyle w:val="ParagraphText"/>
        <w:spacing w:after="120"/>
        <w:jc w:val="both"/>
        <w:rPr>
          <w:rFonts w:cs="Arial"/>
          <w:color w:val="auto"/>
          <w:szCs w:val="20"/>
        </w:rPr>
      </w:pPr>
      <w:r>
        <w:rPr>
          <w:rFonts w:cs="Arial"/>
          <w:color w:val="auto"/>
          <w:szCs w:val="20"/>
        </w:rPr>
        <w:t xml:space="preserve">If no format consistency checks classified as Critical </w:t>
      </w:r>
      <w:r w:rsidR="008D7B83">
        <w:rPr>
          <w:rFonts w:cs="Arial"/>
          <w:color w:val="auto"/>
          <w:szCs w:val="20"/>
        </w:rPr>
        <w:t>in S-</w:t>
      </w:r>
      <w:r w:rsidR="00B72F05">
        <w:rPr>
          <w:rFonts w:cs="Arial"/>
          <w:color w:val="auto"/>
          <w:szCs w:val="20"/>
        </w:rPr>
        <w:t>158:100 or S-158:101</w:t>
      </w:r>
      <w:r w:rsidR="008D7B83">
        <w:rPr>
          <w:rFonts w:cs="Arial"/>
          <w:color w:val="auto"/>
          <w:szCs w:val="20"/>
        </w:rPr>
        <w:t xml:space="preserve"> </w:t>
      </w:r>
      <w:r>
        <w:rPr>
          <w:rFonts w:cs="Arial"/>
          <w:color w:val="auto"/>
          <w:szCs w:val="20"/>
        </w:rPr>
        <w:t xml:space="preserve">are reported the dataset PASSES this test. </w:t>
      </w:r>
    </w:p>
    <w:p w14:paraId="4AEDFAF3" w14:textId="59ADE0BB" w:rsidR="00865917" w:rsidRPr="00AB2995" w:rsidRDefault="00865917" w:rsidP="00865917">
      <w:pPr>
        <w:pStyle w:val="Heading3"/>
        <w:tabs>
          <w:tab w:val="clear" w:pos="660"/>
          <w:tab w:val="clear" w:pos="880"/>
          <w:tab w:val="left" w:pos="851"/>
        </w:tabs>
        <w:spacing w:before="120" w:after="120" w:line="240" w:lineRule="auto"/>
        <w:ind w:left="851" w:hanging="851"/>
        <w:jc w:val="both"/>
      </w:pPr>
      <w:bookmarkStart w:id="339" w:name="_Toc175558616"/>
      <w:r>
        <w:t>Topological</w:t>
      </w:r>
      <w:r w:rsidRPr="00AB2995">
        <w:t xml:space="preserve"> consistency</w:t>
      </w:r>
      <w:bookmarkEnd w:id="339"/>
    </w:p>
    <w:p w14:paraId="741E5E18" w14:textId="4BDC9212" w:rsidR="00F738E1" w:rsidRPr="00ED1B8E" w:rsidRDefault="00F738E1" w:rsidP="00F738E1">
      <w:pPr>
        <w:pStyle w:val="ParagraphText"/>
        <w:spacing w:after="120"/>
        <w:jc w:val="both"/>
        <w:rPr>
          <w:rFonts w:eastAsiaTheme="minorEastAsia" w:cs="Arial"/>
          <w:color w:val="auto"/>
          <w:szCs w:val="20"/>
          <w:lang w:eastAsia="zh-CN"/>
        </w:rPr>
      </w:pPr>
      <w:r w:rsidRPr="00ED1B8E">
        <w:rPr>
          <w:rFonts w:cs="Arial"/>
          <w:color w:val="auto"/>
          <w:szCs w:val="20"/>
        </w:rPr>
        <w:t xml:space="preserve">Topological consistency is applicable for </w:t>
      </w:r>
      <w:r w:rsidR="00C835FC" w:rsidRPr="00ED1B8E">
        <w:rPr>
          <w:rFonts w:cs="Arial"/>
          <w:color w:val="auto"/>
          <w:szCs w:val="20"/>
        </w:rPr>
        <w:t>S-101</w:t>
      </w:r>
      <w:r w:rsidRPr="00ED1B8E">
        <w:rPr>
          <w:rFonts w:cs="Arial"/>
          <w:color w:val="auto"/>
          <w:szCs w:val="20"/>
        </w:rPr>
        <w:t xml:space="preserve"> and follow</w:t>
      </w:r>
      <w:r w:rsidRPr="00ED1B8E">
        <w:rPr>
          <w:rFonts w:eastAsiaTheme="minorEastAsia" w:cs="Arial"/>
          <w:color w:val="auto"/>
          <w:szCs w:val="20"/>
          <w:lang w:eastAsia="zh-CN"/>
        </w:rPr>
        <w:t>s</w:t>
      </w:r>
      <w:r w:rsidRPr="00ED1B8E">
        <w:rPr>
          <w:rFonts w:cs="Arial"/>
          <w:color w:val="auto"/>
          <w:szCs w:val="20"/>
        </w:rPr>
        <w:t xml:space="preserve"> the guidelines from S-100 Part </w:t>
      </w:r>
      <w:r w:rsidRPr="00ED1B8E">
        <w:rPr>
          <w:rFonts w:eastAsiaTheme="minorEastAsia" w:cs="Arial"/>
          <w:color w:val="auto"/>
          <w:szCs w:val="20"/>
          <w:lang w:eastAsia="zh-CN"/>
        </w:rPr>
        <w:t>7</w:t>
      </w:r>
      <w:r w:rsidRPr="00ED1B8E">
        <w:rPr>
          <w:rFonts w:cs="Arial"/>
          <w:color w:val="auto"/>
          <w:szCs w:val="20"/>
        </w:rPr>
        <w:t>.</w:t>
      </w:r>
    </w:p>
    <w:p w14:paraId="0EBCF171" w14:textId="4E033903" w:rsidR="008D7B83" w:rsidRDefault="008D7B83" w:rsidP="008D7B83">
      <w:pPr>
        <w:pStyle w:val="ParagraphText"/>
        <w:widowControl w:val="0"/>
        <w:spacing w:after="120"/>
        <w:jc w:val="both"/>
        <w:rPr>
          <w:rFonts w:cs="Arial"/>
          <w:color w:val="auto"/>
          <w:szCs w:val="20"/>
        </w:rPr>
      </w:pPr>
      <w:r>
        <w:rPr>
          <w:rFonts w:cs="Arial"/>
          <w:color w:val="auto"/>
          <w:szCs w:val="20"/>
        </w:rPr>
        <w:t xml:space="preserve">Data Producers must verify that the dataset conforms to the requirements for topology set out in Section 4 of this document. </w:t>
      </w:r>
      <w:r w:rsidR="00B72F05">
        <w:rPr>
          <w:rFonts w:cs="Arial"/>
          <w:color w:val="auto"/>
          <w:szCs w:val="20"/>
        </w:rPr>
        <w:t xml:space="preserve">IHO Publications S-158:100 – </w:t>
      </w:r>
      <w:r w:rsidR="00B72F05">
        <w:rPr>
          <w:rFonts w:cs="Arial"/>
          <w:i/>
          <w:color w:val="auto"/>
          <w:szCs w:val="20"/>
        </w:rPr>
        <w:t>S-100 Validation Checks</w:t>
      </w:r>
      <w:r w:rsidR="00B72F05">
        <w:rPr>
          <w:rFonts w:cs="Arial"/>
          <w:iCs/>
          <w:color w:val="auto"/>
          <w:szCs w:val="20"/>
        </w:rPr>
        <w:t xml:space="preserve"> and/or </w:t>
      </w:r>
      <w:r w:rsidR="00B72F05">
        <w:rPr>
          <w:rFonts w:cs="Arial"/>
          <w:color w:val="auto"/>
          <w:szCs w:val="20"/>
        </w:rPr>
        <w:t xml:space="preserve">S-158:101 – </w:t>
      </w:r>
      <w:r w:rsidR="00B72F05">
        <w:rPr>
          <w:rFonts w:cs="Arial"/>
          <w:i/>
          <w:color w:val="auto"/>
          <w:szCs w:val="20"/>
        </w:rPr>
        <w:t>S-101 Validation Checks</w:t>
      </w:r>
      <w:r w:rsidRPr="003E3EEF">
        <w:rPr>
          <w:rFonts w:cs="Arial"/>
          <w:color w:val="auto"/>
          <w:szCs w:val="20"/>
        </w:rPr>
        <w:t xml:space="preserve">, </w:t>
      </w:r>
      <w:r>
        <w:rPr>
          <w:rFonts w:cs="Arial"/>
          <w:color w:val="auto"/>
          <w:szCs w:val="20"/>
        </w:rPr>
        <w:t xml:space="preserve">provide validation checks which verify this conformance. </w:t>
      </w:r>
    </w:p>
    <w:p w14:paraId="01874376" w14:textId="6CAF11E3" w:rsidR="008D7B83" w:rsidRDefault="008D7B83" w:rsidP="008D7B83">
      <w:pPr>
        <w:pStyle w:val="ParagraphText"/>
        <w:widowControl w:val="0"/>
        <w:spacing w:after="120"/>
        <w:jc w:val="both"/>
        <w:rPr>
          <w:rFonts w:cs="Arial"/>
          <w:color w:val="auto"/>
          <w:szCs w:val="20"/>
        </w:rPr>
      </w:pPr>
      <w:r>
        <w:rPr>
          <w:rFonts w:cs="Arial"/>
          <w:color w:val="auto"/>
          <w:szCs w:val="20"/>
        </w:rPr>
        <w:t>If no topological consistency checks classified as Critical in S-</w:t>
      </w:r>
      <w:r w:rsidR="00B72F05">
        <w:rPr>
          <w:rFonts w:cs="Arial"/>
          <w:color w:val="auto"/>
          <w:szCs w:val="20"/>
        </w:rPr>
        <w:t>158:100 or S-158:101</w:t>
      </w:r>
      <w:r>
        <w:rPr>
          <w:rFonts w:cs="Arial"/>
          <w:color w:val="auto"/>
          <w:szCs w:val="20"/>
        </w:rPr>
        <w:t xml:space="preserve"> are reported the dataset PASSES this test. </w:t>
      </w:r>
    </w:p>
    <w:p w14:paraId="0822F418" w14:textId="4A7DFC1B" w:rsidR="00AB2995" w:rsidRDefault="00AB2995" w:rsidP="00AB2995">
      <w:pPr>
        <w:pStyle w:val="ParagraphText"/>
        <w:spacing w:after="120"/>
        <w:jc w:val="both"/>
        <w:rPr>
          <w:rFonts w:cs="Arial"/>
          <w:color w:val="auto"/>
          <w:szCs w:val="20"/>
        </w:rPr>
      </w:pPr>
    </w:p>
    <w:p w14:paraId="1D9E3E04" w14:textId="2D7305A7" w:rsidR="007F395B" w:rsidRPr="007F395B" w:rsidRDefault="007F395B" w:rsidP="007F395B">
      <w:pPr>
        <w:pStyle w:val="Heading2"/>
        <w:tabs>
          <w:tab w:val="clear" w:pos="540"/>
        </w:tabs>
        <w:spacing w:before="120" w:after="200" w:line="240" w:lineRule="auto"/>
        <w:ind w:left="709" w:hanging="709"/>
      </w:pPr>
      <w:bookmarkStart w:id="340" w:name="_Toc175558617"/>
      <w:r w:rsidRPr="007F395B">
        <w:t>Positional uncertainty and accuracy</w:t>
      </w:r>
      <w:bookmarkEnd w:id="340"/>
    </w:p>
    <w:p w14:paraId="3865864B" w14:textId="07C23C4D" w:rsidR="007F395B" w:rsidRPr="00AB2995" w:rsidRDefault="007F395B" w:rsidP="007F395B">
      <w:pPr>
        <w:pStyle w:val="Heading3"/>
        <w:tabs>
          <w:tab w:val="clear" w:pos="660"/>
          <w:tab w:val="clear" w:pos="880"/>
          <w:tab w:val="left" w:pos="851"/>
        </w:tabs>
        <w:spacing w:before="120" w:after="120" w:line="240" w:lineRule="auto"/>
        <w:ind w:left="851" w:hanging="851"/>
        <w:jc w:val="both"/>
      </w:pPr>
      <w:bookmarkStart w:id="341" w:name="_Toc175558618"/>
      <w:r w:rsidRPr="007F395B">
        <w:t>Absolute or external accuracy</w:t>
      </w:r>
      <w:bookmarkEnd w:id="341"/>
    </w:p>
    <w:p w14:paraId="597FA1BA" w14:textId="4809635A" w:rsidR="00F738E1" w:rsidRDefault="00F738E1" w:rsidP="00F738E1">
      <w:pPr>
        <w:pStyle w:val="ParagraphText"/>
        <w:spacing w:after="120"/>
        <w:jc w:val="both"/>
        <w:rPr>
          <w:rFonts w:cs="Arial"/>
          <w:color w:val="auto"/>
          <w:szCs w:val="20"/>
        </w:rPr>
      </w:pPr>
      <w:r w:rsidRPr="00C43BD7">
        <w:rPr>
          <w:rFonts w:cs="Arial"/>
          <w:color w:val="auto"/>
          <w:szCs w:val="20"/>
        </w:rPr>
        <w:t xml:space="preserve">Absolute or external accuracy is applicable for </w:t>
      </w:r>
      <w:r w:rsidR="00ED1B8E" w:rsidRPr="00C43BD7">
        <w:rPr>
          <w:rFonts w:cs="Arial"/>
          <w:color w:val="auto"/>
          <w:szCs w:val="20"/>
        </w:rPr>
        <w:t>S-101</w:t>
      </w:r>
      <w:r w:rsidRPr="00C43BD7">
        <w:rPr>
          <w:rFonts w:cs="Arial"/>
          <w:color w:val="auto"/>
          <w:szCs w:val="20"/>
        </w:rPr>
        <w:t xml:space="preserve"> and follow</w:t>
      </w:r>
      <w:r w:rsidRPr="00C43BD7">
        <w:rPr>
          <w:rFonts w:eastAsiaTheme="minorEastAsia" w:cs="Arial"/>
          <w:color w:val="auto"/>
          <w:szCs w:val="20"/>
          <w:lang w:eastAsia="zh-CN"/>
        </w:rPr>
        <w:t>s</w:t>
      </w:r>
      <w:r w:rsidRPr="00C43BD7">
        <w:rPr>
          <w:rFonts w:cs="Arial"/>
          <w:color w:val="auto"/>
          <w:szCs w:val="20"/>
        </w:rPr>
        <w:t xml:space="preserve"> the guidelines from S-100 Part </w:t>
      </w:r>
      <w:r w:rsidRPr="00C43BD7">
        <w:rPr>
          <w:rFonts w:eastAsiaTheme="minorEastAsia" w:cs="Arial"/>
          <w:color w:val="auto"/>
          <w:szCs w:val="20"/>
          <w:lang w:eastAsia="zh-CN"/>
        </w:rPr>
        <w:t>4c</w:t>
      </w:r>
      <w:r w:rsidRPr="00C43BD7">
        <w:rPr>
          <w:rFonts w:cs="Arial"/>
          <w:color w:val="auto"/>
          <w:szCs w:val="20"/>
        </w:rPr>
        <w:t>.</w:t>
      </w:r>
    </w:p>
    <w:p w14:paraId="2F70BA60" w14:textId="62BF0870" w:rsidR="008D7B83" w:rsidRPr="00C43BD7" w:rsidRDefault="008D7B83" w:rsidP="00F738E1">
      <w:pPr>
        <w:pStyle w:val="ParagraphText"/>
        <w:spacing w:after="120"/>
        <w:jc w:val="both"/>
        <w:rPr>
          <w:rFonts w:eastAsiaTheme="minorEastAsia" w:cs="Arial"/>
          <w:color w:val="auto"/>
          <w:szCs w:val="20"/>
          <w:lang w:eastAsia="zh-CN"/>
        </w:rPr>
      </w:pPr>
      <w:r>
        <w:rPr>
          <w:rFonts w:cs="Arial"/>
          <w:color w:val="auto"/>
          <w:szCs w:val="20"/>
        </w:rPr>
        <w:t>Data Producers must verify the absolute accuracy of S-101 datasets and ensure that they achieve an adequate accuracy. Additionally the relevant metadata features and attributes</w:t>
      </w:r>
      <w:r w:rsidR="00222DE7">
        <w:rPr>
          <w:rFonts w:cs="Arial"/>
          <w:color w:val="auto"/>
          <w:szCs w:val="20"/>
        </w:rPr>
        <w:t xml:space="preserve"> as described in S-101 Annex A – </w:t>
      </w:r>
      <w:r w:rsidR="00222DE7" w:rsidRPr="00E674DC">
        <w:rPr>
          <w:rFonts w:cs="Arial"/>
          <w:i/>
          <w:color w:val="auto"/>
          <w:szCs w:val="20"/>
        </w:rPr>
        <w:t>Data Classification and Encoding Guide</w:t>
      </w:r>
      <w:r w:rsidR="00222DE7">
        <w:rPr>
          <w:rFonts w:cs="Arial"/>
          <w:color w:val="auto"/>
          <w:szCs w:val="20"/>
        </w:rPr>
        <w:t>,</w:t>
      </w:r>
      <w:r>
        <w:rPr>
          <w:rFonts w:cs="Arial"/>
          <w:color w:val="auto"/>
          <w:szCs w:val="20"/>
        </w:rPr>
        <w:t xml:space="preserve"> must be populated where applicable.</w:t>
      </w:r>
    </w:p>
    <w:p w14:paraId="65E0AA4E" w14:textId="502223FC" w:rsidR="00F738E1" w:rsidRPr="00AB2995" w:rsidRDefault="00F738E1" w:rsidP="00F738E1">
      <w:pPr>
        <w:pStyle w:val="Heading3"/>
        <w:tabs>
          <w:tab w:val="clear" w:pos="660"/>
          <w:tab w:val="clear" w:pos="880"/>
          <w:tab w:val="left" w:pos="851"/>
        </w:tabs>
        <w:spacing w:before="120" w:after="120" w:line="240" w:lineRule="auto"/>
        <w:ind w:left="851" w:hanging="851"/>
        <w:jc w:val="both"/>
      </w:pPr>
      <w:bookmarkStart w:id="342" w:name="_Toc175558619"/>
      <w:r w:rsidRPr="00F738E1">
        <w:t>Vertical position accuracy</w:t>
      </w:r>
      <w:bookmarkEnd w:id="342"/>
    </w:p>
    <w:p w14:paraId="250F02FE" w14:textId="28916724" w:rsidR="00F738E1" w:rsidRDefault="00F738E1" w:rsidP="00F738E1">
      <w:pPr>
        <w:pStyle w:val="ParagraphText"/>
        <w:spacing w:after="120"/>
        <w:jc w:val="both"/>
        <w:rPr>
          <w:rFonts w:cs="Arial"/>
          <w:color w:val="auto"/>
          <w:szCs w:val="20"/>
        </w:rPr>
      </w:pPr>
      <w:r w:rsidRPr="001B179C">
        <w:rPr>
          <w:rFonts w:cs="Arial"/>
          <w:color w:val="auto"/>
          <w:szCs w:val="20"/>
        </w:rPr>
        <w:t xml:space="preserve">Vertical position accuracy is applicable for </w:t>
      </w:r>
      <w:r w:rsidR="00C43BD7" w:rsidRPr="001B179C">
        <w:rPr>
          <w:rFonts w:cs="Arial"/>
          <w:color w:val="auto"/>
          <w:szCs w:val="20"/>
        </w:rPr>
        <w:t>S-101</w:t>
      </w:r>
      <w:r w:rsidRPr="001B179C">
        <w:rPr>
          <w:rFonts w:cs="Arial"/>
          <w:color w:val="auto"/>
          <w:szCs w:val="20"/>
        </w:rPr>
        <w:t xml:space="preserve"> and follow</w:t>
      </w:r>
      <w:r w:rsidRPr="001B179C">
        <w:rPr>
          <w:rFonts w:eastAsiaTheme="minorEastAsia" w:cs="Arial"/>
          <w:color w:val="auto"/>
          <w:szCs w:val="20"/>
          <w:lang w:eastAsia="zh-CN"/>
        </w:rPr>
        <w:t>s</w:t>
      </w:r>
      <w:r w:rsidRPr="001B179C">
        <w:rPr>
          <w:rFonts w:cs="Arial"/>
          <w:color w:val="auto"/>
          <w:szCs w:val="20"/>
        </w:rPr>
        <w:t xml:space="preserve"> the guidelines from S-100 Part </w:t>
      </w:r>
      <w:r w:rsidRPr="001B179C">
        <w:rPr>
          <w:rFonts w:eastAsiaTheme="minorEastAsia" w:cs="Arial"/>
          <w:color w:val="auto"/>
          <w:szCs w:val="20"/>
          <w:lang w:eastAsia="zh-CN"/>
        </w:rPr>
        <w:t>4c</w:t>
      </w:r>
      <w:r w:rsidRPr="00B53358">
        <w:rPr>
          <w:rFonts w:cs="Arial"/>
          <w:color w:val="auto"/>
          <w:szCs w:val="20"/>
        </w:rPr>
        <w:t>.</w:t>
      </w:r>
    </w:p>
    <w:p w14:paraId="27070D8C" w14:textId="26466CB0" w:rsidR="00222DE7" w:rsidRPr="00000336" w:rsidRDefault="00222DE7" w:rsidP="00F738E1">
      <w:pPr>
        <w:pStyle w:val="ParagraphText"/>
        <w:spacing w:after="120"/>
        <w:jc w:val="both"/>
        <w:rPr>
          <w:rFonts w:eastAsiaTheme="minorEastAsia" w:cs="Arial"/>
          <w:color w:val="auto"/>
          <w:szCs w:val="20"/>
          <w:lang w:eastAsia="zh-CN"/>
        </w:rPr>
      </w:pPr>
      <w:r>
        <w:rPr>
          <w:rFonts w:cs="Arial"/>
          <w:color w:val="auto"/>
          <w:szCs w:val="20"/>
        </w:rPr>
        <w:t xml:space="preserve">Data Producers must verify the vertical position accuracy of S-101 datasets and ensure that they achieve an adequate accuracy. The relevant metadata features and attributes as described in S-101 Annex A – </w:t>
      </w:r>
      <w:r w:rsidRPr="00E674DC">
        <w:rPr>
          <w:rFonts w:cs="Arial"/>
          <w:i/>
          <w:color w:val="auto"/>
          <w:szCs w:val="20"/>
        </w:rPr>
        <w:t>Data Classification and Encoding Guide</w:t>
      </w:r>
      <w:r>
        <w:rPr>
          <w:rFonts w:cs="Arial"/>
          <w:color w:val="auto"/>
          <w:szCs w:val="20"/>
        </w:rPr>
        <w:t>, should be populated to reflect the vertical position accuracy.</w:t>
      </w:r>
    </w:p>
    <w:p w14:paraId="27B68B70" w14:textId="6A687C67" w:rsidR="00F738E1" w:rsidRPr="00507803" w:rsidRDefault="00F738E1" w:rsidP="00F738E1">
      <w:pPr>
        <w:pStyle w:val="Heading3"/>
        <w:tabs>
          <w:tab w:val="clear" w:pos="660"/>
          <w:tab w:val="clear" w:pos="880"/>
          <w:tab w:val="left" w:pos="851"/>
        </w:tabs>
        <w:spacing w:before="120" w:after="120" w:line="240" w:lineRule="auto"/>
        <w:ind w:left="851" w:hanging="851"/>
        <w:jc w:val="both"/>
      </w:pPr>
      <w:bookmarkStart w:id="343" w:name="_Toc175558620"/>
      <w:r w:rsidRPr="00507803">
        <w:t>Horizontal position accuracy</w:t>
      </w:r>
      <w:bookmarkEnd w:id="343"/>
    </w:p>
    <w:p w14:paraId="11153A29" w14:textId="3C0F00D5" w:rsidR="00F738E1" w:rsidRPr="001B179C" w:rsidRDefault="00F738E1" w:rsidP="00F738E1">
      <w:pPr>
        <w:pStyle w:val="ParagraphText"/>
        <w:spacing w:after="120"/>
        <w:jc w:val="both"/>
        <w:rPr>
          <w:rFonts w:eastAsiaTheme="minorEastAsia" w:cs="Arial"/>
          <w:color w:val="auto"/>
          <w:szCs w:val="20"/>
          <w:lang w:eastAsia="zh-CN"/>
        </w:rPr>
      </w:pPr>
      <w:r w:rsidRPr="001B179C">
        <w:rPr>
          <w:rFonts w:cs="Arial"/>
          <w:color w:val="auto"/>
          <w:szCs w:val="20"/>
        </w:rPr>
        <w:t xml:space="preserve">Horizontal position accuracy is applicable for </w:t>
      </w:r>
      <w:r w:rsidR="006B622B" w:rsidRPr="001B179C">
        <w:rPr>
          <w:rFonts w:cs="Arial"/>
          <w:color w:val="auto"/>
          <w:szCs w:val="20"/>
        </w:rPr>
        <w:t>S-101</w:t>
      </w:r>
      <w:r w:rsidRPr="001B179C">
        <w:rPr>
          <w:rFonts w:cs="Arial"/>
          <w:color w:val="auto"/>
          <w:szCs w:val="20"/>
        </w:rPr>
        <w:t xml:space="preserve"> and follow</w:t>
      </w:r>
      <w:r w:rsidRPr="001B179C">
        <w:rPr>
          <w:rFonts w:eastAsiaTheme="minorEastAsia" w:cs="Arial"/>
          <w:color w:val="auto"/>
          <w:szCs w:val="20"/>
          <w:lang w:eastAsia="zh-CN"/>
        </w:rPr>
        <w:t>s</w:t>
      </w:r>
      <w:r w:rsidRPr="001B179C">
        <w:rPr>
          <w:rFonts w:cs="Arial"/>
          <w:color w:val="auto"/>
          <w:szCs w:val="20"/>
        </w:rPr>
        <w:t xml:space="preserve"> the guidelines from S-100 Part </w:t>
      </w:r>
      <w:r w:rsidRPr="001B179C">
        <w:rPr>
          <w:rFonts w:eastAsiaTheme="minorEastAsia" w:cs="Arial"/>
          <w:color w:val="auto"/>
          <w:szCs w:val="20"/>
          <w:lang w:eastAsia="zh-CN"/>
        </w:rPr>
        <w:t>4c</w:t>
      </w:r>
      <w:r w:rsidRPr="001B179C">
        <w:rPr>
          <w:rFonts w:cs="Arial"/>
          <w:color w:val="auto"/>
          <w:szCs w:val="20"/>
        </w:rPr>
        <w:t>.</w:t>
      </w:r>
    </w:p>
    <w:p w14:paraId="213BC011" w14:textId="5E4D9D57" w:rsidR="00F738E1" w:rsidRPr="00EE21A9" w:rsidRDefault="00507803" w:rsidP="00F738E1">
      <w:pPr>
        <w:pStyle w:val="ParagraphText"/>
        <w:spacing w:after="120"/>
        <w:jc w:val="both"/>
        <w:rPr>
          <w:rFonts w:cs="Arial"/>
          <w:color w:val="auto"/>
          <w:szCs w:val="20"/>
        </w:rPr>
      </w:pPr>
      <w:r>
        <w:rPr>
          <w:rFonts w:cs="Arial"/>
          <w:color w:val="auto"/>
          <w:szCs w:val="20"/>
        </w:rPr>
        <w:t xml:space="preserve">Data </w:t>
      </w:r>
      <w:r w:rsidRPr="00507803">
        <w:rPr>
          <w:rFonts w:cs="Arial"/>
          <w:color w:val="auto"/>
          <w:szCs w:val="20"/>
        </w:rPr>
        <w:t xml:space="preserve">Producers must verify the horizontal position accuracy of S-101 datasets and ensure that they achieve an adequate accuracy. The relevant metadata features and attributes </w:t>
      </w:r>
      <w:r>
        <w:rPr>
          <w:rFonts w:cs="Arial"/>
          <w:color w:val="auto"/>
          <w:szCs w:val="20"/>
        </w:rPr>
        <w:t xml:space="preserve">as described in S-101 Annex A – </w:t>
      </w:r>
      <w:r w:rsidRPr="00E674DC">
        <w:rPr>
          <w:rFonts w:cs="Arial"/>
          <w:i/>
          <w:color w:val="auto"/>
          <w:szCs w:val="20"/>
        </w:rPr>
        <w:t>Data Classification and Encoding Guide</w:t>
      </w:r>
      <w:r>
        <w:rPr>
          <w:rFonts w:cs="Arial"/>
          <w:color w:val="auto"/>
          <w:szCs w:val="20"/>
        </w:rPr>
        <w:t xml:space="preserve">, </w:t>
      </w:r>
      <w:r w:rsidRPr="00507803">
        <w:rPr>
          <w:rFonts w:cs="Arial"/>
          <w:color w:val="auto"/>
          <w:szCs w:val="20"/>
        </w:rPr>
        <w:t>should be populated to reflect the horizontal position accuracy.</w:t>
      </w:r>
    </w:p>
    <w:p w14:paraId="28A2109C" w14:textId="26424ED4" w:rsidR="00F738E1" w:rsidRPr="00AB2995" w:rsidRDefault="00F738E1" w:rsidP="00F738E1">
      <w:pPr>
        <w:pStyle w:val="Heading3"/>
        <w:tabs>
          <w:tab w:val="clear" w:pos="660"/>
          <w:tab w:val="clear" w:pos="880"/>
          <w:tab w:val="left" w:pos="851"/>
        </w:tabs>
        <w:spacing w:before="120" w:after="120" w:line="240" w:lineRule="auto"/>
        <w:ind w:left="851" w:hanging="851"/>
        <w:jc w:val="both"/>
      </w:pPr>
      <w:bookmarkStart w:id="344" w:name="_Toc175558621"/>
      <w:r w:rsidRPr="00F738E1">
        <w:t>Relative or internal accuracy</w:t>
      </w:r>
      <w:bookmarkEnd w:id="344"/>
    </w:p>
    <w:p w14:paraId="33B59CC4" w14:textId="6981E4DE" w:rsidR="00F738E1" w:rsidRPr="00B53358" w:rsidRDefault="00F738E1" w:rsidP="00F738E1">
      <w:pPr>
        <w:pStyle w:val="ParagraphText"/>
        <w:spacing w:after="120"/>
        <w:jc w:val="both"/>
        <w:rPr>
          <w:rFonts w:eastAsiaTheme="minorEastAsia" w:cs="Arial"/>
          <w:color w:val="auto"/>
          <w:szCs w:val="20"/>
          <w:lang w:eastAsia="zh-CN"/>
        </w:rPr>
      </w:pPr>
      <w:r w:rsidRPr="00B53358">
        <w:rPr>
          <w:rFonts w:cs="Arial"/>
          <w:color w:val="auto"/>
          <w:szCs w:val="20"/>
        </w:rPr>
        <w:t xml:space="preserve">Relative or internal accuracy is applicable for </w:t>
      </w:r>
      <w:r w:rsidR="00B53358" w:rsidRPr="00B53358">
        <w:rPr>
          <w:rFonts w:cs="Arial"/>
          <w:color w:val="auto"/>
          <w:szCs w:val="20"/>
        </w:rPr>
        <w:t>S-101</w:t>
      </w:r>
      <w:r w:rsidRPr="00B53358">
        <w:rPr>
          <w:rFonts w:cs="Arial"/>
          <w:color w:val="auto"/>
          <w:szCs w:val="20"/>
        </w:rPr>
        <w:t xml:space="preserve"> and follows the guidelines from S-100 Part 4c.</w:t>
      </w:r>
    </w:p>
    <w:p w14:paraId="4F96200F" w14:textId="171AED36" w:rsidR="00F738E1" w:rsidRPr="00B53358" w:rsidRDefault="004B01D1" w:rsidP="00F738E1">
      <w:pPr>
        <w:pStyle w:val="ParagraphText"/>
        <w:spacing w:after="120"/>
        <w:jc w:val="both"/>
        <w:rPr>
          <w:rFonts w:eastAsiaTheme="minorEastAsia" w:cs="Arial"/>
          <w:color w:val="auto"/>
          <w:szCs w:val="20"/>
          <w:lang w:eastAsia="zh-CN"/>
        </w:rPr>
      </w:pPr>
      <w:r>
        <w:rPr>
          <w:rFonts w:cs="Arial"/>
          <w:color w:val="auto"/>
          <w:szCs w:val="20"/>
        </w:rPr>
        <w:t xml:space="preserve">Data </w:t>
      </w:r>
      <w:r w:rsidR="00507803" w:rsidRPr="00507803">
        <w:rPr>
          <w:rFonts w:cs="Arial"/>
          <w:color w:val="auto"/>
          <w:szCs w:val="20"/>
        </w:rPr>
        <w:t xml:space="preserve">Producers must verify the </w:t>
      </w:r>
      <w:r w:rsidR="0056593D">
        <w:rPr>
          <w:rFonts w:cs="Arial"/>
          <w:color w:val="auto"/>
          <w:szCs w:val="20"/>
        </w:rPr>
        <w:t>relative or internal accuracy</w:t>
      </w:r>
      <w:r w:rsidR="00507803" w:rsidRPr="00507803">
        <w:rPr>
          <w:rFonts w:cs="Arial"/>
          <w:color w:val="auto"/>
          <w:szCs w:val="20"/>
        </w:rPr>
        <w:t xml:space="preserve"> of S-101 datasets and ensure that they achieve an adequate accuracy.</w:t>
      </w:r>
      <w:r w:rsidR="00F738E1" w:rsidRPr="00B53358">
        <w:rPr>
          <w:rFonts w:cs="Arial"/>
          <w:color w:val="auto"/>
          <w:szCs w:val="20"/>
        </w:rPr>
        <w:t xml:space="preserve"> </w:t>
      </w:r>
    </w:p>
    <w:p w14:paraId="1FF361D3" w14:textId="57A720B7" w:rsidR="00F738E1" w:rsidRPr="00AB2995" w:rsidRDefault="00F738E1" w:rsidP="00F738E1">
      <w:pPr>
        <w:pStyle w:val="Heading3"/>
        <w:tabs>
          <w:tab w:val="clear" w:pos="660"/>
          <w:tab w:val="clear" w:pos="880"/>
          <w:tab w:val="left" w:pos="851"/>
        </w:tabs>
        <w:spacing w:before="120" w:after="120" w:line="240" w:lineRule="auto"/>
        <w:ind w:left="851" w:hanging="851"/>
        <w:jc w:val="both"/>
      </w:pPr>
      <w:bookmarkStart w:id="345" w:name="_Toc175558622"/>
      <w:r w:rsidRPr="00F738E1">
        <w:t>Gridded data positional accuracy</w:t>
      </w:r>
      <w:bookmarkEnd w:id="345"/>
    </w:p>
    <w:p w14:paraId="293F15A8" w14:textId="3CA85ED0" w:rsidR="00F738E1" w:rsidRPr="00B53358" w:rsidRDefault="00F738E1" w:rsidP="00F738E1">
      <w:pPr>
        <w:pStyle w:val="ParagraphText"/>
        <w:spacing w:after="120"/>
        <w:jc w:val="both"/>
        <w:rPr>
          <w:rFonts w:eastAsiaTheme="minorEastAsia" w:cs="Arial"/>
          <w:color w:val="auto"/>
          <w:szCs w:val="20"/>
          <w:lang w:eastAsia="zh-CN"/>
        </w:rPr>
      </w:pPr>
      <w:r w:rsidRPr="00B53358">
        <w:rPr>
          <w:rFonts w:cs="Arial"/>
          <w:color w:val="auto"/>
          <w:szCs w:val="20"/>
        </w:rPr>
        <w:t>Gridded</w:t>
      </w:r>
      <w:r w:rsidRPr="00B53358">
        <w:rPr>
          <w:rFonts w:eastAsiaTheme="minorEastAsia" w:cs="Arial"/>
          <w:color w:val="auto"/>
          <w:szCs w:val="20"/>
          <w:lang w:eastAsia="zh-CN"/>
        </w:rPr>
        <w:t xml:space="preserve"> data</w:t>
      </w:r>
      <w:r w:rsidRPr="00B53358">
        <w:rPr>
          <w:rFonts w:cs="Arial"/>
          <w:color w:val="auto"/>
          <w:szCs w:val="20"/>
        </w:rPr>
        <w:t xml:space="preserve"> positional accuracy is</w:t>
      </w:r>
      <w:r w:rsidR="00B53358">
        <w:rPr>
          <w:rFonts w:cs="Arial"/>
          <w:color w:val="auto"/>
          <w:szCs w:val="20"/>
        </w:rPr>
        <w:t xml:space="preserve"> not</w:t>
      </w:r>
      <w:r w:rsidRPr="00B53358">
        <w:rPr>
          <w:rFonts w:cs="Arial"/>
          <w:color w:val="auto"/>
          <w:szCs w:val="20"/>
        </w:rPr>
        <w:t xml:space="preserve"> applicable for S-101.</w:t>
      </w:r>
    </w:p>
    <w:p w14:paraId="0C9FD157" w14:textId="77777777" w:rsidR="007F395B" w:rsidRDefault="007F395B" w:rsidP="00AB2995">
      <w:pPr>
        <w:pStyle w:val="ParagraphText"/>
        <w:spacing w:after="120"/>
        <w:jc w:val="both"/>
        <w:rPr>
          <w:rFonts w:cs="Arial"/>
          <w:color w:val="auto"/>
          <w:szCs w:val="20"/>
        </w:rPr>
      </w:pPr>
    </w:p>
    <w:p w14:paraId="2800466C" w14:textId="0C48DE20" w:rsidR="008F63E6" w:rsidRPr="007F395B" w:rsidRDefault="008F63E6" w:rsidP="008F63E6">
      <w:pPr>
        <w:pStyle w:val="Heading2"/>
        <w:tabs>
          <w:tab w:val="clear" w:pos="540"/>
        </w:tabs>
        <w:spacing w:before="120" w:after="200" w:line="240" w:lineRule="auto"/>
        <w:ind w:left="709" w:hanging="709"/>
      </w:pPr>
      <w:bookmarkStart w:id="346" w:name="_Toc175558623"/>
      <w:r w:rsidRPr="008F63E6">
        <w:lastRenderedPageBreak/>
        <w:t>Thematic accuracy</w:t>
      </w:r>
      <w:bookmarkEnd w:id="346"/>
    </w:p>
    <w:p w14:paraId="3794BD74" w14:textId="40C200B2" w:rsidR="008F63E6" w:rsidRPr="00AB2995" w:rsidRDefault="008F63E6" w:rsidP="008F63E6">
      <w:pPr>
        <w:pStyle w:val="Heading3"/>
        <w:tabs>
          <w:tab w:val="clear" w:pos="660"/>
          <w:tab w:val="clear" w:pos="880"/>
          <w:tab w:val="left" w:pos="851"/>
        </w:tabs>
        <w:spacing w:before="120" w:after="120" w:line="240" w:lineRule="auto"/>
        <w:ind w:left="851" w:hanging="851"/>
        <w:jc w:val="both"/>
      </w:pPr>
      <w:bookmarkStart w:id="347" w:name="_Toc175558624"/>
      <w:r w:rsidRPr="008F63E6">
        <w:t>Thematic classification correctness</w:t>
      </w:r>
      <w:bookmarkEnd w:id="347"/>
    </w:p>
    <w:p w14:paraId="55302A46" w14:textId="1FEEA355" w:rsidR="008F63E6" w:rsidRPr="00F75022" w:rsidRDefault="008F63E6" w:rsidP="008F63E6">
      <w:pPr>
        <w:pStyle w:val="ParagraphText"/>
        <w:spacing w:after="120"/>
        <w:jc w:val="both"/>
        <w:rPr>
          <w:rFonts w:eastAsiaTheme="minorEastAsia" w:cs="Arial"/>
          <w:color w:val="auto"/>
          <w:szCs w:val="20"/>
          <w:lang w:eastAsia="zh-CN"/>
        </w:rPr>
      </w:pPr>
      <w:r w:rsidRPr="00F75022">
        <w:rPr>
          <w:rFonts w:cs="Arial"/>
          <w:color w:val="auto"/>
          <w:szCs w:val="20"/>
        </w:rPr>
        <w:t xml:space="preserve">Thematic classification correctness is applicable for </w:t>
      </w:r>
      <w:r w:rsidR="00B53358" w:rsidRPr="00F75022">
        <w:rPr>
          <w:rFonts w:cs="Arial"/>
          <w:color w:val="auto"/>
          <w:szCs w:val="20"/>
        </w:rPr>
        <w:t>S-101</w:t>
      </w:r>
      <w:r w:rsidRPr="00F75022">
        <w:rPr>
          <w:rFonts w:cs="Arial"/>
          <w:color w:val="auto"/>
          <w:szCs w:val="20"/>
        </w:rPr>
        <w:t xml:space="preserve"> and follow</w:t>
      </w:r>
      <w:r w:rsidRPr="00F75022">
        <w:rPr>
          <w:rFonts w:eastAsiaTheme="minorEastAsia" w:cs="Arial"/>
          <w:color w:val="auto"/>
          <w:szCs w:val="20"/>
          <w:lang w:eastAsia="zh-CN"/>
        </w:rPr>
        <w:t>s</w:t>
      </w:r>
      <w:r w:rsidRPr="00F75022">
        <w:rPr>
          <w:rFonts w:cs="Arial"/>
          <w:color w:val="auto"/>
          <w:szCs w:val="20"/>
        </w:rPr>
        <w:t xml:space="preserve"> the guidelines from S-100 Part </w:t>
      </w:r>
      <w:r w:rsidRPr="00F75022">
        <w:rPr>
          <w:rFonts w:eastAsiaTheme="minorEastAsia" w:cs="Arial"/>
          <w:color w:val="auto"/>
          <w:szCs w:val="20"/>
          <w:lang w:eastAsia="zh-CN"/>
        </w:rPr>
        <w:t>4c</w:t>
      </w:r>
      <w:r w:rsidRPr="00F75022">
        <w:rPr>
          <w:rFonts w:cs="Arial"/>
          <w:color w:val="auto"/>
          <w:szCs w:val="20"/>
        </w:rPr>
        <w:t>.</w:t>
      </w:r>
    </w:p>
    <w:p w14:paraId="5F7B3091" w14:textId="2CC5D04F" w:rsidR="004B01D1" w:rsidRDefault="004B01D1" w:rsidP="004B01D1">
      <w:pPr>
        <w:pStyle w:val="ParagraphText"/>
        <w:spacing w:after="120"/>
        <w:jc w:val="both"/>
        <w:rPr>
          <w:rFonts w:cs="Arial"/>
          <w:color w:val="auto"/>
          <w:szCs w:val="20"/>
        </w:rPr>
      </w:pPr>
      <w:r>
        <w:rPr>
          <w:rFonts w:cs="Arial"/>
          <w:color w:val="auto"/>
          <w:szCs w:val="20"/>
        </w:rPr>
        <w:t xml:space="preserve">Data Producers must verify that features have been encoded correctly when included in the S-101 dataset. Encoded features must conform to the S-101 Feature Catalogue and the rules described in the S-101 Annex A – </w:t>
      </w:r>
      <w:r w:rsidRPr="00E674DC">
        <w:rPr>
          <w:rFonts w:cs="Arial"/>
          <w:i/>
          <w:color w:val="auto"/>
          <w:szCs w:val="20"/>
        </w:rPr>
        <w:t>Data Classification and Encoding Guide</w:t>
      </w:r>
      <w:r>
        <w:rPr>
          <w:rFonts w:cs="Arial"/>
          <w:color w:val="auto"/>
          <w:szCs w:val="20"/>
        </w:rPr>
        <w:t xml:space="preserve">. </w:t>
      </w:r>
      <w:r w:rsidR="00CE74A8">
        <w:rPr>
          <w:rFonts w:cs="Arial"/>
          <w:color w:val="auto"/>
          <w:szCs w:val="20"/>
        </w:rPr>
        <w:t xml:space="preserve">IHO Publications S-158:100 – </w:t>
      </w:r>
      <w:r w:rsidR="00CE74A8">
        <w:rPr>
          <w:rFonts w:cs="Arial"/>
          <w:i/>
          <w:color w:val="auto"/>
          <w:szCs w:val="20"/>
        </w:rPr>
        <w:t>S-100 Validation Checks</w:t>
      </w:r>
      <w:r w:rsidR="00CE74A8">
        <w:rPr>
          <w:rFonts w:cs="Arial"/>
          <w:iCs/>
          <w:color w:val="auto"/>
          <w:szCs w:val="20"/>
        </w:rPr>
        <w:t xml:space="preserve"> and/or </w:t>
      </w:r>
      <w:r w:rsidR="00CE74A8">
        <w:rPr>
          <w:rFonts w:cs="Arial"/>
          <w:color w:val="auto"/>
          <w:szCs w:val="20"/>
        </w:rPr>
        <w:t xml:space="preserve">S-158:101 – </w:t>
      </w:r>
      <w:r w:rsidR="00CE74A8">
        <w:rPr>
          <w:rFonts w:cs="Arial"/>
          <w:i/>
          <w:color w:val="auto"/>
          <w:szCs w:val="20"/>
        </w:rPr>
        <w:t>S-101 Validation Checks</w:t>
      </w:r>
      <w:r w:rsidRPr="003E3EEF">
        <w:rPr>
          <w:rFonts w:cs="Arial"/>
          <w:color w:val="auto"/>
          <w:szCs w:val="20"/>
        </w:rPr>
        <w:t xml:space="preserve">, </w:t>
      </w:r>
      <w:r>
        <w:rPr>
          <w:rFonts w:cs="Arial"/>
          <w:color w:val="auto"/>
          <w:szCs w:val="20"/>
        </w:rPr>
        <w:t xml:space="preserve">provide validation checks which verify this conformance. </w:t>
      </w:r>
    </w:p>
    <w:p w14:paraId="7B79F345" w14:textId="3BD53F7D" w:rsidR="008F63E6" w:rsidRPr="00F75022" w:rsidRDefault="004B01D1" w:rsidP="004B01D1">
      <w:pPr>
        <w:pStyle w:val="ParagraphText"/>
        <w:spacing w:after="120"/>
        <w:jc w:val="both"/>
        <w:rPr>
          <w:rFonts w:cs="Arial"/>
          <w:color w:val="auto"/>
          <w:szCs w:val="20"/>
        </w:rPr>
      </w:pPr>
      <w:r>
        <w:rPr>
          <w:rFonts w:cs="Arial"/>
          <w:color w:val="auto"/>
          <w:szCs w:val="20"/>
        </w:rPr>
        <w:t>If no thematic classification correctness checks classified as Critical in S-</w:t>
      </w:r>
      <w:r w:rsidR="00FD2C02">
        <w:rPr>
          <w:rFonts w:cs="Arial"/>
          <w:color w:val="auto"/>
          <w:szCs w:val="20"/>
        </w:rPr>
        <w:t>158:100 or S-158:101</w:t>
      </w:r>
      <w:r>
        <w:rPr>
          <w:rFonts w:cs="Arial"/>
          <w:color w:val="auto"/>
          <w:szCs w:val="20"/>
        </w:rPr>
        <w:t xml:space="preserve"> are reported the dataset PASSES this test.</w:t>
      </w:r>
    </w:p>
    <w:p w14:paraId="542333D6" w14:textId="3B08C58A" w:rsidR="008F63E6" w:rsidRPr="00AB2995" w:rsidRDefault="008F63E6" w:rsidP="008F63E6">
      <w:pPr>
        <w:pStyle w:val="Heading3"/>
        <w:tabs>
          <w:tab w:val="clear" w:pos="660"/>
          <w:tab w:val="clear" w:pos="880"/>
          <w:tab w:val="left" w:pos="851"/>
        </w:tabs>
        <w:spacing w:before="120" w:after="120" w:line="240" w:lineRule="auto"/>
        <w:ind w:left="851" w:hanging="851"/>
        <w:jc w:val="both"/>
      </w:pPr>
      <w:bookmarkStart w:id="348" w:name="_Toc175558625"/>
      <w:r w:rsidRPr="008F63E6">
        <w:t>Non-quantitative attribute accuracy</w:t>
      </w:r>
      <w:bookmarkEnd w:id="348"/>
    </w:p>
    <w:p w14:paraId="4F29DAFC" w14:textId="0465F580" w:rsidR="008F63E6" w:rsidRPr="00E07191" w:rsidRDefault="008F63E6" w:rsidP="008F63E6">
      <w:pPr>
        <w:pStyle w:val="ParagraphText"/>
        <w:spacing w:after="120"/>
        <w:jc w:val="both"/>
        <w:rPr>
          <w:rFonts w:eastAsiaTheme="minorEastAsia" w:cs="Arial"/>
          <w:color w:val="auto"/>
          <w:szCs w:val="20"/>
          <w:lang w:eastAsia="zh-CN"/>
        </w:rPr>
      </w:pPr>
      <w:r w:rsidRPr="00E07191">
        <w:rPr>
          <w:rFonts w:cs="Arial"/>
          <w:color w:val="auto"/>
          <w:szCs w:val="20"/>
        </w:rPr>
        <w:t xml:space="preserve">Non-quantitative attribute accuracy is applicable for </w:t>
      </w:r>
      <w:r w:rsidR="002E0F4E" w:rsidRPr="00E07191">
        <w:rPr>
          <w:rFonts w:cs="Arial"/>
          <w:color w:val="auto"/>
          <w:szCs w:val="20"/>
        </w:rPr>
        <w:t>S-101</w:t>
      </w:r>
      <w:r w:rsidRPr="00E07191">
        <w:rPr>
          <w:rFonts w:cs="Arial"/>
          <w:color w:val="auto"/>
          <w:szCs w:val="20"/>
        </w:rPr>
        <w:t xml:space="preserve"> and follow</w:t>
      </w:r>
      <w:r w:rsidRPr="00E07191">
        <w:rPr>
          <w:rFonts w:eastAsiaTheme="minorEastAsia" w:cs="Arial"/>
          <w:color w:val="auto"/>
          <w:szCs w:val="20"/>
          <w:lang w:eastAsia="zh-CN"/>
        </w:rPr>
        <w:t>s</w:t>
      </w:r>
      <w:r w:rsidRPr="00E07191">
        <w:rPr>
          <w:rFonts w:cs="Arial"/>
          <w:color w:val="auto"/>
          <w:szCs w:val="20"/>
        </w:rPr>
        <w:t xml:space="preserve"> the guidelines from S-100 Part </w:t>
      </w:r>
      <w:r w:rsidRPr="00EE21A9">
        <w:rPr>
          <w:rFonts w:eastAsiaTheme="minorEastAsia" w:cs="Arial"/>
          <w:color w:val="auto"/>
          <w:szCs w:val="20"/>
          <w:lang w:eastAsia="zh-CN"/>
        </w:rPr>
        <w:t>4c</w:t>
      </w:r>
      <w:r w:rsidRPr="00E07191">
        <w:rPr>
          <w:rFonts w:cs="Arial"/>
          <w:color w:val="auto"/>
          <w:szCs w:val="20"/>
        </w:rPr>
        <w:t>.</w:t>
      </w:r>
    </w:p>
    <w:p w14:paraId="0F364032" w14:textId="1754EB89" w:rsidR="0009315C" w:rsidRDefault="0009315C" w:rsidP="0009315C">
      <w:pPr>
        <w:pStyle w:val="ParagraphText"/>
        <w:spacing w:after="120"/>
        <w:jc w:val="both"/>
        <w:rPr>
          <w:rFonts w:cs="Arial"/>
          <w:color w:val="auto"/>
          <w:szCs w:val="20"/>
        </w:rPr>
      </w:pPr>
      <w:r>
        <w:rPr>
          <w:rFonts w:cs="Arial"/>
          <w:color w:val="auto"/>
          <w:szCs w:val="20"/>
        </w:rPr>
        <w:t>Data Producers must verify that n</w:t>
      </w:r>
      <w:r w:rsidRPr="00E07191">
        <w:rPr>
          <w:rFonts w:cs="Arial"/>
          <w:color w:val="auto"/>
          <w:szCs w:val="20"/>
        </w:rPr>
        <w:t>on-quantitative attribute</w:t>
      </w:r>
      <w:r>
        <w:rPr>
          <w:rFonts w:cs="Arial"/>
          <w:color w:val="auto"/>
          <w:szCs w:val="20"/>
        </w:rPr>
        <w:t xml:space="preserve">s have been populated correctly when included in the S-101 dataset. </w:t>
      </w:r>
      <w:r w:rsidRPr="00E07191">
        <w:rPr>
          <w:rFonts w:cs="Arial"/>
          <w:color w:val="auto"/>
          <w:szCs w:val="20"/>
        </w:rPr>
        <w:t>Non-quantitative attribute</w:t>
      </w:r>
      <w:r>
        <w:rPr>
          <w:rFonts w:cs="Arial"/>
          <w:color w:val="auto"/>
          <w:szCs w:val="20"/>
        </w:rPr>
        <w:t xml:space="preserve">s must conform to the S-101 Feature Catalogue and the rules described in the S-101 Annex A – </w:t>
      </w:r>
      <w:r w:rsidRPr="00E674DC">
        <w:rPr>
          <w:rFonts w:cs="Arial"/>
          <w:i/>
          <w:color w:val="auto"/>
          <w:szCs w:val="20"/>
        </w:rPr>
        <w:t>Data Classification and Encoding Guide</w:t>
      </w:r>
      <w:r>
        <w:rPr>
          <w:rFonts w:cs="Arial"/>
          <w:color w:val="auto"/>
          <w:szCs w:val="20"/>
        </w:rPr>
        <w:t xml:space="preserve">. </w:t>
      </w:r>
      <w:r w:rsidR="00256F00">
        <w:rPr>
          <w:rFonts w:cs="Arial"/>
          <w:color w:val="auto"/>
          <w:szCs w:val="20"/>
        </w:rPr>
        <w:t xml:space="preserve">IHO Publications S-158:100 – </w:t>
      </w:r>
      <w:r w:rsidR="00256F00">
        <w:rPr>
          <w:rFonts w:cs="Arial"/>
          <w:i/>
          <w:color w:val="auto"/>
          <w:szCs w:val="20"/>
        </w:rPr>
        <w:t>S-100 Validation Checks</w:t>
      </w:r>
      <w:r w:rsidR="00256F00">
        <w:rPr>
          <w:rFonts w:cs="Arial"/>
          <w:iCs/>
          <w:color w:val="auto"/>
          <w:szCs w:val="20"/>
        </w:rPr>
        <w:t xml:space="preserve"> and/or </w:t>
      </w:r>
      <w:r w:rsidR="00256F00">
        <w:rPr>
          <w:rFonts w:cs="Arial"/>
          <w:color w:val="auto"/>
          <w:szCs w:val="20"/>
        </w:rPr>
        <w:t xml:space="preserve">S-158:101 – </w:t>
      </w:r>
      <w:r w:rsidR="00256F00">
        <w:rPr>
          <w:rFonts w:cs="Arial"/>
          <w:i/>
          <w:color w:val="auto"/>
          <w:szCs w:val="20"/>
        </w:rPr>
        <w:t>S-101 Validation Checks</w:t>
      </w:r>
      <w:r w:rsidRPr="003E3EEF">
        <w:rPr>
          <w:rFonts w:cs="Arial"/>
          <w:color w:val="auto"/>
          <w:szCs w:val="20"/>
        </w:rPr>
        <w:t xml:space="preserve">, </w:t>
      </w:r>
      <w:r>
        <w:rPr>
          <w:rFonts w:cs="Arial"/>
          <w:color w:val="auto"/>
          <w:szCs w:val="20"/>
        </w:rPr>
        <w:t xml:space="preserve">provide validation checks which verify this conformance. </w:t>
      </w:r>
    </w:p>
    <w:p w14:paraId="181341F6" w14:textId="2FDC9E11" w:rsidR="008F63E6" w:rsidRPr="00E07191" w:rsidRDefault="0009315C" w:rsidP="0009315C">
      <w:pPr>
        <w:pStyle w:val="ParagraphText"/>
        <w:spacing w:after="120"/>
        <w:jc w:val="both"/>
        <w:rPr>
          <w:rFonts w:cs="Arial"/>
          <w:color w:val="auto"/>
          <w:szCs w:val="20"/>
        </w:rPr>
      </w:pPr>
      <w:r>
        <w:rPr>
          <w:rFonts w:cs="Arial"/>
          <w:color w:val="auto"/>
          <w:szCs w:val="20"/>
        </w:rPr>
        <w:t>If no n</w:t>
      </w:r>
      <w:r w:rsidRPr="00E07191">
        <w:rPr>
          <w:rFonts w:cs="Arial"/>
          <w:color w:val="auto"/>
          <w:szCs w:val="20"/>
        </w:rPr>
        <w:t>on-quantitative attribute</w:t>
      </w:r>
      <w:r>
        <w:rPr>
          <w:rFonts w:cs="Arial"/>
          <w:color w:val="auto"/>
          <w:szCs w:val="20"/>
        </w:rPr>
        <w:t xml:space="preserve"> checks classified as Critical in S-</w:t>
      </w:r>
      <w:r w:rsidR="00256F00">
        <w:rPr>
          <w:rFonts w:cs="Arial"/>
          <w:color w:val="auto"/>
          <w:szCs w:val="20"/>
        </w:rPr>
        <w:t>158:100 or S-158:101</w:t>
      </w:r>
      <w:r>
        <w:rPr>
          <w:rFonts w:cs="Arial"/>
          <w:color w:val="auto"/>
          <w:szCs w:val="20"/>
        </w:rPr>
        <w:t xml:space="preserve"> are reported the dataset PASSES this test.</w:t>
      </w:r>
    </w:p>
    <w:p w14:paraId="747B8B35" w14:textId="4FD0E66F" w:rsidR="008F63E6" w:rsidRPr="00AB2995" w:rsidRDefault="008F63E6" w:rsidP="008F63E6">
      <w:pPr>
        <w:pStyle w:val="Heading3"/>
        <w:tabs>
          <w:tab w:val="clear" w:pos="660"/>
          <w:tab w:val="clear" w:pos="880"/>
          <w:tab w:val="left" w:pos="851"/>
        </w:tabs>
        <w:spacing w:before="120" w:after="120" w:line="240" w:lineRule="auto"/>
        <w:ind w:left="851" w:hanging="851"/>
        <w:jc w:val="both"/>
      </w:pPr>
      <w:bookmarkStart w:id="349" w:name="_Toc175558626"/>
      <w:r w:rsidRPr="008F63E6">
        <w:t>Quantitative attribute accuracy</w:t>
      </w:r>
      <w:bookmarkEnd w:id="349"/>
    </w:p>
    <w:p w14:paraId="45547312" w14:textId="1D23CA2F" w:rsidR="008F63E6" w:rsidRPr="00F46785" w:rsidRDefault="008F63E6" w:rsidP="008F63E6">
      <w:pPr>
        <w:pStyle w:val="ParagraphText"/>
        <w:spacing w:after="120"/>
        <w:jc w:val="both"/>
        <w:rPr>
          <w:rFonts w:eastAsiaTheme="minorEastAsia" w:cs="Arial"/>
          <w:color w:val="auto"/>
          <w:szCs w:val="20"/>
          <w:lang w:eastAsia="zh-CN"/>
        </w:rPr>
      </w:pPr>
      <w:r w:rsidRPr="00F46785">
        <w:rPr>
          <w:rFonts w:cs="Arial"/>
          <w:color w:val="auto"/>
          <w:szCs w:val="20"/>
        </w:rPr>
        <w:t xml:space="preserve">Quantitative attribute accuracy is applicable for </w:t>
      </w:r>
      <w:r w:rsidR="00E07191" w:rsidRPr="00F46785">
        <w:rPr>
          <w:rFonts w:cs="Arial"/>
          <w:color w:val="auto"/>
          <w:szCs w:val="20"/>
        </w:rPr>
        <w:t>S-101</w:t>
      </w:r>
      <w:r w:rsidRPr="00F46785">
        <w:rPr>
          <w:rFonts w:cs="Arial"/>
          <w:color w:val="auto"/>
          <w:szCs w:val="20"/>
        </w:rPr>
        <w:t xml:space="preserve"> and follow</w:t>
      </w:r>
      <w:r w:rsidRPr="00F46785">
        <w:rPr>
          <w:rFonts w:eastAsiaTheme="minorEastAsia" w:cs="Arial"/>
          <w:color w:val="auto"/>
          <w:szCs w:val="20"/>
          <w:lang w:eastAsia="zh-CN"/>
        </w:rPr>
        <w:t>s</w:t>
      </w:r>
      <w:r w:rsidRPr="00F46785">
        <w:rPr>
          <w:rFonts w:cs="Arial"/>
          <w:color w:val="auto"/>
          <w:szCs w:val="20"/>
        </w:rPr>
        <w:t xml:space="preserve"> the guidelines from S-100 Part </w:t>
      </w:r>
      <w:r w:rsidRPr="00F46785">
        <w:rPr>
          <w:rFonts w:eastAsiaTheme="minorEastAsia" w:cs="Arial"/>
          <w:color w:val="auto"/>
          <w:szCs w:val="20"/>
          <w:lang w:eastAsia="zh-CN"/>
        </w:rPr>
        <w:t>4c</w:t>
      </w:r>
      <w:r w:rsidRPr="00F46785">
        <w:rPr>
          <w:rFonts w:cs="Arial"/>
          <w:color w:val="auto"/>
          <w:szCs w:val="20"/>
        </w:rPr>
        <w:t>.</w:t>
      </w:r>
    </w:p>
    <w:p w14:paraId="6FEF20D9" w14:textId="5C1E712C" w:rsidR="0009315C" w:rsidRDefault="0009315C" w:rsidP="0009315C">
      <w:pPr>
        <w:pStyle w:val="ParagraphText"/>
        <w:spacing w:after="120"/>
        <w:jc w:val="both"/>
        <w:rPr>
          <w:rFonts w:cs="Arial"/>
          <w:color w:val="auto"/>
          <w:szCs w:val="20"/>
        </w:rPr>
      </w:pPr>
      <w:r>
        <w:rPr>
          <w:rFonts w:cs="Arial"/>
          <w:color w:val="auto"/>
          <w:szCs w:val="20"/>
        </w:rPr>
        <w:t xml:space="preserve">Data Producers must verify that </w:t>
      </w:r>
      <w:r w:rsidRPr="00E07191">
        <w:rPr>
          <w:rFonts w:cs="Arial"/>
          <w:color w:val="auto"/>
          <w:szCs w:val="20"/>
        </w:rPr>
        <w:t>quantitative attribute</w:t>
      </w:r>
      <w:r>
        <w:rPr>
          <w:rFonts w:cs="Arial"/>
          <w:color w:val="auto"/>
          <w:szCs w:val="20"/>
        </w:rPr>
        <w:t>s have been populated correctly when included in the S-101 dataset. Q</w:t>
      </w:r>
      <w:r w:rsidRPr="00E07191">
        <w:rPr>
          <w:rFonts w:cs="Arial"/>
          <w:color w:val="auto"/>
          <w:szCs w:val="20"/>
        </w:rPr>
        <w:t>uantitative attribute</w:t>
      </w:r>
      <w:r>
        <w:rPr>
          <w:rFonts w:cs="Arial"/>
          <w:color w:val="auto"/>
          <w:szCs w:val="20"/>
        </w:rPr>
        <w:t xml:space="preserve">s must conform to the S-101 Feature Catalogue and the rules described in the S-101 Annex A – </w:t>
      </w:r>
      <w:r w:rsidRPr="00E674DC">
        <w:rPr>
          <w:rFonts w:cs="Arial"/>
          <w:i/>
          <w:color w:val="auto"/>
          <w:szCs w:val="20"/>
        </w:rPr>
        <w:t>Data Classification and Encoding Guide</w:t>
      </w:r>
      <w:r>
        <w:rPr>
          <w:rFonts w:cs="Arial"/>
          <w:color w:val="auto"/>
          <w:szCs w:val="20"/>
        </w:rPr>
        <w:t xml:space="preserve">. Relevant metadata features and attributes must be used to indicate the accuracy where applicable. </w:t>
      </w:r>
      <w:r w:rsidR="00256F00">
        <w:rPr>
          <w:rFonts w:cs="Arial"/>
          <w:color w:val="auto"/>
          <w:szCs w:val="20"/>
        </w:rPr>
        <w:t xml:space="preserve">IHO Publications S-158:100 – </w:t>
      </w:r>
      <w:r w:rsidR="00256F00">
        <w:rPr>
          <w:rFonts w:cs="Arial"/>
          <w:i/>
          <w:color w:val="auto"/>
          <w:szCs w:val="20"/>
        </w:rPr>
        <w:t>S-100 Validation Checks</w:t>
      </w:r>
      <w:r w:rsidR="00256F00">
        <w:rPr>
          <w:rFonts w:cs="Arial"/>
          <w:iCs/>
          <w:color w:val="auto"/>
          <w:szCs w:val="20"/>
        </w:rPr>
        <w:t xml:space="preserve"> and/or </w:t>
      </w:r>
      <w:r w:rsidR="00256F00">
        <w:rPr>
          <w:rFonts w:cs="Arial"/>
          <w:color w:val="auto"/>
          <w:szCs w:val="20"/>
        </w:rPr>
        <w:t xml:space="preserve">S-158:101 – </w:t>
      </w:r>
      <w:r w:rsidR="00256F00">
        <w:rPr>
          <w:rFonts w:cs="Arial"/>
          <w:i/>
          <w:color w:val="auto"/>
          <w:szCs w:val="20"/>
        </w:rPr>
        <w:t>S-101 Validation Checks</w:t>
      </w:r>
      <w:r w:rsidRPr="003E3EEF">
        <w:rPr>
          <w:rFonts w:cs="Arial"/>
          <w:color w:val="auto"/>
          <w:szCs w:val="20"/>
        </w:rPr>
        <w:t xml:space="preserve">, </w:t>
      </w:r>
      <w:r>
        <w:rPr>
          <w:rFonts w:cs="Arial"/>
          <w:color w:val="auto"/>
          <w:szCs w:val="20"/>
        </w:rPr>
        <w:t xml:space="preserve">provide validation checks which verify this conformance. </w:t>
      </w:r>
    </w:p>
    <w:p w14:paraId="60A18E76" w14:textId="16E87CF4" w:rsidR="008F63E6" w:rsidRPr="00F46785" w:rsidRDefault="0009315C" w:rsidP="008F63E6">
      <w:pPr>
        <w:pStyle w:val="ParagraphText"/>
        <w:spacing w:after="120"/>
        <w:jc w:val="both"/>
        <w:rPr>
          <w:rFonts w:cs="Arial"/>
          <w:color w:val="auto"/>
          <w:szCs w:val="20"/>
        </w:rPr>
      </w:pPr>
      <w:r>
        <w:rPr>
          <w:rFonts w:cs="Arial"/>
          <w:color w:val="auto"/>
          <w:szCs w:val="20"/>
        </w:rPr>
        <w:t xml:space="preserve">If no </w:t>
      </w:r>
      <w:r w:rsidRPr="00E07191">
        <w:rPr>
          <w:rFonts w:cs="Arial"/>
          <w:color w:val="auto"/>
          <w:szCs w:val="20"/>
        </w:rPr>
        <w:t>quantitative attribute</w:t>
      </w:r>
      <w:r>
        <w:rPr>
          <w:rFonts w:cs="Arial"/>
          <w:color w:val="auto"/>
          <w:szCs w:val="20"/>
        </w:rPr>
        <w:t xml:space="preserve"> checks classified as Critical in S-</w:t>
      </w:r>
      <w:r w:rsidR="00256F00">
        <w:rPr>
          <w:rFonts w:cs="Arial"/>
          <w:color w:val="auto"/>
          <w:szCs w:val="20"/>
        </w:rPr>
        <w:t>158:100 or S-158:101</w:t>
      </w:r>
      <w:r>
        <w:rPr>
          <w:rFonts w:cs="Arial"/>
          <w:color w:val="auto"/>
          <w:szCs w:val="20"/>
        </w:rPr>
        <w:t xml:space="preserve"> are reported the dataset PASSES this test.</w:t>
      </w:r>
    </w:p>
    <w:p w14:paraId="56380016" w14:textId="77777777" w:rsidR="00D731F4" w:rsidRPr="00F46785" w:rsidRDefault="00D731F4" w:rsidP="00AB2995">
      <w:pPr>
        <w:pStyle w:val="ParagraphText"/>
        <w:spacing w:after="120"/>
        <w:jc w:val="both"/>
        <w:rPr>
          <w:rFonts w:cs="Arial"/>
          <w:color w:val="auto"/>
          <w:szCs w:val="20"/>
        </w:rPr>
      </w:pPr>
    </w:p>
    <w:p w14:paraId="142A2825" w14:textId="3DE16A97" w:rsidR="008F63E6" w:rsidRPr="007F395B" w:rsidRDefault="002B2660" w:rsidP="008F63E6">
      <w:pPr>
        <w:pStyle w:val="Heading2"/>
        <w:tabs>
          <w:tab w:val="clear" w:pos="540"/>
        </w:tabs>
        <w:spacing w:before="120" w:after="200" w:line="240" w:lineRule="auto"/>
        <w:ind w:left="709" w:hanging="709"/>
      </w:pPr>
      <w:bookmarkStart w:id="350" w:name="_Toc175558627"/>
      <w:r w:rsidRPr="002B2660">
        <w:t>Temporal quality</w:t>
      </w:r>
      <w:bookmarkEnd w:id="350"/>
    </w:p>
    <w:p w14:paraId="7B10CB4F" w14:textId="004ADA6F" w:rsidR="002B2660" w:rsidRPr="00AB2995" w:rsidRDefault="002B2660" w:rsidP="002B2660">
      <w:pPr>
        <w:pStyle w:val="Heading3"/>
        <w:tabs>
          <w:tab w:val="clear" w:pos="660"/>
          <w:tab w:val="clear" w:pos="880"/>
          <w:tab w:val="left" w:pos="851"/>
        </w:tabs>
        <w:spacing w:before="120" w:after="120" w:line="240" w:lineRule="auto"/>
        <w:ind w:left="851" w:hanging="851"/>
        <w:jc w:val="both"/>
      </w:pPr>
      <w:bookmarkStart w:id="351" w:name="_Toc175558628"/>
      <w:r w:rsidRPr="002B2660">
        <w:t>Temporal consistency</w:t>
      </w:r>
      <w:bookmarkEnd w:id="351"/>
    </w:p>
    <w:p w14:paraId="2B570CCB" w14:textId="36910933" w:rsidR="002B2660" w:rsidRPr="00506EBA" w:rsidRDefault="002B2660" w:rsidP="002B2660">
      <w:pPr>
        <w:pStyle w:val="ParagraphText"/>
        <w:spacing w:after="120"/>
        <w:jc w:val="both"/>
        <w:rPr>
          <w:rFonts w:eastAsiaTheme="minorEastAsia" w:cs="Arial"/>
          <w:color w:val="auto"/>
          <w:szCs w:val="20"/>
          <w:lang w:eastAsia="zh-CN"/>
        </w:rPr>
      </w:pPr>
      <w:r w:rsidRPr="00506EBA">
        <w:rPr>
          <w:rFonts w:cs="Arial"/>
          <w:color w:val="auto"/>
          <w:szCs w:val="20"/>
        </w:rPr>
        <w:t xml:space="preserve">Temporal consistency is applicable for </w:t>
      </w:r>
      <w:r w:rsidR="00506EBA" w:rsidRPr="00506EBA">
        <w:rPr>
          <w:rFonts w:cs="Arial"/>
          <w:color w:val="auto"/>
          <w:szCs w:val="20"/>
        </w:rPr>
        <w:t>S-101</w:t>
      </w:r>
      <w:r w:rsidRPr="00506EBA">
        <w:rPr>
          <w:rFonts w:cs="Arial"/>
          <w:color w:val="auto"/>
          <w:szCs w:val="20"/>
        </w:rPr>
        <w:t xml:space="preserve"> and follow</w:t>
      </w:r>
      <w:r w:rsidRPr="00506EBA">
        <w:rPr>
          <w:rFonts w:eastAsiaTheme="minorEastAsia" w:cs="Arial"/>
          <w:color w:val="auto"/>
          <w:szCs w:val="20"/>
          <w:lang w:eastAsia="zh-CN"/>
        </w:rPr>
        <w:t>s</w:t>
      </w:r>
      <w:r w:rsidRPr="00506EBA">
        <w:rPr>
          <w:rFonts w:cs="Arial"/>
          <w:color w:val="auto"/>
          <w:szCs w:val="20"/>
        </w:rPr>
        <w:t xml:space="preserve"> the guidelines from S-100 Part </w:t>
      </w:r>
      <w:r w:rsidRPr="00506EBA">
        <w:rPr>
          <w:rFonts w:eastAsiaTheme="minorEastAsia" w:cs="Arial"/>
          <w:color w:val="auto"/>
          <w:szCs w:val="20"/>
          <w:lang w:eastAsia="zh-CN"/>
        </w:rPr>
        <w:t>4c</w:t>
      </w:r>
      <w:r w:rsidRPr="00506EBA">
        <w:rPr>
          <w:rFonts w:cs="Arial"/>
          <w:color w:val="auto"/>
          <w:szCs w:val="20"/>
        </w:rPr>
        <w:t>.</w:t>
      </w:r>
    </w:p>
    <w:p w14:paraId="051599A2" w14:textId="0541B8A8" w:rsidR="001B107A" w:rsidRDefault="001B107A" w:rsidP="001B107A">
      <w:pPr>
        <w:pStyle w:val="ParagraphText"/>
        <w:widowControl w:val="0"/>
        <w:spacing w:after="120"/>
        <w:jc w:val="both"/>
        <w:rPr>
          <w:rFonts w:cs="Arial"/>
          <w:color w:val="auto"/>
          <w:szCs w:val="20"/>
        </w:rPr>
      </w:pPr>
      <w:r>
        <w:rPr>
          <w:rFonts w:cs="Arial"/>
          <w:color w:val="auto"/>
          <w:szCs w:val="20"/>
        </w:rPr>
        <w:t xml:space="preserve">Data Producers must verify that the dataset conforms to rules described in the S-101 Annex A – </w:t>
      </w:r>
      <w:r w:rsidRPr="00E674DC">
        <w:rPr>
          <w:rFonts w:cs="Arial"/>
          <w:i/>
          <w:color w:val="auto"/>
          <w:szCs w:val="20"/>
        </w:rPr>
        <w:t>Data Classification and Encoding Guide</w:t>
      </w:r>
      <w:r>
        <w:rPr>
          <w:rFonts w:cs="Arial"/>
          <w:color w:val="auto"/>
          <w:szCs w:val="20"/>
        </w:rPr>
        <w:t xml:space="preserve">. </w:t>
      </w:r>
      <w:r w:rsidR="00256F00">
        <w:rPr>
          <w:rFonts w:cs="Arial"/>
          <w:color w:val="auto"/>
          <w:szCs w:val="20"/>
        </w:rPr>
        <w:t xml:space="preserve">IHO Publications S-158:100 – </w:t>
      </w:r>
      <w:r w:rsidR="00256F00">
        <w:rPr>
          <w:rFonts w:cs="Arial"/>
          <w:i/>
          <w:color w:val="auto"/>
          <w:szCs w:val="20"/>
        </w:rPr>
        <w:t>S-100 Validation Checks</w:t>
      </w:r>
      <w:r w:rsidR="00256F00">
        <w:rPr>
          <w:rFonts w:cs="Arial"/>
          <w:iCs/>
          <w:color w:val="auto"/>
          <w:szCs w:val="20"/>
        </w:rPr>
        <w:t xml:space="preserve"> and/or </w:t>
      </w:r>
      <w:r w:rsidR="00256F00">
        <w:rPr>
          <w:rFonts w:cs="Arial"/>
          <w:color w:val="auto"/>
          <w:szCs w:val="20"/>
        </w:rPr>
        <w:t xml:space="preserve">S-158:101 – </w:t>
      </w:r>
      <w:r w:rsidR="00256F00">
        <w:rPr>
          <w:rFonts w:cs="Arial"/>
          <w:i/>
          <w:color w:val="auto"/>
          <w:szCs w:val="20"/>
        </w:rPr>
        <w:t>S-101 Validation Checks</w:t>
      </w:r>
      <w:r w:rsidRPr="003E3EEF">
        <w:rPr>
          <w:rFonts w:cs="Arial"/>
          <w:color w:val="auto"/>
          <w:szCs w:val="20"/>
        </w:rPr>
        <w:t xml:space="preserve">, </w:t>
      </w:r>
      <w:r>
        <w:rPr>
          <w:rFonts w:cs="Arial"/>
          <w:color w:val="auto"/>
          <w:szCs w:val="20"/>
        </w:rPr>
        <w:t xml:space="preserve">provide validation checks which verify this conformance. </w:t>
      </w:r>
    </w:p>
    <w:p w14:paraId="2131B880" w14:textId="4555B5CF" w:rsidR="002B2660" w:rsidRPr="00506EBA" w:rsidRDefault="001B107A" w:rsidP="002B2660">
      <w:pPr>
        <w:pStyle w:val="ParagraphText"/>
        <w:spacing w:after="120"/>
        <w:jc w:val="both"/>
        <w:rPr>
          <w:rFonts w:eastAsiaTheme="minorEastAsia" w:cs="Arial"/>
          <w:color w:val="auto"/>
          <w:szCs w:val="20"/>
          <w:lang w:eastAsia="zh-CN"/>
        </w:rPr>
      </w:pPr>
      <w:r>
        <w:rPr>
          <w:rFonts w:cs="Arial"/>
          <w:color w:val="auto"/>
          <w:szCs w:val="20"/>
        </w:rPr>
        <w:t xml:space="preserve">If no </w:t>
      </w:r>
      <w:r w:rsidR="00DE77E5">
        <w:rPr>
          <w:rFonts w:cs="Arial"/>
          <w:color w:val="auto"/>
          <w:szCs w:val="20"/>
        </w:rPr>
        <w:t>temporal</w:t>
      </w:r>
      <w:r>
        <w:rPr>
          <w:rFonts w:cs="Arial"/>
          <w:color w:val="auto"/>
          <w:szCs w:val="20"/>
        </w:rPr>
        <w:t xml:space="preserve"> consistency checks classified as Critical in S-</w:t>
      </w:r>
      <w:r w:rsidR="00256F00">
        <w:rPr>
          <w:rFonts w:cs="Arial"/>
          <w:color w:val="auto"/>
          <w:szCs w:val="20"/>
        </w:rPr>
        <w:t>158:100 or S-158:101</w:t>
      </w:r>
      <w:r>
        <w:rPr>
          <w:rFonts w:cs="Arial"/>
          <w:color w:val="auto"/>
          <w:szCs w:val="20"/>
        </w:rPr>
        <w:t xml:space="preserve"> are reported the dataset PASSES this test.</w:t>
      </w:r>
      <w:bookmarkStart w:id="352" w:name="OLE_LINK14"/>
      <w:bookmarkStart w:id="353" w:name="OLE_LINK15"/>
    </w:p>
    <w:p w14:paraId="3FCEE951" w14:textId="1DB1F75D" w:rsidR="002B2660" w:rsidRPr="00AB2995" w:rsidRDefault="002B2660" w:rsidP="002B2660">
      <w:pPr>
        <w:pStyle w:val="Heading3"/>
        <w:tabs>
          <w:tab w:val="clear" w:pos="660"/>
          <w:tab w:val="clear" w:pos="880"/>
          <w:tab w:val="left" w:pos="851"/>
        </w:tabs>
        <w:spacing w:before="120" w:after="120" w:line="240" w:lineRule="auto"/>
        <w:ind w:left="851" w:hanging="851"/>
        <w:jc w:val="both"/>
      </w:pPr>
      <w:bookmarkStart w:id="354" w:name="_Toc175558629"/>
      <w:bookmarkEnd w:id="352"/>
      <w:bookmarkEnd w:id="353"/>
      <w:r w:rsidRPr="002B2660">
        <w:t xml:space="preserve">Temporal </w:t>
      </w:r>
      <w:r>
        <w:t>validity</w:t>
      </w:r>
      <w:bookmarkEnd w:id="354"/>
    </w:p>
    <w:p w14:paraId="685B1ABB" w14:textId="578D984D" w:rsidR="002B2660" w:rsidRPr="0025449D" w:rsidRDefault="002B2660" w:rsidP="002B2660">
      <w:pPr>
        <w:pStyle w:val="ParagraphText"/>
        <w:spacing w:after="120"/>
        <w:jc w:val="both"/>
        <w:rPr>
          <w:rFonts w:eastAsiaTheme="minorEastAsia" w:cs="Arial"/>
          <w:color w:val="auto"/>
          <w:szCs w:val="20"/>
          <w:lang w:eastAsia="zh-CN"/>
        </w:rPr>
      </w:pPr>
      <w:r w:rsidRPr="0025449D">
        <w:rPr>
          <w:rFonts w:cs="Arial"/>
          <w:color w:val="auto"/>
          <w:szCs w:val="20"/>
        </w:rPr>
        <w:t xml:space="preserve">Temporal validity is applicable for </w:t>
      </w:r>
      <w:r w:rsidR="00506EBA" w:rsidRPr="0025449D">
        <w:rPr>
          <w:rFonts w:cs="Arial"/>
          <w:color w:val="auto"/>
          <w:szCs w:val="20"/>
        </w:rPr>
        <w:t>S-101</w:t>
      </w:r>
      <w:r w:rsidRPr="0025449D">
        <w:rPr>
          <w:rFonts w:cs="Arial"/>
          <w:color w:val="auto"/>
          <w:szCs w:val="20"/>
        </w:rPr>
        <w:t xml:space="preserve"> and follow</w:t>
      </w:r>
      <w:r w:rsidRPr="0025449D">
        <w:rPr>
          <w:rFonts w:eastAsiaTheme="minorEastAsia" w:cs="Arial"/>
          <w:color w:val="auto"/>
          <w:szCs w:val="20"/>
          <w:lang w:eastAsia="zh-CN"/>
        </w:rPr>
        <w:t>s</w:t>
      </w:r>
      <w:r w:rsidRPr="0025449D">
        <w:rPr>
          <w:rFonts w:cs="Arial"/>
          <w:color w:val="auto"/>
          <w:szCs w:val="20"/>
        </w:rPr>
        <w:t xml:space="preserve"> the guidelines from S-100 Part </w:t>
      </w:r>
      <w:r w:rsidRPr="0025449D">
        <w:rPr>
          <w:rFonts w:eastAsiaTheme="minorEastAsia" w:cs="Arial"/>
          <w:color w:val="auto"/>
          <w:szCs w:val="20"/>
          <w:lang w:eastAsia="zh-CN"/>
        </w:rPr>
        <w:t>4c</w:t>
      </w:r>
      <w:r w:rsidRPr="0025449D">
        <w:rPr>
          <w:rFonts w:cs="Arial"/>
          <w:color w:val="auto"/>
          <w:szCs w:val="20"/>
        </w:rPr>
        <w:t>.</w:t>
      </w:r>
    </w:p>
    <w:p w14:paraId="590D32FC" w14:textId="5D6A1ED7" w:rsidR="00DE77E5" w:rsidRDefault="00DE77E5" w:rsidP="00DE77E5">
      <w:pPr>
        <w:pStyle w:val="ParagraphText"/>
        <w:widowControl w:val="0"/>
        <w:spacing w:after="120"/>
        <w:jc w:val="both"/>
        <w:rPr>
          <w:rFonts w:cs="Arial"/>
          <w:color w:val="auto"/>
          <w:szCs w:val="20"/>
        </w:rPr>
      </w:pPr>
      <w:r>
        <w:rPr>
          <w:rFonts w:cs="Arial"/>
          <w:color w:val="auto"/>
          <w:szCs w:val="20"/>
        </w:rPr>
        <w:t xml:space="preserve">Data Producers must verify that the dataset conforms to rules described in the S-101 Annex A – </w:t>
      </w:r>
      <w:r w:rsidRPr="00E674DC">
        <w:rPr>
          <w:rFonts w:cs="Arial"/>
          <w:i/>
          <w:color w:val="auto"/>
          <w:szCs w:val="20"/>
        </w:rPr>
        <w:t>Data Classification and Encoding Guide</w:t>
      </w:r>
      <w:r>
        <w:rPr>
          <w:rFonts w:cs="Arial"/>
          <w:color w:val="auto"/>
          <w:szCs w:val="20"/>
        </w:rPr>
        <w:t xml:space="preserve">. </w:t>
      </w:r>
      <w:r w:rsidR="00256F00">
        <w:rPr>
          <w:rFonts w:cs="Arial"/>
          <w:color w:val="auto"/>
          <w:szCs w:val="20"/>
        </w:rPr>
        <w:t xml:space="preserve">IHO Publications S-158:100 – </w:t>
      </w:r>
      <w:r w:rsidR="00256F00">
        <w:rPr>
          <w:rFonts w:cs="Arial"/>
          <w:i/>
          <w:color w:val="auto"/>
          <w:szCs w:val="20"/>
        </w:rPr>
        <w:t>S-100 Validation Checks</w:t>
      </w:r>
      <w:r w:rsidR="00256F00">
        <w:rPr>
          <w:rFonts w:cs="Arial"/>
          <w:iCs/>
          <w:color w:val="auto"/>
          <w:szCs w:val="20"/>
        </w:rPr>
        <w:t xml:space="preserve"> and/or </w:t>
      </w:r>
      <w:r w:rsidR="00256F00">
        <w:rPr>
          <w:rFonts w:cs="Arial"/>
          <w:color w:val="auto"/>
          <w:szCs w:val="20"/>
        </w:rPr>
        <w:t xml:space="preserve">S-158:101 – </w:t>
      </w:r>
      <w:r w:rsidR="00256F00">
        <w:rPr>
          <w:rFonts w:cs="Arial"/>
          <w:i/>
          <w:color w:val="auto"/>
          <w:szCs w:val="20"/>
        </w:rPr>
        <w:t>S-101 Validation Checks</w:t>
      </w:r>
      <w:r w:rsidRPr="003E3EEF">
        <w:rPr>
          <w:rFonts w:cs="Arial"/>
          <w:color w:val="auto"/>
          <w:szCs w:val="20"/>
        </w:rPr>
        <w:t xml:space="preserve">, </w:t>
      </w:r>
      <w:r>
        <w:rPr>
          <w:rFonts w:cs="Arial"/>
          <w:color w:val="auto"/>
          <w:szCs w:val="20"/>
        </w:rPr>
        <w:t xml:space="preserve">provide validation checks which verify this conformance. </w:t>
      </w:r>
    </w:p>
    <w:p w14:paraId="69996966" w14:textId="4B2DF58C" w:rsidR="002B2660" w:rsidRPr="0025449D" w:rsidRDefault="00DE77E5" w:rsidP="002B2660">
      <w:pPr>
        <w:pStyle w:val="ParagraphText"/>
        <w:spacing w:after="120"/>
        <w:jc w:val="both"/>
        <w:rPr>
          <w:rFonts w:eastAsiaTheme="minorEastAsia" w:cs="Arial"/>
          <w:color w:val="auto"/>
          <w:szCs w:val="20"/>
          <w:lang w:eastAsia="zh-CN"/>
        </w:rPr>
      </w:pPr>
      <w:r>
        <w:rPr>
          <w:rFonts w:cs="Arial"/>
          <w:color w:val="auto"/>
          <w:szCs w:val="20"/>
        </w:rPr>
        <w:t>If no temporal validity checks classified as Critical in S-</w:t>
      </w:r>
      <w:r w:rsidR="00256F00">
        <w:rPr>
          <w:rFonts w:cs="Arial"/>
          <w:color w:val="auto"/>
          <w:szCs w:val="20"/>
        </w:rPr>
        <w:t>158:100 or S-158:101</w:t>
      </w:r>
      <w:r>
        <w:rPr>
          <w:rFonts w:cs="Arial"/>
          <w:color w:val="auto"/>
          <w:szCs w:val="20"/>
        </w:rPr>
        <w:t xml:space="preserve"> are reported the dataset PASSES this test.</w:t>
      </w:r>
    </w:p>
    <w:p w14:paraId="265A579F" w14:textId="1E7F6DF3" w:rsidR="002B2660" w:rsidRPr="00075403" w:rsidRDefault="002B2660" w:rsidP="002B2660">
      <w:pPr>
        <w:pStyle w:val="Heading3"/>
        <w:tabs>
          <w:tab w:val="clear" w:pos="660"/>
          <w:tab w:val="clear" w:pos="880"/>
          <w:tab w:val="left" w:pos="851"/>
        </w:tabs>
        <w:spacing w:before="120" w:after="120" w:line="240" w:lineRule="auto"/>
        <w:ind w:left="851" w:hanging="851"/>
        <w:jc w:val="both"/>
      </w:pPr>
      <w:bookmarkStart w:id="355" w:name="_Toc175558630"/>
      <w:r w:rsidRPr="00075403">
        <w:lastRenderedPageBreak/>
        <w:t>Temporal accuracy</w:t>
      </w:r>
      <w:bookmarkEnd w:id="355"/>
    </w:p>
    <w:p w14:paraId="4F2EE638" w14:textId="05DC616B" w:rsidR="002B2660" w:rsidRPr="0025449D" w:rsidRDefault="002B2660" w:rsidP="002B2660">
      <w:pPr>
        <w:pStyle w:val="ParagraphText"/>
        <w:spacing w:after="120"/>
        <w:jc w:val="both"/>
        <w:rPr>
          <w:rFonts w:eastAsiaTheme="minorEastAsia" w:cs="Arial"/>
          <w:color w:val="auto"/>
          <w:szCs w:val="20"/>
          <w:lang w:eastAsia="zh-CN"/>
        </w:rPr>
      </w:pPr>
      <w:r w:rsidRPr="0025449D">
        <w:rPr>
          <w:rFonts w:cs="Arial"/>
          <w:color w:val="auto"/>
          <w:szCs w:val="20"/>
        </w:rPr>
        <w:t xml:space="preserve">Temporal accuracy is applicable for </w:t>
      </w:r>
      <w:r w:rsidR="0025449D" w:rsidRPr="0025449D">
        <w:rPr>
          <w:rFonts w:cs="Arial"/>
          <w:color w:val="auto"/>
          <w:szCs w:val="20"/>
        </w:rPr>
        <w:t>S-101</w:t>
      </w:r>
      <w:r w:rsidRPr="0025449D">
        <w:rPr>
          <w:rFonts w:cs="Arial"/>
          <w:color w:val="auto"/>
          <w:szCs w:val="20"/>
        </w:rPr>
        <w:t xml:space="preserve"> and follow</w:t>
      </w:r>
      <w:r w:rsidRPr="0025449D">
        <w:rPr>
          <w:rFonts w:eastAsiaTheme="minorEastAsia" w:cs="Arial"/>
          <w:color w:val="auto"/>
          <w:szCs w:val="20"/>
          <w:lang w:eastAsia="zh-CN"/>
        </w:rPr>
        <w:t>s</w:t>
      </w:r>
      <w:r w:rsidRPr="0025449D">
        <w:rPr>
          <w:rFonts w:cs="Arial"/>
          <w:color w:val="auto"/>
          <w:szCs w:val="20"/>
        </w:rPr>
        <w:t xml:space="preserve"> the guidelines from S-100 Part </w:t>
      </w:r>
      <w:r w:rsidRPr="0025449D">
        <w:rPr>
          <w:rFonts w:eastAsiaTheme="minorEastAsia" w:cs="Arial"/>
          <w:color w:val="auto"/>
          <w:szCs w:val="20"/>
          <w:lang w:eastAsia="zh-CN"/>
        </w:rPr>
        <w:t>4c</w:t>
      </w:r>
      <w:r w:rsidRPr="0025449D">
        <w:rPr>
          <w:rFonts w:cs="Arial"/>
          <w:color w:val="auto"/>
          <w:szCs w:val="20"/>
        </w:rPr>
        <w:t>.</w:t>
      </w:r>
    </w:p>
    <w:p w14:paraId="5F6DE5A5" w14:textId="763FDA14" w:rsidR="002B2660" w:rsidRPr="0025449D" w:rsidRDefault="00075403" w:rsidP="002B2660">
      <w:pPr>
        <w:pStyle w:val="ParagraphText"/>
        <w:spacing w:after="120"/>
        <w:jc w:val="both"/>
        <w:rPr>
          <w:rFonts w:cs="Arial"/>
          <w:color w:val="auto"/>
          <w:szCs w:val="20"/>
        </w:rPr>
      </w:pPr>
      <w:r>
        <w:rPr>
          <w:rFonts w:cs="Arial"/>
          <w:color w:val="auto"/>
          <w:szCs w:val="20"/>
        </w:rPr>
        <w:t>The Data Producer must verify the temporal accuracy of the S-101 dataset.</w:t>
      </w:r>
    </w:p>
    <w:p w14:paraId="30E33CC1" w14:textId="77777777" w:rsidR="008F63E6" w:rsidRDefault="008F63E6" w:rsidP="00AB2995">
      <w:pPr>
        <w:pStyle w:val="ParagraphText"/>
        <w:spacing w:after="120"/>
        <w:jc w:val="both"/>
        <w:rPr>
          <w:rFonts w:cs="Arial"/>
          <w:szCs w:val="20"/>
        </w:rPr>
      </w:pPr>
    </w:p>
    <w:p w14:paraId="45932977" w14:textId="1D062FF4" w:rsidR="002B2660" w:rsidRPr="007F395B" w:rsidRDefault="002B2660" w:rsidP="002B2660">
      <w:pPr>
        <w:pStyle w:val="Heading2"/>
        <w:tabs>
          <w:tab w:val="clear" w:pos="540"/>
        </w:tabs>
        <w:spacing w:before="120" w:after="200" w:line="240" w:lineRule="auto"/>
        <w:ind w:left="709" w:hanging="709"/>
      </w:pPr>
      <w:bookmarkStart w:id="356" w:name="_Toc175558631"/>
      <w:r>
        <w:t>Aggregation</w:t>
      </w:r>
      <w:bookmarkEnd w:id="356"/>
    </w:p>
    <w:p w14:paraId="0F1DAC0D" w14:textId="0A7743C3" w:rsidR="002B2660" w:rsidRPr="00EE21A9" w:rsidRDefault="002B2660" w:rsidP="002B2660">
      <w:pPr>
        <w:pStyle w:val="ParagraphText"/>
        <w:spacing w:after="120"/>
        <w:jc w:val="both"/>
        <w:rPr>
          <w:rFonts w:eastAsiaTheme="minorEastAsia" w:cs="Arial"/>
          <w:color w:val="auto"/>
          <w:szCs w:val="20"/>
          <w:lang w:eastAsia="zh-CN"/>
        </w:rPr>
      </w:pPr>
      <w:r w:rsidRPr="00000336">
        <w:rPr>
          <w:rFonts w:cs="Arial"/>
          <w:color w:val="auto"/>
          <w:szCs w:val="20"/>
        </w:rPr>
        <w:t xml:space="preserve">Aggregation is applicable for </w:t>
      </w:r>
      <w:r w:rsidR="00872E81" w:rsidRPr="00000336">
        <w:rPr>
          <w:rFonts w:cs="Arial"/>
          <w:color w:val="auto"/>
          <w:szCs w:val="20"/>
        </w:rPr>
        <w:t>S-101</w:t>
      </w:r>
      <w:r w:rsidRPr="00000336">
        <w:rPr>
          <w:rFonts w:cs="Arial"/>
          <w:color w:val="auto"/>
          <w:szCs w:val="20"/>
        </w:rPr>
        <w:t>. The aggregated data quality result provides a result if the dataset has passed conformance to the Product Specification.</w:t>
      </w:r>
    </w:p>
    <w:p w14:paraId="1B813E76" w14:textId="3781381C" w:rsidR="002B2660" w:rsidRPr="00000336" w:rsidRDefault="00234F06" w:rsidP="002B2660">
      <w:pPr>
        <w:pStyle w:val="ParagraphText"/>
        <w:spacing w:after="120"/>
        <w:jc w:val="both"/>
        <w:rPr>
          <w:rFonts w:cs="Arial"/>
          <w:color w:val="auto"/>
          <w:szCs w:val="20"/>
        </w:rPr>
      </w:pPr>
      <w:r>
        <w:rPr>
          <w:rFonts w:cs="Arial"/>
          <w:color w:val="auto"/>
          <w:szCs w:val="20"/>
        </w:rPr>
        <w:t>Data Producers must ensure that all applicable data quality aspects are checked and only if all of these checks are PASSED can the dataset be considered a valid S-101 dataset. This is indicated by the Data Producer signing the dataset.</w:t>
      </w:r>
    </w:p>
    <w:p w14:paraId="4845EC8A" w14:textId="77777777" w:rsidR="002B2660" w:rsidRDefault="002B2660" w:rsidP="00AB2995">
      <w:pPr>
        <w:pStyle w:val="ParagraphText"/>
        <w:spacing w:after="120"/>
        <w:jc w:val="both"/>
        <w:rPr>
          <w:rFonts w:cs="Arial"/>
          <w:szCs w:val="20"/>
        </w:rPr>
      </w:pPr>
    </w:p>
    <w:p w14:paraId="64A6007D" w14:textId="7CDFF7C2" w:rsidR="00CC70CC" w:rsidRPr="007F395B" w:rsidRDefault="00CC70CC" w:rsidP="00CC70CC">
      <w:pPr>
        <w:pStyle w:val="Heading2"/>
        <w:tabs>
          <w:tab w:val="clear" w:pos="540"/>
        </w:tabs>
        <w:spacing w:before="120" w:after="200" w:line="240" w:lineRule="auto"/>
        <w:ind w:left="709" w:hanging="709"/>
      </w:pPr>
      <w:bookmarkStart w:id="357" w:name="_Toc175558632"/>
      <w:r w:rsidRPr="00F74A0D">
        <w:t xml:space="preserve">Data </w:t>
      </w:r>
      <w:r>
        <w:t>c</w:t>
      </w:r>
      <w:r w:rsidRPr="00F74A0D">
        <w:t xml:space="preserve">ompliance and </w:t>
      </w:r>
      <w:r>
        <w:t>u</w:t>
      </w:r>
      <w:r w:rsidRPr="00F74A0D">
        <w:t>sability</w:t>
      </w:r>
      <w:bookmarkEnd w:id="357"/>
    </w:p>
    <w:p w14:paraId="612D2069" w14:textId="24B3DB0B" w:rsidR="00E73EDF" w:rsidRPr="00F74A0D" w:rsidRDefault="0012488D" w:rsidP="00FF5200">
      <w:pPr>
        <w:spacing w:after="120" w:line="240" w:lineRule="auto"/>
      </w:pPr>
      <w:r w:rsidRPr="00F74A0D">
        <w:t xml:space="preserve">All </w:t>
      </w:r>
      <w:r w:rsidR="007653F1" w:rsidRPr="00F74A0D">
        <w:t>S-101 data</w:t>
      </w:r>
      <w:r w:rsidRPr="00F74A0D">
        <w:t>sets</w:t>
      </w:r>
      <w:r w:rsidR="007653F1" w:rsidRPr="00F74A0D">
        <w:t xml:space="preserve"> must be validated</w:t>
      </w:r>
      <w:r w:rsidR="0091681C" w:rsidRPr="00F74A0D">
        <w:t xml:space="preserve"> against the above data quality elements</w:t>
      </w:r>
      <w:r w:rsidR="007653F1" w:rsidRPr="00F74A0D">
        <w:t xml:space="preserve"> using conformance checks that are located in </w:t>
      </w:r>
      <w:r w:rsidR="00256F00">
        <w:rPr>
          <w:rFonts w:cs="Arial"/>
        </w:rPr>
        <w:t xml:space="preserve">IHO Publications S-158:100 – </w:t>
      </w:r>
      <w:r w:rsidR="00256F00">
        <w:rPr>
          <w:rFonts w:cs="Arial"/>
          <w:i/>
        </w:rPr>
        <w:t>S-100 Validation Checks</w:t>
      </w:r>
      <w:r w:rsidR="00256F00">
        <w:rPr>
          <w:rFonts w:cs="Arial"/>
          <w:iCs/>
        </w:rPr>
        <w:t xml:space="preserve"> and/or </w:t>
      </w:r>
      <w:r w:rsidR="00256F00">
        <w:rPr>
          <w:rFonts w:cs="Arial"/>
        </w:rPr>
        <w:t xml:space="preserve">S-158:101 – </w:t>
      </w:r>
      <w:r w:rsidR="00256F00">
        <w:rPr>
          <w:rFonts w:cs="Arial"/>
          <w:i/>
        </w:rPr>
        <w:t>S-101 Validation Checks</w:t>
      </w:r>
      <w:r w:rsidR="007653F1" w:rsidRPr="00F74A0D">
        <w:t xml:space="preserve">. </w:t>
      </w:r>
      <w:r w:rsidR="008F0E8A" w:rsidRPr="00F74A0D">
        <w:t xml:space="preserve">As a minimum requirement, all datasets must conform to all checks that are categorized as “Critical” in </w:t>
      </w:r>
      <w:r w:rsidR="00256F00">
        <w:t>S-158:100 and S-158:101</w:t>
      </w:r>
      <w:r w:rsidR="008F0E8A" w:rsidRPr="00F74A0D">
        <w:t>.</w:t>
      </w:r>
    </w:p>
    <w:p w14:paraId="1B413E74" w14:textId="62350880" w:rsidR="00E73EDF" w:rsidRPr="00F74A0D" w:rsidRDefault="007653F1" w:rsidP="00FF5200">
      <w:pPr>
        <w:spacing w:after="120" w:line="240" w:lineRule="auto"/>
      </w:pPr>
      <w:r w:rsidRPr="00F74A0D">
        <w:t xml:space="preserve">S-101 datasets must conform to all mandatory elements of Annex A – </w:t>
      </w:r>
      <w:r w:rsidRPr="00FF5200">
        <w:rPr>
          <w:i/>
        </w:rPr>
        <w:t>Data Classification and Encoding Guide</w:t>
      </w:r>
      <w:r w:rsidRPr="00F74A0D">
        <w:t>, where the word ‘must’ is used.</w:t>
      </w:r>
    </w:p>
    <w:p w14:paraId="2E9392A8" w14:textId="77777777" w:rsidR="00513327" w:rsidRPr="00F74A0D" w:rsidRDefault="00E92C1A" w:rsidP="00FF5200">
      <w:pPr>
        <w:spacing w:after="60" w:line="240" w:lineRule="auto"/>
      </w:pPr>
      <w:r w:rsidRPr="00F74A0D">
        <w:t>In addition to the above, dataset usability must be assessed against</w:t>
      </w:r>
      <w:r w:rsidR="00513327" w:rsidRPr="00F74A0D">
        <w:t>:</w:t>
      </w:r>
    </w:p>
    <w:p w14:paraId="4B5E295B" w14:textId="4F403D5B" w:rsidR="00C24C01" w:rsidRPr="00F74A0D" w:rsidRDefault="00513327" w:rsidP="001D02B5">
      <w:pPr>
        <w:pStyle w:val="ListParagraph"/>
        <w:numPr>
          <w:ilvl w:val="0"/>
          <w:numId w:val="24"/>
        </w:numPr>
        <w:spacing w:after="60" w:line="240" w:lineRule="auto"/>
        <w:ind w:left="567" w:hanging="283"/>
        <w:contextualSpacing w:val="0"/>
      </w:pPr>
      <w:r w:rsidRPr="00F74A0D">
        <w:t>I</w:t>
      </w:r>
      <w:r w:rsidR="00E92C1A" w:rsidRPr="00F74A0D">
        <w:t>ntended user requirements in regard to coverage, scale and specific content requirements as defined by the Produci</w:t>
      </w:r>
      <w:r w:rsidRPr="00F74A0D">
        <w:t>ng Agency and key stakeholders;</w:t>
      </w:r>
    </w:p>
    <w:p w14:paraId="668D2138" w14:textId="0C26CC87" w:rsidR="00513327" w:rsidRPr="00F74A0D" w:rsidRDefault="00600EB6" w:rsidP="001D02B5">
      <w:pPr>
        <w:pStyle w:val="ListParagraph"/>
        <w:numPr>
          <w:ilvl w:val="0"/>
          <w:numId w:val="24"/>
        </w:numPr>
        <w:spacing w:after="60" w:line="240" w:lineRule="auto"/>
        <w:ind w:left="567" w:hanging="283"/>
        <w:contextualSpacing w:val="0"/>
      </w:pPr>
      <w:r w:rsidRPr="00F74A0D">
        <w:t>Conformance to</w:t>
      </w:r>
      <w:r w:rsidR="00840A09" w:rsidRPr="00F74A0D">
        <w:t xml:space="preserve"> e</w:t>
      </w:r>
      <w:r w:rsidR="00513327" w:rsidRPr="00F74A0D">
        <w:t>stablished maintenance processes (see Section 8</w:t>
      </w:r>
      <w:r w:rsidR="000D7FE9">
        <w:t xml:space="preserve"> below</w:t>
      </w:r>
      <w:r w:rsidR="00513327" w:rsidRPr="00F74A0D">
        <w:t>); and</w:t>
      </w:r>
    </w:p>
    <w:p w14:paraId="6E7EA7FE" w14:textId="10B60D05" w:rsidR="00513327" w:rsidRPr="00F74A0D" w:rsidRDefault="00513327" w:rsidP="001D02B5">
      <w:pPr>
        <w:pStyle w:val="ListParagraph"/>
        <w:numPr>
          <w:ilvl w:val="0"/>
          <w:numId w:val="24"/>
        </w:numPr>
        <w:spacing w:after="120" w:line="240" w:lineRule="auto"/>
        <w:ind w:left="567" w:hanging="283"/>
      </w:pPr>
      <w:r w:rsidRPr="00F74A0D">
        <w:t>Overall compliance with the S-101 Product Specification</w:t>
      </w:r>
      <w:r w:rsidR="00330C96" w:rsidRPr="00F74A0D">
        <w:t xml:space="preserve">, including context-specific evaluation of individual </w:t>
      </w:r>
      <w:r w:rsidR="00840A09" w:rsidRPr="00F74A0D">
        <w:t xml:space="preserve">encoding </w:t>
      </w:r>
      <w:r w:rsidR="00330C96" w:rsidRPr="00F74A0D">
        <w:t xml:space="preserve">instances </w:t>
      </w:r>
      <w:r w:rsidR="00840A09" w:rsidRPr="00F74A0D">
        <w:t>for</w:t>
      </w:r>
      <w:r w:rsidR="00330C96" w:rsidRPr="00F74A0D">
        <w:t xml:space="preserve"> </w:t>
      </w:r>
      <w:r w:rsidR="00600EB6" w:rsidRPr="00F74A0D">
        <w:t xml:space="preserve">requirement of </w:t>
      </w:r>
      <w:r w:rsidR="00330C96" w:rsidRPr="00F74A0D">
        <w:t xml:space="preserve">conformance to checks classified as “Error” and “Warning” in </w:t>
      </w:r>
      <w:r w:rsidR="00B17E27">
        <w:t>S-158:100 and S-158:101</w:t>
      </w:r>
      <w:r w:rsidR="00330C96" w:rsidRPr="00F74A0D">
        <w:t>.</w:t>
      </w:r>
      <w:r w:rsidRPr="00F74A0D">
        <w:t xml:space="preserve"> </w:t>
      </w:r>
    </w:p>
    <w:p w14:paraId="6D1CE89C" w14:textId="7ED2916E" w:rsidR="00330C96" w:rsidRPr="00F74A0D" w:rsidRDefault="00330C96" w:rsidP="00FF5200">
      <w:pPr>
        <w:spacing w:after="120" w:line="240" w:lineRule="auto"/>
      </w:pPr>
      <w:r w:rsidRPr="00F74A0D">
        <w:t>For dataset integrity requirements, see clause 11.6.</w:t>
      </w:r>
    </w:p>
    <w:p w14:paraId="67697EA0" w14:textId="77777777" w:rsidR="00E73EDF" w:rsidRPr="00F74A0D" w:rsidRDefault="00E73EDF" w:rsidP="00FF5200">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120" w:line="240" w:lineRule="auto"/>
      </w:pPr>
      <w:bookmarkStart w:id="358" w:name="_Toc510784300"/>
      <w:bookmarkStart w:id="359" w:name="_Toc510785449"/>
      <w:bookmarkEnd w:id="358"/>
      <w:bookmarkEnd w:id="359"/>
    </w:p>
    <w:p w14:paraId="552BA760" w14:textId="77777777" w:rsidR="00E73EDF" w:rsidRPr="00F74A0D" w:rsidRDefault="007653F1" w:rsidP="004A47EC">
      <w:pPr>
        <w:pStyle w:val="Heading1"/>
        <w:tabs>
          <w:tab w:val="clear" w:pos="400"/>
        </w:tabs>
        <w:spacing w:before="120" w:after="200" w:line="240" w:lineRule="auto"/>
        <w:ind w:left="567" w:hanging="567"/>
      </w:pPr>
      <w:bookmarkStart w:id="360" w:name="_Toc225065206"/>
      <w:bookmarkStart w:id="361" w:name="_Toc225648349"/>
      <w:bookmarkStart w:id="362" w:name="_Toc439685287"/>
      <w:bookmarkStart w:id="363" w:name="_Toc175558633"/>
      <w:bookmarkEnd w:id="323"/>
      <w:bookmarkEnd w:id="324"/>
      <w:bookmarkEnd w:id="325"/>
      <w:bookmarkEnd w:id="326"/>
      <w:bookmarkEnd w:id="327"/>
      <w:bookmarkEnd w:id="328"/>
      <w:bookmarkEnd w:id="329"/>
      <w:r w:rsidRPr="00F74A0D">
        <w:t>Data Capture and Classification</w:t>
      </w:r>
      <w:bookmarkEnd w:id="360"/>
      <w:bookmarkEnd w:id="361"/>
      <w:bookmarkEnd w:id="362"/>
      <w:bookmarkEnd w:id="363"/>
    </w:p>
    <w:p w14:paraId="3340D53D" w14:textId="33B07B9C" w:rsidR="00E73EDF" w:rsidRPr="00F74A0D" w:rsidRDefault="007653F1" w:rsidP="004A47EC">
      <w:pPr>
        <w:spacing w:after="120" w:line="240" w:lineRule="auto"/>
      </w:pPr>
      <w:r w:rsidRPr="00F74A0D">
        <w:t xml:space="preserve">The S-101 ENC Data Classification and Encoding Guide (DCEG) </w:t>
      </w:r>
      <w:r w:rsidRPr="00F74A0D">
        <w:rPr>
          <w:lang w:eastAsia="en-GB"/>
        </w:rPr>
        <w:t>describes how data describing the real world should be captured using the types defined in the S-101 Feature Catalogue</w:t>
      </w:r>
      <w:r w:rsidRPr="00F74A0D">
        <w:t xml:space="preserve">. This Guide is located </w:t>
      </w:r>
      <w:r w:rsidR="00881F3F" w:rsidRPr="00F74A0D">
        <w:t xml:space="preserve">at </w:t>
      </w:r>
      <w:r w:rsidRPr="00F74A0D">
        <w:t xml:space="preserve">Annex A. </w:t>
      </w:r>
    </w:p>
    <w:p w14:paraId="594149B8" w14:textId="77777777" w:rsidR="00E73EDF" w:rsidRPr="00F74A0D" w:rsidRDefault="00E73EDF" w:rsidP="004A47EC">
      <w:pPr>
        <w:spacing w:after="120" w:line="240" w:lineRule="auto"/>
      </w:pPr>
    </w:p>
    <w:p w14:paraId="38B5F967" w14:textId="77777777" w:rsidR="00E73EDF" w:rsidRPr="00F74A0D" w:rsidRDefault="007653F1" w:rsidP="004A47EC">
      <w:pPr>
        <w:pStyle w:val="Heading1"/>
        <w:tabs>
          <w:tab w:val="clear" w:pos="400"/>
        </w:tabs>
        <w:spacing w:before="120" w:after="200" w:line="240" w:lineRule="auto"/>
        <w:ind w:left="567" w:hanging="567"/>
      </w:pPr>
      <w:bookmarkStart w:id="364" w:name="_Toc191284919"/>
      <w:bookmarkStart w:id="365" w:name="_Toc8629863"/>
      <w:bookmarkStart w:id="366" w:name="_Toc19077382"/>
      <w:bookmarkStart w:id="367" w:name="_Toc8629995"/>
      <w:bookmarkStart w:id="368" w:name="_Toc225065208"/>
      <w:bookmarkStart w:id="369" w:name="_Toc439685289"/>
      <w:bookmarkStart w:id="370" w:name="_Toc225648351"/>
      <w:bookmarkStart w:id="371" w:name="_Toc175558634"/>
      <w:bookmarkEnd w:id="364"/>
      <w:bookmarkEnd w:id="365"/>
      <w:bookmarkEnd w:id="366"/>
      <w:bookmarkEnd w:id="367"/>
      <w:r w:rsidRPr="00F74A0D">
        <w:t>Maintenance</w:t>
      </w:r>
      <w:bookmarkEnd w:id="368"/>
      <w:bookmarkEnd w:id="369"/>
      <w:bookmarkEnd w:id="370"/>
      <w:bookmarkEnd w:id="371"/>
    </w:p>
    <w:p w14:paraId="382DAAED" w14:textId="77777777" w:rsidR="00E73EDF" w:rsidRPr="00F74A0D" w:rsidRDefault="007653F1" w:rsidP="00636ED5">
      <w:pPr>
        <w:pStyle w:val="Heading2"/>
        <w:tabs>
          <w:tab w:val="clear" w:pos="540"/>
          <w:tab w:val="clear" w:pos="700"/>
          <w:tab w:val="left" w:pos="709"/>
        </w:tabs>
        <w:spacing w:before="120" w:after="200" w:line="240" w:lineRule="auto"/>
        <w:ind w:left="709" w:hanging="709"/>
      </w:pPr>
      <w:bookmarkStart w:id="372" w:name="_Toc439685290"/>
      <w:bookmarkStart w:id="373" w:name="_Toc175558635"/>
      <w:r w:rsidRPr="00F74A0D">
        <w:t>Introduction</w:t>
      </w:r>
      <w:bookmarkEnd w:id="372"/>
      <w:bookmarkEnd w:id="373"/>
    </w:p>
    <w:p w14:paraId="4B031D04" w14:textId="523FD68A" w:rsidR="00E73EDF" w:rsidRDefault="007653F1" w:rsidP="00636ED5">
      <w:pPr>
        <w:spacing w:after="120" w:line="240" w:lineRule="auto"/>
      </w:pPr>
      <w:r w:rsidRPr="00F74A0D">
        <w:t xml:space="preserve">This clause describes the </w:t>
      </w:r>
      <w:r w:rsidR="00D34F9D" w:rsidRPr="00F74A0D">
        <w:t xml:space="preserve">requirement to </w:t>
      </w:r>
      <w:r w:rsidR="00D12EDA" w:rsidRPr="00F74A0D">
        <w:t xml:space="preserve">adequately </w:t>
      </w:r>
      <w:r w:rsidR="00D34F9D" w:rsidRPr="00F74A0D">
        <w:t xml:space="preserve">maintain </w:t>
      </w:r>
      <w:r w:rsidRPr="00F74A0D">
        <w:t>datasets</w:t>
      </w:r>
      <w:r w:rsidR="00D34F9D" w:rsidRPr="00F74A0D">
        <w:t>;</w:t>
      </w:r>
      <w:r w:rsidRPr="00F74A0D">
        <w:t xml:space="preserve"> </w:t>
      </w:r>
      <w:r w:rsidR="00D34F9D" w:rsidRPr="00F74A0D">
        <w:t xml:space="preserve">use of newly acquired </w:t>
      </w:r>
      <w:r w:rsidRPr="00F74A0D">
        <w:t>source</w:t>
      </w:r>
      <w:r w:rsidR="00D34F9D" w:rsidRPr="00F74A0D">
        <w:t xml:space="preserve"> data;</w:t>
      </w:r>
      <w:r w:rsidRPr="00F74A0D">
        <w:t xml:space="preserve"> </w:t>
      </w:r>
      <w:r w:rsidR="00D34F9D" w:rsidRPr="00F74A0D">
        <w:t xml:space="preserve">maintenance requirements within the overall </w:t>
      </w:r>
      <w:r w:rsidRPr="00F74A0D">
        <w:t>production process</w:t>
      </w:r>
      <w:r w:rsidR="00D34F9D" w:rsidRPr="00F74A0D">
        <w:t>;</w:t>
      </w:r>
      <w:r w:rsidRPr="00F74A0D">
        <w:t xml:space="preserve"> and how </w:t>
      </w:r>
      <w:r w:rsidR="00A5342D" w:rsidRPr="00F74A0D">
        <w:t xml:space="preserve">Feature </w:t>
      </w:r>
      <w:r w:rsidRPr="00F74A0D">
        <w:t xml:space="preserve">and </w:t>
      </w:r>
      <w:r w:rsidR="00A5342D" w:rsidRPr="00F74A0D">
        <w:t xml:space="preserve">Portrayal Catalogues </w:t>
      </w:r>
      <w:r w:rsidRPr="00F74A0D">
        <w:t xml:space="preserve">are to be managed within an S-100 </w:t>
      </w:r>
      <w:r w:rsidR="00535E66" w:rsidRPr="00F74A0D">
        <w:t xml:space="preserve">based marine navigation </w:t>
      </w:r>
      <w:r w:rsidRPr="00F74A0D">
        <w:t>system.</w:t>
      </w:r>
    </w:p>
    <w:p w14:paraId="2908AFA1" w14:textId="77777777" w:rsidR="00636ED5" w:rsidRPr="00F74A0D" w:rsidRDefault="00636ED5" w:rsidP="00636ED5">
      <w:pPr>
        <w:spacing w:after="120" w:line="240" w:lineRule="auto"/>
      </w:pPr>
    </w:p>
    <w:p w14:paraId="517CF0E7" w14:textId="3F747AD0" w:rsidR="00E73EDF" w:rsidRPr="00F74A0D" w:rsidRDefault="007653F1" w:rsidP="00636ED5">
      <w:pPr>
        <w:pStyle w:val="Heading2"/>
        <w:tabs>
          <w:tab w:val="clear" w:pos="540"/>
          <w:tab w:val="clear" w:pos="700"/>
          <w:tab w:val="left" w:pos="709"/>
        </w:tabs>
        <w:spacing w:before="120" w:after="200" w:line="240" w:lineRule="auto"/>
        <w:ind w:left="709" w:hanging="709"/>
      </w:pPr>
      <w:bookmarkStart w:id="374" w:name="_Toc439685291"/>
      <w:bookmarkStart w:id="375" w:name="_Toc175558636"/>
      <w:r w:rsidRPr="00F74A0D">
        <w:t xml:space="preserve">Maintenance and </w:t>
      </w:r>
      <w:r w:rsidR="00636ED5">
        <w:t>u</w:t>
      </w:r>
      <w:r w:rsidRPr="00F74A0D">
        <w:t xml:space="preserve">pdate </w:t>
      </w:r>
      <w:r w:rsidR="00636ED5">
        <w:t>f</w:t>
      </w:r>
      <w:r w:rsidRPr="00F74A0D">
        <w:t>requency</w:t>
      </w:r>
      <w:bookmarkEnd w:id="374"/>
      <w:bookmarkEnd w:id="375"/>
    </w:p>
    <w:p w14:paraId="4132AE93" w14:textId="5DDA7FF4" w:rsidR="00E73EDF" w:rsidRDefault="007653F1" w:rsidP="00975677">
      <w:pPr>
        <w:spacing w:after="120" w:line="240" w:lineRule="auto"/>
        <w:rPr>
          <w:rFonts w:ascii="Verdana" w:hAnsi="Verdana" w:cs="Verdana"/>
          <w:sz w:val="22"/>
          <w:szCs w:val="22"/>
          <w:lang w:val="en-US" w:eastAsia="en-US"/>
        </w:rPr>
      </w:pPr>
      <w:r w:rsidRPr="00F74A0D">
        <w:t xml:space="preserve">Datasets </w:t>
      </w:r>
      <w:r w:rsidR="00745987" w:rsidRPr="00F74A0D">
        <w:t xml:space="preserve">must be </w:t>
      </w:r>
      <w:r w:rsidRPr="00F74A0D">
        <w:t>maintained as needed</w:t>
      </w:r>
      <w:r w:rsidR="00745987" w:rsidRPr="00F74A0D">
        <w:t>;</w:t>
      </w:r>
      <w:r w:rsidRPr="00F74A0D">
        <w:t xml:space="preserve"> and</w:t>
      </w:r>
      <w:r w:rsidR="00745987" w:rsidRPr="00F74A0D">
        <w:t xml:space="preserve"> the overall production process </w:t>
      </w:r>
      <w:r w:rsidRPr="00F74A0D">
        <w:rPr>
          <w:rFonts w:cs="Arial"/>
          <w:lang w:val="en-US" w:eastAsia="en-US"/>
        </w:rPr>
        <w:t>must include mechanisms for ENC updating designed to meet the needs of the mariner regarding safety of navigation.</w:t>
      </w:r>
    </w:p>
    <w:p w14:paraId="226B944D" w14:textId="77777777" w:rsidR="00975677" w:rsidRPr="00F74A0D" w:rsidRDefault="00975677" w:rsidP="00975677">
      <w:pPr>
        <w:spacing w:after="120" w:line="240" w:lineRule="auto"/>
        <w:rPr>
          <w:b/>
        </w:rPr>
      </w:pPr>
    </w:p>
    <w:p w14:paraId="50602361" w14:textId="698398AC" w:rsidR="00E73EDF" w:rsidRPr="00F74A0D" w:rsidRDefault="007653F1" w:rsidP="00975677">
      <w:pPr>
        <w:pStyle w:val="Heading2"/>
        <w:tabs>
          <w:tab w:val="clear" w:pos="540"/>
        </w:tabs>
        <w:spacing w:before="120" w:after="200" w:line="240" w:lineRule="auto"/>
        <w:ind w:left="709" w:hanging="709"/>
      </w:pPr>
      <w:bookmarkStart w:id="376" w:name="_Toc439685292"/>
      <w:bookmarkStart w:id="377" w:name="_Toc175558637"/>
      <w:r w:rsidRPr="00F74A0D">
        <w:lastRenderedPageBreak/>
        <w:t xml:space="preserve">Data </w:t>
      </w:r>
      <w:bookmarkEnd w:id="376"/>
      <w:r w:rsidR="00D24503">
        <w:t>s</w:t>
      </w:r>
      <w:r w:rsidR="00D24503" w:rsidRPr="00F74A0D">
        <w:t>ource</w:t>
      </w:r>
      <w:bookmarkEnd w:id="377"/>
    </w:p>
    <w:p w14:paraId="133A223F" w14:textId="15509975" w:rsidR="00E73EDF" w:rsidRDefault="007653F1" w:rsidP="00975677">
      <w:pPr>
        <w:spacing w:after="120" w:line="240" w:lineRule="auto"/>
      </w:pPr>
      <w:r w:rsidRPr="00F74A0D">
        <w:t xml:space="preserve">Data Producers must use </w:t>
      </w:r>
      <w:r w:rsidR="00D34F9D" w:rsidRPr="00F74A0D">
        <w:t>all available</w:t>
      </w:r>
      <w:r w:rsidR="00D12EDA" w:rsidRPr="00F74A0D">
        <w:t xml:space="preserve"> and</w:t>
      </w:r>
      <w:r w:rsidR="00D34F9D" w:rsidRPr="00F74A0D">
        <w:t xml:space="preserve"> </w:t>
      </w:r>
      <w:r w:rsidRPr="00F74A0D">
        <w:t>applicable sources</w:t>
      </w:r>
      <w:r w:rsidR="00D34F9D" w:rsidRPr="00F74A0D">
        <w:t>, as evaluated against a robust data assessment process,</w:t>
      </w:r>
      <w:r w:rsidRPr="00F74A0D">
        <w:t xml:space="preserve"> to maintain and update </w:t>
      </w:r>
      <w:r w:rsidR="00D34F9D" w:rsidRPr="00F74A0D">
        <w:t xml:space="preserve">ENC </w:t>
      </w:r>
      <w:r w:rsidRPr="00F74A0D">
        <w:t>data</w:t>
      </w:r>
      <w:r w:rsidR="00D34F9D" w:rsidRPr="00F74A0D">
        <w:t>sets</w:t>
      </w:r>
      <w:r w:rsidR="00745987" w:rsidRPr="00F74A0D">
        <w:t xml:space="preserve"> as required</w:t>
      </w:r>
      <w:r w:rsidR="00975677">
        <w:t xml:space="preserve">. </w:t>
      </w:r>
    </w:p>
    <w:p w14:paraId="6C87157F" w14:textId="77777777" w:rsidR="00975677" w:rsidRPr="00F74A0D" w:rsidRDefault="00975677" w:rsidP="00975677">
      <w:pPr>
        <w:spacing w:after="120" w:line="240" w:lineRule="auto"/>
      </w:pPr>
    </w:p>
    <w:p w14:paraId="384094D7" w14:textId="414C3DBB" w:rsidR="00E73EDF" w:rsidRPr="00F74A0D" w:rsidRDefault="007653F1" w:rsidP="00975677">
      <w:pPr>
        <w:pStyle w:val="Heading2"/>
        <w:tabs>
          <w:tab w:val="clear" w:pos="540"/>
        </w:tabs>
        <w:spacing w:before="120" w:after="200" w:line="240" w:lineRule="auto"/>
        <w:ind w:left="709" w:hanging="709"/>
      </w:pPr>
      <w:bookmarkStart w:id="378" w:name="_Toc439685293"/>
      <w:bookmarkStart w:id="379" w:name="_Toc175558638"/>
      <w:r w:rsidRPr="00F74A0D">
        <w:t xml:space="preserve">Production </w:t>
      </w:r>
      <w:bookmarkEnd w:id="378"/>
      <w:r w:rsidR="00D24503">
        <w:t>p</w:t>
      </w:r>
      <w:r w:rsidR="00D24503" w:rsidRPr="00F74A0D">
        <w:t>rocess</w:t>
      </w:r>
      <w:bookmarkEnd w:id="379"/>
    </w:p>
    <w:p w14:paraId="209AE0A9" w14:textId="4C6AC543" w:rsidR="00E73EDF" w:rsidRPr="00F74A0D" w:rsidRDefault="007653F1" w:rsidP="00975677">
      <w:pPr>
        <w:spacing w:after="120" w:line="240" w:lineRule="auto"/>
      </w:pPr>
      <w:r w:rsidRPr="00F74A0D">
        <w:t xml:space="preserve">Data Producers should follow their established production processes for maintaining and updating datasets. Data </w:t>
      </w:r>
      <w:r w:rsidR="00745987" w:rsidRPr="00F74A0D">
        <w:t xml:space="preserve">must be maintained </w:t>
      </w:r>
      <w:r w:rsidRPr="00F74A0D">
        <w:t xml:space="preserve">against S-101 Annex A – </w:t>
      </w:r>
      <w:r w:rsidRPr="00FA6483">
        <w:rPr>
          <w:i/>
        </w:rPr>
        <w:t>Data Classification and Encoding Guide</w:t>
      </w:r>
      <w:r w:rsidRPr="00F74A0D">
        <w:t xml:space="preserve">, checked against </w:t>
      </w:r>
      <w:r w:rsidR="00771FD8">
        <w:rPr>
          <w:rFonts w:cs="Arial"/>
        </w:rPr>
        <w:t xml:space="preserve">IHO Publications S-158:100 – </w:t>
      </w:r>
      <w:r w:rsidR="00771FD8">
        <w:rPr>
          <w:rFonts w:cs="Arial"/>
          <w:i/>
        </w:rPr>
        <w:t>S-100 Validation Checks</w:t>
      </w:r>
      <w:r w:rsidR="00771FD8">
        <w:rPr>
          <w:rFonts w:cs="Arial"/>
          <w:iCs/>
        </w:rPr>
        <w:t xml:space="preserve"> and </w:t>
      </w:r>
      <w:r w:rsidR="00771FD8">
        <w:rPr>
          <w:rFonts w:cs="Arial"/>
        </w:rPr>
        <w:t xml:space="preserve">S-158:101 – </w:t>
      </w:r>
      <w:r w:rsidR="00771FD8">
        <w:rPr>
          <w:rFonts w:cs="Arial"/>
          <w:i/>
        </w:rPr>
        <w:t>S-101 Validation Checks</w:t>
      </w:r>
      <w:r w:rsidRPr="00F74A0D">
        <w:t>, and encapsulated in ISO/IEC 8211.</w:t>
      </w:r>
    </w:p>
    <w:p w14:paraId="70A98417" w14:textId="6006CBC8" w:rsidR="00E73EDF" w:rsidRDefault="007653F1" w:rsidP="00975677">
      <w:pPr>
        <w:spacing w:after="120" w:line="240" w:lineRule="auto"/>
        <w:rPr>
          <w:lang w:val="en-AU"/>
        </w:rPr>
      </w:pPr>
      <w:r w:rsidRPr="003F76E9">
        <w:rPr>
          <w:lang w:val="en-AU"/>
        </w:rPr>
        <w:t xml:space="preserve">Only </w:t>
      </w:r>
      <w:r w:rsidR="00745987" w:rsidRPr="003F76E9">
        <w:rPr>
          <w:lang w:val="en-AU"/>
        </w:rPr>
        <w:t xml:space="preserve">maintained </w:t>
      </w:r>
      <w:r w:rsidRPr="003F76E9">
        <w:rPr>
          <w:lang w:val="en-AU"/>
        </w:rPr>
        <w:t>datasets that conform to the mandatory requirements outlined in S-101 will be considered to be an ENC</w:t>
      </w:r>
      <w:r w:rsidR="00745987" w:rsidRPr="003F76E9">
        <w:rPr>
          <w:lang w:val="en-AU"/>
        </w:rPr>
        <w:t xml:space="preserve"> satisfying the </w:t>
      </w:r>
      <w:r w:rsidR="00D12EDA" w:rsidRPr="003F76E9">
        <w:rPr>
          <w:lang w:val="en-AU"/>
        </w:rPr>
        <w:t xml:space="preserve">SOLAS </w:t>
      </w:r>
      <w:r w:rsidR="00745987" w:rsidRPr="003F76E9">
        <w:rPr>
          <w:lang w:val="en-AU"/>
        </w:rPr>
        <w:t>chart carriage requirements for use in an ECDIS</w:t>
      </w:r>
      <w:r w:rsidRPr="003F76E9">
        <w:rPr>
          <w:lang w:val="en-AU"/>
        </w:rPr>
        <w:t>.</w:t>
      </w:r>
    </w:p>
    <w:p w14:paraId="466169A9" w14:textId="77777777" w:rsidR="00975677" w:rsidRPr="003F76E9" w:rsidRDefault="00975677" w:rsidP="00975677">
      <w:pPr>
        <w:spacing w:after="120" w:line="240" w:lineRule="auto"/>
        <w:rPr>
          <w:lang w:val="en-AU"/>
        </w:rPr>
      </w:pPr>
    </w:p>
    <w:p w14:paraId="766F4652" w14:textId="4862D18E" w:rsidR="00E73EDF" w:rsidRPr="003F76E9" w:rsidRDefault="007653F1" w:rsidP="00975677">
      <w:pPr>
        <w:pStyle w:val="Heading2"/>
        <w:tabs>
          <w:tab w:val="clear" w:pos="540"/>
        </w:tabs>
        <w:spacing w:before="120" w:after="200" w:line="240" w:lineRule="auto"/>
        <w:ind w:left="709" w:hanging="709"/>
        <w:rPr>
          <w:lang w:val="en-AU"/>
        </w:rPr>
      </w:pPr>
      <w:bookmarkStart w:id="380" w:name="_Toc510785459"/>
      <w:bookmarkStart w:id="381" w:name="_Toc510784310"/>
      <w:bookmarkStart w:id="382" w:name="_Toc439685294"/>
      <w:bookmarkStart w:id="383" w:name="_Toc175558639"/>
      <w:bookmarkEnd w:id="380"/>
      <w:bookmarkEnd w:id="381"/>
      <w:r w:rsidRPr="003F76E9">
        <w:rPr>
          <w:lang w:val="en-AU"/>
        </w:rPr>
        <w:t xml:space="preserve">Feature and Portrayal Catalogue </w:t>
      </w:r>
      <w:r w:rsidR="00975677">
        <w:rPr>
          <w:lang w:val="en-AU"/>
        </w:rPr>
        <w:t>m</w:t>
      </w:r>
      <w:r w:rsidRPr="003F76E9">
        <w:rPr>
          <w:lang w:val="en-AU"/>
        </w:rPr>
        <w:t>anagement</w:t>
      </w:r>
      <w:bookmarkEnd w:id="382"/>
      <w:bookmarkEnd w:id="383"/>
    </w:p>
    <w:p w14:paraId="25E9A509" w14:textId="60283E09" w:rsidR="00E73EDF" w:rsidRPr="003F76E9" w:rsidRDefault="007653F1" w:rsidP="00975677">
      <w:pPr>
        <w:spacing w:after="120" w:line="240" w:lineRule="auto"/>
        <w:rPr>
          <w:lang w:val="en-AU"/>
        </w:rPr>
      </w:pPr>
      <w:r w:rsidRPr="003F76E9">
        <w:rPr>
          <w:lang w:val="en-AU"/>
        </w:rPr>
        <w:t xml:space="preserve">For each new version of the S-101 Product Specification a new </w:t>
      </w:r>
      <w:r w:rsidR="0012488D" w:rsidRPr="003F76E9">
        <w:rPr>
          <w:lang w:val="en-AU"/>
        </w:rPr>
        <w:t xml:space="preserve">Feature </w:t>
      </w:r>
      <w:r w:rsidRPr="003F76E9">
        <w:rPr>
          <w:lang w:val="en-AU"/>
        </w:rPr>
        <w:t>and</w:t>
      </w:r>
      <w:r w:rsidR="00AD7D2D">
        <w:rPr>
          <w:lang w:val="en-AU"/>
        </w:rPr>
        <w:t>/or</w:t>
      </w:r>
      <w:r w:rsidRPr="003F76E9">
        <w:rPr>
          <w:lang w:val="en-AU"/>
        </w:rPr>
        <w:t xml:space="preserve"> </w:t>
      </w:r>
      <w:r w:rsidR="0012488D" w:rsidRPr="003F76E9">
        <w:rPr>
          <w:lang w:val="en-AU"/>
        </w:rPr>
        <w:t xml:space="preserve">Portrayal Catalogue </w:t>
      </w:r>
      <w:r w:rsidR="00AD7D2D">
        <w:rPr>
          <w:lang w:val="en-AU"/>
        </w:rPr>
        <w:t xml:space="preserve">may </w:t>
      </w:r>
      <w:r w:rsidR="00FA6483">
        <w:rPr>
          <w:lang w:val="en-AU"/>
        </w:rPr>
        <w:t xml:space="preserve">be released. </w:t>
      </w:r>
      <w:r w:rsidRPr="003F76E9">
        <w:rPr>
          <w:lang w:val="en-AU"/>
        </w:rPr>
        <w:t>The</w:t>
      </w:r>
      <w:r w:rsidR="00AD7D2D">
        <w:rPr>
          <w:lang w:val="en-AU"/>
        </w:rPr>
        <w:t xml:space="preserve"> management of Feature and Portrayal Catalogues in</w:t>
      </w:r>
      <w:r w:rsidRPr="003F76E9">
        <w:rPr>
          <w:lang w:val="en-AU"/>
        </w:rPr>
        <w:t xml:space="preserve"> end user system</w:t>
      </w:r>
      <w:r w:rsidR="00AD7D2D">
        <w:rPr>
          <w:lang w:val="en-AU"/>
        </w:rPr>
        <w:t>s</w:t>
      </w:r>
      <w:r w:rsidRPr="003F76E9">
        <w:rPr>
          <w:lang w:val="en-AU"/>
        </w:rPr>
        <w:t xml:space="preserve"> </w:t>
      </w:r>
      <w:r w:rsidR="00AD7D2D">
        <w:rPr>
          <w:lang w:val="en-AU"/>
        </w:rPr>
        <w:t xml:space="preserve">is described in IHO Publication S-98 – </w:t>
      </w:r>
      <w:r w:rsidR="00AD7D2D">
        <w:rPr>
          <w:i/>
          <w:iCs/>
          <w:lang w:val="en-AU"/>
        </w:rPr>
        <w:t>Data Product Interoperability in S-100 Navigation Systems</w:t>
      </w:r>
      <w:r w:rsidRPr="003F76E9">
        <w:rPr>
          <w:lang w:val="en-AU"/>
        </w:rPr>
        <w:t>.</w:t>
      </w:r>
    </w:p>
    <w:p w14:paraId="53F7D40B" w14:textId="77777777" w:rsidR="00E73EDF" w:rsidRPr="003F76E9" w:rsidRDefault="00E73EDF" w:rsidP="00975677">
      <w:pPr>
        <w:spacing w:after="120" w:line="240" w:lineRule="auto"/>
        <w:rPr>
          <w:lang w:val="en-AU"/>
        </w:rPr>
      </w:pPr>
    </w:p>
    <w:p w14:paraId="658E7F1D" w14:textId="77777777" w:rsidR="00E73EDF" w:rsidRPr="003F76E9" w:rsidRDefault="007653F1" w:rsidP="00FA6483">
      <w:pPr>
        <w:pStyle w:val="Heading1"/>
        <w:tabs>
          <w:tab w:val="clear" w:pos="400"/>
        </w:tabs>
        <w:spacing w:before="120" w:after="200" w:line="240" w:lineRule="auto"/>
        <w:ind w:left="567" w:hanging="567"/>
      </w:pPr>
      <w:bookmarkStart w:id="384" w:name="_Toc225065220"/>
      <w:bookmarkStart w:id="385" w:name="_Toc439685295"/>
      <w:bookmarkStart w:id="386" w:name="_Toc225648363"/>
      <w:bookmarkStart w:id="387" w:name="_Toc175558640"/>
      <w:r w:rsidRPr="003F76E9">
        <w:t>Portrayal</w:t>
      </w:r>
      <w:bookmarkEnd w:id="384"/>
      <w:bookmarkEnd w:id="385"/>
      <w:bookmarkEnd w:id="386"/>
      <w:bookmarkEnd w:id="387"/>
    </w:p>
    <w:p w14:paraId="26AF6290" w14:textId="77777777" w:rsidR="00E73EDF" w:rsidRPr="003F76E9" w:rsidRDefault="007653F1" w:rsidP="00750665">
      <w:pPr>
        <w:pStyle w:val="Heading2"/>
        <w:tabs>
          <w:tab w:val="clear" w:pos="540"/>
        </w:tabs>
        <w:spacing w:before="120" w:after="200" w:line="240" w:lineRule="auto"/>
        <w:ind w:left="709" w:hanging="709"/>
      </w:pPr>
      <w:bookmarkStart w:id="388" w:name="_Toc439685296"/>
      <w:bookmarkStart w:id="389" w:name="_Toc175558641"/>
      <w:r w:rsidRPr="003F76E9">
        <w:t>Introduction</w:t>
      </w:r>
      <w:bookmarkEnd w:id="388"/>
      <w:bookmarkEnd w:id="389"/>
    </w:p>
    <w:p w14:paraId="3164FEC9" w14:textId="266CE54E" w:rsidR="00E73EDF" w:rsidRPr="003F76E9" w:rsidRDefault="007653F1" w:rsidP="00FA6483">
      <w:pPr>
        <w:tabs>
          <w:tab w:val="left" w:pos="993"/>
          <w:tab w:val="left" w:pos="1440"/>
          <w:tab w:val="left" w:pos="1985"/>
        </w:tabs>
        <w:snapToGrid w:val="0"/>
        <w:spacing w:after="60" w:line="240" w:lineRule="auto"/>
        <w:rPr>
          <w:rFonts w:cs="Arial"/>
          <w:szCs w:val="22"/>
        </w:rPr>
      </w:pPr>
      <w:r w:rsidRPr="003F76E9">
        <w:rPr>
          <w:rFonts w:cs="Arial"/>
          <w:szCs w:val="22"/>
        </w:rPr>
        <w:t xml:space="preserve">S-101 portrayal is intended to contribute to the safe operation of an S-100 based </w:t>
      </w:r>
      <w:r w:rsidR="00D12EDA" w:rsidRPr="003F76E9">
        <w:rPr>
          <w:rFonts w:cs="Arial"/>
          <w:szCs w:val="22"/>
        </w:rPr>
        <w:t xml:space="preserve">marine navigation </w:t>
      </w:r>
      <w:r w:rsidRPr="003F76E9">
        <w:rPr>
          <w:rFonts w:cs="Arial"/>
          <w:szCs w:val="22"/>
        </w:rPr>
        <w:t>system by:</w:t>
      </w:r>
    </w:p>
    <w:p w14:paraId="0A8F4202" w14:textId="0A5049C2" w:rsidR="00E73EDF" w:rsidRPr="003F76E9" w:rsidRDefault="007653F1" w:rsidP="001D02B5">
      <w:pPr>
        <w:numPr>
          <w:ilvl w:val="0"/>
          <w:numId w:val="15"/>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Ensuring base and supplementary levels of display for ENC data; standards of symbols, colours and their standardized assignment to features; scale limitations of data presentation; and appropriate compatibility with paper chart symbols as standardized in the Chart Specifications of the IHO (IHO Publication S-4);</w:t>
      </w:r>
    </w:p>
    <w:p w14:paraId="34E40A2A" w14:textId="452A3C7E" w:rsidR="00E73EDF" w:rsidRPr="003F76E9" w:rsidRDefault="007653F1" w:rsidP="001D02B5">
      <w:pPr>
        <w:numPr>
          <w:ilvl w:val="0"/>
          <w:numId w:val="15"/>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Ensuring the display is clear and unambiguous;</w:t>
      </w:r>
    </w:p>
    <w:p w14:paraId="2B66B305" w14:textId="005F7D47" w:rsidR="00E73EDF" w:rsidRPr="003F76E9" w:rsidRDefault="007653F1" w:rsidP="001D02B5">
      <w:pPr>
        <w:numPr>
          <w:ilvl w:val="0"/>
          <w:numId w:val="15"/>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Establishing an accepted pattern for presentation that becomes familiar to mariners and so can be recognized instantly without confusion; and</w:t>
      </w:r>
    </w:p>
    <w:p w14:paraId="1DEE7E6A" w14:textId="77777777" w:rsidR="00E73EDF" w:rsidRPr="003F76E9" w:rsidRDefault="007653F1" w:rsidP="001D02B5">
      <w:pPr>
        <w:numPr>
          <w:ilvl w:val="0"/>
          <w:numId w:val="15"/>
        </w:numPr>
        <w:tabs>
          <w:tab w:val="left" w:pos="993"/>
          <w:tab w:val="left" w:pos="1418"/>
          <w:tab w:val="left" w:pos="1985"/>
        </w:tabs>
        <w:snapToGrid w:val="0"/>
        <w:spacing w:after="120" w:line="240" w:lineRule="auto"/>
        <w:ind w:left="567" w:hanging="283"/>
        <w:rPr>
          <w:rFonts w:cs="Arial"/>
          <w:szCs w:val="22"/>
        </w:rPr>
      </w:pPr>
      <w:r w:rsidRPr="003F76E9">
        <w:rPr>
          <w:rFonts w:cs="Arial"/>
          <w:szCs w:val="22"/>
        </w:rPr>
        <w:t>Utilizing the S-100 portrayal model to ensure interoperability.</w:t>
      </w:r>
    </w:p>
    <w:p w14:paraId="3A8A26A3" w14:textId="6752AE5E" w:rsidR="00FE0CE5" w:rsidRDefault="00FE0CE5" w:rsidP="00FE0CE5">
      <w:pPr>
        <w:tabs>
          <w:tab w:val="left" w:pos="993"/>
          <w:tab w:val="left" w:pos="1418"/>
          <w:tab w:val="left" w:pos="1985"/>
        </w:tabs>
        <w:snapToGrid w:val="0"/>
        <w:spacing w:after="60" w:line="240" w:lineRule="auto"/>
        <w:rPr>
          <w:rFonts w:cs="Arial"/>
          <w:szCs w:val="22"/>
        </w:rPr>
      </w:pPr>
      <w:r w:rsidRPr="00E73BC2">
        <w:rPr>
          <w:rFonts w:cs="Arial"/>
          <w:szCs w:val="22"/>
        </w:rPr>
        <w:t xml:space="preserve">To ensure that presentation </w:t>
      </w:r>
      <w:r>
        <w:rPr>
          <w:rFonts w:cs="Arial"/>
          <w:szCs w:val="22"/>
        </w:rPr>
        <w:t>remains intuitive, including where S-101 ENCs are used in conjunction with S-57 ENCs, the following principles must be followed when changes are made to the S-101 Portrayal Catalogue:</w:t>
      </w:r>
    </w:p>
    <w:p w14:paraId="2DB09452" w14:textId="6DFA0B48" w:rsidR="009448E2" w:rsidRDefault="009448E2" w:rsidP="001D02B5">
      <w:pPr>
        <w:pStyle w:val="ListParagraph"/>
        <w:numPr>
          <w:ilvl w:val="0"/>
          <w:numId w:val="33"/>
        </w:numPr>
        <w:tabs>
          <w:tab w:val="left" w:pos="993"/>
          <w:tab w:val="left" w:pos="1418"/>
          <w:tab w:val="left" w:pos="1985"/>
        </w:tabs>
        <w:snapToGrid w:val="0"/>
        <w:spacing w:after="60" w:line="240" w:lineRule="auto"/>
        <w:ind w:left="567" w:hanging="283"/>
        <w:contextualSpacing w:val="0"/>
        <w:rPr>
          <w:rFonts w:cs="Arial"/>
          <w:szCs w:val="22"/>
        </w:rPr>
      </w:pPr>
      <w:r w:rsidRPr="00412620">
        <w:rPr>
          <w:rFonts w:cs="Arial"/>
          <w:szCs w:val="22"/>
        </w:rPr>
        <w:t>S-101 may extend the Portrayal Catalogue with new symbols</w:t>
      </w:r>
      <w:r>
        <w:rPr>
          <w:rFonts w:cs="Arial"/>
          <w:szCs w:val="22"/>
        </w:rPr>
        <w:t>,</w:t>
      </w:r>
      <w:r w:rsidRPr="00412620">
        <w:rPr>
          <w:rFonts w:cs="Arial"/>
          <w:szCs w:val="22"/>
        </w:rPr>
        <w:t xml:space="preserve"> </w:t>
      </w:r>
      <w:r>
        <w:rPr>
          <w:rFonts w:cs="Arial"/>
          <w:szCs w:val="22"/>
        </w:rPr>
        <w:t>however</w:t>
      </w:r>
      <w:r w:rsidRPr="00412620">
        <w:rPr>
          <w:rFonts w:cs="Arial"/>
          <w:szCs w:val="22"/>
        </w:rPr>
        <w:t xml:space="preserve"> they must follow </w:t>
      </w:r>
      <w:r>
        <w:rPr>
          <w:rFonts w:cs="Arial"/>
          <w:szCs w:val="22"/>
        </w:rPr>
        <w:t xml:space="preserve">IHO Publication </w:t>
      </w:r>
      <w:r w:rsidRPr="00412620">
        <w:rPr>
          <w:rFonts w:cs="Arial"/>
          <w:szCs w:val="22"/>
        </w:rPr>
        <w:t>S-4</w:t>
      </w:r>
      <w:r>
        <w:rPr>
          <w:rFonts w:cs="Arial"/>
          <w:szCs w:val="22"/>
        </w:rPr>
        <w:t xml:space="preserve"> - </w:t>
      </w:r>
      <w:r w:rsidRPr="009448E2">
        <w:rPr>
          <w:rFonts w:cs="Arial"/>
          <w:i/>
          <w:szCs w:val="22"/>
        </w:rPr>
        <w:t>Regulations of the IHO for International (INT) Charts and Chart Specifications of the IHO</w:t>
      </w:r>
      <w:r>
        <w:rPr>
          <w:rFonts w:cs="Arial"/>
          <w:szCs w:val="22"/>
        </w:rPr>
        <w:t>,</w:t>
      </w:r>
      <w:r w:rsidRPr="00412620">
        <w:rPr>
          <w:rFonts w:cs="Arial"/>
          <w:szCs w:val="22"/>
        </w:rPr>
        <w:t xml:space="preserve"> including conventions on colour</w:t>
      </w:r>
      <w:r>
        <w:rPr>
          <w:rFonts w:cs="Arial"/>
          <w:szCs w:val="22"/>
        </w:rPr>
        <w:t>;</w:t>
      </w:r>
      <w:r w:rsidRPr="00200BD8">
        <w:rPr>
          <w:rFonts w:cs="Arial"/>
          <w:szCs w:val="22"/>
        </w:rPr>
        <w:t xml:space="preserve"> and be </w:t>
      </w:r>
      <w:r w:rsidRPr="00412620">
        <w:rPr>
          <w:rFonts w:cs="Arial"/>
          <w:szCs w:val="22"/>
        </w:rPr>
        <w:t>designed to be intuitive to the user</w:t>
      </w:r>
      <w:r>
        <w:rPr>
          <w:rFonts w:cs="Arial"/>
          <w:szCs w:val="22"/>
        </w:rPr>
        <w:t>;</w:t>
      </w:r>
    </w:p>
    <w:p w14:paraId="3FD00A4A" w14:textId="77777777" w:rsidR="00FE0CE5" w:rsidRDefault="00FE0CE5" w:rsidP="001D02B5">
      <w:pPr>
        <w:pStyle w:val="ListParagraph"/>
        <w:numPr>
          <w:ilvl w:val="0"/>
          <w:numId w:val="33"/>
        </w:numPr>
        <w:tabs>
          <w:tab w:val="left" w:pos="993"/>
          <w:tab w:val="left" w:pos="1418"/>
          <w:tab w:val="left" w:pos="1985"/>
        </w:tabs>
        <w:snapToGrid w:val="0"/>
        <w:spacing w:after="60" w:line="240" w:lineRule="auto"/>
        <w:ind w:left="567" w:hanging="283"/>
        <w:contextualSpacing w:val="0"/>
        <w:rPr>
          <w:rFonts w:cs="Arial"/>
          <w:szCs w:val="22"/>
        </w:rPr>
      </w:pPr>
      <w:r w:rsidRPr="00412620">
        <w:rPr>
          <w:rFonts w:cs="Arial"/>
          <w:szCs w:val="22"/>
        </w:rPr>
        <w:t>S-101 may modify existing symbols</w:t>
      </w:r>
      <w:r>
        <w:rPr>
          <w:rFonts w:cs="Arial"/>
          <w:szCs w:val="22"/>
        </w:rPr>
        <w:t>, however key aspects such as shape and colour should be retained in order to ensure that the symbol remains identifiable;</w:t>
      </w:r>
    </w:p>
    <w:p w14:paraId="25BC3155" w14:textId="77777777" w:rsidR="00FE0CE5" w:rsidRDefault="00FE0CE5" w:rsidP="001D02B5">
      <w:pPr>
        <w:pStyle w:val="ListParagraph"/>
        <w:numPr>
          <w:ilvl w:val="0"/>
          <w:numId w:val="33"/>
        </w:numPr>
        <w:tabs>
          <w:tab w:val="left" w:pos="993"/>
          <w:tab w:val="left" w:pos="1418"/>
          <w:tab w:val="left" w:pos="1985"/>
        </w:tabs>
        <w:snapToGrid w:val="0"/>
        <w:spacing w:after="60" w:line="240" w:lineRule="auto"/>
        <w:ind w:left="567" w:hanging="283"/>
        <w:contextualSpacing w:val="0"/>
        <w:rPr>
          <w:rFonts w:cs="Arial"/>
          <w:szCs w:val="22"/>
        </w:rPr>
      </w:pPr>
      <w:r w:rsidRPr="00412620">
        <w:rPr>
          <w:rFonts w:cs="Arial"/>
          <w:szCs w:val="22"/>
        </w:rPr>
        <w:t>S-101 must maintain equivalence in terms of alerts and indications functionality in ECDIS</w:t>
      </w:r>
      <w:r>
        <w:rPr>
          <w:rFonts w:cs="Arial"/>
          <w:szCs w:val="22"/>
        </w:rPr>
        <w:t>;</w:t>
      </w:r>
    </w:p>
    <w:p w14:paraId="70A0533C" w14:textId="1F2A111C" w:rsidR="00FE0CE5" w:rsidRPr="00FE0CE5" w:rsidRDefault="00FE0CE5" w:rsidP="001D02B5">
      <w:pPr>
        <w:pStyle w:val="ListParagraph"/>
        <w:numPr>
          <w:ilvl w:val="0"/>
          <w:numId w:val="33"/>
        </w:numPr>
        <w:tabs>
          <w:tab w:val="left" w:pos="993"/>
          <w:tab w:val="left" w:pos="1418"/>
          <w:tab w:val="left" w:pos="1985"/>
        </w:tabs>
        <w:snapToGrid w:val="0"/>
        <w:spacing w:after="120" w:line="240" w:lineRule="auto"/>
        <w:ind w:left="567" w:hanging="283"/>
        <w:rPr>
          <w:rFonts w:cs="Arial"/>
          <w:szCs w:val="22"/>
        </w:rPr>
      </w:pPr>
      <w:r>
        <w:rPr>
          <w:rFonts w:cs="Arial"/>
          <w:szCs w:val="22"/>
        </w:rPr>
        <w:t xml:space="preserve">The S-101 Portrayal Catalogue should be modified by extension. Symbols and Portrayal rules should be retained for items that have been superseded in the current version of S-101. This ensures that S-101 data produced to previous versions can be displayed using the latest Portrayal Catalogue. </w:t>
      </w:r>
    </w:p>
    <w:p w14:paraId="4C71B0BF" w14:textId="66C6516A" w:rsidR="00E73EDF" w:rsidRPr="003F76E9" w:rsidRDefault="007653F1" w:rsidP="00750665">
      <w:pPr>
        <w:spacing w:after="120" w:line="240" w:lineRule="auto"/>
        <w:rPr>
          <w:rFonts w:cs="Arial"/>
        </w:rPr>
      </w:pPr>
      <w:r w:rsidRPr="003F76E9">
        <w:rPr>
          <w:rFonts w:cs="Arial"/>
          <w:szCs w:val="22"/>
        </w:rPr>
        <w:t xml:space="preserve">S-101 portrayal is covered by the portrayal model as defined in S-100. This model reflects how the Portrayal Catalogue is defined for use in </w:t>
      </w:r>
      <w:r w:rsidR="00D12EDA" w:rsidRPr="003F76E9">
        <w:rPr>
          <w:rFonts w:cs="Arial"/>
          <w:szCs w:val="22"/>
        </w:rPr>
        <w:t xml:space="preserve">marine navigation </w:t>
      </w:r>
      <w:r w:rsidRPr="003F76E9">
        <w:rPr>
          <w:rFonts w:cs="Arial"/>
          <w:szCs w:val="22"/>
        </w:rPr>
        <w:t>systems. The Portrayal Catalogue defines symbology and the portrayal rules for each feature</w:t>
      </w:r>
      <w:r w:rsidR="00D12EDA" w:rsidRPr="003F76E9">
        <w:rPr>
          <w:rFonts w:cs="Arial"/>
          <w:szCs w:val="22"/>
        </w:rPr>
        <w:t>/</w:t>
      </w:r>
      <w:r w:rsidRPr="003F76E9">
        <w:rPr>
          <w:rFonts w:cs="Arial"/>
          <w:szCs w:val="22"/>
        </w:rPr>
        <w:t xml:space="preserve">attribute combination contained in the Feature </w:t>
      </w:r>
      <w:r w:rsidRPr="003F76E9">
        <w:rPr>
          <w:rFonts w:cs="Arial"/>
        </w:rPr>
        <w:t xml:space="preserve">Catalogue. </w:t>
      </w:r>
    </w:p>
    <w:p w14:paraId="1DA544A0" w14:textId="4DF75F34" w:rsidR="00010978" w:rsidRDefault="00010978" w:rsidP="00750665">
      <w:pPr>
        <w:spacing w:after="120" w:line="240" w:lineRule="auto"/>
      </w:pPr>
      <w:r w:rsidRPr="003F76E9">
        <w:t>S-101 uses the portrayal process defined in S-100 Part 9A.</w:t>
      </w:r>
    </w:p>
    <w:p w14:paraId="591FD3C8" w14:textId="373C18A0" w:rsidR="009448E2" w:rsidRDefault="009448E2" w:rsidP="00750665">
      <w:pPr>
        <w:spacing w:after="120" w:line="240" w:lineRule="auto"/>
      </w:pPr>
      <w:r>
        <w:lastRenderedPageBreak/>
        <w:t>Items included in an S-101 Portrayal Catalogue must be registered in the IHO Geospatial Information (GI) Registry.</w:t>
      </w:r>
    </w:p>
    <w:p w14:paraId="5C794F43" w14:textId="77777777" w:rsidR="002D60A8" w:rsidRPr="003F76E9" w:rsidRDefault="002D60A8" w:rsidP="00750665">
      <w:pPr>
        <w:spacing w:after="120" w:line="240" w:lineRule="auto"/>
      </w:pPr>
    </w:p>
    <w:p w14:paraId="12B49A80" w14:textId="77777777" w:rsidR="00E73EDF" w:rsidRPr="003F76E9" w:rsidRDefault="007653F1" w:rsidP="002D60A8">
      <w:pPr>
        <w:pStyle w:val="Heading2"/>
        <w:tabs>
          <w:tab w:val="clear" w:pos="540"/>
        </w:tabs>
        <w:spacing w:before="120" w:after="200" w:line="240" w:lineRule="auto"/>
        <w:ind w:left="709" w:hanging="709"/>
      </w:pPr>
      <w:bookmarkStart w:id="390" w:name="_Toc439685297"/>
      <w:bookmarkStart w:id="391" w:name="_Toc175558642"/>
      <w:r w:rsidRPr="003F76E9">
        <w:t>Portrayal Catalogue</w:t>
      </w:r>
      <w:bookmarkEnd w:id="390"/>
      <w:bookmarkEnd w:id="391"/>
    </w:p>
    <w:p w14:paraId="691D8645" w14:textId="02E0D13D" w:rsidR="00235F26" w:rsidRDefault="00235F26" w:rsidP="002D60A8">
      <w:pPr>
        <w:spacing w:after="120" w:line="240" w:lineRule="auto"/>
      </w:pPr>
      <w:r w:rsidRPr="003F76E9">
        <w:t xml:space="preserve">Citation information for the Portrayal Catalogue is provided in Table </w:t>
      </w:r>
      <w:r w:rsidR="002D60A8">
        <w:t>9-1</w:t>
      </w:r>
      <w:r w:rsidR="002D60A8" w:rsidRPr="003F76E9">
        <w:t xml:space="preserve"> </w:t>
      </w:r>
      <w:r w:rsidRPr="003F76E9">
        <w:t>below.</w:t>
      </w:r>
    </w:p>
    <w:p w14:paraId="3C1A66E0" w14:textId="05C7CF34" w:rsidR="002D60A8" w:rsidRPr="004814D2" w:rsidRDefault="002D60A8" w:rsidP="002D60A8">
      <w:pPr>
        <w:pStyle w:val="Caption"/>
        <w:spacing w:line="240" w:lineRule="auto"/>
        <w:jc w:val="center"/>
        <w:rPr>
          <w:sz w:val="18"/>
          <w:szCs w:val="18"/>
        </w:rPr>
      </w:pPr>
      <w:r w:rsidRPr="004814D2">
        <w:rPr>
          <w:sz w:val="18"/>
          <w:szCs w:val="18"/>
        </w:rPr>
        <w:t>Table 9-1 – S-101 Portrayal Catalogue</w:t>
      </w:r>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2371"/>
        <w:gridCol w:w="2028"/>
        <w:gridCol w:w="4560"/>
      </w:tblGrid>
      <w:tr w:rsidR="003F76E9" w:rsidRPr="002D60A8" w14:paraId="17742FC7" w14:textId="77777777" w:rsidTr="002D60A8">
        <w:trPr>
          <w:cantSplit/>
          <w:jc w:val="center"/>
        </w:trPr>
        <w:tc>
          <w:tcPr>
            <w:tcW w:w="617" w:type="dxa"/>
            <w:tcBorders>
              <w:bottom w:val="double" w:sz="4" w:space="0" w:color="auto"/>
            </w:tcBorders>
            <w:shd w:val="clear" w:color="auto" w:fill="D9D9D9" w:themeFill="background1" w:themeFillShade="D9"/>
          </w:tcPr>
          <w:p w14:paraId="604D7E6D"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No.</w:t>
            </w:r>
          </w:p>
        </w:tc>
        <w:tc>
          <w:tcPr>
            <w:tcW w:w="2371" w:type="dxa"/>
            <w:tcBorders>
              <w:bottom w:val="double" w:sz="4" w:space="0" w:color="auto"/>
            </w:tcBorders>
            <w:shd w:val="clear" w:color="auto" w:fill="D9D9D9" w:themeFill="background1" w:themeFillShade="D9"/>
          </w:tcPr>
          <w:p w14:paraId="17F7F42B"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ISO class or attribute</w:t>
            </w:r>
          </w:p>
        </w:tc>
        <w:tc>
          <w:tcPr>
            <w:tcW w:w="2028" w:type="dxa"/>
            <w:tcBorders>
              <w:bottom w:val="double" w:sz="4" w:space="0" w:color="auto"/>
            </w:tcBorders>
            <w:shd w:val="clear" w:color="auto" w:fill="D9D9D9" w:themeFill="background1" w:themeFillShade="D9"/>
          </w:tcPr>
          <w:p w14:paraId="1E5ED490"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Type</w:t>
            </w:r>
          </w:p>
        </w:tc>
        <w:tc>
          <w:tcPr>
            <w:tcW w:w="4560" w:type="dxa"/>
            <w:tcBorders>
              <w:bottom w:val="double" w:sz="4" w:space="0" w:color="auto"/>
            </w:tcBorders>
            <w:shd w:val="clear" w:color="auto" w:fill="D9D9D9" w:themeFill="background1" w:themeFillShade="D9"/>
          </w:tcPr>
          <w:p w14:paraId="370D61F8"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Value</w:t>
            </w:r>
          </w:p>
        </w:tc>
      </w:tr>
      <w:tr w:rsidR="003F76E9" w:rsidRPr="002D60A8" w14:paraId="01A3BCB2" w14:textId="77777777" w:rsidTr="002D60A8">
        <w:trPr>
          <w:cantSplit/>
          <w:jc w:val="center"/>
        </w:trPr>
        <w:tc>
          <w:tcPr>
            <w:tcW w:w="617" w:type="dxa"/>
            <w:tcBorders>
              <w:top w:val="double" w:sz="4" w:space="0" w:color="auto"/>
              <w:bottom w:val="single" w:sz="4" w:space="0" w:color="auto"/>
            </w:tcBorders>
          </w:tcPr>
          <w:p w14:paraId="5F59A01C"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c>
          <w:tcPr>
            <w:tcW w:w="2371" w:type="dxa"/>
            <w:tcBorders>
              <w:top w:val="double" w:sz="4" w:space="0" w:color="auto"/>
              <w:bottom w:val="single" w:sz="4" w:space="0" w:color="auto"/>
            </w:tcBorders>
          </w:tcPr>
          <w:p w14:paraId="0C604291"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CI_Citation</w:t>
            </w:r>
            <w:proofErr w:type="spellEnd"/>
          </w:p>
        </w:tc>
        <w:tc>
          <w:tcPr>
            <w:tcW w:w="2028" w:type="dxa"/>
            <w:tcBorders>
              <w:top w:val="double" w:sz="4" w:space="0" w:color="auto"/>
              <w:bottom w:val="single" w:sz="4" w:space="0" w:color="auto"/>
            </w:tcBorders>
          </w:tcPr>
          <w:p w14:paraId="63E679D5" w14:textId="77777777" w:rsidR="002B17B1" w:rsidRPr="002D60A8" w:rsidRDefault="002B17B1" w:rsidP="002D60A8">
            <w:pPr>
              <w:spacing w:before="60" w:after="60" w:line="240" w:lineRule="auto"/>
              <w:rPr>
                <w:rFonts w:cs="Arial"/>
                <w:sz w:val="18"/>
                <w:szCs w:val="18"/>
              </w:rPr>
            </w:pPr>
            <w:r w:rsidRPr="002D60A8">
              <w:rPr>
                <w:rFonts w:cs="Arial"/>
                <w:sz w:val="18"/>
                <w:szCs w:val="18"/>
              </w:rPr>
              <w:t>Class</w:t>
            </w:r>
          </w:p>
        </w:tc>
        <w:tc>
          <w:tcPr>
            <w:tcW w:w="4560" w:type="dxa"/>
            <w:tcBorders>
              <w:top w:val="double" w:sz="4" w:space="0" w:color="auto"/>
              <w:bottom w:val="single" w:sz="4" w:space="0" w:color="auto"/>
            </w:tcBorders>
          </w:tcPr>
          <w:p w14:paraId="1BDCD352"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3F76E9" w:rsidRPr="002D60A8" w14:paraId="46B5A176" w14:textId="77777777" w:rsidTr="002D60A8">
        <w:trPr>
          <w:cantSplit/>
          <w:jc w:val="center"/>
        </w:trPr>
        <w:tc>
          <w:tcPr>
            <w:tcW w:w="617" w:type="dxa"/>
            <w:tcBorders>
              <w:top w:val="single" w:sz="4" w:space="0" w:color="auto"/>
              <w:bottom w:val="single" w:sz="4" w:space="0" w:color="auto"/>
            </w:tcBorders>
          </w:tcPr>
          <w:p w14:paraId="018AAC38" w14:textId="77777777" w:rsidR="002B17B1" w:rsidRPr="002D60A8" w:rsidRDefault="002B17B1" w:rsidP="002D60A8">
            <w:pPr>
              <w:spacing w:before="60" w:after="60" w:line="240" w:lineRule="auto"/>
              <w:rPr>
                <w:rFonts w:cs="Arial"/>
                <w:sz w:val="18"/>
                <w:szCs w:val="18"/>
              </w:rPr>
            </w:pPr>
            <w:r w:rsidRPr="002D60A8">
              <w:rPr>
                <w:rFonts w:cs="Arial"/>
                <w:sz w:val="18"/>
                <w:szCs w:val="18"/>
              </w:rPr>
              <w:t>1</w:t>
            </w:r>
          </w:p>
        </w:tc>
        <w:tc>
          <w:tcPr>
            <w:tcW w:w="2371" w:type="dxa"/>
            <w:tcBorders>
              <w:top w:val="single" w:sz="4" w:space="0" w:color="auto"/>
              <w:bottom w:val="single" w:sz="4" w:space="0" w:color="auto"/>
            </w:tcBorders>
          </w:tcPr>
          <w:p w14:paraId="3FFD929F"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title</w:t>
            </w:r>
          </w:p>
        </w:tc>
        <w:tc>
          <w:tcPr>
            <w:tcW w:w="2028" w:type="dxa"/>
            <w:tcBorders>
              <w:top w:val="single" w:sz="4" w:space="0" w:color="auto"/>
              <w:bottom w:val="single" w:sz="4" w:space="0" w:color="auto"/>
            </w:tcBorders>
          </w:tcPr>
          <w:p w14:paraId="7DEEBE8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4B102DB0" w14:textId="77777777" w:rsidR="002B17B1" w:rsidRPr="002D60A8" w:rsidRDefault="002B17B1" w:rsidP="002D60A8">
            <w:pPr>
              <w:spacing w:before="60" w:after="60" w:line="240" w:lineRule="auto"/>
              <w:rPr>
                <w:rFonts w:cs="Arial"/>
                <w:sz w:val="18"/>
                <w:szCs w:val="18"/>
              </w:rPr>
            </w:pPr>
            <w:r w:rsidRPr="002D60A8">
              <w:rPr>
                <w:rFonts w:cs="Arial"/>
                <w:sz w:val="18"/>
                <w:szCs w:val="18"/>
              </w:rPr>
              <w:t>S-101 Portrayal Catalogue</w:t>
            </w:r>
          </w:p>
        </w:tc>
      </w:tr>
      <w:tr w:rsidR="003F76E9" w:rsidRPr="002D60A8" w14:paraId="63CC34E5" w14:textId="77777777" w:rsidTr="002D60A8">
        <w:trPr>
          <w:cantSplit/>
          <w:jc w:val="center"/>
        </w:trPr>
        <w:tc>
          <w:tcPr>
            <w:tcW w:w="617" w:type="dxa"/>
            <w:tcBorders>
              <w:top w:val="single" w:sz="4" w:space="0" w:color="auto"/>
              <w:bottom w:val="single" w:sz="4" w:space="0" w:color="auto"/>
            </w:tcBorders>
          </w:tcPr>
          <w:p w14:paraId="4100149E" w14:textId="77777777" w:rsidR="002B17B1" w:rsidRPr="002D60A8" w:rsidRDefault="002B17B1" w:rsidP="002D60A8">
            <w:pPr>
              <w:spacing w:before="60" w:after="60" w:line="240" w:lineRule="auto"/>
              <w:rPr>
                <w:rFonts w:cs="Arial"/>
                <w:sz w:val="18"/>
                <w:szCs w:val="18"/>
              </w:rPr>
            </w:pPr>
            <w:r w:rsidRPr="002D60A8">
              <w:rPr>
                <w:rFonts w:cs="Arial"/>
                <w:sz w:val="18"/>
                <w:szCs w:val="18"/>
              </w:rPr>
              <w:t>2</w:t>
            </w:r>
          </w:p>
        </w:tc>
        <w:tc>
          <w:tcPr>
            <w:tcW w:w="2371" w:type="dxa"/>
            <w:tcBorders>
              <w:top w:val="single" w:sz="4" w:space="0" w:color="auto"/>
              <w:bottom w:val="single" w:sz="4" w:space="0" w:color="auto"/>
            </w:tcBorders>
          </w:tcPr>
          <w:p w14:paraId="3B23C8B1"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date</w:t>
            </w:r>
          </w:p>
        </w:tc>
        <w:tc>
          <w:tcPr>
            <w:tcW w:w="2028" w:type="dxa"/>
            <w:tcBorders>
              <w:top w:val="single" w:sz="4" w:space="0" w:color="auto"/>
              <w:bottom w:val="single" w:sz="4" w:space="0" w:color="auto"/>
            </w:tcBorders>
          </w:tcPr>
          <w:p w14:paraId="66D6F93A"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CI_Date</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6024187C"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3F76E9" w:rsidRPr="002D60A8" w14:paraId="21E788AA" w14:textId="77777777" w:rsidTr="002D60A8">
        <w:trPr>
          <w:cantSplit/>
          <w:jc w:val="center"/>
        </w:trPr>
        <w:tc>
          <w:tcPr>
            <w:tcW w:w="617" w:type="dxa"/>
            <w:tcBorders>
              <w:top w:val="single" w:sz="4" w:space="0" w:color="auto"/>
              <w:bottom w:val="single" w:sz="4" w:space="0" w:color="auto"/>
            </w:tcBorders>
          </w:tcPr>
          <w:p w14:paraId="2C162BF4" w14:textId="77777777" w:rsidR="002B17B1" w:rsidRPr="002D60A8" w:rsidRDefault="002B17B1" w:rsidP="002D60A8">
            <w:pPr>
              <w:spacing w:before="60" w:after="60" w:line="240" w:lineRule="auto"/>
              <w:rPr>
                <w:rFonts w:cs="Arial"/>
                <w:sz w:val="18"/>
                <w:szCs w:val="18"/>
              </w:rPr>
            </w:pPr>
            <w:r w:rsidRPr="002D60A8">
              <w:rPr>
                <w:rFonts w:cs="Arial"/>
                <w:sz w:val="18"/>
                <w:szCs w:val="18"/>
              </w:rPr>
              <w:t>2.1</w:t>
            </w:r>
          </w:p>
        </w:tc>
        <w:tc>
          <w:tcPr>
            <w:tcW w:w="2371" w:type="dxa"/>
            <w:tcBorders>
              <w:top w:val="single" w:sz="4" w:space="0" w:color="auto"/>
              <w:bottom w:val="single" w:sz="4" w:space="0" w:color="auto"/>
            </w:tcBorders>
          </w:tcPr>
          <w:p w14:paraId="69A105A8"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date</w:t>
            </w:r>
          </w:p>
        </w:tc>
        <w:tc>
          <w:tcPr>
            <w:tcW w:w="2028" w:type="dxa"/>
            <w:tcBorders>
              <w:top w:val="single" w:sz="4" w:space="0" w:color="auto"/>
              <w:bottom w:val="single" w:sz="4" w:space="0" w:color="auto"/>
            </w:tcBorders>
          </w:tcPr>
          <w:p w14:paraId="6162EBF3"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DateTime</w:t>
            </w:r>
            <w:proofErr w:type="spellEnd"/>
          </w:p>
        </w:tc>
        <w:tc>
          <w:tcPr>
            <w:tcW w:w="4560" w:type="dxa"/>
            <w:tcBorders>
              <w:top w:val="single" w:sz="4" w:space="0" w:color="auto"/>
              <w:bottom w:val="single" w:sz="4" w:space="0" w:color="auto"/>
            </w:tcBorders>
          </w:tcPr>
          <w:p w14:paraId="2B02B507" w14:textId="22505931" w:rsidR="002B17B1" w:rsidRPr="002D60A8" w:rsidRDefault="00BB54AE" w:rsidP="00944A5F">
            <w:pPr>
              <w:spacing w:before="60" w:after="60" w:line="240" w:lineRule="auto"/>
              <w:rPr>
                <w:rFonts w:cs="Arial"/>
                <w:sz w:val="18"/>
                <w:szCs w:val="18"/>
              </w:rPr>
            </w:pPr>
            <w:r w:rsidRPr="002D60A8">
              <w:rPr>
                <w:rFonts w:cs="Arial"/>
                <w:sz w:val="18"/>
                <w:szCs w:val="18"/>
              </w:rPr>
              <w:t>20</w:t>
            </w:r>
            <w:r>
              <w:rPr>
                <w:rFonts w:cs="Arial"/>
                <w:sz w:val="18"/>
                <w:szCs w:val="18"/>
              </w:rPr>
              <w:t>2</w:t>
            </w:r>
            <w:r w:rsidR="00944A5F">
              <w:rPr>
                <w:rFonts w:cs="Arial"/>
                <w:sz w:val="18"/>
                <w:szCs w:val="18"/>
              </w:rPr>
              <w:t>4</w:t>
            </w:r>
            <w:r w:rsidR="002B17B1" w:rsidRPr="002D60A8">
              <w:rPr>
                <w:rFonts w:cs="Arial"/>
                <w:sz w:val="18"/>
                <w:szCs w:val="18"/>
              </w:rPr>
              <w:t>-</w:t>
            </w:r>
            <w:commentRangeStart w:id="392"/>
            <w:del w:id="393" w:author="Jeff Wootton" w:date="2024-12-17T10:25:00Z" w16du:dateUtc="2024-12-17T09:25:00Z">
              <w:r w:rsidR="002233B4" w:rsidRPr="00FC3F86" w:rsidDel="00FC3F86">
                <w:rPr>
                  <w:rFonts w:cs="Arial"/>
                  <w:sz w:val="18"/>
                  <w:szCs w:val="18"/>
                  <w:rPrChange w:id="394" w:author="Jeff Wootton" w:date="2024-12-17T10:25:00Z" w16du:dateUtc="2024-12-17T09:25:00Z">
                    <w:rPr>
                      <w:rFonts w:cs="Arial"/>
                      <w:color w:val="FF0000"/>
                      <w:sz w:val="18"/>
                      <w:szCs w:val="18"/>
                    </w:rPr>
                  </w:rPrChange>
                </w:rPr>
                <w:delText>xx</w:delText>
              </w:r>
              <w:r w:rsidR="002B17B1" w:rsidRPr="00FC3F86" w:rsidDel="00FC3F86">
                <w:rPr>
                  <w:rFonts w:cs="Arial"/>
                  <w:sz w:val="18"/>
                  <w:szCs w:val="18"/>
                </w:rPr>
                <w:delText>-</w:delText>
              </w:r>
              <w:r w:rsidR="002233B4" w:rsidRPr="00FC3F86" w:rsidDel="00FC3F86">
                <w:rPr>
                  <w:rFonts w:cs="Arial"/>
                  <w:sz w:val="18"/>
                  <w:szCs w:val="18"/>
                  <w:rPrChange w:id="395" w:author="Jeff Wootton" w:date="2024-12-17T10:25:00Z" w16du:dateUtc="2024-12-17T09:25:00Z">
                    <w:rPr>
                      <w:rFonts w:cs="Arial"/>
                      <w:color w:val="FF0000"/>
                      <w:sz w:val="18"/>
                      <w:szCs w:val="18"/>
                    </w:rPr>
                  </w:rPrChange>
                </w:rPr>
                <w:delText>xx</w:delText>
              </w:r>
              <w:commentRangeEnd w:id="392"/>
              <w:r w:rsidR="008D28F5" w:rsidRPr="00FC3F86" w:rsidDel="00FC3F86">
                <w:rPr>
                  <w:rStyle w:val="CommentReference"/>
                </w:rPr>
                <w:commentReference w:id="392"/>
              </w:r>
            </w:del>
            <w:ins w:id="396" w:author="Jeff Wootton" w:date="2024-12-17T10:25:00Z" w16du:dateUtc="2024-12-17T09:25:00Z">
              <w:r w:rsidR="00FC3F86">
                <w:rPr>
                  <w:rFonts w:cs="Arial"/>
                  <w:sz w:val="18"/>
                  <w:szCs w:val="18"/>
                </w:rPr>
                <w:t>12-16</w:t>
              </w:r>
            </w:ins>
            <w:r w:rsidR="002233B4" w:rsidRPr="002D60A8">
              <w:rPr>
                <w:rFonts w:cs="Arial"/>
                <w:sz w:val="18"/>
                <w:szCs w:val="18"/>
              </w:rPr>
              <w:t>T00</w:t>
            </w:r>
            <w:r w:rsidR="002B17B1" w:rsidRPr="002D60A8">
              <w:rPr>
                <w:rFonts w:cs="Arial"/>
                <w:sz w:val="18"/>
                <w:szCs w:val="18"/>
              </w:rPr>
              <w:t>:00:00</w:t>
            </w:r>
          </w:p>
        </w:tc>
      </w:tr>
      <w:tr w:rsidR="000520A1" w:rsidRPr="002D60A8" w14:paraId="7EB8CACB" w14:textId="77777777" w:rsidTr="002D60A8">
        <w:trPr>
          <w:cantSplit/>
          <w:jc w:val="center"/>
        </w:trPr>
        <w:tc>
          <w:tcPr>
            <w:tcW w:w="617" w:type="dxa"/>
            <w:tcBorders>
              <w:top w:val="single" w:sz="4" w:space="0" w:color="auto"/>
              <w:bottom w:val="single" w:sz="4" w:space="0" w:color="auto"/>
            </w:tcBorders>
          </w:tcPr>
          <w:p w14:paraId="4A72A14C" w14:textId="77777777" w:rsidR="002B17B1" w:rsidRPr="002D60A8" w:rsidRDefault="002B17B1" w:rsidP="002D60A8">
            <w:pPr>
              <w:spacing w:before="60" w:after="60" w:line="240" w:lineRule="auto"/>
              <w:rPr>
                <w:rFonts w:cs="Arial"/>
                <w:sz w:val="18"/>
                <w:szCs w:val="18"/>
              </w:rPr>
            </w:pPr>
            <w:r w:rsidRPr="002D60A8">
              <w:rPr>
                <w:rFonts w:cs="Arial"/>
                <w:sz w:val="18"/>
                <w:szCs w:val="18"/>
              </w:rPr>
              <w:t>2.2</w:t>
            </w:r>
          </w:p>
        </w:tc>
        <w:tc>
          <w:tcPr>
            <w:tcW w:w="2371" w:type="dxa"/>
            <w:tcBorders>
              <w:top w:val="single" w:sz="4" w:space="0" w:color="auto"/>
              <w:bottom w:val="single" w:sz="4" w:space="0" w:color="auto"/>
            </w:tcBorders>
          </w:tcPr>
          <w:p w14:paraId="2AA2BBA6"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dateType</w:t>
            </w:r>
            <w:proofErr w:type="spellEnd"/>
          </w:p>
        </w:tc>
        <w:tc>
          <w:tcPr>
            <w:tcW w:w="2028" w:type="dxa"/>
            <w:tcBorders>
              <w:top w:val="single" w:sz="4" w:space="0" w:color="auto"/>
              <w:bottom w:val="single" w:sz="4" w:space="0" w:color="auto"/>
            </w:tcBorders>
          </w:tcPr>
          <w:p w14:paraId="40059D61"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CI_DateTypeCode</w:t>
            </w:r>
            <w:proofErr w:type="spellEnd"/>
            <w:r w:rsidRPr="002D60A8">
              <w:rPr>
                <w:rFonts w:cs="Arial"/>
                <w:sz w:val="18"/>
                <w:szCs w:val="18"/>
              </w:rPr>
              <w:t xml:space="preserve"> (ISO </w:t>
            </w:r>
            <w:proofErr w:type="spellStart"/>
            <w:r w:rsidRPr="002D60A8">
              <w:rPr>
                <w:rFonts w:cs="Arial"/>
                <w:sz w:val="18"/>
                <w:szCs w:val="18"/>
              </w:rPr>
              <w:t>codelist</w:t>
            </w:r>
            <w:proofErr w:type="spellEnd"/>
            <w:r w:rsidRPr="002D60A8">
              <w:rPr>
                <w:rFonts w:cs="Arial"/>
                <w:sz w:val="18"/>
                <w:szCs w:val="18"/>
              </w:rPr>
              <w:t>)</w:t>
            </w:r>
          </w:p>
        </w:tc>
        <w:tc>
          <w:tcPr>
            <w:tcW w:w="4560" w:type="dxa"/>
            <w:tcBorders>
              <w:top w:val="single" w:sz="4" w:space="0" w:color="auto"/>
              <w:bottom w:val="single" w:sz="4" w:space="0" w:color="auto"/>
            </w:tcBorders>
          </w:tcPr>
          <w:p w14:paraId="3273766B" w14:textId="77777777" w:rsidR="002B17B1" w:rsidRPr="002D60A8" w:rsidRDefault="002B17B1" w:rsidP="002D60A8">
            <w:pPr>
              <w:spacing w:before="60" w:after="60" w:line="240" w:lineRule="auto"/>
              <w:rPr>
                <w:rFonts w:cs="Arial"/>
                <w:sz w:val="18"/>
                <w:szCs w:val="18"/>
              </w:rPr>
            </w:pPr>
            <w:r w:rsidRPr="002D60A8">
              <w:rPr>
                <w:rFonts w:cs="Arial"/>
                <w:sz w:val="18"/>
                <w:szCs w:val="18"/>
              </w:rPr>
              <w:t>publication</w:t>
            </w:r>
          </w:p>
        </w:tc>
      </w:tr>
      <w:tr w:rsidR="000520A1" w:rsidRPr="002D60A8" w14:paraId="5B5CBBE2" w14:textId="77777777" w:rsidTr="002D60A8">
        <w:trPr>
          <w:cantSplit/>
          <w:jc w:val="center"/>
        </w:trPr>
        <w:tc>
          <w:tcPr>
            <w:tcW w:w="617" w:type="dxa"/>
            <w:tcBorders>
              <w:top w:val="single" w:sz="4" w:space="0" w:color="auto"/>
              <w:bottom w:val="single" w:sz="4" w:space="0" w:color="auto"/>
            </w:tcBorders>
          </w:tcPr>
          <w:p w14:paraId="2220417E" w14:textId="77777777" w:rsidR="002B17B1" w:rsidRPr="002D60A8" w:rsidRDefault="002B17B1" w:rsidP="002D60A8">
            <w:pPr>
              <w:spacing w:before="60" w:after="60" w:line="240" w:lineRule="auto"/>
              <w:rPr>
                <w:rFonts w:cs="Arial"/>
                <w:sz w:val="18"/>
                <w:szCs w:val="18"/>
              </w:rPr>
            </w:pPr>
            <w:r w:rsidRPr="002D60A8">
              <w:rPr>
                <w:rFonts w:cs="Arial"/>
                <w:sz w:val="18"/>
                <w:szCs w:val="18"/>
              </w:rPr>
              <w:t>3</w:t>
            </w:r>
          </w:p>
        </w:tc>
        <w:tc>
          <w:tcPr>
            <w:tcW w:w="2371" w:type="dxa"/>
            <w:tcBorders>
              <w:top w:val="single" w:sz="4" w:space="0" w:color="auto"/>
              <w:bottom w:val="single" w:sz="4" w:space="0" w:color="auto"/>
            </w:tcBorders>
          </w:tcPr>
          <w:p w14:paraId="4A7D33F9"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edition</w:t>
            </w:r>
          </w:p>
        </w:tc>
        <w:tc>
          <w:tcPr>
            <w:tcW w:w="2028" w:type="dxa"/>
            <w:tcBorders>
              <w:top w:val="single" w:sz="4" w:space="0" w:color="auto"/>
              <w:bottom w:val="single" w:sz="4" w:space="0" w:color="auto"/>
            </w:tcBorders>
          </w:tcPr>
          <w:p w14:paraId="403FAFF3"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664DC49B" w14:textId="33B2DBA8" w:rsidR="002B17B1" w:rsidRPr="002D60A8" w:rsidRDefault="002B17B1" w:rsidP="00BB54AE">
            <w:pPr>
              <w:spacing w:before="60" w:after="60" w:line="240" w:lineRule="auto"/>
              <w:rPr>
                <w:rFonts w:cs="Arial"/>
                <w:sz w:val="18"/>
                <w:szCs w:val="18"/>
              </w:rPr>
            </w:pPr>
            <w:commentRangeStart w:id="397"/>
            <w:del w:id="398" w:author="Jeff Wootton" w:date="2024-10-21T12:24:00Z" w16du:dateUtc="2024-10-21T10:24:00Z">
              <w:r w:rsidRPr="002D60A8" w:rsidDel="009D51A0">
                <w:rPr>
                  <w:rFonts w:cs="Arial"/>
                  <w:sz w:val="18"/>
                  <w:szCs w:val="18"/>
                </w:rPr>
                <w:delText>1.</w:delText>
              </w:r>
              <w:r w:rsidR="00DD2E14" w:rsidDel="009D51A0">
                <w:rPr>
                  <w:rFonts w:cs="Arial"/>
                  <w:sz w:val="18"/>
                  <w:szCs w:val="18"/>
                </w:rPr>
                <w:delText>4</w:delText>
              </w:r>
            </w:del>
            <w:ins w:id="399" w:author="Jeff Wootton" w:date="2024-10-21T12:24:00Z" w16du:dateUtc="2024-10-21T10:24:00Z">
              <w:r w:rsidR="009D51A0">
                <w:rPr>
                  <w:rFonts w:cs="Arial"/>
                  <w:sz w:val="18"/>
                  <w:szCs w:val="18"/>
                </w:rPr>
                <w:t>2.0</w:t>
              </w:r>
            </w:ins>
            <w:commentRangeEnd w:id="397"/>
            <w:ins w:id="400" w:author="Jeff Wootton" w:date="2024-10-21T12:25:00Z" w16du:dateUtc="2024-10-21T10:25:00Z">
              <w:r w:rsidR="00CB4683">
                <w:rPr>
                  <w:rStyle w:val="CommentReference"/>
                </w:rPr>
                <w:commentReference w:id="397"/>
              </w:r>
            </w:ins>
            <w:r w:rsidRPr="002D60A8">
              <w:rPr>
                <w:rFonts w:cs="Arial"/>
                <w:sz w:val="18"/>
                <w:szCs w:val="18"/>
              </w:rPr>
              <w:t>.0</w:t>
            </w:r>
          </w:p>
        </w:tc>
      </w:tr>
      <w:tr w:rsidR="000520A1" w:rsidRPr="002D60A8" w14:paraId="3934BE8E" w14:textId="77777777" w:rsidTr="002D60A8">
        <w:trPr>
          <w:cantSplit/>
          <w:jc w:val="center"/>
        </w:trPr>
        <w:tc>
          <w:tcPr>
            <w:tcW w:w="617" w:type="dxa"/>
            <w:tcBorders>
              <w:top w:val="single" w:sz="4" w:space="0" w:color="auto"/>
              <w:bottom w:val="single" w:sz="4" w:space="0" w:color="auto"/>
            </w:tcBorders>
          </w:tcPr>
          <w:p w14:paraId="50356E6F" w14:textId="77777777" w:rsidR="002B17B1" w:rsidRPr="002D60A8" w:rsidRDefault="002B17B1" w:rsidP="002D60A8">
            <w:pPr>
              <w:spacing w:before="60" w:after="60" w:line="240" w:lineRule="auto"/>
              <w:rPr>
                <w:rFonts w:cs="Arial"/>
                <w:sz w:val="18"/>
                <w:szCs w:val="18"/>
              </w:rPr>
            </w:pPr>
            <w:r w:rsidRPr="002D60A8">
              <w:rPr>
                <w:rFonts w:cs="Arial"/>
                <w:sz w:val="18"/>
                <w:szCs w:val="18"/>
              </w:rPr>
              <w:t>4</w:t>
            </w:r>
          </w:p>
        </w:tc>
        <w:tc>
          <w:tcPr>
            <w:tcW w:w="2371" w:type="dxa"/>
            <w:tcBorders>
              <w:top w:val="single" w:sz="4" w:space="0" w:color="auto"/>
              <w:bottom w:val="single" w:sz="4" w:space="0" w:color="auto"/>
            </w:tcBorders>
          </w:tcPr>
          <w:p w14:paraId="2CDA7D1B"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editionDate</w:t>
            </w:r>
            <w:proofErr w:type="spellEnd"/>
          </w:p>
        </w:tc>
        <w:tc>
          <w:tcPr>
            <w:tcW w:w="2028" w:type="dxa"/>
            <w:tcBorders>
              <w:top w:val="single" w:sz="4" w:space="0" w:color="auto"/>
              <w:bottom w:val="single" w:sz="4" w:space="0" w:color="auto"/>
            </w:tcBorders>
          </w:tcPr>
          <w:p w14:paraId="54FE340C"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DateTime</w:t>
            </w:r>
            <w:proofErr w:type="spellEnd"/>
          </w:p>
        </w:tc>
        <w:tc>
          <w:tcPr>
            <w:tcW w:w="4560" w:type="dxa"/>
            <w:tcBorders>
              <w:top w:val="single" w:sz="4" w:space="0" w:color="auto"/>
              <w:bottom w:val="single" w:sz="4" w:space="0" w:color="auto"/>
            </w:tcBorders>
          </w:tcPr>
          <w:p w14:paraId="371F95E3" w14:textId="6F2915F2" w:rsidR="002B17B1" w:rsidRPr="002D60A8" w:rsidRDefault="00BB54AE" w:rsidP="00944A5F">
            <w:pPr>
              <w:spacing w:before="60" w:after="60" w:line="240" w:lineRule="auto"/>
              <w:rPr>
                <w:rFonts w:cs="Arial"/>
                <w:sz w:val="18"/>
                <w:szCs w:val="18"/>
              </w:rPr>
            </w:pPr>
            <w:r w:rsidRPr="002D60A8">
              <w:rPr>
                <w:rFonts w:cs="Arial"/>
                <w:sz w:val="18"/>
                <w:szCs w:val="18"/>
              </w:rPr>
              <w:t>20</w:t>
            </w:r>
            <w:r>
              <w:rPr>
                <w:rFonts w:cs="Arial"/>
                <w:sz w:val="18"/>
                <w:szCs w:val="18"/>
              </w:rPr>
              <w:t>2</w:t>
            </w:r>
            <w:r w:rsidR="00944A5F">
              <w:rPr>
                <w:rFonts w:cs="Arial"/>
                <w:sz w:val="18"/>
                <w:szCs w:val="18"/>
              </w:rPr>
              <w:t>4</w:t>
            </w:r>
            <w:r w:rsidR="002B17B1" w:rsidRPr="002D60A8">
              <w:rPr>
                <w:rFonts w:cs="Arial"/>
                <w:sz w:val="18"/>
                <w:szCs w:val="18"/>
              </w:rPr>
              <w:t>-</w:t>
            </w:r>
            <w:commentRangeStart w:id="401"/>
            <w:del w:id="402" w:author="Jeff Wootton" w:date="2024-12-17T10:26:00Z" w16du:dateUtc="2024-12-17T09:26:00Z">
              <w:r w:rsidR="002233B4" w:rsidRPr="00FC3F86" w:rsidDel="00FC3F86">
                <w:rPr>
                  <w:rFonts w:cs="Arial"/>
                  <w:sz w:val="18"/>
                  <w:szCs w:val="18"/>
                  <w:rPrChange w:id="403" w:author="Jeff Wootton" w:date="2024-12-17T10:25:00Z" w16du:dateUtc="2024-12-17T09:25:00Z">
                    <w:rPr>
                      <w:rFonts w:cs="Arial"/>
                      <w:color w:val="FF0000"/>
                      <w:sz w:val="18"/>
                      <w:szCs w:val="18"/>
                    </w:rPr>
                  </w:rPrChange>
                </w:rPr>
                <w:delText>xx</w:delText>
              </w:r>
              <w:r w:rsidR="002B17B1" w:rsidRPr="00FC3F86" w:rsidDel="00FC3F86">
                <w:rPr>
                  <w:rFonts w:cs="Arial"/>
                  <w:sz w:val="18"/>
                  <w:szCs w:val="18"/>
                </w:rPr>
                <w:delText>-</w:delText>
              </w:r>
              <w:r w:rsidR="002233B4" w:rsidRPr="00FC3F86" w:rsidDel="00FC3F86">
                <w:rPr>
                  <w:rFonts w:cs="Arial"/>
                  <w:sz w:val="18"/>
                  <w:szCs w:val="18"/>
                  <w:rPrChange w:id="404" w:author="Jeff Wootton" w:date="2024-12-17T10:25:00Z" w16du:dateUtc="2024-12-17T09:25:00Z">
                    <w:rPr>
                      <w:rFonts w:cs="Arial"/>
                      <w:color w:val="FF0000"/>
                      <w:sz w:val="18"/>
                      <w:szCs w:val="18"/>
                    </w:rPr>
                  </w:rPrChange>
                </w:rPr>
                <w:delText>xx</w:delText>
              </w:r>
              <w:commentRangeEnd w:id="401"/>
              <w:r w:rsidR="008D28F5" w:rsidRPr="00FC3F86" w:rsidDel="00FC3F86">
                <w:rPr>
                  <w:rStyle w:val="CommentReference"/>
                </w:rPr>
                <w:commentReference w:id="401"/>
              </w:r>
            </w:del>
            <w:ins w:id="405" w:author="Jeff Wootton" w:date="2024-12-17T10:26:00Z" w16du:dateUtc="2024-12-17T09:26:00Z">
              <w:r w:rsidR="00FC3F86">
                <w:rPr>
                  <w:rFonts w:cs="Arial"/>
                  <w:sz w:val="18"/>
                  <w:szCs w:val="18"/>
                </w:rPr>
                <w:t>12-16</w:t>
              </w:r>
            </w:ins>
            <w:r w:rsidR="002233B4" w:rsidRPr="002D60A8">
              <w:rPr>
                <w:rFonts w:cs="Arial"/>
                <w:sz w:val="18"/>
                <w:szCs w:val="18"/>
              </w:rPr>
              <w:t>T00</w:t>
            </w:r>
            <w:r w:rsidR="002B17B1" w:rsidRPr="002D60A8">
              <w:rPr>
                <w:rFonts w:cs="Arial"/>
                <w:sz w:val="18"/>
                <w:szCs w:val="18"/>
              </w:rPr>
              <w:t>:00:00</w:t>
            </w:r>
          </w:p>
        </w:tc>
      </w:tr>
      <w:tr w:rsidR="000520A1" w:rsidRPr="002D60A8" w14:paraId="1F550F53" w14:textId="77777777" w:rsidTr="002D60A8">
        <w:trPr>
          <w:cantSplit/>
          <w:jc w:val="center"/>
        </w:trPr>
        <w:tc>
          <w:tcPr>
            <w:tcW w:w="617" w:type="dxa"/>
            <w:tcBorders>
              <w:top w:val="single" w:sz="4" w:space="0" w:color="auto"/>
              <w:bottom w:val="single" w:sz="4" w:space="0" w:color="auto"/>
            </w:tcBorders>
          </w:tcPr>
          <w:p w14:paraId="34953CDC" w14:textId="77777777" w:rsidR="002B17B1" w:rsidRPr="002D60A8" w:rsidRDefault="002B17B1" w:rsidP="002D60A8">
            <w:pPr>
              <w:spacing w:before="60" w:after="60" w:line="240" w:lineRule="auto"/>
              <w:rPr>
                <w:rFonts w:cs="Arial"/>
                <w:sz w:val="18"/>
                <w:szCs w:val="18"/>
              </w:rPr>
            </w:pPr>
            <w:r w:rsidRPr="002D60A8">
              <w:rPr>
                <w:rFonts w:cs="Arial"/>
                <w:sz w:val="18"/>
                <w:szCs w:val="18"/>
              </w:rPr>
              <w:t>5</w:t>
            </w:r>
          </w:p>
        </w:tc>
        <w:tc>
          <w:tcPr>
            <w:tcW w:w="2371" w:type="dxa"/>
            <w:tcBorders>
              <w:top w:val="single" w:sz="4" w:space="0" w:color="auto"/>
              <w:bottom w:val="single" w:sz="4" w:space="0" w:color="auto"/>
            </w:tcBorders>
          </w:tcPr>
          <w:p w14:paraId="5C4CA63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citedResponsibleParty</w:t>
            </w:r>
            <w:proofErr w:type="spellEnd"/>
          </w:p>
        </w:tc>
        <w:tc>
          <w:tcPr>
            <w:tcW w:w="2028" w:type="dxa"/>
            <w:tcBorders>
              <w:top w:val="single" w:sz="4" w:space="0" w:color="auto"/>
              <w:bottom w:val="single" w:sz="4" w:space="0" w:color="auto"/>
            </w:tcBorders>
          </w:tcPr>
          <w:p w14:paraId="0391E4E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CI_Responsibility</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0F071FA1"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5622F337" w14:textId="77777777" w:rsidTr="002D60A8">
        <w:trPr>
          <w:cantSplit/>
          <w:jc w:val="center"/>
        </w:trPr>
        <w:tc>
          <w:tcPr>
            <w:tcW w:w="617" w:type="dxa"/>
            <w:tcBorders>
              <w:top w:val="single" w:sz="4" w:space="0" w:color="auto"/>
              <w:bottom w:val="single" w:sz="4" w:space="0" w:color="auto"/>
            </w:tcBorders>
          </w:tcPr>
          <w:p w14:paraId="1D39A099" w14:textId="77777777" w:rsidR="002B17B1" w:rsidRPr="002D60A8" w:rsidRDefault="002B17B1" w:rsidP="002D60A8">
            <w:pPr>
              <w:spacing w:before="60" w:after="60" w:line="240" w:lineRule="auto"/>
              <w:rPr>
                <w:rFonts w:cs="Arial"/>
                <w:sz w:val="18"/>
                <w:szCs w:val="18"/>
              </w:rPr>
            </w:pPr>
            <w:r w:rsidRPr="002D60A8">
              <w:rPr>
                <w:rFonts w:cs="Arial"/>
                <w:sz w:val="18"/>
                <w:szCs w:val="18"/>
              </w:rPr>
              <w:t>5.1</w:t>
            </w:r>
          </w:p>
        </w:tc>
        <w:tc>
          <w:tcPr>
            <w:tcW w:w="2371" w:type="dxa"/>
            <w:tcBorders>
              <w:top w:val="single" w:sz="4" w:space="0" w:color="auto"/>
              <w:bottom w:val="single" w:sz="4" w:space="0" w:color="auto"/>
            </w:tcBorders>
          </w:tcPr>
          <w:p w14:paraId="46D2BEF6"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role</w:t>
            </w:r>
          </w:p>
        </w:tc>
        <w:tc>
          <w:tcPr>
            <w:tcW w:w="2028" w:type="dxa"/>
            <w:tcBorders>
              <w:top w:val="single" w:sz="4" w:space="0" w:color="auto"/>
              <w:bottom w:val="single" w:sz="4" w:space="0" w:color="auto"/>
            </w:tcBorders>
          </w:tcPr>
          <w:p w14:paraId="1DF4B1BF" w14:textId="77777777" w:rsidR="002B17B1" w:rsidRPr="002D60A8" w:rsidRDefault="002B17B1" w:rsidP="00A71A22">
            <w:pPr>
              <w:spacing w:before="60" w:after="60" w:line="240" w:lineRule="auto"/>
              <w:jc w:val="left"/>
              <w:rPr>
                <w:rFonts w:cs="Arial"/>
                <w:sz w:val="18"/>
                <w:szCs w:val="18"/>
              </w:rPr>
            </w:pPr>
            <w:proofErr w:type="spellStart"/>
            <w:r w:rsidRPr="002D60A8">
              <w:rPr>
                <w:rFonts w:cs="Arial"/>
                <w:sz w:val="18"/>
                <w:szCs w:val="18"/>
              </w:rPr>
              <w:t>CI_RoleCode</w:t>
            </w:r>
            <w:proofErr w:type="spellEnd"/>
            <w:r w:rsidRPr="002D60A8">
              <w:rPr>
                <w:rFonts w:cs="Arial"/>
                <w:sz w:val="18"/>
                <w:szCs w:val="18"/>
              </w:rPr>
              <w:t xml:space="preserve"> (ISO </w:t>
            </w:r>
            <w:proofErr w:type="spellStart"/>
            <w:r w:rsidRPr="002D60A8">
              <w:rPr>
                <w:rFonts w:cs="Arial"/>
                <w:sz w:val="18"/>
                <w:szCs w:val="18"/>
              </w:rPr>
              <w:t>codelist</w:t>
            </w:r>
            <w:proofErr w:type="spellEnd"/>
            <w:r w:rsidRPr="002D60A8">
              <w:rPr>
                <w:rFonts w:cs="Arial"/>
                <w:sz w:val="18"/>
                <w:szCs w:val="18"/>
              </w:rPr>
              <w:t>)</w:t>
            </w:r>
          </w:p>
        </w:tc>
        <w:tc>
          <w:tcPr>
            <w:tcW w:w="4560" w:type="dxa"/>
            <w:tcBorders>
              <w:top w:val="single" w:sz="4" w:space="0" w:color="auto"/>
              <w:bottom w:val="single" w:sz="4" w:space="0" w:color="auto"/>
            </w:tcBorders>
          </w:tcPr>
          <w:p w14:paraId="4F539FB6" w14:textId="77777777" w:rsidR="002B17B1" w:rsidRPr="002D60A8" w:rsidRDefault="002B17B1" w:rsidP="002D60A8">
            <w:pPr>
              <w:spacing w:before="60" w:after="60" w:line="240" w:lineRule="auto"/>
              <w:rPr>
                <w:rFonts w:cs="Arial"/>
                <w:sz w:val="18"/>
                <w:szCs w:val="18"/>
              </w:rPr>
            </w:pPr>
            <w:r w:rsidRPr="002D60A8">
              <w:rPr>
                <w:rFonts w:cs="Arial"/>
                <w:sz w:val="18"/>
                <w:szCs w:val="18"/>
              </w:rPr>
              <w:t>publisher</w:t>
            </w:r>
          </w:p>
        </w:tc>
      </w:tr>
      <w:tr w:rsidR="000520A1" w:rsidRPr="002D60A8" w14:paraId="1088B486" w14:textId="77777777" w:rsidTr="002D60A8">
        <w:trPr>
          <w:cantSplit/>
          <w:jc w:val="center"/>
        </w:trPr>
        <w:tc>
          <w:tcPr>
            <w:tcW w:w="617" w:type="dxa"/>
            <w:tcBorders>
              <w:top w:val="single" w:sz="4" w:space="0" w:color="auto"/>
              <w:bottom w:val="single" w:sz="4" w:space="0" w:color="auto"/>
            </w:tcBorders>
          </w:tcPr>
          <w:p w14:paraId="15D9669D" w14:textId="77777777" w:rsidR="002B17B1" w:rsidRPr="002D60A8" w:rsidRDefault="002B17B1" w:rsidP="002D60A8">
            <w:pPr>
              <w:spacing w:before="60" w:after="60" w:line="240" w:lineRule="auto"/>
              <w:rPr>
                <w:rFonts w:cs="Arial"/>
                <w:sz w:val="18"/>
                <w:szCs w:val="18"/>
              </w:rPr>
            </w:pPr>
            <w:r w:rsidRPr="002D60A8">
              <w:rPr>
                <w:rFonts w:cs="Arial"/>
                <w:sz w:val="18"/>
                <w:szCs w:val="18"/>
              </w:rPr>
              <w:t>5.2</w:t>
            </w:r>
          </w:p>
        </w:tc>
        <w:tc>
          <w:tcPr>
            <w:tcW w:w="2371" w:type="dxa"/>
            <w:tcBorders>
              <w:top w:val="single" w:sz="4" w:space="0" w:color="auto"/>
              <w:bottom w:val="single" w:sz="4" w:space="0" w:color="auto"/>
            </w:tcBorders>
          </w:tcPr>
          <w:p w14:paraId="50426283"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party</w:t>
            </w:r>
          </w:p>
        </w:tc>
        <w:tc>
          <w:tcPr>
            <w:tcW w:w="2028" w:type="dxa"/>
            <w:tcBorders>
              <w:top w:val="single" w:sz="4" w:space="0" w:color="auto"/>
              <w:bottom w:val="single" w:sz="4" w:space="0" w:color="auto"/>
            </w:tcBorders>
          </w:tcPr>
          <w:p w14:paraId="1DCA0E63"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CI_Organisation</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6B96BAC9"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74003A06" w14:textId="77777777" w:rsidTr="002D60A8">
        <w:trPr>
          <w:cantSplit/>
          <w:jc w:val="center"/>
        </w:trPr>
        <w:tc>
          <w:tcPr>
            <w:tcW w:w="617" w:type="dxa"/>
            <w:tcBorders>
              <w:top w:val="single" w:sz="4" w:space="0" w:color="auto"/>
              <w:bottom w:val="single" w:sz="4" w:space="0" w:color="auto"/>
            </w:tcBorders>
          </w:tcPr>
          <w:p w14:paraId="678223C3" w14:textId="77777777" w:rsidR="002B17B1" w:rsidRPr="002D60A8" w:rsidRDefault="002B17B1" w:rsidP="002D60A8">
            <w:pPr>
              <w:spacing w:before="60" w:after="60" w:line="240" w:lineRule="auto"/>
              <w:rPr>
                <w:rFonts w:cs="Arial"/>
                <w:sz w:val="18"/>
                <w:szCs w:val="18"/>
              </w:rPr>
            </w:pPr>
            <w:r w:rsidRPr="002D60A8">
              <w:rPr>
                <w:rFonts w:cs="Arial"/>
                <w:sz w:val="18"/>
                <w:szCs w:val="18"/>
              </w:rPr>
              <w:t>5.2.1</w:t>
            </w:r>
          </w:p>
        </w:tc>
        <w:tc>
          <w:tcPr>
            <w:tcW w:w="2371" w:type="dxa"/>
            <w:tcBorders>
              <w:top w:val="single" w:sz="4" w:space="0" w:color="auto"/>
              <w:bottom w:val="single" w:sz="4" w:space="0" w:color="auto"/>
            </w:tcBorders>
          </w:tcPr>
          <w:p w14:paraId="06A2DAB1"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name</w:t>
            </w:r>
          </w:p>
        </w:tc>
        <w:tc>
          <w:tcPr>
            <w:tcW w:w="2028" w:type="dxa"/>
            <w:tcBorders>
              <w:top w:val="single" w:sz="4" w:space="0" w:color="auto"/>
              <w:bottom w:val="single" w:sz="4" w:space="0" w:color="auto"/>
            </w:tcBorders>
          </w:tcPr>
          <w:p w14:paraId="30AC6C8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61CC41AB" w14:textId="77777777" w:rsidR="002B17B1" w:rsidRPr="002D60A8" w:rsidRDefault="002B17B1" w:rsidP="002D60A8">
            <w:pPr>
              <w:spacing w:before="60" w:after="60" w:line="240" w:lineRule="auto"/>
              <w:rPr>
                <w:rFonts w:cs="Arial"/>
                <w:sz w:val="18"/>
                <w:szCs w:val="18"/>
              </w:rPr>
            </w:pPr>
            <w:r w:rsidRPr="002D60A8">
              <w:rPr>
                <w:rFonts w:cs="Arial"/>
                <w:sz w:val="18"/>
                <w:szCs w:val="18"/>
              </w:rPr>
              <w:t>International Hydrographic Organization</w:t>
            </w:r>
          </w:p>
        </w:tc>
      </w:tr>
      <w:tr w:rsidR="000520A1" w:rsidRPr="002D60A8" w14:paraId="450CE65F" w14:textId="77777777" w:rsidTr="002D60A8">
        <w:trPr>
          <w:cantSplit/>
          <w:jc w:val="center"/>
        </w:trPr>
        <w:tc>
          <w:tcPr>
            <w:tcW w:w="617" w:type="dxa"/>
            <w:tcBorders>
              <w:top w:val="single" w:sz="4" w:space="0" w:color="auto"/>
              <w:bottom w:val="single" w:sz="4" w:space="0" w:color="auto"/>
            </w:tcBorders>
          </w:tcPr>
          <w:p w14:paraId="47BEF084" w14:textId="77777777" w:rsidR="002B17B1" w:rsidRPr="002D60A8" w:rsidRDefault="002B17B1" w:rsidP="002D60A8">
            <w:pPr>
              <w:spacing w:before="60" w:after="60" w:line="240" w:lineRule="auto"/>
              <w:rPr>
                <w:rFonts w:cs="Arial"/>
                <w:sz w:val="18"/>
                <w:szCs w:val="18"/>
              </w:rPr>
            </w:pPr>
            <w:r w:rsidRPr="002D60A8">
              <w:rPr>
                <w:rFonts w:cs="Arial"/>
                <w:sz w:val="18"/>
                <w:szCs w:val="18"/>
              </w:rPr>
              <w:t>6</w:t>
            </w:r>
          </w:p>
        </w:tc>
        <w:tc>
          <w:tcPr>
            <w:tcW w:w="2371" w:type="dxa"/>
            <w:tcBorders>
              <w:top w:val="single" w:sz="4" w:space="0" w:color="auto"/>
              <w:bottom w:val="single" w:sz="4" w:space="0" w:color="auto"/>
            </w:tcBorders>
          </w:tcPr>
          <w:p w14:paraId="031DC702"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otherCitationDetails</w:t>
            </w:r>
            <w:proofErr w:type="spellEnd"/>
          </w:p>
        </w:tc>
        <w:tc>
          <w:tcPr>
            <w:tcW w:w="2028" w:type="dxa"/>
            <w:tcBorders>
              <w:top w:val="single" w:sz="4" w:space="0" w:color="auto"/>
              <w:bottom w:val="single" w:sz="4" w:space="0" w:color="auto"/>
            </w:tcBorders>
          </w:tcPr>
          <w:p w14:paraId="28683D0B"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41FA9402" w14:textId="4CDA6A1C" w:rsidR="002B17B1" w:rsidRPr="002D60A8" w:rsidRDefault="002B17B1" w:rsidP="002D60A8">
            <w:pPr>
              <w:spacing w:before="60" w:after="60" w:line="240" w:lineRule="auto"/>
              <w:rPr>
                <w:rFonts w:cs="Arial"/>
                <w:sz w:val="18"/>
                <w:szCs w:val="18"/>
              </w:rPr>
            </w:pPr>
            <w:del w:id="406" w:author="Jeff Wootton" w:date="2024-12-17T10:23:00Z" w16du:dateUtc="2024-12-17T09:23:00Z">
              <w:r w:rsidRPr="002D60A8" w:rsidDel="000F6DB7">
                <w:rPr>
                  <w:rFonts w:cs="Arial"/>
                  <w:sz w:val="18"/>
                  <w:szCs w:val="18"/>
                </w:rPr>
                <w:delText>(Replace with website navigation instructions, etc.. ISO 19115-1 defines this attribute as “other information required to complete the citation that is not recorded elsewhere.”)</w:delText>
              </w:r>
            </w:del>
            <w:ins w:id="407" w:author="Jeff Wootton" w:date="2024-12-17T10:23:00Z" w16du:dateUtc="2024-12-17T09:23:00Z">
              <w:r w:rsidR="000F6DB7">
                <w:rPr>
                  <w:rFonts w:cs="Arial"/>
                  <w:sz w:val="18"/>
                  <w:szCs w:val="18"/>
                </w:rPr>
                <w:t>Found in the Product Specification Register of the IHO Geospatial Information</w:t>
              </w:r>
            </w:ins>
            <w:ins w:id="408" w:author="Jeff Wootton" w:date="2024-12-17T10:24:00Z" w16du:dateUtc="2024-12-17T09:24:00Z">
              <w:r w:rsidR="000F6DB7">
                <w:rPr>
                  <w:rFonts w:cs="Arial"/>
                  <w:sz w:val="18"/>
                  <w:szCs w:val="18"/>
                </w:rPr>
                <w:t xml:space="preserve"> (GI)</w:t>
              </w:r>
            </w:ins>
            <w:ins w:id="409" w:author="Jeff Wootton" w:date="2024-12-17T10:23:00Z" w16du:dateUtc="2024-12-17T09:23:00Z">
              <w:r w:rsidR="000F6DB7">
                <w:rPr>
                  <w:rFonts w:cs="Arial"/>
                  <w:sz w:val="18"/>
                  <w:szCs w:val="18"/>
                </w:rPr>
                <w:t xml:space="preserve"> Registry</w:t>
              </w:r>
            </w:ins>
            <w:ins w:id="410" w:author="Jeff Wootton" w:date="2024-12-17T10:24:00Z" w16du:dateUtc="2024-12-17T09:24:00Z">
              <w:r w:rsidR="000F6DB7">
                <w:rPr>
                  <w:rFonts w:cs="Arial"/>
                  <w:sz w:val="18"/>
                  <w:szCs w:val="18"/>
                </w:rPr>
                <w:t xml:space="preserve"> under the </w:t>
              </w:r>
              <w:r w:rsidR="00FC3F86">
                <w:rPr>
                  <w:rFonts w:cs="Arial"/>
                  <w:sz w:val="18"/>
                  <w:szCs w:val="18"/>
                </w:rPr>
                <w:t xml:space="preserve">Register entry </w:t>
              </w:r>
            </w:ins>
            <w:ins w:id="411" w:author="Jeff Wootton" w:date="2024-12-18T09:35:00Z" w16du:dateUtc="2024-12-18T08:35:00Z">
              <w:r w:rsidR="00344E88">
                <w:rPr>
                  <w:rFonts w:cs="Arial"/>
                  <w:sz w:val="18"/>
                  <w:szCs w:val="18"/>
                </w:rPr>
                <w:t>for</w:t>
              </w:r>
            </w:ins>
            <w:ins w:id="412" w:author="Jeff Wootton" w:date="2024-12-17T10:24:00Z" w16du:dateUtc="2024-12-17T09:24:00Z">
              <w:r w:rsidR="00FC3F86">
                <w:rPr>
                  <w:rFonts w:cs="Arial"/>
                  <w:sz w:val="18"/>
                  <w:szCs w:val="18"/>
                </w:rPr>
                <w:t xml:space="preserve"> S-101 – Electronic Navigatio</w:t>
              </w:r>
            </w:ins>
            <w:ins w:id="413" w:author="Jeff Wootton" w:date="2024-12-17T10:25:00Z" w16du:dateUtc="2024-12-17T09:25:00Z">
              <w:r w:rsidR="00FC3F86">
                <w:rPr>
                  <w:rFonts w:cs="Arial"/>
                  <w:sz w:val="18"/>
                  <w:szCs w:val="18"/>
                </w:rPr>
                <w:t>nal Chart.</w:t>
              </w:r>
            </w:ins>
          </w:p>
        </w:tc>
      </w:tr>
      <w:tr w:rsidR="000520A1" w:rsidRPr="002D60A8" w14:paraId="2FC2F67C" w14:textId="77777777" w:rsidTr="002D60A8">
        <w:trPr>
          <w:cantSplit/>
          <w:jc w:val="center"/>
        </w:trPr>
        <w:tc>
          <w:tcPr>
            <w:tcW w:w="617" w:type="dxa"/>
            <w:tcBorders>
              <w:top w:val="single" w:sz="4" w:space="0" w:color="auto"/>
              <w:bottom w:val="single" w:sz="4" w:space="0" w:color="auto"/>
            </w:tcBorders>
          </w:tcPr>
          <w:p w14:paraId="1AEE9598" w14:textId="77777777" w:rsidR="002B17B1" w:rsidRPr="002D60A8" w:rsidRDefault="002B17B1" w:rsidP="002D60A8">
            <w:pPr>
              <w:spacing w:before="60" w:after="60" w:line="240" w:lineRule="auto"/>
              <w:rPr>
                <w:rFonts w:cs="Arial"/>
                <w:sz w:val="18"/>
                <w:szCs w:val="18"/>
              </w:rPr>
            </w:pPr>
            <w:r w:rsidRPr="002D60A8">
              <w:rPr>
                <w:rFonts w:cs="Arial"/>
                <w:sz w:val="18"/>
                <w:szCs w:val="18"/>
              </w:rPr>
              <w:t>7</w:t>
            </w:r>
          </w:p>
        </w:tc>
        <w:tc>
          <w:tcPr>
            <w:tcW w:w="2371" w:type="dxa"/>
            <w:tcBorders>
              <w:top w:val="single" w:sz="4" w:space="0" w:color="auto"/>
              <w:bottom w:val="single" w:sz="4" w:space="0" w:color="auto"/>
            </w:tcBorders>
          </w:tcPr>
          <w:p w14:paraId="4DED9BD8"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onlineResource</w:t>
            </w:r>
            <w:proofErr w:type="spellEnd"/>
          </w:p>
        </w:tc>
        <w:tc>
          <w:tcPr>
            <w:tcW w:w="2028" w:type="dxa"/>
            <w:tcBorders>
              <w:top w:val="single" w:sz="4" w:space="0" w:color="auto"/>
              <w:bottom w:val="single" w:sz="4" w:space="0" w:color="auto"/>
            </w:tcBorders>
          </w:tcPr>
          <w:p w14:paraId="2F808D14"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CI_OnlineResource</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71B10969"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58B559B4" w14:textId="77777777" w:rsidTr="002D60A8">
        <w:trPr>
          <w:cantSplit/>
          <w:jc w:val="center"/>
        </w:trPr>
        <w:tc>
          <w:tcPr>
            <w:tcW w:w="617" w:type="dxa"/>
            <w:tcBorders>
              <w:top w:val="single" w:sz="4" w:space="0" w:color="auto"/>
              <w:bottom w:val="single" w:sz="4" w:space="0" w:color="auto"/>
            </w:tcBorders>
          </w:tcPr>
          <w:p w14:paraId="6576B7E7" w14:textId="77777777" w:rsidR="002B17B1" w:rsidRPr="002D60A8" w:rsidRDefault="002B17B1" w:rsidP="002D60A8">
            <w:pPr>
              <w:spacing w:before="60" w:after="60" w:line="240" w:lineRule="auto"/>
              <w:rPr>
                <w:rFonts w:cs="Arial"/>
                <w:sz w:val="18"/>
                <w:szCs w:val="18"/>
              </w:rPr>
            </w:pPr>
            <w:r w:rsidRPr="002D60A8">
              <w:rPr>
                <w:rFonts w:cs="Arial"/>
                <w:sz w:val="18"/>
                <w:szCs w:val="18"/>
              </w:rPr>
              <w:t>7.1</w:t>
            </w:r>
          </w:p>
        </w:tc>
        <w:tc>
          <w:tcPr>
            <w:tcW w:w="2371" w:type="dxa"/>
            <w:tcBorders>
              <w:top w:val="single" w:sz="4" w:space="0" w:color="auto"/>
              <w:bottom w:val="single" w:sz="4" w:space="0" w:color="auto"/>
            </w:tcBorders>
          </w:tcPr>
          <w:p w14:paraId="167A165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linkage</w:t>
            </w:r>
          </w:p>
        </w:tc>
        <w:tc>
          <w:tcPr>
            <w:tcW w:w="2028" w:type="dxa"/>
            <w:tcBorders>
              <w:top w:val="single" w:sz="4" w:space="0" w:color="auto"/>
              <w:bottom w:val="single" w:sz="4" w:space="0" w:color="auto"/>
            </w:tcBorders>
          </w:tcPr>
          <w:p w14:paraId="64B830B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r w:rsidRPr="002D60A8">
              <w:rPr>
                <w:rFonts w:cs="Arial"/>
                <w:sz w:val="18"/>
                <w:szCs w:val="18"/>
              </w:rPr>
              <w:t xml:space="preserve"> (URL)</w:t>
            </w:r>
          </w:p>
        </w:tc>
        <w:tc>
          <w:tcPr>
            <w:tcW w:w="4560" w:type="dxa"/>
            <w:tcBorders>
              <w:top w:val="single" w:sz="4" w:space="0" w:color="auto"/>
              <w:bottom w:val="single" w:sz="4" w:space="0" w:color="auto"/>
            </w:tcBorders>
          </w:tcPr>
          <w:p w14:paraId="0931DB43" w14:textId="4C760DF7" w:rsidR="002B17B1" w:rsidRPr="002D60A8" w:rsidRDefault="002233B4" w:rsidP="002233B4">
            <w:pPr>
              <w:spacing w:before="60" w:after="60" w:line="240" w:lineRule="auto"/>
              <w:rPr>
                <w:rFonts w:cs="Arial"/>
                <w:sz w:val="18"/>
                <w:szCs w:val="18"/>
              </w:rPr>
            </w:pPr>
            <w:hyperlink r:id="rId46" w:history="1">
              <w:r w:rsidRPr="006766CB">
                <w:rPr>
                  <w:rStyle w:val="Hyperlink"/>
                  <w:rFonts w:cs="Arial"/>
                  <w:sz w:val="18"/>
                  <w:szCs w:val="18"/>
                  <w:lang w:val="en-GB"/>
                </w:rPr>
                <w:t>https://registry.iho.int/</w:t>
              </w:r>
            </w:hyperlink>
          </w:p>
        </w:tc>
      </w:tr>
      <w:tr w:rsidR="000520A1" w:rsidRPr="002D60A8" w14:paraId="0D608267" w14:textId="77777777" w:rsidTr="002D60A8">
        <w:trPr>
          <w:cantSplit/>
          <w:jc w:val="center"/>
        </w:trPr>
        <w:tc>
          <w:tcPr>
            <w:tcW w:w="617" w:type="dxa"/>
            <w:tcBorders>
              <w:top w:val="single" w:sz="4" w:space="0" w:color="auto"/>
              <w:bottom w:val="single" w:sz="4" w:space="0" w:color="auto"/>
            </w:tcBorders>
          </w:tcPr>
          <w:p w14:paraId="403F295B" w14:textId="77777777" w:rsidR="002B17B1" w:rsidRPr="002D60A8" w:rsidRDefault="002B17B1" w:rsidP="002D60A8">
            <w:pPr>
              <w:spacing w:before="60" w:after="60" w:line="240" w:lineRule="auto"/>
              <w:rPr>
                <w:rFonts w:cs="Arial"/>
                <w:sz w:val="18"/>
                <w:szCs w:val="18"/>
              </w:rPr>
            </w:pPr>
            <w:r w:rsidRPr="002D60A8">
              <w:rPr>
                <w:rFonts w:cs="Arial"/>
                <w:sz w:val="18"/>
                <w:szCs w:val="18"/>
              </w:rPr>
              <w:t>7.2</w:t>
            </w:r>
          </w:p>
        </w:tc>
        <w:tc>
          <w:tcPr>
            <w:tcW w:w="2371" w:type="dxa"/>
            <w:tcBorders>
              <w:top w:val="single" w:sz="4" w:space="0" w:color="auto"/>
              <w:bottom w:val="single" w:sz="4" w:space="0" w:color="auto"/>
            </w:tcBorders>
          </w:tcPr>
          <w:p w14:paraId="52224F2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name</w:t>
            </w:r>
          </w:p>
        </w:tc>
        <w:tc>
          <w:tcPr>
            <w:tcW w:w="2028" w:type="dxa"/>
            <w:tcBorders>
              <w:top w:val="single" w:sz="4" w:space="0" w:color="auto"/>
              <w:bottom w:val="single" w:sz="4" w:space="0" w:color="auto"/>
            </w:tcBorders>
          </w:tcPr>
          <w:p w14:paraId="0943E690"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0CF0CFCC" w14:textId="175D0FF0" w:rsidR="002B17B1" w:rsidRPr="002D60A8" w:rsidRDefault="002B17B1" w:rsidP="002233B4">
            <w:pPr>
              <w:spacing w:before="60" w:after="60" w:line="240" w:lineRule="auto"/>
              <w:rPr>
                <w:rFonts w:cs="Arial"/>
                <w:sz w:val="18"/>
                <w:szCs w:val="18"/>
              </w:rPr>
            </w:pPr>
            <w:r w:rsidRPr="002D60A8">
              <w:rPr>
                <w:rFonts w:cs="Arial"/>
                <w:sz w:val="18"/>
                <w:szCs w:val="18"/>
              </w:rPr>
              <w:t xml:space="preserve">S-101 </w:t>
            </w:r>
            <w:r w:rsidR="002233B4">
              <w:rPr>
                <w:rFonts w:cs="Arial"/>
                <w:sz w:val="18"/>
                <w:szCs w:val="18"/>
              </w:rPr>
              <w:t>P</w:t>
            </w:r>
            <w:r w:rsidRPr="002D60A8">
              <w:rPr>
                <w:rFonts w:cs="Arial"/>
                <w:sz w:val="18"/>
                <w:szCs w:val="18"/>
              </w:rPr>
              <w:t xml:space="preserve">ortrayal </w:t>
            </w:r>
            <w:r w:rsidR="002233B4">
              <w:rPr>
                <w:rFonts w:cs="Arial"/>
                <w:sz w:val="18"/>
                <w:szCs w:val="18"/>
              </w:rPr>
              <w:t>C</w:t>
            </w:r>
            <w:r w:rsidRPr="002D60A8">
              <w:rPr>
                <w:rFonts w:cs="Arial"/>
                <w:sz w:val="18"/>
                <w:szCs w:val="18"/>
              </w:rPr>
              <w:t>atalogue</w:t>
            </w:r>
          </w:p>
        </w:tc>
      </w:tr>
      <w:tr w:rsidR="000520A1" w:rsidRPr="002D60A8" w14:paraId="7A04DA8C" w14:textId="77777777" w:rsidTr="002D60A8">
        <w:trPr>
          <w:cantSplit/>
          <w:jc w:val="center"/>
        </w:trPr>
        <w:tc>
          <w:tcPr>
            <w:tcW w:w="617" w:type="dxa"/>
            <w:tcBorders>
              <w:top w:val="single" w:sz="4" w:space="0" w:color="auto"/>
            </w:tcBorders>
          </w:tcPr>
          <w:p w14:paraId="4A777339" w14:textId="77777777" w:rsidR="002B17B1" w:rsidRPr="002D60A8" w:rsidRDefault="002B17B1" w:rsidP="002D60A8">
            <w:pPr>
              <w:spacing w:before="60" w:after="60" w:line="240" w:lineRule="auto"/>
              <w:rPr>
                <w:rFonts w:cs="Arial"/>
                <w:sz w:val="18"/>
                <w:szCs w:val="18"/>
              </w:rPr>
            </w:pPr>
            <w:r w:rsidRPr="002D60A8">
              <w:rPr>
                <w:rFonts w:cs="Arial"/>
                <w:sz w:val="18"/>
                <w:szCs w:val="18"/>
              </w:rPr>
              <w:t>7.3</w:t>
            </w:r>
          </w:p>
        </w:tc>
        <w:tc>
          <w:tcPr>
            <w:tcW w:w="2371" w:type="dxa"/>
            <w:tcBorders>
              <w:top w:val="single" w:sz="4" w:space="0" w:color="auto"/>
            </w:tcBorders>
          </w:tcPr>
          <w:p w14:paraId="638C2853"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description</w:t>
            </w:r>
          </w:p>
        </w:tc>
        <w:tc>
          <w:tcPr>
            <w:tcW w:w="2028" w:type="dxa"/>
            <w:tcBorders>
              <w:top w:val="single" w:sz="4" w:space="0" w:color="auto"/>
            </w:tcBorders>
          </w:tcPr>
          <w:p w14:paraId="12F3D118"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tcBorders>
          </w:tcPr>
          <w:p w14:paraId="2EA95080" w14:textId="227BFDF6" w:rsidR="002B17B1" w:rsidRPr="002D60A8" w:rsidRDefault="002B17B1" w:rsidP="002233B4">
            <w:pPr>
              <w:spacing w:before="60" w:after="60" w:line="240" w:lineRule="auto"/>
              <w:rPr>
                <w:rFonts w:cs="Arial"/>
                <w:sz w:val="18"/>
                <w:szCs w:val="18"/>
              </w:rPr>
            </w:pPr>
            <w:r w:rsidRPr="002D60A8">
              <w:rPr>
                <w:rFonts w:cs="Arial"/>
                <w:sz w:val="18"/>
                <w:szCs w:val="18"/>
              </w:rPr>
              <w:t xml:space="preserve">XML </w:t>
            </w:r>
            <w:r w:rsidR="002233B4">
              <w:rPr>
                <w:rFonts w:cs="Arial"/>
                <w:sz w:val="18"/>
                <w:szCs w:val="18"/>
              </w:rPr>
              <w:t>P</w:t>
            </w:r>
            <w:r w:rsidRPr="002D60A8">
              <w:rPr>
                <w:rFonts w:cs="Arial"/>
                <w:sz w:val="18"/>
                <w:szCs w:val="18"/>
              </w:rPr>
              <w:t xml:space="preserve">ortrayal </w:t>
            </w:r>
            <w:r w:rsidR="002233B4">
              <w:rPr>
                <w:rFonts w:cs="Arial"/>
                <w:sz w:val="18"/>
                <w:szCs w:val="18"/>
              </w:rPr>
              <w:t>C</w:t>
            </w:r>
            <w:r w:rsidRPr="002D60A8">
              <w:rPr>
                <w:rFonts w:cs="Arial"/>
                <w:sz w:val="18"/>
                <w:szCs w:val="18"/>
              </w:rPr>
              <w:t>atalogue accompanied by related files for symbo</w:t>
            </w:r>
            <w:r w:rsidR="002233B4">
              <w:rPr>
                <w:rFonts w:cs="Arial"/>
                <w:sz w:val="18"/>
                <w:szCs w:val="18"/>
              </w:rPr>
              <w:t>ls, colour profiles, rules, etc</w:t>
            </w:r>
          </w:p>
        </w:tc>
      </w:tr>
    </w:tbl>
    <w:p w14:paraId="5BE9850D" w14:textId="77777777" w:rsidR="002D60A8" w:rsidRPr="002D60A8" w:rsidRDefault="002D60A8" w:rsidP="002D60A8">
      <w:pPr>
        <w:spacing w:after="0" w:line="240" w:lineRule="auto"/>
      </w:pPr>
    </w:p>
    <w:p w14:paraId="2C09B1D0" w14:textId="23DAB96F" w:rsidR="00E73EDF" w:rsidRPr="00177DE2" w:rsidRDefault="007653F1" w:rsidP="00B30DD0">
      <w:pPr>
        <w:spacing w:after="60" w:line="240" w:lineRule="auto"/>
        <w:rPr>
          <w:lang w:eastAsia="en-US"/>
        </w:rPr>
      </w:pPr>
      <w:r w:rsidRPr="00177DE2">
        <w:rPr>
          <w:lang w:eastAsia="en-US"/>
        </w:rPr>
        <w:t>The Portrayal Catalogue contains the mechanisms for the system to portray in</w:t>
      </w:r>
      <w:r w:rsidR="00B30DD0">
        <w:rPr>
          <w:lang w:eastAsia="en-US"/>
        </w:rPr>
        <w:t xml:space="preserve">formation found in S-101 ENCs. </w:t>
      </w:r>
      <w:r w:rsidRPr="00177DE2">
        <w:rPr>
          <w:lang w:eastAsia="en-US"/>
        </w:rPr>
        <w:t>The S-101 Portrayal Catalogue contains the following types of mechanisms and structures:</w:t>
      </w:r>
    </w:p>
    <w:p w14:paraId="49443794" w14:textId="77777777" w:rsidR="00E73EDF" w:rsidRPr="00177DE2" w:rsidRDefault="007653F1" w:rsidP="001D02B5">
      <w:pPr>
        <w:pStyle w:val="ListParagraph1"/>
        <w:numPr>
          <w:ilvl w:val="0"/>
          <w:numId w:val="16"/>
        </w:numPr>
        <w:spacing w:after="60" w:line="240" w:lineRule="auto"/>
        <w:ind w:left="567" w:hanging="283"/>
        <w:rPr>
          <w:lang w:eastAsia="en-US"/>
        </w:rPr>
      </w:pPr>
      <w:r w:rsidRPr="00177DE2">
        <w:rPr>
          <w:lang w:eastAsia="en-US"/>
        </w:rPr>
        <w:t>Set of portrayal rules;</w:t>
      </w:r>
    </w:p>
    <w:p w14:paraId="15BB89DD" w14:textId="0DD63A31" w:rsidR="00E73EDF" w:rsidRPr="00177DE2" w:rsidRDefault="007653F1" w:rsidP="001D02B5">
      <w:pPr>
        <w:pStyle w:val="ListParagraph1"/>
        <w:numPr>
          <w:ilvl w:val="0"/>
          <w:numId w:val="16"/>
        </w:numPr>
        <w:spacing w:after="120" w:line="240" w:lineRule="auto"/>
        <w:ind w:left="567" w:hanging="283"/>
        <w:rPr>
          <w:lang w:eastAsia="en-US"/>
        </w:rPr>
      </w:pPr>
      <w:r w:rsidRPr="00177DE2">
        <w:rPr>
          <w:lang w:eastAsia="en-US"/>
        </w:rPr>
        <w:t xml:space="preserve">Set of </w:t>
      </w:r>
      <w:proofErr w:type="spellStart"/>
      <w:r w:rsidR="00E8286A" w:rsidRPr="00177DE2">
        <w:t>pixmaps</w:t>
      </w:r>
      <w:proofErr w:type="spellEnd"/>
      <w:r w:rsidR="00E8286A" w:rsidRPr="00177DE2">
        <w:t>, symbols, complex line styles, area fills, fonts and colour profiles</w:t>
      </w:r>
      <w:r w:rsidRPr="00177DE2">
        <w:rPr>
          <w:lang w:eastAsia="en-US"/>
        </w:rPr>
        <w:t>.</w:t>
      </w:r>
    </w:p>
    <w:p w14:paraId="56A49EDA" w14:textId="18FCBBA3" w:rsidR="00E73EDF" w:rsidRPr="00177DE2" w:rsidRDefault="007653F1" w:rsidP="00B30DD0">
      <w:pPr>
        <w:spacing w:after="120" w:line="240" w:lineRule="auto"/>
        <w:rPr>
          <w:lang w:eastAsia="en-US"/>
        </w:rPr>
      </w:pPr>
      <w:r w:rsidRPr="00177DE2">
        <w:rPr>
          <w:lang w:eastAsia="en-US"/>
        </w:rPr>
        <w:t xml:space="preserve">The </w:t>
      </w:r>
      <w:r w:rsidR="00B30DD0">
        <w:rPr>
          <w:lang w:eastAsia="en-US"/>
        </w:rPr>
        <w:t>P</w:t>
      </w:r>
      <w:r w:rsidRPr="00177DE2">
        <w:rPr>
          <w:lang w:eastAsia="en-US"/>
        </w:rPr>
        <w:t xml:space="preserve">ortrayal </w:t>
      </w:r>
      <w:r w:rsidR="00B30DD0">
        <w:rPr>
          <w:lang w:eastAsia="en-US"/>
        </w:rPr>
        <w:t>C</w:t>
      </w:r>
      <w:r w:rsidRPr="00177DE2">
        <w:rPr>
          <w:lang w:eastAsia="en-US"/>
        </w:rPr>
        <w:t>atalogue model is defined in S-100 Part 9</w:t>
      </w:r>
      <w:r w:rsidR="00D34F16">
        <w:rPr>
          <w:lang w:eastAsia="en-US"/>
        </w:rPr>
        <w:t>, clause 9-13</w:t>
      </w:r>
      <w:r w:rsidRPr="00177DE2">
        <w:rPr>
          <w:lang w:eastAsia="en-US"/>
        </w:rPr>
        <w:t>.</w:t>
      </w:r>
    </w:p>
    <w:p w14:paraId="3F43AEEE" w14:textId="5A278152" w:rsidR="00E73EDF" w:rsidRPr="00177DE2" w:rsidRDefault="007653F1" w:rsidP="00102CF0">
      <w:pPr>
        <w:spacing w:after="120" w:line="240" w:lineRule="auto"/>
        <w:rPr>
          <w:rFonts w:cs="Arial"/>
        </w:rPr>
      </w:pPr>
      <w:r w:rsidRPr="00177DE2">
        <w:rPr>
          <w:rFonts w:cs="Arial"/>
        </w:rPr>
        <w:t xml:space="preserve">The S-101 Portrayal Catalogue </w:t>
      </w:r>
      <w:r w:rsidR="00D34F16">
        <w:rPr>
          <w:rFonts w:cs="Arial"/>
        </w:rPr>
        <w:t>is</w:t>
      </w:r>
      <w:r w:rsidRPr="00177DE2">
        <w:rPr>
          <w:rFonts w:cs="Arial"/>
        </w:rPr>
        <w:t xml:space="preserve"> available in an XML document which conforms to the S-100 XML Portrayal Catalogue Schema</w:t>
      </w:r>
      <w:r w:rsidR="00D34F16">
        <w:rPr>
          <w:rFonts w:cs="Arial"/>
        </w:rPr>
        <w:t xml:space="preserve">. The </w:t>
      </w:r>
      <w:r w:rsidR="004814D2">
        <w:rPr>
          <w:rFonts w:cs="Arial"/>
        </w:rPr>
        <w:t>structure</w:t>
      </w:r>
      <w:r w:rsidR="00D34F16">
        <w:rPr>
          <w:rFonts w:cs="Arial"/>
        </w:rPr>
        <w:t xml:space="preserve"> for the Portrayal Catalogue is described in S-100 Part 9, clause </w:t>
      </w:r>
      <w:r w:rsidR="004814D2">
        <w:rPr>
          <w:rFonts w:cs="Arial"/>
        </w:rPr>
        <w:t>9-13.2</w:t>
      </w:r>
      <w:r w:rsidR="00A415DA">
        <w:rPr>
          <w:rFonts w:cs="Arial"/>
        </w:rPr>
        <w:t>.</w:t>
      </w:r>
      <w:r w:rsidR="00D34F16">
        <w:rPr>
          <w:rFonts w:cs="Arial"/>
        </w:rPr>
        <w:t xml:space="preserve"> </w:t>
      </w:r>
    </w:p>
    <w:p w14:paraId="229ABAAD" w14:textId="77777777" w:rsidR="00E73EDF" w:rsidRPr="00177DE2" w:rsidRDefault="00E73EDF" w:rsidP="00B30DD0">
      <w:pPr>
        <w:spacing w:after="120" w:line="240" w:lineRule="auto"/>
        <w:rPr>
          <w:rFonts w:cs="Arial"/>
        </w:rPr>
      </w:pPr>
    </w:p>
    <w:p w14:paraId="64AEBDC8" w14:textId="600D79EB" w:rsidR="00E73EDF" w:rsidRPr="00177DE2" w:rsidRDefault="007653F1" w:rsidP="0011534D">
      <w:pPr>
        <w:pStyle w:val="Heading1"/>
        <w:keepNext w:val="0"/>
        <w:widowControl w:val="0"/>
        <w:tabs>
          <w:tab w:val="clear" w:pos="400"/>
        </w:tabs>
        <w:spacing w:before="120" w:after="200" w:line="240" w:lineRule="auto"/>
        <w:ind w:left="567" w:hanging="567"/>
      </w:pPr>
      <w:bookmarkStart w:id="414" w:name="_Toc510785464"/>
      <w:bookmarkStart w:id="415" w:name="_Toc510784315"/>
      <w:bookmarkStart w:id="416" w:name="_Toc439685298"/>
      <w:bookmarkStart w:id="417" w:name="_Toc175558643"/>
      <w:bookmarkEnd w:id="414"/>
      <w:bookmarkEnd w:id="415"/>
      <w:r w:rsidRPr="00177DE2">
        <w:t xml:space="preserve">Data Product </w:t>
      </w:r>
      <w:r w:rsidR="00D24503">
        <w:t>F</w:t>
      </w:r>
      <w:r w:rsidR="00D24503" w:rsidRPr="00177DE2">
        <w:t xml:space="preserve">ormat </w:t>
      </w:r>
      <w:r w:rsidRPr="00177DE2">
        <w:t>(</w:t>
      </w:r>
      <w:r w:rsidR="00D24503">
        <w:t>E</w:t>
      </w:r>
      <w:r w:rsidR="00D24503" w:rsidRPr="00177DE2">
        <w:t>ncoding</w:t>
      </w:r>
      <w:r w:rsidRPr="00177DE2">
        <w:t>)</w:t>
      </w:r>
      <w:bookmarkEnd w:id="416"/>
      <w:bookmarkEnd w:id="417"/>
    </w:p>
    <w:p w14:paraId="1EB3981F" w14:textId="77777777" w:rsidR="00E73EDF" w:rsidRPr="00177DE2" w:rsidRDefault="007653F1" w:rsidP="0011534D">
      <w:pPr>
        <w:pStyle w:val="Heading2"/>
        <w:keepNext w:val="0"/>
        <w:widowControl w:val="0"/>
        <w:tabs>
          <w:tab w:val="clear" w:pos="540"/>
        </w:tabs>
        <w:spacing w:before="120" w:after="200" w:line="240" w:lineRule="auto"/>
        <w:ind w:left="709" w:hanging="709"/>
      </w:pPr>
      <w:bookmarkStart w:id="418" w:name="_Toc439685299"/>
      <w:bookmarkStart w:id="419" w:name="_Toc175558644"/>
      <w:r w:rsidRPr="00177DE2">
        <w:t>Introduction</w:t>
      </w:r>
      <w:bookmarkEnd w:id="418"/>
      <w:bookmarkEnd w:id="419"/>
    </w:p>
    <w:p w14:paraId="6ADF9767" w14:textId="1FA36AD0" w:rsidR="00E73EDF" w:rsidRPr="00177DE2" w:rsidRDefault="007653F1" w:rsidP="0011534D">
      <w:pPr>
        <w:widowControl w:val="0"/>
        <w:spacing w:after="120" w:line="240" w:lineRule="auto"/>
      </w:pPr>
      <w:r w:rsidRPr="00177DE2">
        <w:t>This clause specifies th</w:t>
      </w:r>
      <w:r w:rsidR="005F5259">
        <w:t xml:space="preserve">e encoding for S-101 datasets. </w:t>
      </w:r>
      <w:r w:rsidRPr="00177DE2">
        <w:t>See Annex B for a complete description of the data records, fields and subfields defined in the encoding.</w:t>
      </w:r>
    </w:p>
    <w:p w14:paraId="1EC048D3" w14:textId="77777777" w:rsidR="00E73EDF" w:rsidRPr="00177DE2" w:rsidRDefault="007653F1" w:rsidP="0011534D">
      <w:pPr>
        <w:widowControl w:val="0"/>
        <w:spacing w:after="120" w:line="240" w:lineRule="auto"/>
      </w:pPr>
      <w:r w:rsidRPr="00177DE2">
        <w:rPr>
          <w:b/>
        </w:rPr>
        <w:lastRenderedPageBreak/>
        <w:t>Format Name:</w:t>
      </w:r>
      <w:r w:rsidRPr="00177DE2">
        <w:tab/>
      </w:r>
      <w:r w:rsidRPr="00177DE2">
        <w:tab/>
        <w:t>ISO/IEC 8211</w:t>
      </w:r>
    </w:p>
    <w:p w14:paraId="51B68A9D" w14:textId="77777777" w:rsidR="00E73EDF" w:rsidRPr="00177DE2" w:rsidRDefault="007653F1" w:rsidP="0011534D">
      <w:pPr>
        <w:widowControl w:val="0"/>
        <w:spacing w:after="120" w:line="240" w:lineRule="auto"/>
      </w:pPr>
      <w:r w:rsidRPr="00177DE2">
        <w:rPr>
          <w:b/>
        </w:rPr>
        <w:t>Character Set:</w:t>
      </w:r>
      <w:r w:rsidRPr="00177DE2">
        <w:tab/>
        <w:t>ISO 10646 Base Multilingual Plane</w:t>
      </w:r>
    </w:p>
    <w:p w14:paraId="62F07935" w14:textId="440859F5" w:rsidR="00E73EDF" w:rsidRPr="00177DE2" w:rsidRDefault="007653F1" w:rsidP="0011534D">
      <w:pPr>
        <w:widowControl w:val="0"/>
        <w:spacing w:after="120" w:line="240" w:lineRule="auto"/>
      </w:pPr>
      <w:r w:rsidRPr="00177DE2">
        <w:rPr>
          <w:b/>
        </w:rPr>
        <w:t>Specification:</w:t>
      </w:r>
      <w:r w:rsidRPr="00177DE2">
        <w:tab/>
      </w:r>
      <w:r w:rsidRPr="00177DE2">
        <w:tab/>
        <w:t>S-100 profile of ISO/IEC 8211 (S-100 Part 10A)</w:t>
      </w:r>
    </w:p>
    <w:p w14:paraId="3E66CDBB" w14:textId="5C905793" w:rsidR="00E73EDF" w:rsidRPr="005B73F1" w:rsidRDefault="007653F1" w:rsidP="0011534D">
      <w:pPr>
        <w:pStyle w:val="Heading3"/>
        <w:keepNext w:val="0"/>
        <w:widowControl w:val="0"/>
        <w:tabs>
          <w:tab w:val="clear" w:pos="660"/>
          <w:tab w:val="clear" w:pos="880"/>
          <w:tab w:val="left" w:pos="851"/>
        </w:tabs>
        <w:spacing w:before="120" w:after="120" w:line="240" w:lineRule="auto"/>
        <w:ind w:left="851" w:hanging="851"/>
        <w:jc w:val="both"/>
      </w:pPr>
      <w:bookmarkStart w:id="420" w:name="_Toc439685300"/>
      <w:bookmarkStart w:id="421" w:name="_Toc175558645"/>
      <w:r w:rsidRPr="005B73F1">
        <w:t xml:space="preserve">Encoding of </w:t>
      </w:r>
      <w:r w:rsidR="005F5259">
        <w:t>l</w:t>
      </w:r>
      <w:r w:rsidRPr="005B73F1">
        <w:t xml:space="preserve">atitude and </w:t>
      </w:r>
      <w:r w:rsidR="005F5259">
        <w:t>l</w:t>
      </w:r>
      <w:r w:rsidRPr="005B73F1">
        <w:t>ongitude</w:t>
      </w:r>
      <w:bookmarkEnd w:id="420"/>
      <w:bookmarkEnd w:id="421"/>
      <w:r w:rsidRPr="005B73F1">
        <w:t xml:space="preserve"> </w:t>
      </w:r>
    </w:p>
    <w:p w14:paraId="08EF52DB" w14:textId="5E27CE21"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Coordinates are stored as integers. Latitude and longitude are converted to integers using a multiplication factor held in the Dataset Structure Information field under [CMFX] and [CMFY] (see Annex B – clause B</w:t>
      </w:r>
      <w:r w:rsidR="005F5259">
        <w:t>-</w:t>
      </w:r>
      <w:r w:rsidR="000907D9" w:rsidRPr="005B73F1">
        <w:t>5.1.2</w:t>
      </w:r>
      <w:r w:rsidRPr="005B73F1">
        <w:t xml:space="preserve">).  </w:t>
      </w:r>
    </w:p>
    <w:p w14:paraId="604A5FD1" w14:textId="77777777"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These coordinate multiplication factors must be set to {10000000} (10</w:t>
      </w:r>
      <w:r w:rsidRPr="005B73F1">
        <w:rPr>
          <w:vertAlign w:val="superscript"/>
        </w:rPr>
        <w:t>7</w:t>
      </w:r>
      <w:r w:rsidRPr="005B73F1">
        <w:t>) for all datasets.</w:t>
      </w:r>
    </w:p>
    <w:p w14:paraId="204AC0FA" w14:textId="54E16D1C" w:rsidR="00E73EDF" w:rsidRPr="005F5259" w:rsidRDefault="007653F1" w:rsidP="005F5259">
      <w:pPr>
        <w:pStyle w:val="Example"/>
        <w:tabs>
          <w:tab w:val="clear" w:pos="1360"/>
          <w:tab w:val="left" w:pos="1134"/>
        </w:tabs>
        <w:spacing w:after="120" w:line="240" w:lineRule="auto"/>
        <w:rPr>
          <w:sz w:val="20"/>
        </w:rPr>
      </w:pPr>
      <w:r w:rsidRPr="005F5259">
        <w:rPr>
          <w:sz w:val="20"/>
        </w:rPr>
        <w:t>EXAMPLE</w:t>
      </w:r>
      <w:r w:rsidR="005F5259">
        <w:rPr>
          <w:sz w:val="20"/>
        </w:rPr>
        <w:t xml:space="preserve">:  </w:t>
      </w:r>
      <w:r w:rsidRPr="005F5259">
        <w:rPr>
          <w:sz w:val="20"/>
        </w:rPr>
        <w:t xml:space="preserve">A longitude = 42.0000 is converted into X = longitude * CMFX = 42.0000 * 10000000 = </w:t>
      </w:r>
      <w:r w:rsidRPr="005F5259">
        <w:rPr>
          <w:sz w:val="20"/>
        </w:rPr>
        <w:tab/>
        <w:t>420000000.</w:t>
      </w:r>
    </w:p>
    <w:p w14:paraId="6ED9E772" w14:textId="1A2430B5"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422" w:name="_Toc439685301"/>
      <w:bookmarkStart w:id="423" w:name="_Toc175558646"/>
      <w:bookmarkStart w:id="424" w:name="_Toc225065183"/>
      <w:bookmarkStart w:id="425" w:name="_Toc225648326"/>
      <w:r w:rsidRPr="005B73F1">
        <w:t xml:space="preserve">Encoding of </w:t>
      </w:r>
      <w:r w:rsidR="00B4398F">
        <w:t>d</w:t>
      </w:r>
      <w:r w:rsidRPr="005B73F1">
        <w:t>epths</w:t>
      </w:r>
      <w:bookmarkEnd w:id="422"/>
      <w:r w:rsidR="00242BA7">
        <w:t xml:space="preserve"> as coordinates</w:t>
      </w:r>
      <w:bookmarkEnd w:id="423"/>
    </w:p>
    <w:p w14:paraId="3890FC32" w14:textId="118C64C2"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Depths are converted from decimal metres to integers by means of the [CMFZ] (see Annex B – clause B</w:t>
      </w:r>
      <w:r w:rsidR="005F5259">
        <w:t>-</w:t>
      </w:r>
      <w:r w:rsidR="000907D9" w:rsidRPr="005B73F1">
        <w:t>5.1.2</w:t>
      </w:r>
      <w:r w:rsidR="005F5259">
        <w:t xml:space="preserve">). </w:t>
      </w:r>
      <w:r w:rsidRPr="005B73F1">
        <w:t xml:space="preserve">This </w:t>
      </w:r>
      <w:r w:rsidR="00C36998" w:rsidRPr="005B73F1">
        <w:t xml:space="preserve">Product Specification </w:t>
      </w:r>
      <w:r w:rsidRPr="005B73F1">
        <w:t xml:space="preserve">limits the resolution to </w:t>
      </w:r>
      <w:r w:rsidR="002307F6">
        <w:t>one</w:t>
      </w:r>
      <w:r w:rsidR="002307F6" w:rsidRPr="005B73F1">
        <w:t xml:space="preserve"> </w:t>
      </w:r>
      <w:r w:rsidRPr="005B73F1">
        <w:t xml:space="preserve">decimal place and therefore the [CMFZ] must be set to {10}. </w:t>
      </w:r>
      <w:bookmarkEnd w:id="424"/>
      <w:bookmarkEnd w:id="425"/>
    </w:p>
    <w:p w14:paraId="7BFDF8A0" w14:textId="5D35808C" w:rsidR="00242BA7"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EXAMPLE: A depth = 4.2 is converted in Z = depth*CMFZ = 4.2*10 = 42</w:t>
      </w:r>
    </w:p>
    <w:p w14:paraId="2D27E6B4" w14:textId="689153A6" w:rsidR="00E73EDF" w:rsidRPr="005B73F1" w:rsidRDefault="00242BA7"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t>Note: This does not apply to depth encoded as attributes.</w:t>
      </w:r>
    </w:p>
    <w:p w14:paraId="6ECA4760" w14:textId="5B31072C"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426" w:name="_Toc225648294"/>
      <w:bookmarkStart w:id="427" w:name="_Toc225065151"/>
      <w:bookmarkStart w:id="428" w:name="_Toc439685302"/>
      <w:bookmarkStart w:id="429" w:name="_Toc175558647"/>
      <w:r w:rsidRPr="005B73F1">
        <w:t xml:space="preserve">Numeric </w:t>
      </w:r>
      <w:r w:rsidR="00B4398F">
        <w:t>a</w:t>
      </w:r>
      <w:r w:rsidRPr="005B73F1">
        <w:t xml:space="preserve">ttribute </w:t>
      </w:r>
      <w:bookmarkEnd w:id="426"/>
      <w:bookmarkEnd w:id="427"/>
      <w:r w:rsidR="00B4398F">
        <w:t>e</w:t>
      </w:r>
      <w:r w:rsidRPr="005B73F1">
        <w:t>ncoding</w:t>
      </w:r>
      <w:bookmarkEnd w:id="428"/>
      <w:bookmarkEnd w:id="429"/>
    </w:p>
    <w:p w14:paraId="612132B9" w14:textId="3488D9AD" w:rsidR="00E73EDF" w:rsidRPr="005B73F1" w:rsidRDefault="007653F1" w:rsidP="005F5259">
      <w:pPr>
        <w:pStyle w:val="ISOChange"/>
        <w:spacing w:before="0" w:after="120" w:line="240" w:lineRule="auto"/>
        <w:jc w:val="both"/>
        <w:rPr>
          <w:sz w:val="20"/>
        </w:rPr>
      </w:pPr>
      <w:r w:rsidRPr="005B73F1">
        <w:rPr>
          <w:sz w:val="20"/>
        </w:rPr>
        <w:t>Floating point and integer attribute values m</w:t>
      </w:r>
      <w:r w:rsidR="00B4398F">
        <w:rPr>
          <w:sz w:val="20"/>
        </w:rPr>
        <w:t xml:space="preserve">ust not contain leading zeros. </w:t>
      </w:r>
      <w:r w:rsidRPr="005B73F1">
        <w:rPr>
          <w:sz w:val="20"/>
        </w:rPr>
        <w:t>Floating point attribute values must not contain non-significant trailing zeros.</w:t>
      </w:r>
    </w:p>
    <w:p w14:paraId="11E303AC" w14:textId="63AF8A9D" w:rsidR="00E73EDF" w:rsidRPr="005B73F1" w:rsidRDefault="007653F1" w:rsidP="00B4398F">
      <w:pPr>
        <w:pStyle w:val="Heading3"/>
        <w:tabs>
          <w:tab w:val="clear" w:pos="660"/>
          <w:tab w:val="clear" w:pos="880"/>
          <w:tab w:val="left" w:pos="851"/>
        </w:tabs>
        <w:spacing w:before="120" w:after="120" w:line="240" w:lineRule="auto"/>
        <w:ind w:left="851" w:hanging="851"/>
        <w:jc w:val="both"/>
      </w:pPr>
      <w:bookmarkStart w:id="430" w:name="_Toc510784321"/>
      <w:bookmarkStart w:id="431" w:name="_Toc510785470"/>
      <w:bookmarkStart w:id="432" w:name="_Toc439685303"/>
      <w:bookmarkStart w:id="433" w:name="_Toc175558648"/>
      <w:bookmarkEnd w:id="430"/>
      <w:bookmarkEnd w:id="431"/>
      <w:r w:rsidRPr="005B73F1">
        <w:t xml:space="preserve">Text </w:t>
      </w:r>
      <w:r w:rsidR="00B4398F">
        <w:t>a</w:t>
      </w:r>
      <w:r w:rsidRPr="005B73F1">
        <w:t xml:space="preserve">ttribute </w:t>
      </w:r>
      <w:r w:rsidR="00B4398F">
        <w:t>v</w:t>
      </w:r>
      <w:r w:rsidRPr="005B73F1">
        <w:t>alues</w:t>
      </w:r>
      <w:bookmarkEnd w:id="432"/>
      <w:bookmarkEnd w:id="433"/>
      <w:r w:rsidRPr="005B73F1">
        <w:t xml:space="preserve"> </w:t>
      </w:r>
    </w:p>
    <w:p w14:paraId="4D109874" w14:textId="7FC25136" w:rsidR="00E73EDF" w:rsidRPr="005B73F1" w:rsidRDefault="007653F1" w:rsidP="00B4398F">
      <w:pPr>
        <w:spacing w:after="120" w:line="240" w:lineRule="auto"/>
      </w:pPr>
      <w:r w:rsidRPr="005B73F1">
        <w:t xml:space="preserve">Character strings </w:t>
      </w:r>
      <w:r w:rsidR="00C36998" w:rsidRPr="005B73F1">
        <w:t xml:space="preserve">must be </w:t>
      </w:r>
      <w:r w:rsidRPr="005B73F1">
        <w:t xml:space="preserve">encoded using the character set defined in ISO 10646-1, in Unicode Transformation Format-8 (UTF-8). </w:t>
      </w:r>
    </w:p>
    <w:p w14:paraId="66CDACD0" w14:textId="66E871B2" w:rsidR="00E73EDF" w:rsidRPr="005B73F1" w:rsidRDefault="007653F1" w:rsidP="00B4398F">
      <w:pPr>
        <w:pStyle w:val="Heading3"/>
        <w:tabs>
          <w:tab w:val="clear" w:pos="660"/>
          <w:tab w:val="clear" w:pos="880"/>
          <w:tab w:val="left" w:pos="851"/>
        </w:tabs>
        <w:spacing w:before="120" w:after="120" w:line="240" w:lineRule="auto"/>
        <w:ind w:left="851" w:hanging="851"/>
        <w:jc w:val="both"/>
        <w:rPr>
          <w:lang w:eastAsia="en-US"/>
        </w:rPr>
      </w:pPr>
      <w:bookmarkStart w:id="434" w:name="_Toc517858879"/>
      <w:bookmarkStart w:id="435" w:name="_Toc519859119"/>
      <w:bookmarkStart w:id="436" w:name="_Toc521495163"/>
      <w:bookmarkStart w:id="437" w:name="_Toc527117776"/>
      <w:bookmarkStart w:id="438" w:name="_Toc527620303"/>
      <w:bookmarkStart w:id="439" w:name="_Toc529974545"/>
      <w:bookmarkStart w:id="440" w:name="_Toc517858880"/>
      <w:bookmarkStart w:id="441" w:name="_Toc519859120"/>
      <w:bookmarkStart w:id="442" w:name="_Toc521495164"/>
      <w:bookmarkStart w:id="443" w:name="_Toc527117777"/>
      <w:bookmarkStart w:id="444" w:name="_Toc527620304"/>
      <w:bookmarkStart w:id="445" w:name="_Toc529974546"/>
      <w:bookmarkStart w:id="446" w:name="_Toc517858881"/>
      <w:bookmarkStart w:id="447" w:name="_Toc519859121"/>
      <w:bookmarkStart w:id="448" w:name="_Toc521495165"/>
      <w:bookmarkStart w:id="449" w:name="_Toc527117778"/>
      <w:bookmarkStart w:id="450" w:name="_Toc527620305"/>
      <w:bookmarkStart w:id="451" w:name="_Toc529974547"/>
      <w:bookmarkStart w:id="452" w:name="_Toc517858882"/>
      <w:bookmarkStart w:id="453" w:name="_Toc519859122"/>
      <w:bookmarkStart w:id="454" w:name="_Toc521495166"/>
      <w:bookmarkStart w:id="455" w:name="_Toc527117779"/>
      <w:bookmarkStart w:id="456" w:name="_Toc527620306"/>
      <w:bookmarkStart w:id="457" w:name="_Toc529974548"/>
      <w:bookmarkStart w:id="458" w:name="_Toc517858883"/>
      <w:bookmarkStart w:id="459" w:name="_Toc519859123"/>
      <w:bookmarkStart w:id="460" w:name="_Toc521495167"/>
      <w:bookmarkStart w:id="461" w:name="_Toc527117780"/>
      <w:bookmarkStart w:id="462" w:name="_Toc527620307"/>
      <w:bookmarkStart w:id="463" w:name="_Toc529974549"/>
      <w:bookmarkStart w:id="464" w:name="_Toc517858884"/>
      <w:bookmarkStart w:id="465" w:name="_Toc519859124"/>
      <w:bookmarkStart w:id="466" w:name="_Toc521495168"/>
      <w:bookmarkStart w:id="467" w:name="_Toc527117781"/>
      <w:bookmarkStart w:id="468" w:name="_Toc527620308"/>
      <w:bookmarkStart w:id="469" w:name="_Toc529974550"/>
      <w:bookmarkStart w:id="470" w:name="_Toc517858885"/>
      <w:bookmarkStart w:id="471" w:name="_Toc519859125"/>
      <w:bookmarkStart w:id="472" w:name="_Toc521495169"/>
      <w:bookmarkStart w:id="473" w:name="_Toc527117782"/>
      <w:bookmarkStart w:id="474" w:name="_Toc527620309"/>
      <w:bookmarkStart w:id="475" w:name="_Toc529974551"/>
      <w:bookmarkStart w:id="476" w:name="_Toc517858886"/>
      <w:bookmarkStart w:id="477" w:name="_Toc519859126"/>
      <w:bookmarkStart w:id="478" w:name="_Toc521495170"/>
      <w:bookmarkStart w:id="479" w:name="_Toc527117783"/>
      <w:bookmarkStart w:id="480" w:name="_Toc527620310"/>
      <w:bookmarkStart w:id="481" w:name="_Toc529974552"/>
      <w:bookmarkStart w:id="482" w:name="_Toc517858887"/>
      <w:bookmarkStart w:id="483" w:name="_Toc519859127"/>
      <w:bookmarkStart w:id="484" w:name="_Toc521495171"/>
      <w:bookmarkStart w:id="485" w:name="_Toc527117784"/>
      <w:bookmarkStart w:id="486" w:name="_Toc527620311"/>
      <w:bookmarkStart w:id="487" w:name="_Toc529974553"/>
      <w:bookmarkStart w:id="488" w:name="_Toc510784324"/>
      <w:bookmarkStart w:id="489" w:name="_Toc510785473"/>
      <w:bookmarkStart w:id="490" w:name="_Toc439685305"/>
      <w:bookmarkStart w:id="491" w:name="_Toc175558649"/>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r w:rsidRPr="005B73F1">
        <w:rPr>
          <w:lang w:eastAsia="en-US"/>
        </w:rPr>
        <w:t xml:space="preserve">Unknown </w:t>
      </w:r>
      <w:r w:rsidR="00B4398F">
        <w:rPr>
          <w:lang w:eastAsia="en-US"/>
        </w:rPr>
        <w:t>a</w:t>
      </w:r>
      <w:r w:rsidRPr="005B73F1">
        <w:rPr>
          <w:lang w:eastAsia="en-US"/>
        </w:rPr>
        <w:t xml:space="preserve">ttribute </w:t>
      </w:r>
      <w:r w:rsidR="00B4398F">
        <w:rPr>
          <w:lang w:eastAsia="en-US"/>
        </w:rPr>
        <w:t>v</w:t>
      </w:r>
      <w:r w:rsidRPr="005B73F1">
        <w:rPr>
          <w:lang w:eastAsia="en-US"/>
        </w:rPr>
        <w:t>alues</w:t>
      </w:r>
      <w:bookmarkEnd w:id="490"/>
      <w:bookmarkEnd w:id="491"/>
      <w:r w:rsidRPr="005B73F1">
        <w:rPr>
          <w:lang w:eastAsia="en-US"/>
        </w:rPr>
        <w:t xml:space="preserve"> </w:t>
      </w:r>
    </w:p>
    <w:p w14:paraId="7B6B9508" w14:textId="752D2A1A" w:rsidR="00E73EDF" w:rsidRPr="005B73F1" w:rsidRDefault="007653F1" w:rsidP="00B4398F">
      <w:pPr>
        <w:autoSpaceDE w:val="0"/>
        <w:autoSpaceDN w:val="0"/>
        <w:adjustRightInd w:val="0"/>
        <w:spacing w:after="120" w:line="240" w:lineRule="auto"/>
        <w:rPr>
          <w:rFonts w:eastAsia="Times New Roman" w:cs="Arial"/>
          <w:lang w:eastAsia="en-US"/>
        </w:rPr>
      </w:pPr>
      <w:r w:rsidRPr="005B73F1">
        <w:rPr>
          <w:rFonts w:eastAsia="Times New Roman" w:cs="Arial"/>
          <w:lang w:eastAsia="en-US"/>
        </w:rPr>
        <w:t>In a Base dataset, when an attribute code is present</w:t>
      </w:r>
      <w:r w:rsidR="00AA2E57">
        <w:rPr>
          <w:rFonts w:eastAsia="Times New Roman" w:cs="Arial"/>
          <w:lang w:eastAsia="en-US"/>
        </w:rPr>
        <w:t>,</w:t>
      </w:r>
      <w:r w:rsidRPr="005B73F1">
        <w:rPr>
          <w:rFonts w:eastAsia="Times New Roman" w:cs="Arial"/>
          <w:lang w:eastAsia="en-US"/>
        </w:rPr>
        <w:t xml:space="preserve"> but the attribute value is missing, it means that the producer wishes to indicate that this attribute value is unknown.</w:t>
      </w:r>
    </w:p>
    <w:p w14:paraId="06AF911A" w14:textId="490341CF" w:rsidR="00E73EDF" w:rsidRPr="005B73F1" w:rsidRDefault="007653F1" w:rsidP="00B4398F">
      <w:pPr>
        <w:autoSpaceDE w:val="0"/>
        <w:autoSpaceDN w:val="0"/>
        <w:adjustRightInd w:val="0"/>
        <w:spacing w:after="60" w:line="240" w:lineRule="auto"/>
        <w:rPr>
          <w:rFonts w:eastAsia="Times New Roman" w:cs="Arial"/>
          <w:lang w:eastAsia="en-US"/>
        </w:rPr>
      </w:pPr>
      <w:r w:rsidRPr="005B73F1">
        <w:rPr>
          <w:rFonts w:eastAsia="Times New Roman" w:cs="Arial"/>
          <w:lang w:eastAsia="en-US"/>
        </w:rPr>
        <w:t>In an Update dataset, when an attribute code is present</w:t>
      </w:r>
      <w:r w:rsidR="00AA2E57">
        <w:rPr>
          <w:rFonts w:eastAsia="Times New Roman" w:cs="Arial"/>
          <w:lang w:eastAsia="en-US"/>
        </w:rPr>
        <w:t>,</w:t>
      </w:r>
      <w:r w:rsidRPr="005B73F1">
        <w:rPr>
          <w:rFonts w:eastAsia="Times New Roman" w:cs="Arial"/>
          <w:lang w:eastAsia="en-US"/>
        </w:rPr>
        <w:t xml:space="preserve"> but the attribute value is missing it means:</w:t>
      </w:r>
    </w:p>
    <w:p w14:paraId="185E4FBD" w14:textId="4BD8C235" w:rsidR="00E73EDF" w:rsidRPr="005B73F1" w:rsidRDefault="007653F1"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ind w:left="709" w:hanging="283"/>
        <w:rPr>
          <w:rFonts w:cs="Arial"/>
          <w:lang w:val="en-AU"/>
        </w:rPr>
      </w:pPr>
      <w:r w:rsidRPr="005B73F1">
        <w:rPr>
          <w:rFonts w:cs="Arial"/>
          <w:lang w:val="en-AU"/>
        </w:rPr>
        <w:sym w:font="Symbol" w:char="F0B7"/>
      </w:r>
      <w:r w:rsidRPr="005B73F1">
        <w:rPr>
          <w:rFonts w:cs="Arial"/>
          <w:lang w:val="en-AU"/>
        </w:rPr>
        <w:tab/>
        <w:t xml:space="preserve">that the value of this attribute is to be replaced by an empty (null) value if it was </w:t>
      </w:r>
      <w:r w:rsidR="00A72C31" w:rsidRPr="005B73F1">
        <w:rPr>
          <w:rFonts w:cs="Arial"/>
          <w:lang w:val="en-AU"/>
        </w:rPr>
        <w:t>present in the original dataset;</w:t>
      </w:r>
      <w:r w:rsidRPr="005B73F1">
        <w:rPr>
          <w:rFonts w:cs="Arial"/>
          <w:lang w:val="en-AU"/>
        </w:rPr>
        <w:t xml:space="preserve"> or</w:t>
      </w:r>
    </w:p>
    <w:p w14:paraId="7525CF76" w14:textId="77777777" w:rsidR="00E73EDF" w:rsidRDefault="007653F1"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709" w:hanging="283"/>
        <w:rPr>
          <w:rFonts w:cs="Arial"/>
          <w:lang w:val="en-AU"/>
        </w:rPr>
      </w:pPr>
      <w:r w:rsidRPr="005B73F1">
        <w:rPr>
          <w:rFonts w:cs="Arial"/>
          <w:lang w:val="en-AU"/>
        </w:rPr>
        <w:sym w:font="Symbol" w:char="F0B7"/>
      </w:r>
      <w:r w:rsidRPr="005B73F1">
        <w:rPr>
          <w:rFonts w:cs="Arial"/>
          <w:lang w:val="en-AU"/>
        </w:rPr>
        <w:tab/>
        <w:t>that an empty (null) value is to be inserted if the attribute was not present in the original dataset.</w:t>
      </w:r>
    </w:p>
    <w:p w14:paraId="4694DED9" w14:textId="77777777" w:rsidR="00E73EDF" w:rsidRPr="005B73F1" w:rsidRDefault="00E73EDF"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rPr>
          <w:rFonts w:cs="Arial"/>
          <w:lang w:val="en-AU"/>
        </w:rPr>
      </w:pPr>
    </w:p>
    <w:p w14:paraId="26B83D3C" w14:textId="77777777" w:rsidR="00E73EDF" w:rsidRPr="005B73F1" w:rsidRDefault="007653F1" w:rsidP="00B4398F">
      <w:pPr>
        <w:pStyle w:val="Heading1"/>
        <w:tabs>
          <w:tab w:val="clear" w:pos="400"/>
        </w:tabs>
        <w:spacing w:before="120" w:after="200" w:line="240" w:lineRule="auto"/>
        <w:ind w:left="567" w:hanging="567"/>
      </w:pPr>
      <w:bookmarkStart w:id="492" w:name="_Toc510785475"/>
      <w:bookmarkStart w:id="493" w:name="_Toc510784326"/>
      <w:bookmarkStart w:id="494" w:name="_Toc510785476"/>
      <w:bookmarkStart w:id="495" w:name="_Toc510784327"/>
      <w:bookmarkStart w:id="496" w:name="_Toc439685306"/>
      <w:bookmarkStart w:id="497" w:name="_Toc225648364"/>
      <w:bookmarkStart w:id="498" w:name="_Toc225065221"/>
      <w:bookmarkStart w:id="499" w:name="_Toc175558650"/>
      <w:bookmarkStart w:id="500" w:name="_Toc225648340"/>
      <w:bookmarkStart w:id="501" w:name="_Toc225065197"/>
      <w:bookmarkEnd w:id="492"/>
      <w:bookmarkEnd w:id="493"/>
      <w:bookmarkEnd w:id="494"/>
      <w:bookmarkEnd w:id="495"/>
      <w:r w:rsidRPr="005B73F1">
        <w:t>Data Product Delivery</w:t>
      </w:r>
      <w:bookmarkEnd w:id="496"/>
      <w:bookmarkEnd w:id="497"/>
      <w:bookmarkEnd w:id="498"/>
      <w:bookmarkEnd w:id="499"/>
      <w:r w:rsidRPr="005B73F1">
        <w:t xml:space="preserve"> </w:t>
      </w:r>
    </w:p>
    <w:p w14:paraId="0511F088" w14:textId="77777777" w:rsidR="00E73EDF" w:rsidRPr="005B73F1" w:rsidRDefault="007653F1" w:rsidP="00B96C77">
      <w:pPr>
        <w:pStyle w:val="Heading2"/>
        <w:tabs>
          <w:tab w:val="clear" w:pos="540"/>
        </w:tabs>
        <w:spacing w:before="120" w:after="200" w:line="240" w:lineRule="auto"/>
        <w:ind w:left="709" w:hanging="709"/>
      </w:pPr>
      <w:bookmarkStart w:id="502" w:name="_Toc439685307"/>
      <w:bookmarkStart w:id="503" w:name="_Toc175558651"/>
      <w:r w:rsidRPr="005B73F1">
        <w:t>Introduction</w:t>
      </w:r>
      <w:bookmarkEnd w:id="502"/>
      <w:bookmarkEnd w:id="503"/>
    </w:p>
    <w:p w14:paraId="1C453AB2" w14:textId="741E0857" w:rsidR="00E73EDF" w:rsidRDefault="007653F1" w:rsidP="00B96C77">
      <w:pPr>
        <w:spacing w:after="120" w:line="240" w:lineRule="auto"/>
      </w:pPr>
      <w:r w:rsidRPr="005B73F1">
        <w:t>This clause specifies the encoding and deliver</w:t>
      </w:r>
      <w:r w:rsidR="00B96C77">
        <w:t xml:space="preserve">y mechanisms for an S-101 ENC. </w:t>
      </w:r>
      <w:r w:rsidRPr="005B73F1">
        <w:t xml:space="preserve">Data which conforms to this Product Specification must be delivered by means of an </w:t>
      </w:r>
      <w:r w:rsidR="00B96C77">
        <w:t>E</w:t>
      </w:r>
      <w:r w:rsidRPr="005B73F1">
        <w:t xml:space="preserve">xchange </w:t>
      </w:r>
      <w:r w:rsidR="00B96C77">
        <w:t>S</w:t>
      </w:r>
      <w:r w:rsidRPr="005B73F1">
        <w:t>et.</w:t>
      </w:r>
    </w:p>
    <w:p w14:paraId="3F32E6DE" w14:textId="7D6A308A" w:rsidR="003D2FE7" w:rsidRDefault="003D2FE7" w:rsidP="00B96C77">
      <w:pPr>
        <w:spacing w:after="120" w:line="240" w:lineRule="auto"/>
      </w:pPr>
      <w:r>
        <w:t>The S-100 Exchange Set structure is described in S-100 Part 17, clause 17-4.1.</w:t>
      </w:r>
    </w:p>
    <w:p w14:paraId="7E876756" w14:textId="77777777" w:rsidR="00681EDD" w:rsidRPr="00681EDD" w:rsidRDefault="00681EDD" w:rsidP="00681EDD">
      <w:pPr>
        <w:spacing w:after="120" w:line="240" w:lineRule="auto"/>
      </w:pPr>
    </w:p>
    <w:p w14:paraId="1F138871" w14:textId="77777777" w:rsidR="00E73EDF" w:rsidRPr="00AE200A" w:rsidRDefault="007653F1" w:rsidP="00AE200A">
      <w:pPr>
        <w:pStyle w:val="Heading2"/>
        <w:tabs>
          <w:tab w:val="clear" w:pos="540"/>
        </w:tabs>
        <w:spacing w:before="120" w:after="200" w:line="240" w:lineRule="auto"/>
        <w:rPr>
          <w:lang w:eastAsia="en-US"/>
        </w:rPr>
      </w:pPr>
      <w:bookmarkStart w:id="504" w:name="_Toc439685308"/>
      <w:bookmarkStart w:id="505" w:name="_Toc175558652"/>
      <w:r w:rsidRPr="00AE200A">
        <w:rPr>
          <w:lang w:eastAsia="en-US"/>
        </w:rPr>
        <w:t>Exchange Set</w:t>
      </w:r>
      <w:bookmarkEnd w:id="504"/>
      <w:bookmarkEnd w:id="505"/>
    </w:p>
    <w:p w14:paraId="4B660F06" w14:textId="6DE6F7EF" w:rsidR="00E73EDF" w:rsidRPr="00DB4F6F" w:rsidRDefault="007653F1" w:rsidP="00AE200A">
      <w:pPr>
        <w:spacing w:after="120" w:line="240" w:lineRule="auto"/>
        <w:rPr>
          <w:rFonts w:cs="Arial"/>
        </w:rPr>
      </w:pPr>
      <w:r w:rsidRPr="00DB4F6F">
        <w:rPr>
          <w:rFonts w:cs="Arial"/>
        </w:rPr>
        <w:t xml:space="preserve">S-101 datasets are grouped into </w:t>
      </w:r>
      <w:r w:rsidR="00AE200A">
        <w:rPr>
          <w:rFonts w:cs="Arial"/>
        </w:rPr>
        <w:t>E</w:t>
      </w:r>
      <w:r w:rsidRPr="00DB4F6F">
        <w:rPr>
          <w:rFonts w:cs="Arial"/>
        </w:rPr>
        <w:t xml:space="preserve">xchange </w:t>
      </w:r>
      <w:r w:rsidR="00AE200A">
        <w:rPr>
          <w:rFonts w:cs="Arial"/>
        </w:rPr>
        <w:t>S</w:t>
      </w:r>
      <w:r w:rsidRPr="00DB4F6F">
        <w:rPr>
          <w:rFonts w:cs="Arial"/>
        </w:rPr>
        <w:t xml:space="preserve">ets. Each </w:t>
      </w:r>
      <w:r w:rsidR="00AE200A">
        <w:rPr>
          <w:rFonts w:cs="Arial"/>
        </w:rPr>
        <w:t>E</w:t>
      </w:r>
      <w:r w:rsidRPr="00DB4F6F">
        <w:rPr>
          <w:rFonts w:cs="Arial"/>
        </w:rPr>
        <w:t xml:space="preserve">xchange </w:t>
      </w:r>
      <w:r w:rsidR="00AE200A">
        <w:rPr>
          <w:rFonts w:cs="Arial"/>
        </w:rPr>
        <w:t>S</w:t>
      </w:r>
      <w:r w:rsidRPr="00DB4F6F">
        <w:rPr>
          <w:rFonts w:cs="Arial"/>
        </w:rPr>
        <w:t xml:space="preserve">et consists of one or more ENC datasets with a single Exchange Catalogue XML file containing metadata. </w:t>
      </w:r>
      <w:sdt>
        <w:sdtPr>
          <w:tag w:val="goog_rdk_3"/>
          <w:id w:val="1554577415"/>
        </w:sdtPr>
        <w:sdtContent>
          <w:r w:rsidR="00D66E3F">
            <w:t xml:space="preserve">Optionally, an associated XML </w:t>
          </w:r>
          <w:r w:rsidR="00C95682">
            <w:t>M</w:t>
          </w:r>
          <w:r w:rsidR="00D66E3F">
            <w:t>etadata file (</w:t>
          </w:r>
          <w:r w:rsidR="00D66E3F" w:rsidRPr="00555076">
            <w:t>S100_ResourcePurpose</w:t>
          </w:r>
          <w:r w:rsidR="00C95682" w:rsidRPr="00555076">
            <w:t xml:space="preserve"> </w:t>
          </w:r>
          <w:r w:rsidR="00555076">
            <w:t>(</w:t>
          </w:r>
          <w:proofErr w:type="spellStart"/>
          <w:r w:rsidR="00D66E3F" w:rsidRPr="00555076">
            <w:t>ISOMetadata</w:t>
          </w:r>
          <w:proofErr w:type="spellEnd"/>
          <w:r w:rsidR="00555076">
            <w:t>)</w:t>
          </w:r>
          <w:r w:rsidR="003F184F">
            <w:t xml:space="preserve"> – see S-100 Part 17, clause 17-4.5</w:t>
          </w:r>
          <w:r w:rsidR="00D66E3F">
            <w:t>) may be included</w:t>
          </w:r>
          <w:r w:rsidR="00C95682">
            <w:t xml:space="preserve"> (see clause 11.5)</w:t>
          </w:r>
          <w:r w:rsidR="00D66E3F">
            <w:t xml:space="preserve">. </w:t>
          </w:r>
        </w:sdtContent>
      </w:sdt>
      <w:r w:rsidR="00D66E3F" w:rsidRPr="00DB4F6F">
        <w:rPr>
          <w:rFonts w:cs="Arial"/>
        </w:rPr>
        <w:t xml:space="preserve"> </w:t>
      </w:r>
      <w:r w:rsidRPr="00DB4F6F">
        <w:rPr>
          <w:rFonts w:cs="Arial"/>
        </w:rPr>
        <w:t>It may also include one or more support files.</w:t>
      </w:r>
      <w:r w:rsidR="00AE200A">
        <w:rPr>
          <w:rFonts w:cs="Arial"/>
        </w:rPr>
        <w:t xml:space="preserve"> </w:t>
      </w:r>
      <w:r w:rsidR="00936908" w:rsidRPr="00DB4F6F">
        <w:rPr>
          <w:rFonts w:cs="Arial"/>
        </w:rPr>
        <w:t xml:space="preserve">The S-101 </w:t>
      </w:r>
      <w:r w:rsidR="00AE200A">
        <w:rPr>
          <w:rFonts w:cs="Arial"/>
        </w:rPr>
        <w:t>E</w:t>
      </w:r>
      <w:r w:rsidR="00936908" w:rsidRPr="00DB4F6F">
        <w:rPr>
          <w:rFonts w:cs="Arial"/>
        </w:rPr>
        <w:t xml:space="preserve">xchange </w:t>
      </w:r>
      <w:r w:rsidR="00AE200A">
        <w:rPr>
          <w:rFonts w:cs="Arial"/>
        </w:rPr>
        <w:t>S</w:t>
      </w:r>
      <w:r w:rsidR="00936908" w:rsidRPr="00DB4F6F">
        <w:rPr>
          <w:rFonts w:cs="Arial"/>
        </w:rPr>
        <w:t>et structure is the same as that described in S-100</w:t>
      </w:r>
      <w:r w:rsidR="007A1F2D">
        <w:rPr>
          <w:rFonts w:cs="Arial"/>
        </w:rPr>
        <w:t xml:space="preserve"> </w:t>
      </w:r>
      <w:r w:rsidR="003D2FE7">
        <w:t>Part 17, clause 17-4.1</w:t>
      </w:r>
      <w:r w:rsidR="00936908" w:rsidRPr="00DB4F6F">
        <w:rPr>
          <w:rFonts w:cs="Arial"/>
        </w:rPr>
        <w:t>.</w:t>
      </w:r>
    </w:p>
    <w:p w14:paraId="255B26F5" w14:textId="77777777" w:rsidR="00E73EDF" w:rsidRPr="00DB4F6F" w:rsidRDefault="007653F1" w:rsidP="00AE200A">
      <w:pPr>
        <w:spacing w:after="120" w:line="240" w:lineRule="auto"/>
      </w:pPr>
      <w:r w:rsidRPr="00DB4F6F">
        <w:rPr>
          <w:b/>
        </w:rPr>
        <w:t>Units of Delivery:</w:t>
      </w:r>
      <w:r w:rsidRPr="00DB4F6F">
        <w:rPr>
          <w:b/>
        </w:rPr>
        <w:tab/>
      </w:r>
      <w:r w:rsidRPr="00DB4F6F">
        <w:tab/>
      </w:r>
      <w:r w:rsidRPr="00DB4F6F">
        <w:tab/>
      </w:r>
      <w:r w:rsidRPr="00DB4F6F">
        <w:tab/>
      </w:r>
      <w:r w:rsidRPr="00DB4F6F">
        <w:tab/>
        <w:t>Exchange Set</w:t>
      </w:r>
    </w:p>
    <w:p w14:paraId="34F24D50" w14:textId="77777777" w:rsidR="00E73EDF" w:rsidRPr="00DB4F6F" w:rsidRDefault="007653F1" w:rsidP="00AE200A">
      <w:pPr>
        <w:spacing w:after="120" w:line="240" w:lineRule="auto"/>
      </w:pPr>
      <w:r w:rsidRPr="00DB4F6F">
        <w:rPr>
          <w:b/>
        </w:rPr>
        <w:t>Transfer Size:</w:t>
      </w:r>
      <w:r w:rsidRPr="00DB4F6F">
        <w:rPr>
          <w:b/>
        </w:rPr>
        <w:tab/>
      </w:r>
      <w:r w:rsidRPr="00DB4F6F">
        <w:rPr>
          <w:b/>
        </w:rPr>
        <w:tab/>
      </w:r>
      <w:r w:rsidRPr="00DB4F6F">
        <w:tab/>
      </w:r>
      <w:r w:rsidRPr="00DB4F6F">
        <w:tab/>
      </w:r>
      <w:r w:rsidRPr="00DB4F6F">
        <w:tab/>
      </w:r>
      <w:r w:rsidRPr="00DB4F6F">
        <w:tab/>
        <w:t>Unlimited</w:t>
      </w:r>
    </w:p>
    <w:p w14:paraId="4E8CB467" w14:textId="77777777" w:rsidR="00E73EDF" w:rsidRPr="00DB4F6F" w:rsidRDefault="007653F1" w:rsidP="00AE200A">
      <w:pPr>
        <w:spacing w:after="120" w:line="240" w:lineRule="auto"/>
      </w:pPr>
      <w:r w:rsidRPr="00DB4F6F">
        <w:rPr>
          <w:b/>
        </w:rPr>
        <w:lastRenderedPageBreak/>
        <w:t>Medium Name:</w:t>
      </w:r>
      <w:r w:rsidRPr="00DB4F6F">
        <w:rPr>
          <w:b/>
        </w:rPr>
        <w:tab/>
      </w:r>
      <w:r w:rsidRPr="00DB4F6F">
        <w:tab/>
      </w:r>
      <w:r w:rsidRPr="00DB4F6F">
        <w:tab/>
      </w:r>
      <w:r w:rsidRPr="00DB4F6F">
        <w:tab/>
      </w:r>
      <w:r w:rsidRPr="00DB4F6F">
        <w:tab/>
        <w:t>Digital data delivery</w:t>
      </w:r>
    </w:p>
    <w:p w14:paraId="06F1B20E" w14:textId="77777777" w:rsidR="00E73EDF" w:rsidRPr="00DB4F6F" w:rsidRDefault="007653F1" w:rsidP="00555076">
      <w:pPr>
        <w:keepNext/>
        <w:keepLines/>
        <w:spacing w:after="120" w:line="240" w:lineRule="auto"/>
        <w:rPr>
          <w:b/>
          <w:sz w:val="22"/>
          <w:lang w:eastAsia="en-GB"/>
        </w:rPr>
      </w:pPr>
      <w:r w:rsidRPr="00DB4F6F">
        <w:rPr>
          <w:b/>
        </w:rPr>
        <w:t>Other Delivery Information:</w:t>
      </w:r>
      <w:r w:rsidRPr="00DB4F6F">
        <w:rPr>
          <w:b/>
        </w:rPr>
        <w:tab/>
      </w:r>
    </w:p>
    <w:p w14:paraId="5657C8B2" w14:textId="7F75C025" w:rsidR="00E73EDF" w:rsidRPr="00DB4F6F" w:rsidRDefault="007653F1" w:rsidP="00AE200A">
      <w:pPr>
        <w:spacing w:after="120" w:line="240" w:lineRule="auto"/>
      </w:pPr>
      <w:r w:rsidRPr="00DB4F6F">
        <w:t xml:space="preserve">Each </w:t>
      </w:r>
      <w:r w:rsidR="00AE200A">
        <w:t>E</w:t>
      </w:r>
      <w:r w:rsidRPr="00DB4F6F">
        <w:t xml:space="preserve">xchange </w:t>
      </w:r>
      <w:r w:rsidR="00AE200A">
        <w:t>S</w:t>
      </w:r>
      <w:r w:rsidRPr="00DB4F6F">
        <w:t xml:space="preserve">et has a single </w:t>
      </w:r>
      <w:r w:rsidR="00AE200A">
        <w:t>E</w:t>
      </w:r>
      <w:r w:rsidRPr="00DB4F6F">
        <w:t xml:space="preserve">xchange </w:t>
      </w:r>
      <w:r w:rsidR="00AE200A">
        <w:t>C</w:t>
      </w:r>
      <w:r w:rsidRPr="00DB4F6F">
        <w:t>atalogue which contains the discovery metadata for each dataset and references to any support files.</w:t>
      </w:r>
      <w:r w:rsidR="000B20EC">
        <w:t xml:space="preserve"> See S-100 Part 17, clauses 17-4.4 and 17-4.5.</w:t>
      </w:r>
    </w:p>
    <w:p w14:paraId="3D8B38D0" w14:textId="77777777" w:rsidR="0017491C" w:rsidRPr="000F0F0F" w:rsidRDefault="0017491C" w:rsidP="0017491C">
      <w:pPr>
        <w:spacing w:after="120" w:line="240" w:lineRule="auto"/>
      </w:pPr>
      <w:bookmarkStart w:id="506" w:name="_Toc510784332"/>
      <w:bookmarkStart w:id="507" w:name="_Toc510785481"/>
      <w:bookmarkStart w:id="508" w:name="_Toc513198124"/>
      <w:bookmarkStart w:id="509" w:name="_Toc515440376"/>
      <w:bookmarkStart w:id="510" w:name="_Toc517858893"/>
      <w:bookmarkStart w:id="511" w:name="_Toc519859133"/>
      <w:bookmarkStart w:id="512" w:name="_Toc521495177"/>
      <w:bookmarkStart w:id="513" w:name="_Toc527117790"/>
      <w:bookmarkStart w:id="514" w:name="_Toc527620317"/>
      <w:bookmarkStart w:id="515" w:name="_Toc529974559"/>
      <w:bookmarkStart w:id="516" w:name="_Toc510784333"/>
      <w:bookmarkStart w:id="517" w:name="_Toc510785482"/>
      <w:bookmarkStart w:id="518" w:name="_Toc513198125"/>
      <w:bookmarkStart w:id="519" w:name="_Toc515440377"/>
      <w:bookmarkStart w:id="520" w:name="_Toc517858894"/>
      <w:bookmarkStart w:id="521" w:name="_Toc519859134"/>
      <w:bookmarkStart w:id="522" w:name="_Toc521495178"/>
      <w:bookmarkStart w:id="523" w:name="_Toc527117791"/>
      <w:bookmarkStart w:id="524" w:name="_Toc527620318"/>
      <w:bookmarkStart w:id="525" w:name="_Toc529974560"/>
      <w:bookmarkStart w:id="526" w:name="_Toc510785483"/>
      <w:bookmarkStart w:id="527" w:name="_Toc510784334"/>
      <w:bookmarkStart w:id="528" w:name="_Toc513198126"/>
      <w:bookmarkStart w:id="529" w:name="_Toc515440378"/>
      <w:bookmarkStart w:id="530" w:name="_Toc517858895"/>
      <w:bookmarkStart w:id="531" w:name="_Toc519859135"/>
      <w:bookmarkStart w:id="532" w:name="_Toc521495179"/>
      <w:bookmarkStart w:id="533" w:name="_Toc527117792"/>
      <w:bookmarkStart w:id="534" w:name="_Toc527620319"/>
      <w:bookmarkStart w:id="535" w:name="_Toc529974561"/>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14:paraId="25A355A6" w14:textId="77777777" w:rsidR="00E73EDF" w:rsidRPr="000F0F0F" w:rsidRDefault="007653F1" w:rsidP="0017491C">
      <w:pPr>
        <w:pStyle w:val="Heading2"/>
        <w:tabs>
          <w:tab w:val="clear" w:pos="540"/>
        </w:tabs>
        <w:spacing w:before="120" w:after="200" w:line="240" w:lineRule="auto"/>
        <w:ind w:left="709" w:hanging="709"/>
        <w:rPr>
          <w:lang w:eastAsia="en-US"/>
        </w:rPr>
      </w:pPr>
      <w:bookmarkStart w:id="536" w:name="_Toc510784336"/>
      <w:bookmarkStart w:id="537" w:name="_Toc510785485"/>
      <w:bookmarkStart w:id="538" w:name="_Toc513198128"/>
      <w:bookmarkStart w:id="539" w:name="_Toc515440380"/>
      <w:bookmarkStart w:id="540" w:name="_Toc517858897"/>
      <w:bookmarkStart w:id="541" w:name="_Toc519859137"/>
      <w:bookmarkStart w:id="542" w:name="_Toc521495181"/>
      <w:bookmarkStart w:id="543" w:name="_Toc527117794"/>
      <w:bookmarkStart w:id="544" w:name="_Toc527620321"/>
      <w:bookmarkStart w:id="545" w:name="_Toc529974563"/>
      <w:bookmarkStart w:id="546" w:name="_Toc510785486"/>
      <w:bookmarkStart w:id="547" w:name="_Toc510784337"/>
      <w:bookmarkStart w:id="548" w:name="_Toc513198129"/>
      <w:bookmarkStart w:id="549" w:name="_Toc515440381"/>
      <w:bookmarkStart w:id="550" w:name="_Toc517858898"/>
      <w:bookmarkStart w:id="551" w:name="_Toc519859138"/>
      <w:bookmarkStart w:id="552" w:name="_Toc521495182"/>
      <w:bookmarkStart w:id="553" w:name="_Toc527117795"/>
      <w:bookmarkStart w:id="554" w:name="_Toc527620322"/>
      <w:bookmarkStart w:id="555" w:name="_Toc529974564"/>
      <w:bookmarkStart w:id="556" w:name="_Toc510784338"/>
      <w:bookmarkStart w:id="557" w:name="_Toc510785487"/>
      <w:bookmarkStart w:id="558" w:name="_Toc513198130"/>
      <w:bookmarkStart w:id="559" w:name="_Toc515440382"/>
      <w:bookmarkStart w:id="560" w:name="_Toc517858899"/>
      <w:bookmarkStart w:id="561" w:name="_Toc519859139"/>
      <w:bookmarkStart w:id="562" w:name="_Toc521495183"/>
      <w:bookmarkStart w:id="563" w:name="_Toc527117796"/>
      <w:bookmarkStart w:id="564" w:name="_Toc527620323"/>
      <w:bookmarkStart w:id="565" w:name="_Toc529974565"/>
      <w:bookmarkStart w:id="566" w:name="_Toc510785488"/>
      <w:bookmarkStart w:id="567" w:name="_Toc510784339"/>
      <w:bookmarkStart w:id="568" w:name="_Toc513198131"/>
      <w:bookmarkStart w:id="569" w:name="_Toc515440383"/>
      <w:bookmarkStart w:id="570" w:name="_Toc517858900"/>
      <w:bookmarkStart w:id="571" w:name="_Toc519859140"/>
      <w:bookmarkStart w:id="572" w:name="_Toc521495184"/>
      <w:bookmarkStart w:id="573" w:name="_Toc527117797"/>
      <w:bookmarkStart w:id="574" w:name="_Toc527620324"/>
      <w:bookmarkStart w:id="575" w:name="_Toc529974566"/>
      <w:bookmarkStart w:id="576" w:name="_Toc439685309"/>
      <w:bookmarkStart w:id="577" w:name="_Toc175558653"/>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Pr="000F0F0F">
        <w:rPr>
          <w:lang w:eastAsia="en-US"/>
        </w:rPr>
        <w:t>Dataset</w:t>
      </w:r>
      <w:bookmarkEnd w:id="576"/>
      <w:bookmarkEnd w:id="577"/>
    </w:p>
    <w:p w14:paraId="0619802C" w14:textId="31D71E9E" w:rsidR="00E73EDF" w:rsidRPr="000F0F0F" w:rsidRDefault="007653F1" w:rsidP="0017491C">
      <w:pPr>
        <w:pStyle w:val="Heading3"/>
        <w:tabs>
          <w:tab w:val="clear" w:pos="660"/>
          <w:tab w:val="clear" w:pos="880"/>
          <w:tab w:val="left" w:pos="851"/>
        </w:tabs>
        <w:spacing w:before="120" w:after="120" w:line="240" w:lineRule="auto"/>
        <w:ind w:left="851" w:hanging="851"/>
        <w:jc w:val="both"/>
        <w:rPr>
          <w:lang w:eastAsia="en-US"/>
        </w:rPr>
      </w:pPr>
      <w:bookmarkStart w:id="578" w:name="_Toc225648341"/>
      <w:bookmarkStart w:id="579" w:name="_Toc225648342"/>
      <w:bookmarkStart w:id="580" w:name="_Toc439685310"/>
      <w:bookmarkStart w:id="581" w:name="_Toc175558654"/>
      <w:r w:rsidRPr="000F0F0F">
        <w:rPr>
          <w:lang w:eastAsia="en-US"/>
        </w:rPr>
        <w:t>Datasets</w:t>
      </w:r>
      <w:bookmarkEnd w:id="578"/>
      <w:bookmarkEnd w:id="579"/>
      <w:bookmarkEnd w:id="580"/>
      <w:bookmarkEnd w:id="581"/>
    </w:p>
    <w:p w14:paraId="1B56DAAC" w14:textId="091D0369" w:rsidR="00E73EDF" w:rsidRPr="000F0F0F" w:rsidRDefault="007653F1" w:rsidP="0017491C">
      <w:pPr>
        <w:autoSpaceDE w:val="0"/>
        <w:autoSpaceDN w:val="0"/>
        <w:adjustRightInd w:val="0"/>
        <w:spacing w:after="60" w:line="240" w:lineRule="auto"/>
        <w:rPr>
          <w:rFonts w:eastAsia="Times New Roman" w:cs="Arial"/>
          <w:lang w:eastAsia="en-US"/>
        </w:rPr>
      </w:pPr>
      <w:r w:rsidRPr="000F0F0F">
        <w:rPr>
          <w:rFonts w:eastAsia="Times New Roman" w:cs="Arial"/>
          <w:lang w:eastAsia="en-US"/>
        </w:rPr>
        <w:t xml:space="preserve">Four types of dataset files may be produced and contained within an </w:t>
      </w:r>
      <w:r w:rsidR="00A11156">
        <w:rPr>
          <w:rFonts w:eastAsia="Times New Roman" w:cs="Arial"/>
          <w:lang w:eastAsia="en-US"/>
        </w:rPr>
        <w:t>E</w:t>
      </w:r>
      <w:r w:rsidRPr="000F0F0F">
        <w:rPr>
          <w:rFonts w:eastAsia="Times New Roman" w:cs="Arial"/>
          <w:lang w:eastAsia="en-US"/>
        </w:rPr>
        <w:t xml:space="preserve">xchange </w:t>
      </w:r>
      <w:r w:rsidR="00A11156">
        <w:rPr>
          <w:rFonts w:eastAsia="Times New Roman" w:cs="Arial"/>
          <w:lang w:eastAsia="en-US"/>
        </w:rPr>
        <w:t>S</w:t>
      </w:r>
      <w:r w:rsidRPr="000F0F0F">
        <w:rPr>
          <w:rFonts w:eastAsia="Times New Roman" w:cs="Arial"/>
          <w:lang w:eastAsia="en-US"/>
        </w:rPr>
        <w:t xml:space="preserve">et: </w:t>
      </w:r>
    </w:p>
    <w:p w14:paraId="6E106253" w14:textId="1CE7C3D0" w:rsidR="00E73EDF" w:rsidRPr="000F0F0F" w:rsidRDefault="007653F1" w:rsidP="001D02B5">
      <w:pPr>
        <w:numPr>
          <w:ilvl w:val="0"/>
          <w:numId w:val="17"/>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 xml:space="preserve">New dataset and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dition of a dataset (Base dataset): Including new information which has not been previous</w:t>
      </w:r>
      <w:r w:rsidR="00A11156">
        <w:rPr>
          <w:rFonts w:eastAsia="Times New Roman" w:cs="Arial"/>
          <w:lang w:eastAsia="en-US"/>
        </w:rPr>
        <w:t xml:space="preserve">ly distributed by updates. </w:t>
      </w:r>
      <w:r w:rsidRPr="000F0F0F">
        <w:rPr>
          <w:rFonts w:eastAsia="Times New Roman" w:cs="Arial"/>
          <w:lang w:eastAsia="en-US"/>
        </w:rPr>
        <w:t xml:space="preserve">Each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dition of a dataset must have the same name as</w:t>
      </w:r>
      <w:r w:rsidR="00A11156">
        <w:rPr>
          <w:rFonts w:eastAsia="Times New Roman" w:cs="Arial"/>
          <w:lang w:eastAsia="en-US"/>
        </w:rPr>
        <w:t xml:space="preserve"> the dataset that it replaces. </w:t>
      </w:r>
      <w:r w:rsidRPr="000F0F0F">
        <w:rPr>
          <w:rFonts w:eastAsia="Times New Roman" w:cs="Arial"/>
          <w:lang w:eastAsia="en-US"/>
        </w:rPr>
        <w:t xml:space="preserve">A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 xml:space="preserve">dition can also be ENC data that has previously been produced for this area and at the same </w:t>
      </w:r>
      <w:r w:rsidR="00AF19C3">
        <w:rPr>
          <w:rFonts w:eastAsia="Times New Roman" w:cs="Arial"/>
          <w:lang w:eastAsia="en-US"/>
        </w:rPr>
        <w:t>optimum</w:t>
      </w:r>
      <w:r w:rsidR="00AF19C3" w:rsidRPr="000F0F0F">
        <w:rPr>
          <w:rFonts w:eastAsia="Times New Roman" w:cs="Arial"/>
          <w:lang w:eastAsia="en-US"/>
        </w:rPr>
        <w:t xml:space="preserve"> </w:t>
      </w:r>
      <w:r w:rsidRPr="000F0F0F">
        <w:rPr>
          <w:rFonts w:eastAsia="Times New Roman" w:cs="Arial"/>
          <w:lang w:eastAsia="en-US"/>
        </w:rPr>
        <w:t>display scale. The encoding structure is located in Annex</w:t>
      </w:r>
      <w:r w:rsidR="00385470" w:rsidRPr="000F0F0F">
        <w:rPr>
          <w:rFonts w:eastAsia="Times New Roman" w:cs="Arial"/>
          <w:lang w:eastAsia="en-US"/>
        </w:rPr>
        <w:t xml:space="preserve"> B </w:t>
      </w:r>
      <w:r w:rsidR="007F7E71" w:rsidRPr="000F0F0F">
        <w:rPr>
          <w:rFonts w:eastAsia="Times New Roman" w:cs="Arial"/>
          <w:lang w:eastAsia="en-US"/>
        </w:rPr>
        <w:t>–</w:t>
      </w:r>
      <w:r w:rsidR="00385470" w:rsidRPr="000F0F0F">
        <w:rPr>
          <w:rFonts w:eastAsia="Times New Roman" w:cs="Arial"/>
          <w:lang w:eastAsia="en-US"/>
        </w:rPr>
        <w:t xml:space="preserve"> clause</w:t>
      </w:r>
      <w:r w:rsidRPr="000F0F0F">
        <w:rPr>
          <w:rFonts w:eastAsia="Times New Roman" w:cs="Arial"/>
          <w:lang w:eastAsia="en-US"/>
        </w:rPr>
        <w:t xml:space="preserve"> B</w:t>
      </w:r>
      <w:r w:rsidR="00A11156">
        <w:rPr>
          <w:rFonts w:eastAsia="Times New Roman" w:cs="Arial"/>
          <w:lang w:eastAsia="en-US"/>
        </w:rPr>
        <w:t>-</w:t>
      </w:r>
      <w:r w:rsidRPr="000F0F0F">
        <w:rPr>
          <w:rFonts w:eastAsia="Times New Roman" w:cs="Arial"/>
          <w:lang w:eastAsia="en-US"/>
        </w:rPr>
        <w:t>5.</w:t>
      </w:r>
    </w:p>
    <w:p w14:paraId="5957AC03" w14:textId="413C5F50" w:rsidR="00E73EDF" w:rsidRPr="000F0F0F" w:rsidRDefault="007653F1" w:rsidP="001D02B5">
      <w:pPr>
        <w:numPr>
          <w:ilvl w:val="0"/>
          <w:numId w:val="17"/>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Update: Changing some information in an existing dataset.</w:t>
      </w:r>
      <w:r w:rsidR="00734289">
        <w:rPr>
          <w:rFonts w:eastAsia="Times New Roman" w:cs="Arial"/>
          <w:lang w:eastAsia="en-US"/>
        </w:rPr>
        <w:t xml:space="preserve"> Each </w:t>
      </w:r>
      <w:r w:rsidR="00734289" w:rsidRPr="00734289">
        <w:rPr>
          <w:rFonts w:eastAsia="Times New Roman" w:cs="Arial"/>
          <w:lang w:eastAsia="en-US"/>
        </w:rPr>
        <w:t xml:space="preserve">Update </w:t>
      </w:r>
      <w:r w:rsidR="00734289">
        <w:rPr>
          <w:rFonts w:eastAsia="Times New Roman" w:cs="Arial"/>
          <w:lang w:eastAsia="en-US"/>
        </w:rPr>
        <w:t>dataset</w:t>
      </w:r>
      <w:r w:rsidR="00734289" w:rsidRPr="00734289">
        <w:rPr>
          <w:rFonts w:eastAsia="Times New Roman" w:cs="Arial"/>
          <w:lang w:eastAsia="en-US"/>
        </w:rPr>
        <w:t xml:space="preserve"> file</w:t>
      </w:r>
      <w:r w:rsidR="00734289">
        <w:rPr>
          <w:rFonts w:eastAsia="Times New Roman" w:cs="Arial"/>
          <w:lang w:eastAsia="en-US"/>
        </w:rPr>
        <w:t xml:space="preserve"> must</w:t>
      </w:r>
      <w:r w:rsidR="00734289" w:rsidRPr="00734289">
        <w:rPr>
          <w:rFonts w:eastAsia="Times New Roman" w:cs="Arial"/>
          <w:lang w:eastAsia="en-US"/>
        </w:rPr>
        <w:t xml:space="preserve"> have the same name as the original base cell file, with an extension number greater than or equal to 001</w:t>
      </w:r>
      <w:r w:rsidR="003963E3">
        <w:rPr>
          <w:rFonts w:eastAsia="Times New Roman" w:cs="Arial"/>
          <w:lang w:eastAsia="en-US"/>
        </w:rPr>
        <w:t xml:space="preserve"> (see EEE in clause 11.3.2 below)</w:t>
      </w:r>
      <w:r w:rsidR="00734289" w:rsidRPr="00734289">
        <w:rPr>
          <w:rFonts w:eastAsia="Times New Roman" w:cs="Arial"/>
          <w:lang w:eastAsia="en-US"/>
        </w:rPr>
        <w:t>.</w:t>
      </w:r>
      <w:r w:rsidR="00734289" w:rsidRPr="00734289">
        <w:rPr>
          <w:rFonts w:eastAsia="Times New Roman" w:cs="Arial"/>
          <w:lang w:val="en-US" w:eastAsia="en-US"/>
        </w:rPr>
        <w:t xml:space="preserve"> They </w:t>
      </w:r>
      <w:r w:rsidR="00C25CC9">
        <w:rPr>
          <w:rFonts w:eastAsia="Times New Roman" w:cs="Arial"/>
          <w:lang w:val="en-US" w:eastAsia="en-US"/>
        </w:rPr>
        <w:t xml:space="preserve">must </w:t>
      </w:r>
      <w:r w:rsidR="00706AB7">
        <w:rPr>
          <w:rFonts w:eastAsia="Times New Roman" w:cs="Arial"/>
          <w:lang w:val="en-US" w:eastAsia="en-US"/>
        </w:rPr>
        <w:t>not extend the</w:t>
      </w:r>
      <w:r w:rsidR="00734289" w:rsidRPr="00734289">
        <w:rPr>
          <w:rFonts w:eastAsia="Times New Roman" w:cs="Arial"/>
          <w:lang w:val="en-US" w:eastAsia="en-US"/>
        </w:rPr>
        <w:t xml:space="preserve"> geographical area </w:t>
      </w:r>
      <w:r w:rsidR="00706AB7">
        <w:rPr>
          <w:rFonts w:eastAsia="Times New Roman" w:cs="Arial"/>
          <w:lang w:val="en-US" w:eastAsia="en-US"/>
        </w:rPr>
        <w:t>covered by</w:t>
      </w:r>
      <w:r w:rsidR="00734289" w:rsidRPr="00734289">
        <w:rPr>
          <w:rFonts w:eastAsia="Times New Roman" w:cs="Arial"/>
          <w:lang w:val="en-US" w:eastAsia="en-US"/>
        </w:rPr>
        <w:t xml:space="preserve"> the base cell file to which they apply</w:t>
      </w:r>
      <w:r w:rsidR="00706AB7">
        <w:rPr>
          <w:rFonts w:eastAsia="Times New Roman" w:cs="Arial"/>
          <w:lang w:val="en-US" w:eastAsia="en-US"/>
        </w:rPr>
        <w:t xml:space="preserve"> (see clause 4.5.2)</w:t>
      </w:r>
      <w:r w:rsidR="00734289">
        <w:rPr>
          <w:rFonts w:eastAsia="Times New Roman" w:cs="Arial"/>
          <w:i/>
          <w:iCs/>
          <w:lang w:val="en-US" w:eastAsia="en-US"/>
        </w:rPr>
        <w:t>.</w:t>
      </w:r>
      <w:r w:rsidRPr="000F0F0F">
        <w:rPr>
          <w:rFonts w:eastAsia="Times New Roman" w:cs="Arial"/>
          <w:lang w:eastAsia="en-US"/>
        </w:rPr>
        <w:t xml:space="preserve"> The encoding structure for an Update is located in Annex B</w:t>
      </w:r>
      <w:r w:rsidR="00385470" w:rsidRPr="000F0F0F">
        <w:rPr>
          <w:rFonts w:eastAsia="Times New Roman" w:cs="Arial"/>
          <w:lang w:eastAsia="en-US"/>
        </w:rPr>
        <w:t xml:space="preserve"> – clause B</w:t>
      </w:r>
      <w:r w:rsidR="00A11156">
        <w:rPr>
          <w:rFonts w:eastAsia="Times New Roman" w:cs="Arial"/>
          <w:lang w:eastAsia="en-US"/>
        </w:rPr>
        <w:t>-</w:t>
      </w:r>
      <w:r w:rsidRPr="000F0F0F">
        <w:rPr>
          <w:rFonts w:eastAsia="Times New Roman" w:cs="Arial"/>
          <w:lang w:eastAsia="en-US"/>
        </w:rPr>
        <w:t>6.</w:t>
      </w:r>
    </w:p>
    <w:p w14:paraId="20A59004" w14:textId="2FA2F75B" w:rsidR="00E73EDF" w:rsidRPr="000F0F0F" w:rsidRDefault="007653F1" w:rsidP="001D02B5">
      <w:pPr>
        <w:numPr>
          <w:ilvl w:val="0"/>
          <w:numId w:val="17"/>
        </w:numPr>
        <w:autoSpaceDE w:val="0"/>
        <w:autoSpaceDN w:val="0"/>
        <w:adjustRightInd w:val="0"/>
        <w:spacing w:after="60" w:line="240" w:lineRule="auto"/>
        <w:ind w:left="567" w:hanging="283"/>
        <w:rPr>
          <w:rFonts w:cs="Arial"/>
          <w:lang w:val="en-US" w:eastAsia="en-US"/>
        </w:rPr>
      </w:pPr>
      <w:r w:rsidRPr="000F0F0F">
        <w:rPr>
          <w:rFonts w:cs="Arial" w:hint="eastAsia"/>
          <w:lang w:val="en-US"/>
        </w:rPr>
        <w:t>R</w:t>
      </w:r>
      <w:r w:rsidRPr="000F0F0F">
        <w:rPr>
          <w:rFonts w:cs="Arial"/>
          <w:lang w:val="en-US" w:eastAsia="en-US"/>
        </w:rPr>
        <w:t>e-issue of a dataset: Including all the updates applied to the original dataset up to the date of the reissue. A Re-issue is intended to avoid unnecessary loading of the Base cell and all applicable updates individually for new users of the dataset, therefore does not contain any new information additional to that previously issued by updates, and can be issued at any time. The encoding structure is located in Annex</w:t>
      </w:r>
      <w:r w:rsidR="00251EC0" w:rsidRPr="000F0F0F">
        <w:rPr>
          <w:rFonts w:cs="Arial"/>
          <w:lang w:val="en-US" w:eastAsia="en-US"/>
        </w:rPr>
        <w:t xml:space="preserve"> B – clause</w:t>
      </w:r>
      <w:r w:rsidRPr="000F0F0F">
        <w:rPr>
          <w:rFonts w:cs="Arial"/>
          <w:lang w:val="en-US" w:eastAsia="en-US"/>
        </w:rPr>
        <w:t xml:space="preserve"> B</w:t>
      </w:r>
      <w:r w:rsidR="00A11156">
        <w:rPr>
          <w:rFonts w:cs="Arial"/>
          <w:lang w:val="en-US" w:eastAsia="en-US"/>
        </w:rPr>
        <w:t>-</w:t>
      </w:r>
      <w:r w:rsidRPr="000F0F0F">
        <w:rPr>
          <w:rFonts w:cs="Arial"/>
          <w:lang w:val="en-US" w:eastAsia="en-US"/>
        </w:rPr>
        <w:t>5.</w:t>
      </w:r>
    </w:p>
    <w:p w14:paraId="649124B5" w14:textId="32C12A1D" w:rsidR="00E73EDF" w:rsidRDefault="007653F1" w:rsidP="001D02B5">
      <w:pPr>
        <w:numPr>
          <w:ilvl w:val="0"/>
          <w:numId w:val="17"/>
        </w:numPr>
        <w:autoSpaceDE w:val="0"/>
        <w:autoSpaceDN w:val="0"/>
        <w:adjustRightInd w:val="0"/>
        <w:spacing w:after="120" w:line="240" w:lineRule="auto"/>
        <w:rPr>
          <w:rFonts w:eastAsia="Times New Roman" w:cs="Arial"/>
          <w:lang w:eastAsia="en-US"/>
        </w:rPr>
      </w:pPr>
      <w:r w:rsidRPr="000F0F0F">
        <w:rPr>
          <w:rFonts w:eastAsia="Times New Roman" w:cs="Arial"/>
          <w:lang w:eastAsia="en-US"/>
        </w:rPr>
        <w:t xml:space="preserve">Cancellation: The dataset is cancelled and is deleted from the system. The encoding structure for a Cancellation file is located in Annex </w:t>
      </w:r>
      <w:r w:rsidR="00251EC0" w:rsidRPr="000F0F0F">
        <w:rPr>
          <w:rFonts w:eastAsia="Times New Roman" w:cs="Arial"/>
          <w:lang w:eastAsia="en-US"/>
        </w:rPr>
        <w:t xml:space="preserve">B – clause </w:t>
      </w:r>
      <w:r w:rsidRPr="000F0F0F">
        <w:rPr>
          <w:rFonts w:eastAsia="Times New Roman" w:cs="Arial"/>
          <w:lang w:eastAsia="en-US"/>
        </w:rPr>
        <w:t>B</w:t>
      </w:r>
      <w:r w:rsidR="00A11156">
        <w:rPr>
          <w:rFonts w:eastAsia="Times New Roman" w:cs="Arial"/>
          <w:lang w:eastAsia="en-US"/>
        </w:rPr>
        <w:t>-</w:t>
      </w:r>
      <w:r w:rsidRPr="000F0F0F">
        <w:rPr>
          <w:rFonts w:eastAsia="Times New Roman" w:cs="Arial"/>
          <w:lang w:eastAsia="en-US"/>
        </w:rPr>
        <w:t>7.</w:t>
      </w:r>
    </w:p>
    <w:p w14:paraId="1730B6F9" w14:textId="3CCC9725" w:rsidR="00DE27D7" w:rsidRPr="00DE27D7" w:rsidRDefault="00DE27D7" w:rsidP="00DE27D7">
      <w:pPr>
        <w:autoSpaceDE w:val="0"/>
        <w:autoSpaceDN w:val="0"/>
        <w:adjustRightInd w:val="0"/>
        <w:spacing w:after="120" w:line="240" w:lineRule="auto"/>
        <w:rPr>
          <w:rFonts w:eastAsia="Times New Roman" w:cs="Arial"/>
          <w:lang w:eastAsia="en-US"/>
        </w:rPr>
      </w:pPr>
      <w:r w:rsidRPr="00DE27D7">
        <w:rPr>
          <w:rFonts w:eastAsia="Times New Roman" w:cs="Arial"/>
          <w:lang w:eastAsia="en-US"/>
        </w:rPr>
        <w:t>”</w:t>
      </w:r>
      <w:r>
        <w:rPr>
          <w:rFonts w:eastAsia="Times New Roman" w:cs="Arial"/>
          <w:lang w:eastAsia="en-US"/>
        </w:rPr>
        <w:t>F</w:t>
      </w:r>
      <w:r w:rsidRPr="00DE27D7">
        <w:rPr>
          <w:rFonts w:eastAsia="Times New Roman" w:cs="Arial"/>
          <w:lang w:eastAsia="en-US"/>
        </w:rPr>
        <w:t xml:space="preserve">ile-less” management </w:t>
      </w:r>
      <w:r>
        <w:rPr>
          <w:rFonts w:eastAsia="Times New Roman" w:cs="Arial"/>
          <w:lang w:eastAsia="en-US"/>
        </w:rPr>
        <w:t>of p</w:t>
      </w:r>
      <w:r w:rsidRPr="00DE27D7">
        <w:rPr>
          <w:rFonts w:eastAsia="Times New Roman" w:cs="Arial"/>
          <w:lang w:eastAsia="en-US"/>
        </w:rPr>
        <w:t xml:space="preserve">ublished S-101 base datasets and their textual or pictorial </w:t>
      </w:r>
      <w:r w:rsidR="00833E10">
        <w:rPr>
          <w:rFonts w:eastAsia="Times New Roman" w:cs="Arial"/>
          <w:lang w:eastAsia="en-US"/>
        </w:rPr>
        <w:t xml:space="preserve">ENC </w:t>
      </w:r>
      <w:r w:rsidRPr="00DE27D7">
        <w:rPr>
          <w:rFonts w:eastAsia="Times New Roman" w:cs="Arial"/>
          <w:lang w:eastAsia="en-US"/>
        </w:rPr>
        <w:t xml:space="preserve">support files </w:t>
      </w:r>
      <w:r w:rsidR="008F17DE" w:rsidRPr="00DE27D7">
        <w:rPr>
          <w:rFonts w:eastAsia="Times New Roman" w:cs="Arial"/>
          <w:lang w:eastAsia="en-US"/>
        </w:rPr>
        <w:t xml:space="preserve">is not allowed for this </w:t>
      </w:r>
      <w:r w:rsidR="008F17DE">
        <w:rPr>
          <w:rFonts w:eastAsia="Times New Roman" w:cs="Arial"/>
          <w:lang w:eastAsia="en-US"/>
        </w:rPr>
        <w:t>E</w:t>
      </w:r>
      <w:r w:rsidR="008F17DE" w:rsidRPr="00DE27D7">
        <w:rPr>
          <w:rFonts w:eastAsia="Times New Roman" w:cs="Arial"/>
          <w:lang w:eastAsia="en-US"/>
        </w:rPr>
        <w:t>dition of S-101</w:t>
      </w:r>
      <w:r w:rsidR="008F17DE">
        <w:rPr>
          <w:rFonts w:eastAsia="Times New Roman" w:cs="Arial"/>
          <w:lang w:eastAsia="en-US"/>
        </w:rPr>
        <w:t>, with the exception of</w:t>
      </w:r>
      <w:r w:rsidR="008F17DE" w:rsidRPr="00DE27D7">
        <w:rPr>
          <w:rFonts w:eastAsia="Times New Roman" w:cs="Arial"/>
          <w:lang w:eastAsia="en-US"/>
        </w:rPr>
        <w:t xml:space="preserve"> </w:t>
      </w:r>
      <w:r w:rsidR="008F17DE">
        <w:rPr>
          <w:rFonts w:eastAsia="Times New Roman" w:cs="Arial"/>
          <w:lang w:eastAsia="en-US"/>
        </w:rPr>
        <w:t>ENC support file</w:t>
      </w:r>
      <w:r w:rsidRPr="00DE27D7">
        <w:rPr>
          <w:rFonts w:eastAsia="Times New Roman" w:cs="Arial"/>
          <w:lang w:eastAsia="en-US"/>
        </w:rPr>
        <w:t xml:space="preserve"> deletions </w:t>
      </w:r>
      <w:r w:rsidR="00DF0724">
        <w:rPr>
          <w:rFonts w:eastAsia="Times New Roman" w:cs="Arial"/>
          <w:lang w:eastAsia="en-US"/>
        </w:rPr>
        <w:t>or metadata “</w:t>
      </w:r>
      <w:proofErr w:type="spellStart"/>
      <w:r w:rsidR="00DF0724">
        <w:rPr>
          <w:rFonts w:eastAsia="Times New Roman" w:cs="Arial"/>
          <w:lang w:eastAsia="en-US"/>
        </w:rPr>
        <w:t>supportedResource</w:t>
      </w:r>
      <w:proofErr w:type="spellEnd"/>
      <w:r w:rsidR="00DF0724">
        <w:rPr>
          <w:rFonts w:eastAsia="Times New Roman" w:cs="Arial"/>
          <w:lang w:eastAsia="en-US"/>
        </w:rPr>
        <w:t>” updates</w:t>
      </w:r>
      <w:r w:rsidRPr="00DE27D7">
        <w:rPr>
          <w:rFonts w:eastAsia="Times New Roman" w:cs="Arial"/>
          <w:lang w:eastAsia="en-US"/>
        </w:rPr>
        <w:t>. That is</w:t>
      </w:r>
      <w:r>
        <w:rPr>
          <w:rFonts w:eastAsia="Times New Roman" w:cs="Arial"/>
          <w:lang w:eastAsia="en-US"/>
        </w:rPr>
        <w:t xml:space="preserve">, </w:t>
      </w:r>
      <w:r w:rsidRPr="00DE27D7">
        <w:rPr>
          <w:rFonts w:eastAsia="Times New Roman" w:cs="Arial"/>
          <w:lang w:eastAsia="en-US"/>
        </w:rPr>
        <w:t xml:space="preserve">producing </w:t>
      </w:r>
      <w:r>
        <w:rPr>
          <w:rFonts w:eastAsia="Times New Roman" w:cs="Arial"/>
          <w:lang w:eastAsia="en-US"/>
        </w:rPr>
        <w:t>a</w:t>
      </w:r>
      <w:r w:rsidRPr="00DE27D7">
        <w:rPr>
          <w:rFonts w:eastAsia="Times New Roman" w:cs="Arial"/>
          <w:lang w:eastAsia="en-US"/>
        </w:rPr>
        <w:t xml:space="preserve"> S-100 Exchange Set which only includes the mandatory “</w:t>
      </w:r>
      <w:r w:rsidR="00833E10">
        <w:rPr>
          <w:rFonts w:eastAsia="Times New Roman" w:cs="Arial"/>
          <w:lang w:eastAsia="en-US"/>
        </w:rPr>
        <w:t>CATALOG.XML</w:t>
      </w:r>
      <w:r w:rsidRPr="00DE27D7">
        <w:rPr>
          <w:rFonts w:eastAsia="Times New Roman" w:cs="Arial"/>
          <w:lang w:eastAsia="en-US"/>
        </w:rPr>
        <w:t xml:space="preserve">” file with the dataset and/or </w:t>
      </w:r>
      <w:r w:rsidR="00833E10">
        <w:rPr>
          <w:rFonts w:eastAsia="Times New Roman" w:cs="Arial"/>
          <w:lang w:eastAsia="en-US"/>
        </w:rPr>
        <w:t xml:space="preserve">ENC </w:t>
      </w:r>
      <w:r w:rsidR="00DD2E14">
        <w:rPr>
          <w:rFonts w:eastAsia="Times New Roman" w:cs="Arial"/>
          <w:lang w:eastAsia="en-US"/>
        </w:rPr>
        <w:t>S</w:t>
      </w:r>
      <w:r w:rsidRPr="00DE27D7">
        <w:rPr>
          <w:rFonts w:eastAsia="Times New Roman" w:cs="Arial"/>
          <w:lang w:eastAsia="en-US"/>
        </w:rPr>
        <w:t xml:space="preserve">upport </w:t>
      </w:r>
      <w:r w:rsidR="00DD2E14">
        <w:rPr>
          <w:rFonts w:eastAsia="Times New Roman" w:cs="Arial"/>
          <w:lang w:eastAsia="en-US"/>
        </w:rPr>
        <w:t>F</w:t>
      </w:r>
      <w:r w:rsidRPr="00DE27D7">
        <w:rPr>
          <w:rFonts w:eastAsia="Times New Roman" w:cs="Arial"/>
          <w:lang w:eastAsia="en-US"/>
        </w:rPr>
        <w:t xml:space="preserve">ile </w:t>
      </w:r>
      <w:r w:rsidR="00DD2E14">
        <w:rPr>
          <w:rFonts w:eastAsia="Times New Roman" w:cs="Arial"/>
          <w:lang w:eastAsia="en-US"/>
        </w:rPr>
        <w:t>D</w:t>
      </w:r>
      <w:r w:rsidRPr="00DE27D7">
        <w:rPr>
          <w:rFonts w:eastAsia="Times New Roman" w:cs="Arial"/>
          <w:lang w:eastAsia="en-US"/>
        </w:rPr>
        <w:t xml:space="preserve">iscovery </w:t>
      </w:r>
      <w:r w:rsidR="00DD2E14">
        <w:rPr>
          <w:rFonts w:eastAsia="Times New Roman" w:cs="Arial"/>
          <w:lang w:eastAsia="en-US"/>
        </w:rPr>
        <w:t>M</w:t>
      </w:r>
      <w:r w:rsidRPr="00DE27D7">
        <w:rPr>
          <w:rFonts w:eastAsia="Times New Roman" w:cs="Arial"/>
          <w:lang w:eastAsia="en-US"/>
        </w:rPr>
        <w:t xml:space="preserve">etadata without including the appropriate dataset, </w:t>
      </w:r>
      <w:r w:rsidR="00C52566">
        <w:rPr>
          <w:rFonts w:eastAsia="Times New Roman" w:cs="Arial"/>
          <w:lang w:eastAsia="en-US"/>
        </w:rPr>
        <w:t xml:space="preserve">dataset </w:t>
      </w:r>
      <w:r w:rsidRPr="00DE27D7">
        <w:rPr>
          <w:rFonts w:eastAsia="Times New Roman" w:cs="Arial"/>
          <w:lang w:eastAsia="en-US"/>
        </w:rPr>
        <w:t xml:space="preserve">update or </w:t>
      </w:r>
      <w:r w:rsidR="00833E10">
        <w:rPr>
          <w:rFonts w:eastAsia="Times New Roman" w:cs="Arial"/>
          <w:lang w:eastAsia="en-US"/>
        </w:rPr>
        <w:t xml:space="preserve">ENC </w:t>
      </w:r>
      <w:r w:rsidRPr="00DE27D7">
        <w:rPr>
          <w:rFonts w:eastAsia="Times New Roman" w:cs="Arial"/>
          <w:lang w:eastAsia="en-US"/>
        </w:rPr>
        <w:t>support file in</w:t>
      </w:r>
      <w:r>
        <w:rPr>
          <w:rFonts w:eastAsia="Times New Roman" w:cs="Arial"/>
          <w:lang w:eastAsia="en-US"/>
        </w:rPr>
        <w:t xml:space="preserve"> </w:t>
      </w:r>
      <w:r w:rsidRPr="00DE27D7">
        <w:rPr>
          <w:rFonts w:eastAsia="Times New Roman" w:cs="Arial"/>
          <w:lang w:eastAsia="en-US"/>
        </w:rPr>
        <w:t>the S-100 Exchange Set is not allowed</w:t>
      </w:r>
      <w:r w:rsidR="008B6711">
        <w:rPr>
          <w:rFonts w:eastAsia="Times New Roman" w:cs="Arial"/>
          <w:lang w:eastAsia="en-US"/>
        </w:rPr>
        <w:t xml:space="preserve"> other than for the above exception</w:t>
      </w:r>
      <w:r w:rsidRPr="00DE27D7">
        <w:rPr>
          <w:rFonts w:eastAsia="Times New Roman" w:cs="Arial"/>
          <w:lang w:eastAsia="en-US"/>
        </w:rPr>
        <w:t>.</w:t>
      </w:r>
    </w:p>
    <w:p w14:paraId="623685BB" w14:textId="4973C3D1" w:rsidR="00E73EDF" w:rsidRPr="000F0F0F" w:rsidRDefault="007653F1" w:rsidP="00A11156">
      <w:pPr>
        <w:pStyle w:val="Heading3"/>
        <w:tabs>
          <w:tab w:val="clear" w:pos="660"/>
          <w:tab w:val="clear" w:pos="880"/>
          <w:tab w:val="left" w:pos="851"/>
        </w:tabs>
        <w:spacing w:before="120" w:after="120" w:line="240" w:lineRule="auto"/>
        <w:ind w:left="851" w:hanging="851"/>
        <w:jc w:val="both"/>
        <w:rPr>
          <w:lang w:eastAsia="en-US"/>
        </w:rPr>
      </w:pPr>
      <w:bookmarkStart w:id="582" w:name="_Toc510785491"/>
      <w:bookmarkStart w:id="583" w:name="_Toc510784342"/>
      <w:bookmarkStart w:id="584" w:name="_Toc225065200"/>
      <w:bookmarkStart w:id="585" w:name="_Toc439685311"/>
      <w:bookmarkStart w:id="586" w:name="_Toc225648343"/>
      <w:bookmarkStart w:id="587" w:name="_Toc175558655"/>
      <w:bookmarkEnd w:id="582"/>
      <w:bookmarkEnd w:id="583"/>
      <w:r w:rsidRPr="000F0F0F">
        <w:rPr>
          <w:lang w:eastAsia="en-US"/>
        </w:rPr>
        <w:t>Dataset file naming</w:t>
      </w:r>
      <w:bookmarkEnd w:id="584"/>
      <w:bookmarkEnd w:id="585"/>
      <w:bookmarkEnd w:id="586"/>
      <w:bookmarkEnd w:id="587"/>
    </w:p>
    <w:p w14:paraId="273BB2A1" w14:textId="59664618" w:rsidR="00E73EDF" w:rsidRPr="000F0F0F" w:rsidRDefault="00E61120" w:rsidP="00A11156">
      <w:pPr>
        <w:autoSpaceDE w:val="0"/>
        <w:autoSpaceDN w:val="0"/>
        <w:adjustRightInd w:val="0"/>
        <w:spacing w:after="120" w:line="240" w:lineRule="auto"/>
        <w:rPr>
          <w:rFonts w:eastAsia="Times New Roman" w:cs="Arial"/>
          <w:lang w:eastAsia="en-US"/>
        </w:rPr>
      </w:pPr>
      <w:r w:rsidRPr="000F0F0F">
        <w:rPr>
          <w:rFonts w:eastAsia="Times New Roman" w:cs="Arial"/>
          <w:lang w:eastAsia="en-US"/>
        </w:rPr>
        <w:t>101</w:t>
      </w:r>
      <w:r w:rsidR="007653F1" w:rsidRPr="000F0F0F">
        <w:rPr>
          <w:rFonts w:eastAsia="Times New Roman" w:cs="Arial"/>
          <w:lang w:eastAsia="en-US"/>
        </w:rPr>
        <w:t>CC</w:t>
      </w:r>
      <w:r w:rsidR="00B40201" w:rsidRPr="000F0F0F">
        <w:rPr>
          <w:rFonts w:eastAsia="Times New Roman" w:cs="Arial"/>
          <w:lang w:eastAsia="en-US"/>
        </w:rPr>
        <w:t>CC</w:t>
      </w:r>
      <w:r w:rsidR="00413A6F" w:rsidRPr="00413A6F">
        <w:rPr>
          <w:rFonts w:eastAsia="Times New Roman" w:cs="Arial"/>
          <w:lang w:eastAsia="en-US"/>
        </w:rPr>
        <w:t>ØØØØØØØØØØ</w:t>
      </w:r>
      <w:r w:rsidR="007653F1" w:rsidRPr="000F0F0F">
        <w:rPr>
          <w:rFonts w:eastAsia="Times New Roman" w:cs="Arial"/>
          <w:lang w:eastAsia="en-US"/>
        </w:rPr>
        <w:t>.EEE</w:t>
      </w:r>
    </w:p>
    <w:p w14:paraId="22F2BBEE" w14:textId="55A193F3" w:rsidR="00E73EDF" w:rsidRPr="000F0F0F" w:rsidRDefault="007653F1" w:rsidP="00A11156">
      <w:pPr>
        <w:autoSpaceDE w:val="0"/>
        <w:autoSpaceDN w:val="0"/>
        <w:adjustRightInd w:val="0"/>
        <w:spacing w:after="60" w:line="240" w:lineRule="auto"/>
        <w:rPr>
          <w:rFonts w:eastAsia="Times New Roman" w:cs="Arial"/>
          <w:lang w:eastAsia="en-US"/>
        </w:rPr>
      </w:pPr>
      <w:r w:rsidRPr="000F0F0F">
        <w:rPr>
          <w:rFonts w:eastAsia="Times New Roman" w:cs="Arial"/>
          <w:lang w:eastAsia="en-US"/>
        </w:rPr>
        <w:t>The file name forms a unique</w:t>
      </w:r>
      <w:r w:rsidR="00E50706" w:rsidRPr="000F0F0F">
        <w:rPr>
          <w:rFonts w:eastAsia="Times New Roman" w:cs="Arial"/>
          <w:lang w:eastAsia="en-US"/>
        </w:rPr>
        <w:t xml:space="preserve"> S-101</w:t>
      </w:r>
      <w:r w:rsidRPr="000F0F0F">
        <w:rPr>
          <w:rFonts w:eastAsia="Times New Roman" w:cs="Arial"/>
          <w:lang w:eastAsia="en-US"/>
        </w:rPr>
        <w:t xml:space="preserve"> identifier where:</w:t>
      </w:r>
    </w:p>
    <w:p w14:paraId="57FD284A" w14:textId="6BC247E8" w:rsidR="00E61120" w:rsidRPr="000F0F0F" w:rsidRDefault="00E61120" w:rsidP="001D02B5">
      <w:pPr>
        <w:numPr>
          <w:ilvl w:val="0"/>
          <w:numId w:val="18"/>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 xml:space="preserve">101 </w:t>
      </w:r>
      <w:r w:rsidR="00A11156">
        <w:rPr>
          <w:rFonts w:eastAsia="Times New Roman" w:cs="Arial"/>
          <w:lang w:eastAsia="en-US"/>
        </w:rPr>
        <w:t>–</w:t>
      </w:r>
      <w:r w:rsidRPr="000F0F0F">
        <w:rPr>
          <w:rFonts w:eastAsia="Times New Roman" w:cs="Arial"/>
          <w:lang w:eastAsia="en-US"/>
        </w:rPr>
        <w:t xml:space="preserve"> the first 3 characters </w:t>
      </w:r>
      <w:r w:rsidR="00E50706" w:rsidRPr="000F0F0F">
        <w:rPr>
          <w:rFonts w:eastAsia="Times New Roman" w:cs="Arial"/>
          <w:lang w:eastAsia="en-US"/>
        </w:rPr>
        <w:t>identify the dataset as an S-101 dataset (mandatory).</w:t>
      </w:r>
    </w:p>
    <w:p w14:paraId="55206A9B" w14:textId="024FB2BF" w:rsidR="00E73EDF" w:rsidRPr="000F0F0F" w:rsidRDefault="007653F1" w:rsidP="001D02B5">
      <w:pPr>
        <w:numPr>
          <w:ilvl w:val="0"/>
          <w:numId w:val="18"/>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CC</w:t>
      </w:r>
      <w:r w:rsidR="00413A6F">
        <w:rPr>
          <w:rFonts w:eastAsia="Times New Roman" w:cs="Arial"/>
          <w:lang w:eastAsia="en-US"/>
        </w:rPr>
        <w:t>CC</w:t>
      </w:r>
      <w:r w:rsidRPr="000F0F0F">
        <w:rPr>
          <w:rFonts w:eastAsia="Times New Roman" w:cs="Arial"/>
          <w:lang w:eastAsia="en-US"/>
        </w:rPr>
        <w:t xml:space="preserve"> </w:t>
      </w:r>
      <w:r w:rsidR="00A11156">
        <w:rPr>
          <w:rFonts w:eastAsia="Times New Roman" w:cs="Arial"/>
          <w:lang w:eastAsia="en-US"/>
        </w:rPr>
        <w:t>–</w:t>
      </w:r>
      <w:r w:rsidRPr="000F0F0F">
        <w:rPr>
          <w:rFonts w:eastAsia="Times New Roman" w:cs="Arial"/>
          <w:lang w:eastAsia="en-US"/>
        </w:rPr>
        <w:t xml:space="preserve"> the </w:t>
      </w:r>
      <w:r w:rsidR="00E50706" w:rsidRPr="000F0F0F">
        <w:rPr>
          <w:rFonts w:eastAsia="Times New Roman" w:cs="Arial"/>
          <w:lang w:eastAsia="en-US"/>
        </w:rPr>
        <w:t xml:space="preserve">fourth </w:t>
      </w:r>
      <w:r w:rsidR="00B40201" w:rsidRPr="000F0F0F">
        <w:rPr>
          <w:rFonts w:eastAsia="Times New Roman" w:cs="Arial"/>
          <w:lang w:eastAsia="en-US"/>
        </w:rPr>
        <w:t>to seventh</w:t>
      </w:r>
      <w:r w:rsidRPr="000F0F0F">
        <w:rPr>
          <w:rFonts w:eastAsia="Times New Roman" w:cs="Arial"/>
          <w:lang w:eastAsia="en-US"/>
        </w:rPr>
        <w:t xml:space="preserve"> characters identify the </w:t>
      </w:r>
      <w:r w:rsidR="00A11156">
        <w:rPr>
          <w:rFonts w:eastAsia="Times New Roman" w:cs="Arial"/>
          <w:lang w:eastAsia="en-US"/>
        </w:rPr>
        <w:t>P</w:t>
      </w:r>
      <w:r w:rsidR="00182AE2" w:rsidRPr="000F0F0F">
        <w:rPr>
          <w:rFonts w:eastAsia="Times New Roman" w:cs="Arial"/>
          <w:lang w:eastAsia="en-US"/>
        </w:rPr>
        <w:t>roducer</w:t>
      </w:r>
      <w:r w:rsidR="00892EA3" w:rsidRPr="000F0F0F">
        <w:rPr>
          <w:rFonts w:eastAsia="Times New Roman" w:cs="Arial"/>
          <w:lang w:eastAsia="en-US"/>
        </w:rPr>
        <w:t xml:space="preserve"> </w:t>
      </w:r>
      <w:r w:rsidR="00A11156">
        <w:rPr>
          <w:rFonts w:eastAsia="Times New Roman" w:cs="Arial"/>
          <w:lang w:eastAsia="en-US"/>
        </w:rPr>
        <w:t>C</w:t>
      </w:r>
      <w:r w:rsidR="00892EA3" w:rsidRPr="000F0F0F">
        <w:rPr>
          <w:rFonts w:eastAsia="Times New Roman" w:cs="Arial"/>
          <w:lang w:eastAsia="en-US"/>
        </w:rPr>
        <w:t xml:space="preserve">ode of the </w:t>
      </w:r>
      <w:r w:rsidRPr="000F0F0F">
        <w:rPr>
          <w:rFonts w:eastAsia="Times New Roman" w:cs="Arial"/>
          <w:lang w:eastAsia="en-US"/>
        </w:rPr>
        <w:t>issuing agency (mandatory</w:t>
      </w:r>
      <w:r w:rsidR="00EE6A75" w:rsidRPr="000F0F0F">
        <w:rPr>
          <w:rFonts w:eastAsia="Times New Roman" w:cs="Arial"/>
          <w:lang w:eastAsia="en-US"/>
        </w:rPr>
        <w:t xml:space="preserve"> for S-101</w:t>
      </w:r>
      <w:r w:rsidRPr="000F0F0F">
        <w:rPr>
          <w:rFonts w:eastAsia="Times New Roman" w:cs="Arial"/>
          <w:lang w:eastAsia="en-US"/>
        </w:rPr>
        <w:t xml:space="preserve">). </w:t>
      </w:r>
      <w:r w:rsidR="003337E7" w:rsidRPr="003337E7">
        <w:rPr>
          <w:rFonts w:eastAsia="Times New Roman" w:cs="Arial"/>
          <w:lang w:val="en-AU" w:eastAsia="en-US"/>
        </w:rPr>
        <w:t xml:space="preserve">Producer </w:t>
      </w:r>
      <w:r w:rsidR="001A0194">
        <w:rPr>
          <w:rFonts w:eastAsia="Times New Roman" w:cs="Arial"/>
          <w:lang w:val="en-AU" w:eastAsia="en-US"/>
        </w:rPr>
        <w:t>C</w:t>
      </w:r>
      <w:r w:rsidR="003337E7" w:rsidRPr="003337E7">
        <w:rPr>
          <w:rFonts w:eastAsia="Times New Roman" w:cs="Arial"/>
          <w:lang w:val="en-AU" w:eastAsia="en-US"/>
        </w:rPr>
        <w:t xml:space="preserve">odes must registered in the </w:t>
      </w:r>
      <w:r w:rsidR="003337E7">
        <w:rPr>
          <w:rFonts w:eastAsia="Times New Roman" w:cs="Arial"/>
          <w:lang w:val="en-AU" w:eastAsia="en-US"/>
        </w:rPr>
        <w:t>IHO Geospatial Information (</w:t>
      </w:r>
      <w:r w:rsidR="003337E7" w:rsidRPr="003337E7">
        <w:rPr>
          <w:rFonts w:eastAsia="Times New Roman" w:cs="Arial"/>
          <w:lang w:val="en-AU" w:eastAsia="en-US"/>
        </w:rPr>
        <w:t>GI</w:t>
      </w:r>
      <w:r w:rsidR="003337E7">
        <w:rPr>
          <w:rFonts w:eastAsia="Times New Roman" w:cs="Arial"/>
          <w:lang w:val="en-AU" w:eastAsia="en-US"/>
        </w:rPr>
        <w:t>)</w:t>
      </w:r>
      <w:r w:rsidR="003337E7" w:rsidRPr="003337E7">
        <w:rPr>
          <w:rFonts w:eastAsia="Times New Roman" w:cs="Arial"/>
          <w:lang w:val="en-AU" w:eastAsia="en-US"/>
        </w:rPr>
        <w:t xml:space="preserve"> Registry</w:t>
      </w:r>
      <w:r w:rsidR="003337E7">
        <w:rPr>
          <w:rFonts w:eastAsia="Times New Roman" w:cs="Arial"/>
          <w:lang w:val="en-AU" w:eastAsia="en-US"/>
        </w:rPr>
        <w:t>,</w:t>
      </w:r>
      <w:r w:rsidR="003337E7" w:rsidRPr="003337E7">
        <w:rPr>
          <w:rFonts w:eastAsia="Times New Roman" w:cs="Arial"/>
          <w:lang w:val="en-AU" w:eastAsia="en-US"/>
        </w:rPr>
        <w:t xml:space="preserve"> Producer Code Register</w:t>
      </w:r>
      <w:r w:rsidR="003337E7">
        <w:rPr>
          <w:rFonts w:eastAsia="Times New Roman" w:cs="Arial"/>
          <w:lang w:val="en-AU" w:eastAsia="en-US"/>
        </w:rPr>
        <w:t>;</w:t>
      </w:r>
      <w:r w:rsidR="003337E7" w:rsidRPr="003337E7">
        <w:rPr>
          <w:rFonts w:eastAsia="Times New Roman" w:cs="Arial"/>
          <w:lang w:val="en-AU" w:eastAsia="en-US"/>
        </w:rPr>
        <w:t xml:space="preserve"> and conform to its rules. </w:t>
      </w:r>
      <w:r w:rsidR="00C90A8F" w:rsidRPr="000F0F0F">
        <w:rPr>
          <w:rFonts w:eastAsia="Times New Roman" w:cs="Arial"/>
          <w:lang w:eastAsia="en-US"/>
        </w:rPr>
        <w:t xml:space="preserve">Where the </w:t>
      </w:r>
      <w:r w:rsidR="00A11156">
        <w:rPr>
          <w:rFonts w:eastAsia="Times New Roman" w:cs="Arial"/>
          <w:lang w:eastAsia="en-US"/>
        </w:rPr>
        <w:t>P</w:t>
      </w:r>
      <w:r w:rsidR="00C90A8F" w:rsidRPr="000F0F0F">
        <w:rPr>
          <w:rFonts w:eastAsia="Times New Roman" w:cs="Arial"/>
          <w:lang w:eastAsia="en-US"/>
        </w:rPr>
        <w:t xml:space="preserve">roducer </w:t>
      </w:r>
      <w:r w:rsidR="00A11156">
        <w:rPr>
          <w:rFonts w:eastAsia="Times New Roman" w:cs="Arial"/>
          <w:lang w:eastAsia="en-US"/>
        </w:rPr>
        <w:t>C</w:t>
      </w:r>
      <w:r w:rsidR="00C90A8F" w:rsidRPr="000F0F0F">
        <w:rPr>
          <w:rFonts w:eastAsia="Times New Roman" w:cs="Arial"/>
          <w:lang w:eastAsia="en-US"/>
        </w:rPr>
        <w:t xml:space="preserve">ode is derived from a 2 or 3 character format (for instance when converting S-57 ENCs), the missing characters of the </w:t>
      </w:r>
      <w:r w:rsidR="006729B3">
        <w:rPr>
          <w:rFonts w:eastAsia="Times New Roman" w:cs="Arial"/>
          <w:lang w:eastAsia="en-US"/>
        </w:rPr>
        <w:t>P</w:t>
      </w:r>
      <w:r w:rsidR="00C90A8F" w:rsidRPr="000F0F0F">
        <w:rPr>
          <w:rFonts w:eastAsia="Times New Roman" w:cs="Arial"/>
          <w:lang w:eastAsia="en-US"/>
        </w:rPr>
        <w:t xml:space="preserve">roducer </w:t>
      </w:r>
      <w:r w:rsidR="006729B3">
        <w:rPr>
          <w:rFonts w:eastAsia="Times New Roman" w:cs="Arial"/>
          <w:lang w:eastAsia="en-US"/>
        </w:rPr>
        <w:t>C</w:t>
      </w:r>
      <w:r w:rsidR="00C90A8F" w:rsidRPr="000F0F0F">
        <w:rPr>
          <w:rFonts w:eastAsia="Times New Roman" w:cs="Arial"/>
          <w:lang w:eastAsia="en-US"/>
        </w:rPr>
        <w:t xml:space="preserve">ode </w:t>
      </w:r>
      <w:r w:rsidR="003963E3">
        <w:rPr>
          <w:rFonts w:eastAsia="Times New Roman" w:cs="Arial"/>
          <w:lang w:eastAsia="en-US"/>
        </w:rPr>
        <w:t>may</w:t>
      </w:r>
      <w:r w:rsidR="003963E3" w:rsidRPr="000F0F0F">
        <w:rPr>
          <w:rFonts w:eastAsia="Times New Roman" w:cs="Arial"/>
          <w:lang w:eastAsia="en-US"/>
        </w:rPr>
        <w:t xml:space="preserve"> </w:t>
      </w:r>
      <w:r w:rsidR="00C90A8F" w:rsidRPr="000F0F0F">
        <w:rPr>
          <w:rFonts w:eastAsia="Times New Roman" w:cs="Arial"/>
          <w:lang w:eastAsia="en-US"/>
        </w:rPr>
        <w:t>be populated with zeros (“00” or “0” respectively)</w:t>
      </w:r>
      <w:r w:rsidR="007935E1" w:rsidRPr="000F0F0F">
        <w:rPr>
          <w:rFonts w:eastAsia="Times New Roman" w:cs="Arial"/>
          <w:lang w:eastAsia="en-US"/>
        </w:rPr>
        <w:t>, as required</w:t>
      </w:r>
      <w:r w:rsidR="00C90A8F" w:rsidRPr="000F0F0F">
        <w:rPr>
          <w:rFonts w:eastAsia="Times New Roman" w:cs="Arial"/>
          <w:lang w:eastAsia="en-US"/>
        </w:rPr>
        <w:t>.</w:t>
      </w:r>
    </w:p>
    <w:p w14:paraId="57A6B1A5" w14:textId="41BCEE65" w:rsidR="00E73EDF" w:rsidRPr="000F0F0F" w:rsidRDefault="00413A6F" w:rsidP="001D02B5">
      <w:pPr>
        <w:numPr>
          <w:ilvl w:val="0"/>
          <w:numId w:val="18"/>
        </w:numPr>
        <w:autoSpaceDE w:val="0"/>
        <w:autoSpaceDN w:val="0"/>
        <w:adjustRightInd w:val="0"/>
        <w:spacing w:after="60" w:line="240" w:lineRule="auto"/>
        <w:ind w:left="567" w:hanging="283"/>
        <w:rPr>
          <w:rFonts w:eastAsia="Times New Roman" w:cs="Arial"/>
          <w:lang w:eastAsia="en-US"/>
        </w:rPr>
      </w:pPr>
      <w:r w:rsidRPr="00413A6F">
        <w:rPr>
          <w:rFonts w:eastAsia="Times New Roman" w:cs="Arial"/>
          <w:lang w:eastAsia="en-US"/>
        </w:rPr>
        <w:t xml:space="preserve">ØØØØØØØØØØ </w:t>
      </w:r>
      <w:r w:rsidR="006729B3">
        <w:rPr>
          <w:rFonts w:eastAsia="Times New Roman" w:cs="Arial"/>
          <w:lang w:eastAsia="en-US"/>
        </w:rPr>
        <w:t>–</w:t>
      </w:r>
      <w:r w:rsidRPr="00413A6F">
        <w:rPr>
          <w:rFonts w:eastAsia="Times New Roman" w:cs="Arial"/>
          <w:lang w:eastAsia="en-US"/>
        </w:rPr>
        <w:t xml:space="preserve"> </w:t>
      </w:r>
      <w:r w:rsidR="007653F1" w:rsidRPr="000F0F0F">
        <w:rPr>
          <w:rFonts w:eastAsia="Times New Roman" w:cs="Arial"/>
          <w:lang w:eastAsia="en-US"/>
        </w:rPr>
        <w:t xml:space="preserve">the </w:t>
      </w:r>
      <w:r w:rsidR="00B40201" w:rsidRPr="000F0F0F">
        <w:rPr>
          <w:rFonts w:eastAsia="Times New Roman" w:cs="Arial"/>
          <w:lang w:eastAsia="en-US"/>
        </w:rPr>
        <w:t>eighth</w:t>
      </w:r>
      <w:r w:rsidR="00E50706" w:rsidRPr="000F0F0F">
        <w:rPr>
          <w:rFonts w:eastAsia="Times New Roman" w:cs="Arial"/>
          <w:lang w:eastAsia="en-US"/>
        </w:rPr>
        <w:t xml:space="preserve"> </w:t>
      </w:r>
      <w:r w:rsidR="007653F1" w:rsidRPr="000F0F0F">
        <w:rPr>
          <w:rFonts w:eastAsia="Times New Roman" w:cs="Arial"/>
          <w:lang w:eastAsia="en-US"/>
        </w:rPr>
        <w:t xml:space="preserve">to the maximum </w:t>
      </w:r>
      <w:r w:rsidR="00B40201" w:rsidRPr="000F0F0F">
        <w:rPr>
          <w:rFonts w:eastAsia="Times New Roman" w:cs="Arial"/>
          <w:lang w:eastAsia="en-US"/>
        </w:rPr>
        <w:t>sevent</w:t>
      </w:r>
      <w:r w:rsidR="00E50706" w:rsidRPr="000F0F0F">
        <w:rPr>
          <w:rFonts w:eastAsia="Times New Roman" w:cs="Arial"/>
          <w:lang w:eastAsia="en-US"/>
        </w:rPr>
        <w:t xml:space="preserve">eenth </w:t>
      </w:r>
      <w:r w:rsidR="007653F1" w:rsidRPr="000F0F0F">
        <w:rPr>
          <w:rFonts w:eastAsia="Times New Roman" w:cs="Arial"/>
          <w:lang w:eastAsia="en-US"/>
        </w:rPr>
        <w:t xml:space="preserve">characters are optional and may be used in any way by the </w:t>
      </w:r>
      <w:r w:rsidR="007653F1" w:rsidRPr="000F0F0F">
        <w:rPr>
          <w:lang w:eastAsia="en-US"/>
        </w:rPr>
        <w:t>producer to provide the unique file name. The following characters are allowed in the dataset name</w:t>
      </w:r>
      <w:r w:rsidR="00EE6A75" w:rsidRPr="000F0F0F">
        <w:rPr>
          <w:lang w:eastAsia="en-US"/>
        </w:rPr>
        <w:t xml:space="preserve">: </w:t>
      </w:r>
      <w:r w:rsidR="007653F1" w:rsidRPr="000F0F0F">
        <w:rPr>
          <w:lang w:eastAsia="en-US"/>
        </w:rPr>
        <w:t>A to Z</w:t>
      </w:r>
      <w:r w:rsidR="007C151D">
        <w:rPr>
          <w:lang w:eastAsia="en-US"/>
        </w:rPr>
        <w:t xml:space="preserve"> (upper case characters only)</w:t>
      </w:r>
      <w:r w:rsidR="007653F1" w:rsidRPr="000F0F0F">
        <w:rPr>
          <w:lang w:eastAsia="en-US"/>
        </w:rPr>
        <w:t>, 0 to 9</w:t>
      </w:r>
      <w:r w:rsidR="007653F1" w:rsidRPr="000F0F0F">
        <w:t xml:space="preserve"> and the special character _ (underscore)</w:t>
      </w:r>
      <w:r w:rsidR="007653F1" w:rsidRPr="000F0F0F">
        <w:rPr>
          <w:lang w:eastAsia="en-US"/>
        </w:rPr>
        <w:t>.</w:t>
      </w:r>
      <w:r w:rsidR="00C25CC9">
        <w:rPr>
          <w:lang w:eastAsia="en-US"/>
        </w:rPr>
        <w:t xml:space="preserve"> It is not required to use all the available characters, however at least one character must be used.</w:t>
      </w:r>
    </w:p>
    <w:p w14:paraId="30F9F204" w14:textId="753EBFB3" w:rsidR="00E73EDF" w:rsidRPr="000F0F0F" w:rsidRDefault="007653F1" w:rsidP="001D02B5">
      <w:pPr>
        <w:numPr>
          <w:ilvl w:val="0"/>
          <w:numId w:val="18"/>
        </w:numPr>
        <w:autoSpaceDE w:val="0"/>
        <w:autoSpaceDN w:val="0"/>
        <w:adjustRightInd w:val="0"/>
        <w:spacing w:after="120" w:line="240" w:lineRule="auto"/>
        <w:ind w:left="567" w:hanging="283"/>
      </w:pPr>
      <w:r w:rsidRPr="000F0F0F">
        <w:rPr>
          <w:lang w:eastAsia="en-US"/>
        </w:rPr>
        <w:t xml:space="preserve">.EEE – </w:t>
      </w:r>
      <w:r w:rsidR="003C1182">
        <w:rPr>
          <w:lang w:eastAsia="en-US"/>
        </w:rPr>
        <w:t xml:space="preserve">new datasets and </w:t>
      </w:r>
      <w:r w:rsidR="006729B3">
        <w:rPr>
          <w:lang w:eastAsia="en-US"/>
        </w:rPr>
        <w:t>N</w:t>
      </w:r>
      <w:r w:rsidRPr="000F0F0F">
        <w:rPr>
          <w:lang w:eastAsia="en-US"/>
        </w:rPr>
        <w:t xml:space="preserve">ew </w:t>
      </w:r>
      <w:r w:rsidR="006729B3">
        <w:rPr>
          <w:lang w:eastAsia="en-US"/>
        </w:rPr>
        <w:t>E</w:t>
      </w:r>
      <w:r w:rsidRPr="000F0F0F">
        <w:rPr>
          <w:lang w:eastAsia="en-US"/>
        </w:rPr>
        <w:t>ditions use 000, updates start at 001 and increment until a limit of 999 (mandatory). Re-issues use the same number as the last Update applied to the dataset.</w:t>
      </w:r>
      <w:r w:rsidR="003C1182">
        <w:rPr>
          <w:lang w:eastAsia="en-US"/>
        </w:rPr>
        <w:t xml:space="preserve"> Cancellations </w:t>
      </w:r>
      <w:r w:rsidR="003C1182" w:rsidRPr="003C1182">
        <w:rPr>
          <w:lang w:eastAsia="en-US"/>
        </w:rPr>
        <w:t xml:space="preserve">use the next sequential number </w:t>
      </w:r>
      <w:r w:rsidR="003C1182">
        <w:rPr>
          <w:lang w:eastAsia="en-US"/>
        </w:rPr>
        <w:t>from the</w:t>
      </w:r>
      <w:r w:rsidR="003C1182" w:rsidRPr="003C1182">
        <w:rPr>
          <w:lang w:eastAsia="en-US"/>
        </w:rPr>
        <w:t xml:space="preserve"> previous Update applied to the dataset</w:t>
      </w:r>
      <w:r w:rsidR="003C1182">
        <w:rPr>
          <w:lang w:eastAsia="en-US"/>
        </w:rPr>
        <w:t>.</w:t>
      </w:r>
    </w:p>
    <w:p w14:paraId="1E12EE38" w14:textId="0C37F11A" w:rsidR="00E73EDF" w:rsidRPr="000F0F0F" w:rsidRDefault="007653F1" w:rsidP="00D3695C">
      <w:pPr>
        <w:pStyle w:val="Heading3"/>
        <w:tabs>
          <w:tab w:val="clear" w:pos="660"/>
          <w:tab w:val="clear" w:pos="880"/>
          <w:tab w:val="left" w:pos="851"/>
        </w:tabs>
        <w:spacing w:before="120" w:after="120" w:line="240" w:lineRule="auto"/>
        <w:ind w:left="851" w:hanging="851"/>
        <w:jc w:val="both"/>
      </w:pPr>
      <w:bookmarkStart w:id="588" w:name="_Toc510785493"/>
      <w:bookmarkStart w:id="589" w:name="_Toc510784344"/>
      <w:bookmarkStart w:id="590" w:name="_Toc513198135"/>
      <w:bookmarkStart w:id="591" w:name="_Toc515440387"/>
      <w:bookmarkStart w:id="592" w:name="_Toc517858904"/>
      <w:bookmarkStart w:id="593" w:name="_Toc519859144"/>
      <w:bookmarkStart w:id="594" w:name="_Toc521495188"/>
      <w:bookmarkStart w:id="595" w:name="_Toc527117801"/>
      <w:bookmarkStart w:id="596" w:name="_Toc527620328"/>
      <w:bookmarkStart w:id="597" w:name="_Toc529974570"/>
      <w:bookmarkStart w:id="598" w:name="_Toc510784345"/>
      <w:bookmarkStart w:id="599" w:name="_Toc510785494"/>
      <w:bookmarkStart w:id="600" w:name="_Toc513198136"/>
      <w:bookmarkStart w:id="601" w:name="_Toc515440388"/>
      <w:bookmarkStart w:id="602" w:name="_Toc517858905"/>
      <w:bookmarkStart w:id="603" w:name="_Toc519859145"/>
      <w:bookmarkStart w:id="604" w:name="_Toc521495189"/>
      <w:bookmarkStart w:id="605" w:name="_Toc527117802"/>
      <w:bookmarkStart w:id="606" w:name="_Toc527620329"/>
      <w:bookmarkStart w:id="607" w:name="_Toc529974571"/>
      <w:bookmarkStart w:id="608" w:name="_Toc439685312"/>
      <w:bookmarkStart w:id="609" w:name="_Toc175558656"/>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r w:rsidRPr="000F0F0F">
        <w:lastRenderedPageBreak/>
        <w:t xml:space="preserve">New Editions, </w:t>
      </w:r>
      <w:r w:rsidR="00D3695C">
        <w:t>r</w:t>
      </w:r>
      <w:r w:rsidRPr="000F0F0F">
        <w:t xml:space="preserve">e-issues, </w:t>
      </w:r>
      <w:r w:rsidR="00D3695C">
        <w:t>u</w:t>
      </w:r>
      <w:r w:rsidRPr="000F0F0F">
        <w:t xml:space="preserve">pdates and </w:t>
      </w:r>
      <w:r w:rsidR="00D3695C">
        <w:t>c</w:t>
      </w:r>
      <w:r w:rsidRPr="000F0F0F">
        <w:t>ancellations</w:t>
      </w:r>
      <w:bookmarkEnd w:id="608"/>
      <w:bookmarkEnd w:id="609"/>
    </w:p>
    <w:p w14:paraId="5749A8CB" w14:textId="67EF37A1" w:rsidR="00E73EDF" w:rsidRPr="000F0F0F" w:rsidRDefault="007653F1" w:rsidP="00D3695C">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0F0F0F">
        <w:rPr>
          <w:rFonts w:cs="Arial"/>
        </w:rPr>
        <w:t xml:space="preserve">This section defines the sequencing of S-101 datasets for New Editions, </w:t>
      </w:r>
      <w:r w:rsidR="00D3695C">
        <w:rPr>
          <w:rFonts w:cs="Arial"/>
        </w:rPr>
        <w:t>u</w:t>
      </w:r>
      <w:r w:rsidRPr="000F0F0F">
        <w:rPr>
          <w:rFonts w:cs="Arial"/>
        </w:rPr>
        <w:t xml:space="preserve">pdates and </w:t>
      </w:r>
      <w:r w:rsidR="00D3695C">
        <w:rPr>
          <w:rFonts w:cs="Arial"/>
        </w:rPr>
        <w:t>r</w:t>
      </w:r>
      <w:r w:rsidRPr="000F0F0F">
        <w:rPr>
          <w:rFonts w:cs="Arial"/>
        </w:rPr>
        <w:t xml:space="preserve">e-issues. </w:t>
      </w:r>
      <w:r w:rsidRPr="000F0F0F">
        <w:t>In order to ensure that feature type updates are incorporated into an end user system in the correct sequence without any omission, a number of parameters encoded in the data are used in the following way:</w:t>
      </w:r>
    </w:p>
    <w:p w14:paraId="3FDD5467" w14:textId="7E90F59B" w:rsidR="00E73EDF" w:rsidRPr="000F0F0F" w:rsidRDefault="007653F1" w:rsidP="00D3695C">
      <w:pPr>
        <w:tabs>
          <w:tab w:val="left" w:pos="-12"/>
          <w:tab w:val="left" w:pos="2187"/>
        </w:tabs>
        <w:spacing w:after="120" w:line="240" w:lineRule="auto"/>
        <w:ind w:left="2189" w:hanging="2189"/>
        <w:rPr>
          <w:strike/>
        </w:rPr>
      </w:pPr>
      <w:r w:rsidRPr="000F0F0F">
        <w:rPr>
          <w:b/>
        </w:rPr>
        <w:t>Edition number</w:t>
      </w:r>
      <w:r w:rsidRPr="000F0F0F">
        <w:t xml:space="preserve"> </w:t>
      </w:r>
      <w:r w:rsidRPr="000F0F0F">
        <w:tab/>
      </w:r>
      <w:r w:rsidR="00B658F6" w:rsidRPr="000F0F0F">
        <w:t>W</w:t>
      </w:r>
      <w:r w:rsidRPr="000F0F0F">
        <w:t xml:space="preserve">hen a dataset is initially created (Base dataset), the Edition number 1 is assigned to it. The Edition number is increased by 1 at each New Edition. </w:t>
      </w:r>
    </w:p>
    <w:p w14:paraId="28FBD966" w14:textId="679A8805" w:rsidR="00E73EDF" w:rsidRPr="000F0F0F" w:rsidRDefault="007653F1" w:rsidP="00B303E4">
      <w:pPr>
        <w:autoSpaceDE w:val="0"/>
        <w:autoSpaceDN w:val="0"/>
        <w:adjustRightInd w:val="0"/>
        <w:spacing w:after="60" w:line="240" w:lineRule="auto"/>
        <w:ind w:left="2189" w:hanging="2189"/>
        <w:rPr>
          <w:rFonts w:cs="Arial"/>
          <w:lang w:val="en-US" w:eastAsia="en-US"/>
        </w:rPr>
      </w:pPr>
      <w:r w:rsidRPr="000F0F0F">
        <w:rPr>
          <w:b/>
        </w:rPr>
        <w:t>Update number</w:t>
      </w:r>
      <w:r w:rsidRPr="000F0F0F">
        <w:t xml:space="preserve"> </w:t>
      </w:r>
      <w:r w:rsidRPr="000F0F0F">
        <w:tab/>
        <w:t xml:space="preserve">Update number 0 is assigned to a new dataset and a New Edition. The first </w:t>
      </w:r>
      <w:r w:rsidR="00B303E4">
        <w:t>u</w:t>
      </w:r>
      <w:r w:rsidRPr="000F0F0F">
        <w:t xml:space="preserve">pdate dataset file associated with this new dataset must have </w:t>
      </w:r>
      <w:r w:rsidR="00B303E4">
        <w:t>u</w:t>
      </w:r>
      <w:r w:rsidRPr="000F0F0F">
        <w:t xml:space="preserve">pdate number 1. </w:t>
      </w:r>
      <w:r w:rsidR="00EE6A75" w:rsidRPr="000F0F0F">
        <w:t xml:space="preserve"> </w:t>
      </w:r>
      <w:r w:rsidRPr="000F0F0F">
        <w:t xml:space="preserve">The </w:t>
      </w:r>
      <w:r w:rsidR="00B303E4">
        <w:t>u</w:t>
      </w:r>
      <w:r w:rsidRPr="000F0F0F">
        <w:t xml:space="preserve">pdate number must be increased by one for each subsequent </w:t>
      </w:r>
      <w:r w:rsidR="00B303E4">
        <w:t>u</w:t>
      </w:r>
      <w:r w:rsidRPr="000F0F0F">
        <w:t xml:space="preserve">pdate, until a New Edition is released. </w:t>
      </w:r>
    </w:p>
    <w:p w14:paraId="20DF71FC" w14:textId="667A4BB4" w:rsidR="00E73EDF" w:rsidRPr="000F0F0F" w:rsidRDefault="00B658F6" w:rsidP="00D3695C">
      <w:pPr>
        <w:keepNext/>
        <w:keepLines/>
        <w:tabs>
          <w:tab w:val="left" w:pos="-12"/>
          <w:tab w:val="left" w:pos="2187"/>
        </w:tabs>
        <w:spacing w:after="120" w:line="240" w:lineRule="auto"/>
        <w:ind w:left="2160"/>
        <w:rPr>
          <w:b/>
        </w:rPr>
      </w:pPr>
      <w:r w:rsidRPr="000F0F0F">
        <w:rPr>
          <w:rFonts w:cs="Arial"/>
          <w:lang w:val="en-US" w:eastAsia="en-US"/>
        </w:rPr>
        <w:t>A</w:t>
      </w:r>
      <w:r w:rsidR="007653F1" w:rsidRPr="000F0F0F">
        <w:rPr>
          <w:rFonts w:cs="Arial"/>
          <w:lang w:val="en-US" w:eastAsia="en-US"/>
        </w:rPr>
        <w:t xml:space="preserve"> </w:t>
      </w:r>
      <w:r w:rsidR="00B303E4">
        <w:rPr>
          <w:rFonts w:cs="Arial"/>
          <w:lang w:val="en-US" w:eastAsia="en-US"/>
        </w:rPr>
        <w:t>r</w:t>
      </w:r>
      <w:r w:rsidR="007653F1" w:rsidRPr="0076198D">
        <w:rPr>
          <w:rFonts w:cs="Arial"/>
          <w:lang w:val="en-US" w:eastAsia="en-US"/>
        </w:rPr>
        <w:t>e-issue</w:t>
      </w:r>
      <w:r w:rsidR="007653F1" w:rsidRPr="000F0F0F">
        <w:rPr>
          <w:rFonts w:cs="Arial"/>
          <w:lang w:val="en-US" w:eastAsia="en-US"/>
        </w:rPr>
        <w:t xml:space="preserve"> of a dataset must have the </w:t>
      </w:r>
      <w:r w:rsidR="00B303E4">
        <w:rPr>
          <w:rFonts w:cs="Arial"/>
          <w:lang w:val="en-US" w:eastAsia="en-US"/>
        </w:rPr>
        <w:t>u</w:t>
      </w:r>
      <w:r w:rsidR="007653F1" w:rsidRPr="000F0F0F">
        <w:rPr>
          <w:rFonts w:cs="Arial"/>
          <w:lang w:val="en-US" w:eastAsia="en-US"/>
        </w:rPr>
        <w:t xml:space="preserve">pdate number of the last </w:t>
      </w:r>
      <w:r w:rsidR="00B303E4">
        <w:rPr>
          <w:rFonts w:cs="Arial"/>
          <w:lang w:val="en-US" w:eastAsia="en-US"/>
        </w:rPr>
        <w:t>u</w:t>
      </w:r>
      <w:r w:rsidR="007653F1" w:rsidRPr="000F0F0F">
        <w:rPr>
          <w:rFonts w:cs="Arial"/>
          <w:lang w:val="en-US" w:eastAsia="en-US"/>
        </w:rPr>
        <w:t>pdate applied to the dataset, and use the same Edition number.</w:t>
      </w:r>
    </w:p>
    <w:p w14:paraId="1084B95C" w14:textId="16D89901" w:rsidR="00E73EDF" w:rsidRPr="000F0F0F" w:rsidRDefault="007653F1" w:rsidP="00D3695C">
      <w:pPr>
        <w:tabs>
          <w:tab w:val="left" w:pos="-12"/>
          <w:tab w:val="left" w:pos="2187"/>
        </w:tabs>
        <w:spacing w:after="120" w:line="240" w:lineRule="auto"/>
        <w:ind w:left="2187" w:hanging="2187"/>
        <w:rPr>
          <w:rFonts w:cs="Arial"/>
          <w:lang w:val="en-US" w:eastAsia="en-US"/>
        </w:rPr>
      </w:pPr>
      <w:r w:rsidRPr="000F0F0F">
        <w:rPr>
          <w:b/>
        </w:rPr>
        <w:t>Issue date</w:t>
      </w:r>
      <w:r w:rsidRPr="000F0F0F">
        <w:tab/>
      </w:r>
      <w:proofErr w:type="spellStart"/>
      <w:r w:rsidR="00B658F6" w:rsidRPr="000F0F0F">
        <w:t>D</w:t>
      </w:r>
      <w:r w:rsidRPr="000F0F0F">
        <w:t>ate</w:t>
      </w:r>
      <w:proofErr w:type="spellEnd"/>
      <w:r w:rsidRPr="000F0F0F">
        <w:t xml:space="preserve"> up to which the </w:t>
      </w:r>
      <w:r w:rsidR="00B303E4">
        <w:t>D</w:t>
      </w:r>
      <w:r w:rsidRPr="000F0F0F">
        <w:t xml:space="preserve">ata </w:t>
      </w:r>
      <w:r w:rsidR="00B303E4">
        <w:t>P</w:t>
      </w:r>
      <w:r w:rsidRPr="000F0F0F">
        <w:t>roducer has incorporated all applicable changes</w:t>
      </w:r>
      <w:r w:rsidRPr="000F0F0F">
        <w:rPr>
          <w:rFonts w:cs="Arial"/>
          <w:lang w:val="en-US" w:eastAsia="en-US"/>
        </w:rPr>
        <w:t xml:space="preserve">. The issue date must be greater than the previous issue date of the dataset.  </w:t>
      </w:r>
    </w:p>
    <w:p w14:paraId="4EC7C9F3" w14:textId="3FB396B1" w:rsidR="00E73EDF" w:rsidRPr="00EE1D62" w:rsidRDefault="007653F1" w:rsidP="00D3695C">
      <w:pPr>
        <w:autoSpaceDE w:val="0"/>
        <w:autoSpaceDN w:val="0"/>
        <w:adjustRightInd w:val="0"/>
        <w:spacing w:after="120" w:line="240" w:lineRule="auto"/>
        <w:rPr>
          <w:lang w:val="en-US"/>
        </w:rPr>
      </w:pPr>
      <w:r w:rsidRPr="00EE1D62">
        <w:rPr>
          <w:rFonts w:eastAsia="Times New Roman" w:cs="Arial"/>
          <w:lang w:val="en-US" w:eastAsia="en-US"/>
        </w:rPr>
        <w:t xml:space="preserve">In order to cancel a dataset, an </w:t>
      </w:r>
      <w:r w:rsidR="00B303E4">
        <w:rPr>
          <w:rFonts w:eastAsia="Times New Roman" w:cs="Arial"/>
          <w:lang w:val="en-US" w:eastAsia="en-US"/>
        </w:rPr>
        <w:t>u</w:t>
      </w:r>
      <w:r w:rsidRPr="00EE1D62">
        <w:rPr>
          <w:rFonts w:eastAsia="Times New Roman" w:cs="Arial"/>
          <w:lang w:val="en-US" w:eastAsia="en-US"/>
        </w:rPr>
        <w:t xml:space="preserve">pdate dataset file is created for which the Edition number must be set to 0. This </w:t>
      </w:r>
      <w:r w:rsidR="00481F3C">
        <w:rPr>
          <w:rFonts w:eastAsia="Times New Roman" w:cs="Arial"/>
          <w:lang w:val="en-US" w:eastAsia="en-US"/>
        </w:rPr>
        <w:t>method</w:t>
      </w:r>
      <w:r w:rsidR="00481F3C" w:rsidRPr="00EE1D62">
        <w:rPr>
          <w:rFonts w:eastAsia="Times New Roman" w:cs="Arial"/>
          <w:lang w:val="en-US" w:eastAsia="en-US"/>
        </w:rPr>
        <w:t xml:space="preserve"> </w:t>
      </w:r>
      <w:r w:rsidRPr="00EE1D62">
        <w:rPr>
          <w:rFonts w:eastAsia="Times New Roman" w:cs="Arial"/>
          <w:lang w:val="en-US" w:eastAsia="en-US"/>
        </w:rPr>
        <w:t xml:space="preserve">is only used to cancel a Base dataset file. </w:t>
      </w:r>
      <w:r w:rsidRPr="00EE1D62">
        <w:rPr>
          <w:lang w:val="en-US"/>
        </w:rPr>
        <w:t xml:space="preserve">Where a dataset is cancelled and its name is reused at a later date, the issue date must be greater than the issue </w:t>
      </w:r>
      <w:r w:rsidR="00B303E4">
        <w:rPr>
          <w:lang w:val="en-US"/>
        </w:rPr>
        <w:t xml:space="preserve">date of the cancelled dataset. </w:t>
      </w:r>
      <w:r w:rsidRPr="00EE1D62">
        <w:rPr>
          <w:lang w:val="en-US"/>
        </w:rPr>
        <w:t>When the dataset is cancelled it must be removed from the system.</w:t>
      </w:r>
    </w:p>
    <w:p w14:paraId="619B4CB6" w14:textId="01156D1D" w:rsidR="00E73EDF" w:rsidRDefault="007653F1" w:rsidP="00D3695C">
      <w:pPr>
        <w:autoSpaceDE w:val="0"/>
        <w:autoSpaceDN w:val="0"/>
        <w:adjustRightInd w:val="0"/>
        <w:spacing w:after="120" w:line="240" w:lineRule="auto"/>
        <w:rPr>
          <w:rFonts w:eastAsia="Times New Roman" w:cs="Arial"/>
          <w:lang w:val="en-US" w:eastAsia="en-US"/>
        </w:rPr>
      </w:pPr>
      <w:r w:rsidRPr="00EE1D62">
        <w:rPr>
          <w:rFonts w:eastAsia="Times New Roman" w:cs="Arial"/>
          <w:lang w:val="en-US" w:eastAsia="en-US"/>
        </w:rPr>
        <w:t xml:space="preserve">An </w:t>
      </w:r>
      <w:r w:rsidR="00B303E4">
        <w:rPr>
          <w:rFonts w:eastAsia="Times New Roman" w:cs="Arial"/>
          <w:lang w:val="en-US" w:eastAsia="en-US"/>
        </w:rPr>
        <w:t>E</w:t>
      </w:r>
      <w:r w:rsidRPr="00EE1D62">
        <w:rPr>
          <w:rFonts w:eastAsia="Times New Roman" w:cs="Arial"/>
          <w:lang w:val="en-US" w:eastAsia="en-US"/>
        </w:rPr>
        <w:t xml:space="preserve">xchange </w:t>
      </w:r>
      <w:r w:rsidR="00B303E4">
        <w:rPr>
          <w:rFonts w:eastAsia="Times New Roman" w:cs="Arial"/>
          <w:lang w:val="en-US" w:eastAsia="en-US"/>
        </w:rPr>
        <w:t>S</w:t>
      </w:r>
      <w:r w:rsidRPr="00EE1D62">
        <w:rPr>
          <w:rFonts w:eastAsia="Times New Roman" w:cs="Arial"/>
          <w:lang w:val="en-US" w:eastAsia="en-US"/>
        </w:rPr>
        <w:t xml:space="preserve">et may contain Base dataset files and </w:t>
      </w:r>
      <w:r w:rsidR="00B303E4">
        <w:rPr>
          <w:rFonts w:eastAsia="Times New Roman" w:cs="Arial"/>
          <w:lang w:val="en-US" w:eastAsia="en-US"/>
        </w:rPr>
        <w:t>u</w:t>
      </w:r>
      <w:r w:rsidRPr="00EE1D62">
        <w:rPr>
          <w:rFonts w:eastAsia="Times New Roman" w:cs="Arial"/>
          <w:lang w:val="en-US" w:eastAsia="en-US"/>
        </w:rPr>
        <w:t xml:space="preserve">pdate dataset files for the same datasets. Under these circumstances the </w:t>
      </w:r>
      <w:r w:rsidR="00B303E4">
        <w:rPr>
          <w:rFonts w:eastAsia="Times New Roman" w:cs="Arial"/>
          <w:lang w:val="en-US" w:eastAsia="en-US"/>
        </w:rPr>
        <w:t>u</w:t>
      </w:r>
      <w:r w:rsidRPr="00EE1D62">
        <w:rPr>
          <w:rFonts w:eastAsia="Times New Roman" w:cs="Arial"/>
          <w:lang w:val="en-US" w:eastAsia="en-US"/>
        </w:rPr>
        <w:t xml:space="preserve">pdate dataset files must follow on in the correct sequential order from the last </w:t>
      </w:r>
      <w:r w:rsidR="00B303E4">
        <w:rPr>
          <w:rFonts w:eastAsia="Times New Roman" w:cs="Arial"/>
          <w:lang w:val="en-US" w:eastAsia="en-US"/>
        </w:rPr>
        <w:t>u</w:t>
      </w:r>
      <w:r w:rsidRPr="00EE1D62">
        <w:rPr>
          <w:rFonts w:eastAsia="Times New Roman" w:cs="Arial"/>
          <w:lang w:val="en-US" w:eastAsia="en-US"/>
        </w:rPr>
        <w:t>pdate applied to the Base dataset file.</w:t>
      </w:r>
    </w:p>
    <w:p w14:paraId="2E07986D" w14:textId="77777777" w:rsidR="00B303E4" w:rsidRPr="00EE1D62" w:rsidRDefault="00B303E4" w:rsidP="00D3695C">
      <w:pPr>
        <w:autoSpaceDE w:val="0"/>
        <w:autoSpaceDN w:val="0"/>
        <w:adjustRightInd w:val="0"/>
        <w:spacing w:after="120" w:line="240" w:lineRule="auto"/>
        <w:rPr>
          <w:rFonts w:eastAsia="Times New Roman" w:cs="Arial"/>
          <w:lang w:val="en-US" w:eastAsia="en-US"/>
        </w:rPr>
      </w:pPr>
    </w:p>
    <w:p w14:paraId="1DDACF5D" w14:textId="2CAEDEC3" w:rsidR="00E73EDF" w:rsidRDefault="007653F1" w:rsidP="00B303E4">
      <w:pPr>
        <w:pStyle w:val="Heading2"/>
        <w:tabs>
          <w:tab w:val="clear" w:pos="540"/>
        </w:tabs>
        <w:spacing w:before="120" w:after="200" w:line="240" w:lineRule="auto"/>
        <w:ind w:left="709" w:hanging="709"/>
        <w:rPr>
          <w:lang w:eastAsia="en-US"/>
        </w:rPr>
      </w:pPr>
      <w:bookmarkStart w:id="610" w:name="_Toc439685313"/>
      <w:bookmarkStart w:id="611" w:name="_Toc175558657"/>
      <w:r w:rsidRPr="00EE1D62">
        <w:rPr>
          <w:lang w:eastAsia="en-US"/>
        </w:rPr>
        <w:t xml:space="preserve">Support </w:t>
      </w:r>
      <w:r w:rsidR="00EB36AC">
        <w:rPr>
          <w:lang w:eastAsia="en-US"/>
        </w:rPr>
        <w:t>f</w:t>
      </w:r>
      <w:r w:rsidRPr="00EE1D62">
        <w:rPr>
          <w:lang w:eastAsia="en-US"/>
        </w:rPr>
        <w:t>iles</w:t>
      </w:r>
      <w:bookmarkEnd w:id="610"/>
      <w:bookmarkEnd w:id="611"/>
    </w:p>
    <w:p w14:paraId="5C7AD416" w14:textId="762BA159" w:rsidR="00C52566" w:rsidRPr="000F0F0F" w:rsidRDefault="00C52566" w:rsidP="00C52566">
      <w:pPr>
        <w:pStyle w:val="Heading3"/>
        <w:tabs>
          <w:tab w:val="clear" w:pos="660"/>
          <w:tab w:val="clear" w:pos="880"/>
          <w:tab w:val="left" w:pos="851"/>
        </w:tabs>
        <w:spacing w:before="120" w:after="120" w:line="240" w:lineRule="auto"/>
        <w:ind w:left="851" w:hanging="851"/>
        <w:jc w:val="both"/>
      </w:pPr>
      <w:bookmarkStart w:id="612" w:name="_Toc175558658"/>
      <w:r>
        <w:t xml:space="preserve">ENC </w:t>
      </w:r>
      <w:r w:rsidR="00933620">
        <w:t>support</w:t>
      </w:r>
      <w:r>
        <w:t xml:space="preserve"> files</w:t>
      </w:r>
      <w:bookmarkEnd w:id="612"/>
    </w:p>
    <w:p w14:paraId="6E51F62E" w14:textId="7155EC6D" w:rsidR="00E73EDF" w:rsidRPr="00EE1D62" w:rsidRDefault="00C52566" w:rsidP="00B303E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pPr>
      <w:r>
        <w:t xml:space="preserve">ENC </w:t>
      </w:r>
      <w:r w:rsidR="007653F1" w:rsidRPr="00EE1D62">
        <w:t xml:space="preserve">support files offer supplementary information that can be included in an ENC </w:t>
      </w:r>
      <w:r w:rsidR="00EB36AC">
        <w:t>E</w:t>
      </w:r>
      <w:r w:rsidR="007653F1" w:rsidRPr="00EE1D62">
        <w:t xml:space="preserve">xchange </w:t>
      </w:r>
      <w:r w:rsidR="00EB36AC">
        <w:t>S</w:t>
      </w:r>
      <w:r w:rsidR="007653F1" w:rsidRPr="00EE1D62">
        <w:t xml:space="preserve">et. </w:t>
      </w:r>
    </w:p>
    <w:p w14:paraId="595E22EB" w14:textId="3E275103" w:rsidR="00E73EDF" w:rsidRPr="00EE1D62" w:rsidRDefault="007653F1" w:rsidP="001D02B5">
      <w:pPr>
        <w:pStyle w:val="ListParagraph1"/>
        <w:numPr>
          <w:ilvl w:val="0"/>
          <w:numId w:val="19"/>
        </w:numPr>
        <w:tabs>
          <w:tab w:val="left" w:pos="373"/>
          <w:tab w:val="left" w:pos="1167"/>
        </w:tabs>
        <w:spacing w:after="60" w:line="240" w:lineRule="auto"/>
        <w:ind w:left="567" w:hanging="283"/>
      </w:pPr>
      <w:r w:rsidRPr="00EE1D62">
        <w:t xml:space="preserve">Text files must contain only </w:t>
      </w:r>
      <w:r w:rsidR="00623201">
        <w:t>UTF-8 encoded</w:t>
      </w:r>
      <w:r w:rsidR="00623201" w:rsidRPr="00EE1D62">
        <w:t xml:space="preserve"> </w:t>
      </w:r>
      <w:r w:rsidRPr="00EE1D62">
        <w:t>text as defined by this standard</w:t>
      </w:r>
      <w:r w:rsidR="0055057E">
        <w:t xml:space="preserve"> (t</w:t>
      </w:r>
      <w:r w:rsidR="0055057E" w:rsidRPr="0055057E">
        <w:t>ext consisting only of printable characters and without HTML, XML, or other markup</w:t>
      </w:r>
      <w:r w:rsidR="0055057E">
        <w:t>)</w:t>
      </w:r>
      <w:r w:rsidRPr="00EE1D62">
        <w:t>.</w:t>
      </w:r>
    </w:p>
    <w:p w14:paraId="2761394A" w14:textId="777A6957" w:rsidR="00E73EDF" w:rsidRPr="00B303E4" w:rsidRDefault="007653F1" w:rsidP="001D02B5">
      <w:pPr>
        <w:pStyle w:val="ListParagraph1"/>
        <w:numPr>
          <w:ilvl w:val="0"/>
          <w:numId w:val="19"/>
        </w:numPr>
        <w:tabs>
          <w:tab w:val="left" w:pos="0"/>
          <w:tab w:val="left" w:pos="283"/>
          <w:tab w:val="left" w:pos="709"/>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567" w:hanging="283"/>
        <w:rPr>
          <w:rFonts w:cs="Arial"/>
        </w:rPr>
      </w:pPr>
      <w:r w:rsidRPr="00EE1D62">
        <w:t xml:space="preserve">Picture files must be in TIFF </w:t>
      </w:r>
      <w:r w:rsidR="000055EF" w:rsidRPr="00EE1D62">
        <w:t>(</w:t>
      </w:r>
      <w:r w:rsidRPr="00EE1D62">
        <w:t>6.0 specification</w:t>
      </w:r>
      <w:r w:rsidR="000055EF" w:rsidRPr="00EE1D62">
        <w:t xml:space="preserve">) </w:t>
      </w:r>
      <w:r w:rsidRPr="00EE1D62">
        <w:rPr>
          <w:b/>
        </w:rPr>
        <w:t>(TIFF)</w:t>
      </w:r>
      <w:r w:rsidR="00A937DD" w:rsidRPr="00EE1D62">
        <w:t>.</w:t>
      </w:r>
    </w:p>
    <w:p w14:paraId="1C3F5664" w14:textId="055BC625" w:rsidR="00B303E4" w:rsidRPr="00190CF4" w:rsidRDefault="00190CF4" w:rsidP="006F500C">
      <w:pPr>
        <w:pStyle w:val="Caption"/>
        <w:keepNext/>
        <w:keepLines/>
        <w:spacing w:line="240" w:lineRule="auto"/>
        <w:jc w:val="center"/>
        <w:rPr>
          <w:rFonts w:cs="Arial"/>
        </w:rPr>
      </w:pPr>
      <w:r w:rsidRPr="00190CF4">
        <w:t xml:space="preserve">Table </w:t>
      </w:r>
      <w:r>
        <w:t>11-1</w:t>
      </w:r>
      <w:r w:rsidRPr="00190CF4">
        <w:t xml:space="preserve"> </w:t>
      </w:r>
      <w:r>
        <w:t>–</w:t>
      </w:r>
      <w:r w:rsidRPr="00190CF4">
        <w:t xml:space="preserve"> </w:t>
      </w:r>
      <w:r w:rsidR="00C52566">
        <w:t>ENC s</w:t>
      </w:r>
      <w:r w:rsidR="00C52566" w:rsidRPr="00190CF4">
        <w:t xml:space="preserve">upport </w:t>
      </w:r>
      <w:r w:rsidRPr="00190CF4">
        <w:t>file extensions</w:t>
      </w:r>
    </w:p>
    <w:tbl>
      <w:tblPr>
        <w:tblW w:w="81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3"/>
        <w:gridCol w:w="1299"/>
        <w:gridCol w:w="5310"/>
      </w:tblGrid>
      <w:tr w:rsidR="00E73EDF" w:rsidRPr="00EE1D62" w14:paraId="7F5F9595" w14:textId="77777777" w:rsidTr="00190CF4">
        <w:trPr>
          <w:cantSplit/>
          <w:jc w:val="center"/>
        </w:trPr>
        <w:tc>
          <w:tcPr>
            <w:tcW w:w="1493" w:type="dxa"/>
            <w:shd w:val="clear" w:color="auto" w:fill="D9D9D9" w:themeFill="background1" w:themeFillShade="D9"/>
          </w:tcPr>
          <w:p w14:paraId="6C5B2F24"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File Types</w:t>
            </w:r>
          </w:p>
        </w:tc>
        <w:tc>
          <w:tcPr>
            <w:tcW w:w="1299" w:type="dxa"/>
            <w:shd w:val="clear" w:color="auto" w:fill="D9D9D9" w:themeFill="background1" w:themeFillShade="D9"/>
          </w:tcPr>
          <w:p w14:paraId="012C7297"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 xml:space="preserve"> Extensions</w:t>
            </w:r>
          </w:p>
        </w:tc>
        <w:tc>
          <w:tcPr>
            <w:tcW w:w="5310" w:type="dxa"/>
            <w:shd w:val="clear" w:color="auto" w:fill="D9D9D9" w:themeFill="background1" w:themeFillShade="D9"/>
          </w:tcPr>
          <w:p w14:paraId="2134BDBC"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Comment</w:t>
            </w:r>
          </w:p>
        </w:tc>
      </w:tr>
      <w:tr w:rsidR="00E73EDF" w:rsidRPr="00EE1D62" w14:paraId="66363467" w14:textId="77777777" w:rsidTr="00190CF4">
        <w:trPr>
          <w:cantSplit/>
          <w:jc w:val="center"/>
        </w:trPr>
        <w:tc>
          <w:tcPr>
            <w:tcW w:w="1493" w:type="dxa"/>
          </w:tcPr>
          <w:p w14:paraId="10FA7AFE" w14:textId="77777777" w:rsidR="00E73EDF" w:rsidRPr="00EE1D62" w:rsidRDefault="007653F1" w:rsidP="00C128E3">
            <w:pPr>
              <w:pStyle w:val="NormalWeb"/>
              <w:spacing w:before="60" w:beforeAutospacing="0" w:after="60" w:afterAutospacing="0"/>
              <w:jc w:val="both"/>
              <w:rPr>
                <w:rFonts w:ascii="Arial" w:hAnsi="Arial" w:cs="Arial"/>
                <w:b/>
                <w:sz w:val="18"/>
                <w:szCs w:val="18"/>
              </w:rPr>
            </w:pPr>
            <w:r w:rsidRPr="00EE1D62">
              <w:rPr>
                <w:rFonts w:ascii="Arial" w:hAnsi="Arial" w:cs="Arial"/>
                <w:b/>
                <w:sz w:val="18"/>
                <w:szCs w:val="18"/>
              </w:rPr>
              <w:t xml:space="preserve">Text </w:t>
            </w:r>
          </w:p>
        </w:tc>
        <w:tc>
          <w:tcPr>
            <w:tcW w:w="1299" w:type="dxa"/>
          </w:tcPr>
          <w:p w14:paraId="744D15E5"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TXT</w:t>
            </w:r>
          </w:p>
        </w:tc>
        <w:tc>
          <w:tcPr>
            <w:tcW w:w="5310" w:type="dxa"/>
          </w:tcPr>
          <w:p w14:paraId="4C4DF82A" w14:textId="77777777" w:rsidR="00E73EDF" w:rsidRPr="00EE1D62" w:rsidRDefault="00E73EDF" w:rsidP="00C128E3">
            <w:pPr>
              <w:pStyle w:val="NormalWeb"/>
              <w:spacing w:before="60" w:beforeAutospacing="0" w:after="60" w:afterAutospacing="0"/>
              <w:jc w:val="both"/>
              <w:rPr>
                <w:rFonts w:ascii="Arial" w:hAnsi="Arial" w:cs="Arial"/>
                <w:sz w:val="18"/>
                <w:szCs w:val="18"/>
              </w:rPr>
            </w:pPr>
          </w:p>
        </w:tc>
      </w:tr>
      <w:tr w:rsidR="00E73EDF" w:rsidRPr="00EE1D62" w14:paraId="65F2F7A2" w14:textId="77777777" w:rsidTr="00190CF4">
        <w:trPr>
          <w:cantSplit/>
          <w:jc w:val="center"/>
        </w:trPr>
        <w:tc>
          <w:tcPr>
            <w:tcW w:w="1493" w:type="dxa"/>
          </w:tcPr>
          <w:p w14:paraId="15B3FB25" w14:textId="77777777" w:rsidR="00E73EDF" w:rsidRPr="00EE1D62" w:rsidRDefault="007653F1" w:rsidP="00C128E3">
            <w:pPr>
              <w:pStyle w:val="NormalWeb"/>
              <w:spacing w:before="60" w:beforeAutospacing="0" w:after="60" w:afterAutospacing="0"/>
              <w:jc w:val="both"/>
              <w:rPr>
                <w:rFonts w:ascii="Arial" w:hAnsi="Arial" w:cs="Arial"/>
                <w:b/>
                <w:sz w:val="18"/>
                <w:szCs w:val="18"/>
              </w:rPr>
            </w:pPr>
            <w:r w:rsidRPr="00EE1D62">
              <w:rPr>
                <w:rFonts w:ascii="Arial" w:hAnsi="Arial" w:cs="Arial"/>
                <w:b/>
                <w:sz w:val="18"/>
                <w:szCs w:val="18"/>
              </w:rPr>
              <w:t>Picture</w:t>
            </w:r>
          </w:p>
        </w:tc>
        <w:tc>
          <w:tcPr>
            <w:tcW w:w="1299" w:type="dxa"/>
          </w:tcPr>
          <w:p w14:paraId="34B66F1E"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TIF</w:t>
            </w:r>
          </w:p>
        </w:tc>
        <w:tc>
          <w:tcPr>
            <w:tcW w:w="5310" w:type="dxa"/>
          </w:tcPr>
          <w:p w14:paraId="55D19FF9" w14:textId="77777777" w:rsidR="00E73EDF" w:rsidRPr="00EE1D62" w:rsidRDefault="007653F1" w:rsidP="00C128E3">
            <w:pPr>
              <w:pStyle w:val="NormalWeb"/>
              <w:keepNext/>
              <w:spacing w:before="60" w:beforeAutospacing="0" w:after="60" w:afterAutospacing="0"/>
              <w:jc w:val="both"/>
              <w:rPr>
                <w:rFonts w:ascii="Arial" w:hAnsi="Arial" w:cs="Arial"/>
                <w:b/>
                <w:bCs/>
                <w:sz w:val="18"/>
                <w:szCs w:val="18"/>
              </w:rPr>
            </w:pPr>
            <w:r w:rsidRPr="00EE1D62">
              <w:rPr>
                <w:rFonts w:ascii="Arial" w:hAnsi="Arial" w:cs="Arial"/>
                <w:sz w:val="18"/>
                <w:szCs w:val="18"/>
              </w:rPr>
              <w:t>Baseline TIFF 6.0.</w:t>
            </w:r>
          </w:p>
        </w:tc>
      </w:tr>
    </w:tbl>
    <w:p w14:paraId="3512FC6F" w14:textId="3A33B3DE" w:rsidR="00E73EDF" w:rsidRDefault="00E73EDF" w:rsidP="00190CF4">
      <w:pPr>
        <w:spacing w:after="0" w:line="240" w:lineRule="auto"/>
      </w:pPr>
    </w:p>
    <w:p w14:paraId="5A12E54B" w14:textId="031CEFDC" w:rsidR="00C52566" w:rsidRDefault="00C52566" w:rsidP="00C52566">
      <w:pPr>
        <w:pStyle w:val="Heading3"/>
        <w:tabs>
          <w:tab w:val="clear" w:pos="660"/>
          <w:tab w:val="clear" w:pos="880"/>
          <w:tab w:val="left" w:pos="851"/>
        </w:tabs>
        <w:spacing w:before="120" w:after="120" w:line="240" w:lineRule="auto"/>
        <w:ind w:left="851" w:hanging="851"/>
        <w:jc w:val="both"/>
      </w:pPr>
      <w:bookmarkStart w:id="613" w:name="_Toc175558659"/>
      <w:r>
        <w:t>System support files</w:t>
      </w:r>
      <w:bookmarkEnd w:id="613"/>
    </w:p>
    <w:p w14:paraId="1E05914D" w14:textId="4344C662" w:rsidR="00C52566" w:rsidRPr="00391875" w:rsidRDefault="00C52566" w:rsidP="00391875">
      <w:pPr>
        <w:spacing w:after="120" w:line="240" w:lineRule="auto"/>
      </w:pPr>
      <w:r w:rsidRPr="00391875">
        <w:t>System support files used with the S-101 ENC Product Specification follow the general S-100 Framework principles without any specific S-101 ENC Product Specification restrictions. System support files include</w:t>
      </w:r>
      <w:r w:rsidR="00E36B0F" w:rsidRPr="00391875">
        <w:t xml:space="preserve"> the</w:t>
      </w:r>
      <w:r w:rsidRPr="00391875">
        <w:t xml:space="preserve"> Feature, Portrayal and Interoperability Catalogues</w:t>
      </w:r>
      <w:r w:rsidR="00E36B0F" w:rsidRPr="00391875">
        <w:t>;</w:t>
      </w:r>
      <w:r w:rsidRPr="00391875">
        <w:t xml:space="preserve"> Language packs for Catalogues</w:t>
      </w:r>
      <w:r w:rsidR="00E36B0F" w:rsidRPr="00391875">
        <w:t>;</w:t>
      </w:r>
      <w:r w:rsidRPr="00391875">
        <w:t xml:space="preserve"> and other </w:t>
      </w:r>
      <w:r w:rsidR="00E36B0F" w:rsidRPr="00391875">
        <w:t>s</w:t>
      </w:r>
      <w:r w:rsidRPr="00391875">
        <w:t xml:space="preserve">ystem </w:t>
      </w:r>
      <w:r w:rsidR="00E36B0F" w:rsidRPr="00391875">
        <w:t>s</w:t>
      </w:r>
      <w:r w:rsidRPr="00391875">
        <w:t>upport files</w:t>
      </w:r>
      <w:r w:rsidR="00E36B0F" w:rsidRPr="00391875">
        <w:t xml:space="preserve"> as required</w:t>
      </w:r>
      <w:r w:rsidRPr="00391875">
        <w:t>.</w:t>
      </w:r>
    </w:p>
    <w:p w14:paraId="0A167A12" w14:textId="3437B3D4" w:rsidR="00E73EDF" w:rsidRPr="00EE1D62" w:rsidRDefault="00E36B0F" w:rsidP="00E36276">
      <w:pPr>
        <w:pStyle w:val="Heading3"/>
        <w:tabs>
          <w:tab w:val="clear" w:pos="660"/>
          <w:tab w:val="clear" w:pos="880"/>
          <w:tab w:val="left" w:pos="851"/>
        </w:tabs>
        <w:spacing w:before="120" w:after="120" w:line="240" w:lineRule="auto"/>
        <w:ind w:left="851" w:hanging="851"/>
        <w:jc w:val="both"/>
      </w:pPr>
      <w:bookmarkStart w:id="614" w:name="_Toc169203101"/>
      <w:bookmarkStart w:id="615" w:name="_Toc170072431"/>
      <w:bookmarkStart w:id="616" w:name="_Toc175558660"/>
      <w:bookmarkStart w:id="617" w:name="_Toc510784348"/>
      <w:bookmarkStart w:id="618" w:name="_Toc510785497"/>
      <w:bookmarkStart w:id="619" w:name="_Toc226430998"/>
      <w:bookmarkStart w:id="620" w:name="_Toc225065202"/>
      <w:bookmarkStart w:id="621" w:name="_Toc439685314"/>
      <w:bookmarkStart w:id="622" w:name="_Toc225648345"/>
      <w:bookmarkStart w:id="623" w:name="_Toc175558661"/>
      <w:bookmarkEnd w:id="614"/>
      <w:bookmarkEnd w:id="615"/>
      <w:bookmarkEnd w:id="616"/>
      <w:bookmarkEnd w:id="617"/>
      <w:bookmarkEnd w:id="618"/>
      <w:r>
        <w:t>ENC s</w:t>
      </w:r>
      <w:r w:rsidR="007653F1" w:rsidRPr="00EE1D62">
        <w:t xml:space="preserve">upport </w:t>
      </w:r>
      <w:r w:rsidR="00D24503">
        <w:t>f</w:t>
      </w:r>
      <w:r w:rsidR="00D24503" w:rsidRPr="00EE1D62">
        <w:t xml:space="preserve">ile </w:t>
      </w:r>
      <w:bookmarkEnd w:id="619"/>
      <w:bookmarkEnd w:id="620"/>
      <w:bookmarkEnd w:id="621"/>
      <w:bookmarkEnd w:id="622"/>
      <w:r>
        <w:t>n</w:t>
      </w:r>
      <w:r w:rsidRPr="00EE1D62">
        <w:t>aming</w:t>
      </w:r>
      <w:bookmarkEnd w:id="623"/>
    </w:p>
    <w:p w14:paraId="1B55B6AB" w14:textId="125E813B" w:rsidR="00E73EDF" w:rsidRPr="00EE1D62" w:rsidRDefault="007653F1" w:rsidP="00E36276">
      <w:pPr>
        <w:spacing w:after="120" w:line="240" w:lineRule="auto"/>
      </w:pPr>
      <w:r w:rsidRPr="00EE1D62">
        <w:t xml:space="preserve">All </w:t>
      </w:r>
      <w:r w:rsidR="00E36B0F">
        <w:t xml:space="preserve">ENC </w:t>
      </w:r>
      <w:r w:rsidRPr="00EE1D62">
        <w:t xml:space="preserve">support files must have unique universal file identifiers. The file identifier of support information should not be used to describe the physical content of the file. The </w:t>
      </w:r>
      <w:r w:rsidR="00E36B0F">
        <w:t xml:space="preserve">ENC </w:t>
      </w:r>
      <w:r w:rsidRPr="00EE1D62">
        <w:t>support file metadata that accompanies the file will inform the user of the name and purpose of the file (t</w:t>
      </w:r>
      <w:r w:rsidRPr="00EE1D62">
        <w:rPr>
          <w:rFonts w:hint="eastAsia"/>
        </w:rPr>
        <w:t>hat is</w:t>
      </w:r>
      <w:r w:rsidRPr="00EE1D62">
        <w:t xml:space="preserve"> new, replacement and deletion). </w:t>
      </w:r>
    </w:p>
    <w:p w14:paraId="424D8574" w14:textId="3F11EB00" w:rsidR="00E73EDF" w:rsidRPr="00EE1D62" w:rsidRDefault="007653F1" w:rsidP="00E36276">
      <w:pPr>
        <w:autoSpaceDE w:val="0"/>
        <w:autoSpaceDN w:val="0"/>
        <w:adjustRightInd w:val="0"/>
        <w:spacing w:after="120" w:line="240" w:lineRule="auto"/>
        <w:rPr>
          <w:rFonts w:eastAsia="Times New Roman" w:cs="Arial"/>
          <w:lang w:eastAsia="en-US"/>
        </w:rPr>
      </w:pPr>
      <w:r w:rsidRPr="00EE1D62">
        <w:rPr>
          <w:rFonts w:eastAsia="Times New Roman" w:cs="Arial"/>
          <w:lang w:eastAsia="en-US"/>
        </w:rPr>
        <w:t xml:space="preserve">In this encoding the </w:t>
      </w:r>
      <w:r w:rsidR="00E36B0F">
        <w:rPr>
          <w:rFonts w:eastAsia="Times New Roman" w:cs="Arial"/>
          <w:lang w:eastAsia="en-US"/>
        </w:rPr>
        <w:t xml:space="preserve">ENC </w:t>
      </w:r>
      <w:r w:rsidRPr="00EE1D62">
        <w:rPr>
          <w:rFonts w:eastAsia="Times New Roman" w:cs="Arial"/>
          <w:lang w:eastAsia="en-US"/>
        </w:rPr>
        <w:t>support files are named according to the specifications given below:</w:t>
      </w:r>
    </w:p>
    <w:p w14:paraId="768B5007" w14:textId="5E81B9BA" w:rsidR="00E73EDF" w:rsidRPr="00EE1D62" w:rsidRDefault="00EC5278" w:rsidP="00E36276">
      <w:pPr>
        <w:autoSpaceDE w:val="0"/>
        <w:autoSpaceDN w:val="0"/>
        <w:adjustRightInd w:val="0"/>
        <w:spacing w:after="120" w:line="240" w:lineRule="auto"/>
        <w:rPr>
          <w:rFonts w:eastAsia="Times New Roman" w:cs="Arial"/>
          <w:lang w:eastAsia="en-US"/>
        </w:rPr>
      </w:pPr>
      <w:r w:rsidRPr="00EE1D62">
        <w:rPr>
          <w:rFonts w:eastAsia="Times New Roman" w:cs="Arial"/>
          <w:lang w:eastAsia="en-US"/>
        </w:rPr>
        <w:t>101</w:t>
      </w:r>
      <w:r w:rsidR="007653F1" w:rsidRPr="00EE1D62">
        <w:rPr>
          <w:rFonts w:eastAsia="Times New Roman" w:cs="Arial"/>
          <w:lang w:eastAsia="en-US"/>
        </w:rPr>
        <w:t>CC</w:t>
      </w:r>
      <w:r w:rsidR="005511DB" w:rsidRPr="00EE1D62">
        <w:rPr>
          <w:rFonts w:eastAsia="Times New Roman" w:cs="Arial"/>
          <w:lang w:eastAsia="en-US"/>
        </w:rPr>
        <w:t>CC</w:t>
      </w:r>
      <w:r w:rsidR="00812B6A" w:rsidRPr="00413A6F">
        <w:rPr>
          <w:rFonts w:eastAsia="Times New Roman" w:cs="Arial"/>
          <w:lang w:eastAsia="en-US"/>
        </w:rPr>
        <w:t>ØØØØØØØØØØ</w:t>
      </w:r>
      <w:r w:rsidR="007653F1" w:rsidRPr="00EE1D62">
        <w:rPr>
          <w:rFonts w:eastAsia="Times New Roman" w:cs="Arial"/>
          <w:lang w:eastAsia="en-US"/>
        </w:rPr>
        <w:t>.EEE</w:t>
      </w:r>
    </w:p>
    <w:p w14:paraId="1E618C78" w14:textId="77777777" w:rsidR="00E73EDF" w:rsidRPr="00EE1D62" w:rsidRDefault="007653F1" w:rsidP="00E36276">
      <w:pPr>
        <w:autoSpaceDE w:val="0"/>
        <w:autoSpaceDN w:val="0"/>
        <w:adjustRightInd w:val="0"/>
        <w:spacing w:after="60" w:line="240" w:lineRule="auto"/>
        <w:rPr>
          <w:rFonts w:eastAsia="Times New Roman" w:cs="Arial"/>
          <w:lang w:eastAsia="en-US"/>
        </w:rPr>
      </w:pPr>
      <w:r w:rsidRPr="00EE1D62">
        <w:rPr>
          <w:rFonts w:eastAsia="Times New Roman" w:cs="Arial"/>
          <w:lang w:eastAsia="en-US"/>
        </w:rPr>
        <w:t>The main part forms an identifier where:</w:t>
      </w:r>
    </w:p>
    <w:p w14:paraId="7D8F5A6D" w14:textId="7E4F3759" w:rsidR="00EC5278" w:rsidRPr="00EE1D62" w:rsidRDefault="00EC5278" w:rsidP="001D02B5">
      <w:pPr>
        <w:numPr>
          <w:ilvl w:val="0"/>
          <w:numId w:val="18"/>
        </w:numPr>
        <w:autoSpaceDE w:val="0"/>
        <w:autoSpaceDN w:val="0"/>
        <w:adjustRightInd w:val="0"/>
        <w:spacing w:after="60" w:line="240" w:lineRule="auto"/>
        <w:ind w:left="567" w:hanging="283"/>
        <w:rPr>
          <w:rFonts w:eastAsia="Times New Roman" w:cs="Arial"/>
          <w:lang w:eastAsia="en-US"/>
        </w:rPr>
      </w:pPr>
      <w:r w:rsidRPr="00EE1D62">
        <w:rPr>
          <w:rFonts w:eastAsia="Times New Roman" w:cs="Arial"/>
          <w:lang w:eastAsia="en-US"/>
        </w:rPr>
        <w:lastRenderedPageBreak/>
        <w:t xml:space="preserve">101 </w:t>
      </w:r>
      <w:r w:rsidR="00E36276">
        <w:rPr>
          <w:rFonts w:eastAsia="Times New Roman" w:cs="Arial"/>
          <w:lang w:eastAsia="en-US"/>
        </w:rPr>
        <w:t>–</w:t>
      </w:r>
      <w:r w:rsidRPr="00EE1D62">
        <w:rPr>
          <w:rFonts w:eastAsia="Times New Roman" w:cs="Arial"/>
          <w:lang w:eastAsia="en-US"/>
        </w:rPr>
        <w:t xml:space="preserve"> the first 3 characters identify the </w:t>
      </w:r>
      <w:r w:rsidR="00E36B0F">
        <w:rPr>
          <w:rFonts w:eastAsia="Times New Roman" w:cs="Arial"/>
          <w:lang w:eastAsia="en-US"/>
        </w:rPr>
        <w:t xml:space="preserve">ENC </w:t>
      </w:r>
      <w:r w:rsidRPr="00EE1D62">
        <w:rPr>
          <w:rFonts w:eastAsia="Times New Roman" w:cs="Arial"/>
          <w:lang w:eastAsia="en-US"/>
        </w:rPr>
        <w:t>support file as applicable to an S-101 dataset (mandatory).</w:t>
      </w:r>
    </w:p>
    <w:p w14:paraId="1F569DBB" w14:textId="23343AF5" w:rsidR="00E73EDF" w:rsidRPr="00EE1D62" w:rsidRDefault="00812B6A" w:rsidP="001D02B5">
      <w:pPr>
        <w:numPr>
          <w:ilvl w:val="0"/>
          <w:numId w:val="18"/>
        </w:numPr>
        <w:autoSpaceDE w:val="0"/>
        <w:autoSpaceDN w:val="0"/>
        <w:adjustRightInd w:val="0"/>
        <w:spacing w:after="60" w:line="240" w:lineRule="auto"/>
        <w:ind w:left="567" w:hanging="283"/>
        <w:rPr>
          <w:rFonts w:eastAsia="Times New Roman" w:cs="Arial"/>
          <w:lang w:eastAsia="en-US"/>
        </w:rPr>
      </w:pPr>
      <w:r>
        <w:rPr>
          <w:rFonts w:eastAsia="Times New Roman" w:cs="Arial"/>
          <w:lang w:eastAsia="en-US"/>
        </w:rPr>
        <w:t xml:space="preserve">CCCC </w:t>
      </w:r>
      <w:r w:rsidR="00E36276">
        <w:rPr>
          <w:rFonts w:eastAsia="Times New Roman" w:cs="Arial"/>
          <w:lang w:eastAsia="en-US"/>
        </w:rPr>
        <w:t>–</w:t>
      </w:r>
      <w:r>
        <w:rPr>
          <w:rFonts w:eastAsia="Times New Roman" w:cs="Arial"/>
          <w:lang w:eastAsia="en-US"/>
        </w:rPr>
        <w:t xml:space="preserve"> </w:t>
      </w:r>
      <w:r w:rsidR="007653F1" w:rsidRPr="00EE1D62">
        <w:rPr>
          <w:rFonts w:eastAsia="Times New Roman" w:cs="Arial"/>
          <w:lang w:eastAsia="en-US"/>
        </w:rPr>
        <w:t xml:space="preserve">the </w:t>
      </w:r>
      <w:r w:rsidR="00EC5278" w:rsidRPr="00EE1D62">
        <w:rPr>
          <w:rFonts w:eastAsia="Times New Roman" w:cs="Arial"/>
          <w:lang w:eastAsia="en-US"/>
        </w:rPr>
        <w:t>fourth to seventh</w:t>
      </w:r>
      <w:r w:rsidR="007653F1" w:rsidRPr="00EE1D62">
        <w:rPr>
          <w:rFonts w:eastAsia="Times New Roman" w:cs="Arial"/>
          <w:lang w:eastAsia="en-US"/>
        </w:rPr>
        <w:t xml:space="preserve"> characters identify the </w:t>
      </w:r>
      <w:r w:rsidR="00E36276">
        <w:rPr>
          <w:rFonts w:eastAsia="Times New Roman" w:cs="Arial"/>
          <w:lang w:eastAsia="en-US"/>
        </w:rPr>
        <w:t>P</w:t>
      </w:r>
      <w:r w:rsidR="005511DB" w:rsidRPr="00EE1D62">
        <w:rPr>
          <w:rFonts w:eastAsia="Times New Roman" w:cs="Arial"/>
          <w:lang w:eastAsia="en-US"/>
        </w:rPr>
        <w:t>roducer</w:t>
      </w:r>
      <w:r w:rsidR="00883E8E" w:rsidRPr="00EE1D62">
        <w:rPr>
          <w:rFonts w:eastAsia="Times New Roman" w:cs="Arial"/>
          <w:lang w:eastAsia="en-US"/>
        </w:rPr>
        <w:t xml:space="preserve"> </w:t>
      </w:r>
      <w:r w:rsidR="00E36276">
        <w:rPr>
          <w:rFonts w:eastAsia="Times New Roman" w:cs="Arial"/>
          <w:lang w:eastAsia="en-US"/>
        </w:rPr>
        <w:t>C</w:t>
      </w:r>
      <w:r w:rsidR="00883E8E" w:rsidRPr="00EE1D62">
        <w:rPr>
          <w:rFonts w:eastAsia="Times New Roman" w:cs="Arial"/>
          <w:lang w:eastAsia="en-US"/>
        </w:rPr>
        <w:t xml:space="preserve">ode of the </w:t>
      </w:r>
      <w:r w:rsidR="007653F1" w:rsidRPr="00EE1D62">
        <w:rPr>
          <w:rFonts w:eastAsia="Times New Roman" w:cs="Arial"/>
          <w:lang w:eastAsia="en-US"/>
        </w:rPr>
        <w:t>issuing agency (mandatory)</w:t>
      </w:r>
      <w:r w:rsidR="00883E8E" w:rsidRPr="00EE1D62">
        <w:rPr>
          <w:rFonts w:eastAsia="Times New Roman" w:cs="Arial"/>
          <w:lang w:eastAsia="en-US"/>
        </w:rPr>
        <w:t>.</w:t>
      </w:r>
      <w:r w:rsidR="00E36276">
        <w:rPr>
          <w:rFonts w:eastAsia="Times New Roman" w:cs="Arial"/>
          <w:lang w:eastAsia="en-US"/>
        </w:rPr>
        <w:t xml:space="preserve"> </w:t>
      </w:r>
      <w:r w:rsidR="00832DC9" w:rsidRPr="00EE1D62">
        <w:rPr>
          <w:rFonts w:eastAsia="Times New Roman" w:cs="Arial"/>
          <w:lang w:eastAsia="en-US"/>
        </w:rPr>
        <w:t xml:space="preserve">Where the </w:t>
      </w:r>
      <w:r w:rsidR="00E36276">
        <w:rPr>
          <w:rFonts w:eastAsia="Times New Roman" w:cs="Arial"/>
          <w:lang w:eastAsia="en-US"/>
        </w:rPr>
        <w:t>P</w:t>
      </w:r>
      <w:r w:rsidR="00832DC9" w:rsidRPr="00EE1D62">
        <w:rPr>
          <w:rFonts w:eastAsia="Times New Roman" w:cs="Arial"/>
          <w:lang w:eastAsia="en-US"/>
        </w:rPr>
        <w:t xml:space="preserve">roducer </w:t>
      </w:r>
      <w:r w:rsidR="00E36276">
        <w:rPr>
          <w:rFonts w:eastAsia="Times New Roman" w:cs="Arial"/>
          <w:lang w:eastAsia="en-US"/>
        </w:rPr>
        <w:t>C</w:t>
      </w:r>
      <w:r w:rsidR="00832DC9" w:rsidRPr="00EE1D62">
        <w:rPr>
          <w:rFonts w:eastAsia="Times New Roman" w:cs="Arial"/>
          <w:lang w:eastAsia="en-US"/>
        </w:rPr>
        <w:t xml:space="preserve">ode is derived from a 2 or 3 character format (for instance when converting S-57 ENCs), the missing characters of the </w:t>
      </w:r>
      <w:r w:rsidR="00E36276">
        <w:rPr>
          <w:rFonts w:eastAsia="Times New Roman" w:cs="Arial"/>
          <w:lang w:eastAsia="en-US"/>
        </w:rPr>
        <w:t>P</w:t>
      </w:r>
      <w:r w:rsidR="00832DC9" w:rsidRPr="00EE1D62">
        <w:rPr>
          <w:rFonts w:eastAsia="Times New Roman" w:cs="Arial"/>
          <w:lang w:eastAsia="en-US"/>
        </w:rPr>
        <w:t xml:space="preserve">roducer </w:t>
      </w:r>
      <w:r w:rsidR="00E36276">
        <w:rPr>
          <w:rFonts w:eastAsia="Times New Roman" w:cs="Arial"/>
          <w:lang w:eastAsia="en-US"/>
        </w:rPr>
        <w:t>C</w:t>
      </w:r>
      <w:r w:rsidR="00832DC9" w:rsidRPr="00EE1D62">
        <w:rPr>
          <w:rFonts w:eastAsia="Times New Roman" w:cs="Arial"/>
          <w:lang w:eastAsia="en-US"/>
        </w:rPr>
        <w:t xml:space="preserve">ode </w:t>
      </w:r>
      <w:r w:rsidR="003963E3">
        <w:rPr>
          <w:rFonts w:eastAsia="Times New Roman" w:cs="Arial"/>
          <w:lang w:eastAsia="en-US"/>
        </w:rPr>
        <w:t>may</w:t>
      </w:r>
      <w:r w:rsidR="003963E3" w:rsidRPr="00EE1D62">
        <w:rPr>
          <w:rFonts w:eastAsia="Times New Roman" w:cs="Arial"/>
          <w:lang w:eastAsia="en-US"/>
        </w:rPr>
        <w:t xml:space="preserve"> </w:t>
      </w:r>
      <w:r w:rsidR="00832DC9" w:rsidRPr="00EE1D62">
        <w:rPr>
          <w:rFonts w:eastAsia="Times New Roman" w:cs="Arial"/>
          <w:lang w:eastAsia="en-US"/>
        </w:rPr>
        <w:t>be populated with zeros (“00” or “0” respectively)</w:t>
      </w:r>
      <w:r w:rsidR="007935E1" w:rsidRPr="00EE1D62">
        <w:rPr>
          <w:rFonts w:eastAsia="Times New Roman" w:cs="Arial"/>
          <w:lang w:eastAsia="en-US"/>
        </w:rPr>
        <w:t xml:space="preserve"> for the sixth and seventh characters of the </w:t>
      </w:r>
      <w:r w:rsidR="00E36B0F">
        <w:rPr>
          <w:rFonts w:eastAsia="Times New Roman" w:cs="Arial"/>
          <w:lang w:eastAsia="en-US"/>
        </w:rPr>
        <w:t xml:space="preserve">ENC </w:t>
      </w:r>
      <w:r w:rsidR="00551E8F" w:rsidRPr="00EE1D62">
        <w:rPr>
          <w:rFonts w:eastAsia="Times New Roman" w:cs="Arial"/>
          <w:lang w:eastAsia="en-US"/>
        </w:rPr>
        <w:t xml:space="preserve">support </w:t>
      </w:r>
      <w:r w:rsidR="007935E1" w:rsidRPr="00EE1D62">
        <w:rPr>
          <w:rFonts w:eastAsia="Times New Roman" w:cs="Arial"/>
          <w:lang w:eastAsia="en-US"/>
        </w:rPr>
        <w:t>file name, as required</w:t>
      </w:r>
      <w:r w:rsidR="00832DC9" w:rsidRPr="00EE1D62">
        <w:rPr>
          <w:rFonts w:eastAsia="Times New Roman" w:cs="Arial"/>
          <w:lang w:eastAsia="en-US"/>
        </w:rPr>
        <w:t>.</w:t>
      </w:r>
    </w:p>
    <w:p w14:paraId="58EDC302" w14:textId="2C3F1302" w:rsidR="00E73EDF" w:rsidRPr="00EE1D62" w:rsidRDefault="00812B6A" w:rsidP="001D02B5">
      <w:pPr>
        <w:numPr>
          <w:ilvl w:val="0"/>
          <w:numId w:val="18"/>
        </w:numPr>
        <w:autoSpaceDE w:val="0"/>
        <w:autoSpaceDN w:val="0"/>
        <w:adjustRightInd w:val="0"/>
        <w:spacing w:after="60" w:line="240" w:lineRule="auto"/>
        <w:ind w:left="567" w:hanging="283"/>
      </w:pPr>
      <w:r w:rsidRPr="00413A6F">
        <w:rPr>
          <w:rFonts w:eastAsia="Times New Roman" w:cs="Arial"/>
          <w:lang w:eastAsia="en-US"/>
        </w:rPr>
        <w:t>ØØØØØØØØØØ</w:t>
      </w:r>
      <w:r>
        <w:rPr>
          <w:rFonts w:eastAsia="Times New Roman" w:cs="Arial"/>
          <w:lang w:eastAsia="en-US"/>
        </w:rPr>
        <w:t xml:space="preserve"> </w:t>
      </w:r>
      <w:r w:rsidR="00E36276">
        <w:rPr>
          <w:rFonts w:eastAsia="Times New Roman" w:cs="Arial"/>
          <w:lang w:eastAsia="en-US"/>
        </w:rPr>
        <w:t>–</w:t>
      </w:r>
      <w:r>
        <w:rPr>
          <w:rFonts w:eastAsia="Times New Roman" w:cs="Arial"/>
          <w:lang w:eastAsia="en-US"/>
        </w:rPr>
        <w:t xml:space="preserve"> </w:t>
      </w:r>
      <w:r w:rsidR="007653F1" w:rsidRPr="00EE1D62">
        <w:rPr>
          <w:rFonts w:eastAsia="Times New Roman" w:cs="Arial"/>
          <w:lang w:eastAsia="en-US"/>
        </w:rPr>
        <w:t xml:space="preserve">the </w:t>
      </w:r>
      <w:r w:rsidR="00EC5278" w:rsidRPr="00EE1D62">
        <w:rPr>
          <w:rFonts w:eastAsia="Times New Roman" w:cs="Arial"/>
          <w:lang w:eastAsia="en-US"/>
        </w:rPr>
        <w:t>eighth</w:t>
      </w:r>
      <w:r w:rsidR="005511DB" w:rsidRPr="00EE1D62">
        <w:rPr>
          <w:rFonts w:eastAsia="Times New Roman" w:cs="Arial"/>
          <w:lang w:eastAsia="en-US"/>
        </w:rPr>
        <w:t xml:space="preserve"> </w:t>
      </w:r>
      <w:r w:rsidR="007653F1" w:rsidRPr="00EE1D62">
        <w:rPr>
          <w:rFonts w:eastAsia="Times New Roman" w:cs="Arial"/>
          <w:lang w:eastAsia="en-US"/>
        </w:rPr>
        <w:t xml:space="preserve">to the maximum </w:t>
      </w:r>
      <w:r>
        <w:rPr>
          <w:rFonts w:eastAsia="Times New Roman" w:cs="Arial"/>
          <w:lang w:eastAsia="en-US"/>
        </w:rPr>
        <w:t>sevent</w:t>
      </w:r>
      <w:r w:rsidR="00EC5278" w:rsidRPr="00EE1D62">
        <w:rPr>
          <w:rFonts w:eastAsia="Times New Roman" w:cs="Arial"/>
          <w:lang w:eastAsia="en-US"/>
        </w:rPr>
        <w:t>een</w:t>
      </w:r>
      <w:r w:rsidR="005511DB" w:rsidRPr="00EE1D62">
        <w:rPr>
          <w:rFonts w:eastAsia="Times New Roman" w:cs="Arial"/>
          <w:lang w:eastAsia="en-US"/>
        </w:rPr>
        <w:t>th</w:t>
      </w:r>
      <w:r w:rsidR="007653F1" w:rsidRPr="00EE1D62">
        <w:rPr>
          <w:rFonts w:eastAsia="Times New Roman" w:cs="Arial"/>
          <w:lang w:eastAsia="en-US"/>
        </w:rPr>
        <w:t xml:space="preserve"> characters are optional and can be used in any way by the </w:t>
      </w:r>
      <w:r w:rsidR="000559BE">
        <w:rPr>
          <w:lang w:eastAsia="en-US"/>
        </w:rPr>
        <w:t>P</w:t>
      </w:r>
      <w:r w:rsidR="007653F1" w:rsidRPr="00EE1D62">
        <w:rPr>
          <w:lang w:eastAsia="en-US"/>
        </w:rPr>
        <w:t xml:space="preserve">roducer to provide the unique </w:t>
      </w:r>
      <w:r w:rsidR="00E36B0F">
        <w:rPr>
          <w:lang w:eastAsia="en-US"/>
        </w:rPr>
        <w:t xml:space="preserve">ENC </w:t>
      </w:r>
      <w:r w:rsidR="00EC5278" w:rsidRPr="00EE1D62">
        <w:rPr>
          <w:lang w:eastAsia="en-US"/>
        </w:rPr>
        <w:t xml:space="preserve">support </w:t>
      </w:r>
      <w:r w:rsidR="007653F1" w:rsidRPr="00EE1D62">
        <w:rPr>
          <w:lang w:eastAsia="en-US"/>
        </w:rPr>
        <w:t>file name. The following characters are allowed in the support file name</w:t>
      </w:r>
      <w:r w:rsidR="00883E8E" w:rsidRPr="00EE1D62">
        <w:rPr>
          <w:lang w:eastAsia="en-US"/>
        </w:rPr>
        <w:t>:</w:t>
      </w:r>
      <w:r w:rsidR="007653F1" w:rsidRPr="00EE1D62">
        <w:rPr>
          <w:lang w:eastAsia="en-US"/>
        </w:rPr>
        <w:t xml:space="preserve"> A to Z</w:t>
      </w:r>
      <w:r w:rsidR="00481F3C">
        <w:rPr>
          <w:lang w:eastAsia="en-US"/>
        </w:rPr>
        <w:t xml:space="preserve"> (upper case characters only)</w:t>
      </w:r>
      <w:r w:rsidR="007653F1" w:rsidRPr="00EE1D62">
        <w:rPr>
          <w:lang w:eastAsia="en-US"/>
        </w:rPr>
        <w:t>, 0 to 9</w:t>
      </w:r>
      <w:r w:rsidR="007653F1" w:rsidRPr="00EE1D62">
        <w:t xml:space="preserve"> and the special character _ (underscore)</w:t>
      </w:r>
      <w:r w:rsidR="00883E8E" w:rsidRPr="00EE1D62">
        <w:t>.</w:t>
      </w:r>
      <w:r w:rsidR="00C25CC9">
        <w:t xml:space="preserve"> </w:t>
      </w:r>
      <w:r w:rsidR="00C25CC9">
        <w:rPr>
          <w:lang w:eastAsia="en-US"/>
        </w:rPr>
        <w:t>It is not required to use all the available characters, however at least one character must be used.</w:t>
      </w:r>
    </w:p>
    <w:p w14:paraId="345F06C8" w14:textId="57FAA6E7" w:rsidR="00E73EDF" w:rsidRPr="00EE1D62" w:rsidRDefault="007653F1" w:rsidP="001D02B5">
      <w:pPr>
        <w:numPr>
          <w:ilvl w:val="0"/>
          <w:numId w:val="18"/>
        </w:numPr>
        <w:autoSpaceDE w:val="0"/>
        <w:autoSpaceDN w:val="0"/>
        <w:adjustRightInd w:val="0"/>
        <w:spacing w:after="120" w:line="240" w:lineRule="auto"/>
        <w:ind w:left="567" w:hanging="283"/>
      </w:pPr>
      <w:r w:rsidRPr="00EE1D62">
        <w:rPr>
          <w:lang w:eastAsia="en-US"/>
        </w:rPr>
        <w:t xml:space="preserve">.EEE – </w:t>
      </w:r>
      <w:r w:rsidR="00E36B0F">
        <w:rPr>
          <w:lang w:eastAsia="en-US"/>
        </w:rPr>
        <w:t xml:space="preserve">ENC </w:t>
      </w:r>
      <w:r w:rsidRPr="00EE1D62">
        <w:rPr>
          <w:lang w:eastAsia="en-US"/>
        </w:rPr>
        <w:t>support file extension. (TXT or TIF)</w:t>
      </w:r>
      <w:r w:rsidR="005511DB" w:rsidRPr="00EE1D62">
        <w:rPr>
          <w:lang w:eastAsia="en-US"/>
        </w:rPr>
        <w:t>.</w:t>
      </w:r>
    </w:p>
    <w:p w14:paraId="5BCE2376" w14:textId="1446DB23" w:rsidR="00E73EDF" w:rsidRPr="00EE1D62" w:rsidRDefault="007653F1" w:rsidP="00E36276">
      <w:pPr>
        <w:pStyle w:val="Heading3"/>
        <w:tabs>
          <w:tab w:val="clear" w:pos="660"/>
          <w:tab w:val="clear" w:pos="880"/>
          <w:tab w:val="left" w:pos="851"/>
        </w:tabs>
        <w:spacing w:before="120" w:after="120" w:line="240" w:lineRule="auto"/>
        <w:ind w:left="851" w:hanging="851"/>
        <w:jc w:val="both"/>
        <w:rPr>
          <w:lang w:eastAsia="en-US"/>
        </w:rPr>
      </w:pPr>
      <w:bookmarkStart w:id="624" w:name="_Toc510784350"/>
      <w:bookmarkStart w:id="625" w:name="_Toc510785499"/>
      <w:bookmarkStart w:id="626" w:name="_Toc513198140"/>
      <w:bookmarkStart w:id="627" w:name="_Toc515440392"/>
      <w:bookmarkStart w:id="628" w:name="_Toc517858909"/>
      <w:bookmarkStart w:id="629" w:name="_Toc519859149"/>
      <w:bookmarkStart w:id="630" w:name="_Toc521495193"/>
      <w:bookmarkStart w:id="631" w:name="_Toc527117806"/>
      <w:bookmarkStart w:id="632" w:name="_Toc527620333"/>
      <w:bookmarkStart w:id="633" w:name="_Toc529974575"/>
      <w:bookmarkStart w:id="634" w:name="_Toc510784351"/>
      <w:bookmarkStart w:id="635" w:name="_Toc510785500"/>
      <w:bookmarkStart w:id="636" w:name="_Toc513198141"/>
      <w:bookmarkStart w:id="637" w:name="_Toc515440393"/>
      <w:bookmarkStart w:id="638" w:name="_Toc517858910"/>
      <w:bookmarkStart w:id="639" w:name="_Toc519859150"/>
      <w:bookmarkStart w:id="640" w:name="_Toc521495194"/>
      <w:bookmarkStart w:id="641" w:name="_Toc527117807"/>
      <w:bookmarkStart w:id="642" w:name="_Toc527620334"/>
      <w:bookmarkStart w:id="643" w:name="_Toc529974576"/>
      <w:bookmarkStart w:id="644" w:name="_Toc510785501"/>
      <w:bookmarkStart w:id="645" w:name="_Toc510784352"/>
      <w:bookmarkStart w:id="646" w:name="_Toc513198142"/>
      <w:bookmarkStart w:id="647" w:name="_Toc515440394"/>
      <w:bookmarkStart w:id="648" w:name="_Toc517858911"/>
      <w:bookmarkStart w:id="649" w:name="_Toc519859151"/>
      <w:bookmarkStart w:id="650" w:name="_Toc521495195"/>
      <w:bookmarkStart w:id="651" w:name="_Toc527117808"/>
      <w:bookmarkStart w:id="652" w:name="_Toc527620335"/>
      <w:bookmarkStart w:id="653" w:name="_Toc529974577"/>
      <w:bookmarkStart w:id="654" w:name="_Toc439685315"/>
      <w:bookmarkStart w:id="655" w:name="_Toc175558662"/>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r w:rsidRPr="00EE1D62">
        <w:rPr>
          <w:lang w:eastAsia="en-US"/>
        </w:rPr>
        <w:t xml:space="preserve">Support </w:t>
      </w:r>
      <w:r w:rsidR="003535C9">
        <w:rPr>
          <w:lang w:eastAsia="en-US"/>
        </w:rPr>
        <w:t>f</w:t>
      </w:r>
      <w:r w:rsidRPr="00EE1D62">
        <w:rPr>
          <w:lang w:eastAsia="en-US"/>
        </w:rPr>
        <w:t xml:space="preserve">ile </w:t>
      </w:r>
      <w:r w:rsidR="003535C9">
        <w:rPr>
          <w:lang w:eastAsia="en-US"/>
        </w:rPr>
        <w:t>m</w:t>
      </w:r>
      <w:r w:rsidRPr="00EE1D62">
        <w:rPr>
          <w:lang w:eastAsia="en-US"/>
        </w:rPr>
        <w:t>anagement</w:t>
      </w:r>
      <w:bookmarkEnd w:id="654"/>
      <w:bookmarkEnd w:id="655"/>
    </w:p>
    <w:p w14:paraId="648FA29F" w14:textId="45E1D26B" w:rsidR="00E73EDF" w:rsidRPr="00EE1D62" w:rsidRDefault="007653F1" w:rsidP="000559BE">
      <w:pPr>
        <w:autoSpaceDE w:val="0"/>
        <w:autoSpaceDN w:val="0"/>
        <w:adjustRightInd w:val="0"/>
        <w:spacing w:after="120" w:line="240" w:lineRule="auto"/>
        <w:rPr>
          <w:rFonts w:cs="Arial"/>
          <w:lang w:eastAsia="en-US"/>
        </w:rPr>
      </w:pPr>
      <w:r w:rsidRPr="00EE1D62">
        <w:rPr>
          <w:rFonts w:cs="Arial"/>
          <w:lang w:eastAsia="en-US"/>
        </w:rPr>
        <w:t>When a support file</w:t>
      </w:r>
      <w:r w:rsidR="00BE0FE7">
        <w:rPr>
          <w:rFonts w:cs="Arial"/>
          <w:lang w:eastAsia="en-US"/>
        </w:rPr>
        <w:t xml:space="preserve"> </w:t>
      </w:r>
      <w:r w:rsidRPr="00EE1D62">
        <w:rPr>
          <w:rFonts w:cs="Arial"/>
          <w:lang w:eastAsia="en-US"/>
        </w:rPr>
        <w:t xml:space="preserve">is created or a subsequent version is issued it must carry its own issue date and be supported with a digital signature which authenticates it against the </w:t>
      </w:r>
      <w:r w:rsidR="000559BE">
        <w:rPr>
          <w:rFonts w:cs="Arial"/>
          <w:lang w:eastAsia="en-US"/>
        </w:rPr>
        <w:t>P</w:t>
      </w:r>
      <w:r w:rsidRPr="00EE1D62">
        <w:rPr>
          <w:rFonts w:cs="Arial"/>
          <w:lang w:eastAsia="en-US"/>
        </w:rPr>
        <w:t xml:space="preserve">roducer’s public key included in the </w:t>
      </w:r>
      <w:r w:rsidR="000559BE">
        <w:rPr>
          <w:rFonts w:cs="Arial"/>
          <w:lang w:eastAsia="en-US"/>
        </w:rPr>
        <w:t>E</w:t>
      </w:r>
      <w:r w:rsidRPr="00EE1D62">
        <w:rPr>
          <w:rFonts w:cs="Arial"/>
          <w:lang w:eastAsia="en-US"/>
        </w:rPr>
        <w:t xml:space="preserve">xchange </w:t>
      </w:r>
      <w:r w:rsidR="000559BE">
        <w:rPr>
          <w:rFonts w:cs="Arial"/>
          <w:lang w:eastAsia="en-US"/>
        </w:rPr>
        <w:t>S</w:t>
      </w:r>
      <w:r w:rsidRPr="00EE1D62">
        <w:rPr>
          <w:rFonts w:cs="Arial"/>
          <w:lang w:eastAsia="en-US"/>
        </w:rPr>
        <w:t>et metadata.</w:t>
      </w:r>
    </w:p>
    <w:p w14:paraId="04B856EB" w14:textId="36B0ED8A" w:rsidR="00190644" w:rsidRDefault="007653F1" w:rsidP="000559BE">
      <w:pPr>
        <w:autoSpaceDE w:val="0"/>
        <w:autoSpaceDN w:val="0"/>
        <w:adjustRightInd w:val="0"/>
        <w:spacing w:after="120" w:line="240" w:lineRule="auto"/>
        <w:rPr>
          <w:rFonts w:cs="Arial"/>
          <w:lang w:val="en-US" w:eastAsia="en-US"/>
        </w:rPr>
      </w:pPr>
      <w:r w:rsidRPr="00EE1D62">
        <w:rPr>
          <w:rFonts w:cs="Arial"/>
          <w:lang w:eastAsia="en-US"/>
        </w:rPr>
        <w:t>The “</w:t>
      </w:r>
      <w:proofErr w:type="spellStart"/>
      <w:r w:rsidR="000412B0">
        <w:rPr>
          <w:rFonts w:cs="Arial"/>
          <w:lang w:eastAsia="en-US"/>
        </w:rPr>
        <w:t>revisionStatus</w:t>
      </w:r>
      <w:proofErr w:type="spellEnd"/>
      <w:r w:rsidRPr="00EE1D62">
        <w:rPr>
          <w:rFonts w:cs="Arial"/>
          <w:lang w:eastAsia="en-US"/>
        </w:rPr>
        <w:t>” fi</w:t>
      </w:r>
      <w:r w:rsidR="000559BE">
        <w:rPr>
          <w:rFonts w:cs="Arial"/>
          <w:lang w:eastAsia="en-US"/>
        </w:rPr>
        <w:t xml:space="preserve">eld of the </w:t>
      </w:r>
      <w:r w:rsidR="00BE0FE7">
        <w:rPr>
          <w:rFonts w:cs="Arial"/>
          <w:lang w:eastAsia="en-US"/>
        </w:rPr>
        <w:t xml:space="preserve">support file </w:t>
      </w:r>
      <w:r w:rsidR="000559BE">
        <w:rPr>
          <w:rFonts w:cs="Arial"/>
          <w:lang w:eastAsia="en-US"/>
        </w:rPr>
        <w:t>discovery metadata</w:t>
      </w:r>
      <w:r w:rsidR="00BE0FE7">
        <w:rPr>
          <w:rFonts w:cs="Arial"/>
          <w:lang w:eastAsia="en-US"/>
        </w:rPr>
        <w:t xml:space="preserve"> defines if the support file is</w:t>
      </w:r>
      <w:r w:rsidR="007F0E40" w:rsidRPr="00EE1D62">
        <w:rPr>
          <w:rFonts w:cs="Arial"/>
          <w:lang w:val="en-US" w:eastAsia="en-US"/>
        </w:rPr>
        <w:t xml:space="preserve"> new, replace</w:t>
      </w:r>
      <w:r w:rsidR="000559BE">
        <w:rPr>
          <w:rFonts w:cs="Arial"/>
          <w:lang w:val="en-US" w:eastAsia="en-US"/>
        </w:rPr>
        <w:t xml:space="preserve">ment </w:t>
      </w:r>
      <w:r w:rsidR="00BE0FE7">
        <w:rPr>
          <w:rFonts w:cs="Arial"/>
          <w:lang w:val="en-US" w:eastAsia="en-US"/>
        </w:rPr>
        <w:t xml:space="preserve">or </w:t>
      </w:r>
      <w:r w:rsidR="000559BE">
        <w:rPr>
          <w:rFonts w:cs="Arial"/>
          <w:lang w:val="en-US" w:eastAsia="en-US"/>
        </w:rPr>
        <w:t>deletion.</w:t>
      </w:r>
    </w:p>
    <w:p w14:paraId="503FEEE5" w14:textId="3C95A8D7" w:rsidR="000F67E8" w:rsidRDefault="006B5C0E" w:rsidP="000559BE">
      <w:pPr>
        <w:autoSpaceDE w:val="0"/>
        <w:autoSpaceDN w:val="0"/>
        <w:adjustRightInd w:val="0"/>
        <w:spacing w:after="120" w:line="240" w:lineRule="auto"/>
        <w:rPr>
          <w:rFonts w:cs="Arial"/>
          <w:lang w:eastAsia="en-US"/>
        </w:rPr>
      </w:pPr>
      <w:r>
        <w:rPr>
          <w:rFonts w:cs="Arial"/>
          <w:lang w:val="en-US" w:eastAsia="en-US"/>
        </w:rPr>
        <w:t>The “purpose” field of catalogue discovery metadata defines if the Catalogue is a new edition or a cancellation.</w:t>
      </w:r>
    </w:p>
    <w:p w14:paraId="49E629B1" w14:textId="6E007764" w:rsidR="00E73EDF" w:rsidRPr="00EE1D62" w:rsidRDefault="000F67E8" w:rsidP="00331707">
      <w:pPr>
        <w:autoSpaceDE w:val="0"/>
        <w:autoSpaceDN w:val="0"/>
        <w:adjustRightInd w:val="0"/>
        <w:spacing w:after="120" w:line="240" w:lineRule="auto"/>
        <w:rPr>
          <w:rFonts w:eastAsia="Times New Roman" w:cs="Arial"/>
          <w:lang w:eastAsia="en-US"/>
        </w:rPr>
      </w:pPr>
      <w:r>
        <w:rPr>
          <w:rFonts w:cs="Arial"/>
          <w:lang w:eastAsia="en-US"/>
        </w:rPr>
        <w:t>S</w:t>
      </w:r>
      <w:r w:rsidR="006B5C0E" w:rsidRPr="00EE1D62">
        <w:rPr>
          <w:rFonts w:cs="Arial"/>
          <w:lang w:eastAsia="en-US"/>
        </w:rPr>
        <w:t xml:space="preserve">upport </w:t>
      </w:r>
      <w:r w:rsidR="007653F1" w:rsidRPr="00EE1D62">
        <w:rPr>
          <w:rFonts w:cs="Arial"/>
          <w:lang w:eastAsia="en-US"/>
        </w:rPr>
        <w:t>file</w:t>
      </w:r>
      <w:r>
        <w:rPr>
          <w:rFonts w:cs="Arial"/>
          <w:lang w:eastAsia="en-US"/>
        </w:rPr>
        <w:t>s</w:t>
      </w:r>
      <w:r w:rsidR="007653F1" w:rsidRPr="00EE1D62">
        <w:rPr>
          <w:rFonts w:cs="Arial"/>
          <w:lang w:eastAsia="en-US"/>
        </w:rPr>
        <w:t xml:space="preserve"> carrying the “deletion”</w:t>
      </w:r>
      <w:r w:rsidR="006B5C0E">
        <w:rPr>
          <w:rFonts w:cs="Arial"/>
          <w:lang w:eastAsia="en-US"/>
        </w:rPr>
        <w:t xml:space="preserve"> or “cancellation”</w:t>
      </w:r>
      <w:r w:rsidR="007653F1" w:rsidRPr="00EE1D62">
        <w:rPr>
          <w:rFonts w:cs="Arial"/>
          <w:lang w:eastAsia="en-US"/>
        </w:rPr>
        <w:t xml:space="preserve"> flag must be removed</w:t>
      </w:r>
      <w:r w:rsidR="000559BE">
        <w:rPr>
          <w:rFonts w:cs="Arial"/>
          <w:lang w:eastAsia="en-US"/>
        </w:rPr>
        <w:t xml:space="preserve"> </w:t>
      </w:r>
      <w:r w:rsidR="006B5C0E">
        <w:rPr>
          <w:rFonts w:cs="Arial"/>
          <w:lang w:eastAsia="en-US"/>
        </w:rPr>
        <w:t>or archived</w:t>
      </w:r>
      <w:r w:rsidR="00331707">
        <w:rPr>
          <w:rFonts w:cs="Arial"/>
          <w:lang w:eastAsia="en-US"/>
        </w:rPr>
        <w:t>.</w:t>
      </w:r>
      <w:r w:rsidR="006B5C0E">
        <w:rPr>
          <w:rFonts w:cs="Arial"/>
          <w:lang w:eastAsia="en-US"/>
        </w:rPr>
        <w:t xml:space="preserve"> </w:t>
      </w:r>
      <w:r w:rsidR="00331707">
        <w:rPr>
          <w:rFonts w:cs="Arial"/>
          <w:lang w:eastAsia="en-US"/>
        </w:rPr>
        <w:t>Upon receiving an</w:t>
      </w:r>
      <w:r w:rsidR="005276E2">
        <w:rPr>
          <w:rFonts w:eastAsia="Times New Roman" w:cs="Arial"/>
          <w:lang w:eastAsia="en-US"/>
        </w:rPr>
        <w:t xml:space="preserve"> ENC support file</w:t>
      </w:r>
      <w:r w:rsidR="006A7B8C">
        <w:rPr>
          <w:rFonts w:eastAsia="Times New Roman" w:cs="Arial"/>
          <w:lang w:eastAsia="en-US"/>
        </w:rPr>
        <w:t xml:space="preserve"> </w:t>
      </w:r>
      <w:r w:rsidR="006A7B8C" w:rsidRPr="00054DC7">
        <w:rPr>
          <w:rFonts w:eastAsia="Times New Roman" w:cs="Arial"/>
          <w:lang w:eastAsia="en-US"/>
        </w:rPr>
        <w:t>with the “</w:t>
      </w:r>
      <w:proofErr w:type="spellStart"/>
      <w:r w:rsidR="006A7B8C" w:rsidRPr="00054DC7">
        <w:rPr>
          <w:rFonts w:eastAsia="Times New Roman" w:cs="Arial"/>
          <w:lang w:eastAsia="en-US"/>
        </w:rPr>
        <w:t>SupportFileDiscoveryMetadata</w:t>
      </w:r>
      <w:proofErr w:type="spellEnd"/>
      <w:r w:rsidR="006A7B8C" w:rsidRPr="00054DC7">
        <w:rPr>
          <w:rFonts w:eastAsia="Times New Roman" w:cs="Arial"/>
          <w:lang w:eastAsia="en-US"/>
        </w:rPr>
        <w:t>” field “</w:t>
      </w:r>
      <w:proofErr w:type="spellStart"/>
      <w:r w:rsidR="006A7B8C" w:rsidRPr="00054DC7">
        <w:rPr>
          <w:rFonts w:eastAsia="Times New Roman" w:cs="Arial"/>
          <w:lang w:eastAsia="en-US"/>
        </w:rPr>
        <w:t>revisionStatus</w:t>
      </w:r>
      <w:proofErr w:type="spellEnd"/>
      <w:r w:rsidR="006A7B8C" w:rsidRPr="00054DC7">
        <w:rPr>
          <w:rFonts w:eastAsia="Times New Roman" w:cs="Arial"/>
          <w:lang w:eastAsia="en-US"/>
        </w:rPr>
        <w:t>” populated as “deletion” is received</w:t>
      </w:r>
      <w:r w:rsidR="007653F1" w:rsidRPr="00EE1D62">
        <w:rPr>
          <w:rFonts w:eastAsia="Times New Roman" w:cs="Arial"/>
          <w:lang w:eastAsia="en-US"/>
        </w:rPr>
        <w:t>, the system software must check to see whether any feature</w:t>
      </w:r>
      <w:r w:rsidR="005276E2">
        <w:rPr>
          <w:rFonts w:eastAsia="Times New Roman" w:cs="Arial"/>
          <w:lang w:eastAsia="en-US"/>
        </w:rPr>
        <w:t>s</w:t>
      </w:r>
      <w:r w:rsidR="007653F1" w:rsidRPr="00EE1D62">
        <w:rPr>
          <w:rFonts w:eastAsia="Times New Roman" w:cs="Arial"/>
          <w:lang w:eastAsia="en-US"/>
        </w:rPr>
        <w:t xml:space="preserve"> </w:t>
      </w:r>
      <w:r w:rsidR="00954759" w:rsidRPr="00EE1D62">
        <w:rPr>
          <w:rFonts w:eastAsia="Times New Roman" w:cs="Arial"/>
          <w:lang w:eastAsia="en-US"/>
        </w:rPr>
        <w:t xml:space="preserve">reference </w:t>
      </w:r>
      <w:r w:rsidR="007653F1" w:rsidRPr="00EE1D62">
        <w:rPr>
          <w:rFonts w:eastAsia="Times New Roman" w:cs="Arial"/>
          <w:lang w:eastAsia="en-US"/>
        </w:rPr>
        <w:t xml:space="preserve">the </w:t>
      </w:r>
      <w:r w:rsidR="005276E2">
        <w:rPr>
          <w:rFonts w:eastAsia="Times New Roman" w:cs="Arial"/>
          <w:lang w:eastAsia="en-US"/>
        </w:rPr>
        <w:t xml:space="preserve">ENC support </w:t>
      </w:r>
      <w:r w:rsidR="007653F1" w:rsidRPr="00EE1D62">
        <w:rPr>
          <w:rFonts w:eastAsia="Times New Roman" w:cs="Arial"/>
          <w:lang w:eastAsia="en-US"/>
        </w:rPr>
        <w:t>file</w:t>
      </w:r>
      <w:r w:rsidR="00636F2B">
        <w:rPr>
          <w:rFonts w:eastAsia="Times New Roman" w:cs="Arial"/>
          <w:lang w:eastAsia="en-US"/>
        </w:rPr>
        <w:t xml:space="preserve"> prior to</w:t>
      </w:r>
      <w:r w:rsidR="007653F1" w:rsidRPr="00EE1D62">
        <w:rPr>
          <w:rFonts w:eastAsia="Times New Roman" w:cs="Arial"/>
          <w:lang w:eastAsia="en-US"/>
        </w:rPr>
        <w:t xml:space="preserve"> </w:t>
      </w:r>
      <w:r w:rsidR="00636F2B" w:rsidRPr="00EE1D62">
        <w:rPr>
          <w:rFonts w:eastAsia="Times New Roman" w:cs="Arial"/>
          <w:lang w:eastAsia="en-US"/>
        </w:rPr>
        <w:t>delet</w:t>
      </w:r>
      <w:r w:rsidR="00636F2B">
        <w:rPr>
          <w:rFonts w:eastAsia="Times New Roman" w:cs="Arial"/>
          <w:lang w:eastAsia="en-US"/>
        </w:rPr>
        <w:t xml:space="preserve">ing </w:t>
      </w:r>
      <w:r w:rsidR="00C670EB">
        <w:rPr>
          <w:rFonts w:eastAsia="Times New Roman" w:cs="Arial"/>
          <w:lang w:eastAsia="en-US"/>
        </w:rPr>
        <w:t>or archiv</w:t>
      </w:r>
      <w:r w:rsidR="00636F2B">
        <w:rPr>
          <w:rFonts w:eastAsia="Times New Roman" w:cs="Arial"/>
          <w:lang w:eastAsia="en-US"/>
        </w:rPr>
        <w:t>ing</w:t>
      </w:r>
      <w:r w:rsidR="00C670EB">
        <w:rPr>
          <w:rFonts w:eastAsia="Times New Roman" w:cs="Arial"/>
          <w:lang w:eastAsia="en-US"/>
        </w:rPr>
        <w:t xml:space="preserve"> </w:t>
      </w:r>
      <w:r w:rsidR="00636F2B">
        <w:rPr>
          <w:rFonts w:eastAsia="Times New Roman" w:cs="Arial"/>
          <w:lang w:eastAsia="en-US"/>
        </w:rPr>
        <w:t>the file</w:t>
      </w:r>
      <w:r w:rsidR="007653F1" w:rsidRPr="00EE1D62">
        <w:rPr>
          <w:rFonts w:eastAsia="Times New Roman" w:cs="Arial"/>
          <w:lang w:eastAsia="en-US"/>
        </w:rPr>
        <w:t>.</w:t>
      </w:r>
    </w:p>
    <w:p w14:paraId="452A6F81" w14:textId="40E45EE5" w:rsidR="007F0E40" w:rsidRPr="00EC74DC" w:rsidRDefault="007653F1" w:rsidP="000559BE">
      <w:pPr>
        <w:spacing w:after="120" w:line="240" w:lineRule="auto"/>
        <w:rPr>
          <w:rFonts w:cs="Arial"/>
          <w:lang w:eastAsia="en-US"/>
        </w:rPr>
      </w:pPr>
      <w:r w:rsidRPr="00EC74DC">
        <w:rPr>
          <w:rFonts w:cs="Arial"/>
          <w:lang w:eastAsia="en-US"/>
        </w:rPr>
        <w:t>Support files</w:t>
      </w:r>
      <w:r w:rsidR="00280665">
        <w:rPr>
          <w:rFonts w:cs="Arial"/>
          <w:lang w:eastAsia="en-US"/>
        </w:rPr>
        <w:t>, with the exception of Catalogue files,</w:t>
      </w:r>
      <w:r w:rsidRPr="00EC74DC">
        <w:rPr>
          <w:rFonts w:cs="Arial"/>
          <w:lang w:eastAsia="en-US"/>
        </w:rPr>
        <w:t xml:space="preserve"> </w:t>
      </w:r>
      <w:r w:rsidR="007F0E40" w:rsidRPr="00EC74DC">
        <w:rPr>
          <w:rFonts w:cs="Arial"/>
          <w:lang w:eastAsia="en-US"/>
        </w:rPr>
        <w:t xml:space="preserve">must </w:t>
      </w:r>
      <w:r w:rsidRPr="00EC74DC">
        <w:rPr>
          <w:rFonts w:cs="Arial"/>
          <w:lang w:eastAsia="en-US"/>
        </w:rPr>
        <w:t xml:space="preserve">be stored in a separate folder within the </w:t>
      </w:r>
      <w:r w:rsidR="000559BE">
        <w:rPr>
          <w:rFonts w:cs="Arial"/>
          <w:lang w:eastAsia="en-US"/>
        </w:rPr>
        <w:t>E</w:t>
      </w:r>
      <w:r w:rsidRPr="00EC74DC">
        <w:rPr>
          <w:rFonts w:cs="Arial"/>
          <w:lang w:eastAsia="en-US"/>
        </w:rPr>
        <w:t xml:space="preserve">xchange </w:t>
      </w:r>
      <w:r w:rsidR="000559BE">
        <w:rPr>
          <w:rFonts w:cs="Arial"/>
          <w:lang w:eastAsia="en-US"/>
        </w:rPr>
        <w:t>S</w:t>
      </w:r>
      <w:r w:rsidRPr="00EC74DC">
        <w:rPr>
          <w:rFonts w:cs="Arial"/>
          <w:lang w:eastAsia="en-US"/>
        </w:rPr>
        <w:t>et</w:t>
      </w:r>
      <w:r w:rsidR="00280665">
        <w:rPr>
          <w:rFonts w:cs="Arial"/>
          <w:lang w:eastAsia="en-US"/>
        </w:rPr>
        <w:t xml:space="preserve"> named SUPPORT_FILES</w:t>
      </w:r>
      <w:r w:rsidRPr="00EC74DC">
        <w:rPr>
          <w:rFonts w:cs="Arial"/>
          <w:lang w:eastAsia="en-US"/>
        </w:rPr>
        <w:t>.</w:t>
      </w:r>
      <w:r w:rsidR="00A41D4D">
        <w:rPr>
          <w:rFonts w:cs="Arial"/>
          <w:lang w:eastAsia="en-US"/>
        </w:rPr>
        <w:t xml:space="preserve"> The Catalogue files must be stored within the Exchange Set in a folder named “CATALOGUES”. </w:t>
      </w:r>
      <w:r w:rsidR="00A41D4D">
        <w:rPr>
          <w:rFonts w:cs="Arial"/>
          <w:lang w:val="en-US" w:eastAsia="en-US"/>
        </w:rPr>
        <w:t>R</w:t>
      </w:r>
      <w:r w:rsidR="00A41D4D" w:rsidRPr="00EC74DC">
        <w:rPr>
          <w:rFonts w:cs="Arial"/>
          <w:lang w:val="en-US" w:eastAsia="en-US"/>
        </w:rPr>
        <w:t xml:space="preserve">efer to </w:t>
      </w:r>
      <w:r w:rsidR="00A41D4D">
        <w:rPr>
          <w:rFonts w:cs="Arial"/>
          <w:lang w:val="en-US" w:eastAsia="en-US"/>
        </w:rPr>
        <w:t xml:space="preserve">S-100 Part 17, clause 17-4.2 Figure </w:t>
      </w:r>
      <w:r w:rsidR="00A41D4D" w:rsidRPr="00A40D08">
        <w:rPr>
          <w:rFonts w:cs="Arial"/>
          <w:lang w:val="en-US" w:eastAsia="en-US"/>
        </w:rPr>
        <w:t>17-3 – An S-100 Exchange Set folder structure</w:t>
      </w:r>
      <w:r w:rsidR="00A41D4D">
        <w:rPr>
          <w:rFonts w:cs="Arial"/>
          <w:lang w:val="en-US" w:eastAsia="en-US"/>
        </w:rPr>
        <w:t>.</w:t>
      </w:r>
    </w:p>
    <w:p w14:paraId="0F06E603" w14:textId="278BF102" w:rsidR="006D018A" w:rsidRPr="00EC74DC" w:rsidRDefault="006D018A" w:rsidP="000559BE">
      <w:pPr>
        <w:spacing w:after="120" w:line="240" w:lineRule="auto"/>
        <w:rPr>
          <w:rFonts w:cs="Arial"/>
          <w:lang w:val="en-US" w:eastAsia="en-US"/>
        </w:rPr>
      </w:pPr>
      <w:r w:rsidRPr="00EC74DC">
        <w:rPr>
          <w:rFonts w:cs="Arial"/>
          <w:lang w:val="en-US" w:eastAsia="en-US"/>
        </w:rPr>
        <w:t>Re</w:t>
      </w:r>
      <w:r w:rsidR="000559BE">
        <w:rPr>
          <w:rFonts w:cs="Arial"/>
          <w:lang w:val="en-US" w:eastAsia="en-US"/>
        </w:rPr>
        <w:t>-</w:t>
      </w:r>
      <w:r w:rsidRPr="00EC74DC">
        <w:rPr>
          <w:rFonts w:cs="Arial"/>
          <w:lang w:val="en-US" w:eastAsia="en-US"/>
        </w:rPr>
        <w:t>use of a</w:t>
      </w:r>
      <w:r w:rsidR="00A41D4D">
        <w:rPr>
          <w:rFonts w:cs="Arial"/>
          <w:lang w:val="en-US" w:eastAsia="en-US"/>
        </w:rPr>
        <w:t xml:space="preserve">n ENC </w:t>
      </w:r>
      <w:r w:rsidRPr="00EC74DC">
        <w:rPr>
          <w:rFonts w:cs="Arial"/>
          <w:lang w:val="en-US" w:eastAsia="en-US"/>
        </w:rPr>
        <w:t xml:space="preserve">support file name after a deletion is possible only if the </w:t>
      </w:r>
      <w:r w:rsidR="00A41D4D">
        <w:rPr>
          <w:rFonts w:cs="Arial"/>
          <w:lang w:val="en-US" w:eastAsia="en-US"/>
        </w:rPr>
        <w:t xml:space="preserve">ENC </w:t>
      </w:r>
      <w:r w:rsidRPr="00EC74DC">
        <w:rPr>
          <w:rFonts w:cs="Arial"/>
          <w:lang w:val="en-US" w:eastAsia="en-US"/>
        </w:rPr>
        <w:t xml:space="preserve">support file edition number is higher than the previous edition number before </w:t>
      </w:r>
      <w:r w:rsidR="00A41D4D">
        <w:rPr>
          <w:rFonts w:cs="Arial"/>
          <w:lang w:val="en-US" w:eastAsia="en-US"/>
        </w:rPr>
        <w:t xml:space="preserve">the </w:t>
      </w:r>
      <w:r w:rsidRPr="00EC74DC">
        <w:rPr>
          <w:rFonts w:cs="Arial"/>
          <w:lang w:val="en-US" w:eastAsia="en-US"/>
        </w:rPr>
        <w:t>deletion.</w:t>
      </w:r>
    </w:p>
    <w:p w14:paraId="0A30B043" w14:textId="31FFACD6" w:rsidR="006D018A" w:rsidRPr="00EC74DC" w:rsidRDefault="006D018A" w:rsidP="000559BE">
      <w:pPr>
        <w:spacing w:after="120" w:line="240" w:lineRule="auto"/>
        <w:rPr>
          <w:rFonts w:cs="Arial"/>
          <w:lang w:val="en-US" w:eastAsia="en-US"/>
        </w:rPr>
      </w:pPr>
      <w:r w:rsidRPr="00EC74DC">
        <w:rPr>
          <w:rFonts w:cs="Arial"/>
          <w:lang w:val="en-US" w:eastAsia="en-US"/>
        </w:rPr>
        <w:t xml:space="preserve">Only the latest edition </w:t>
      </w:r>
      <w:r w:rsidR="000559BE">
        <w:rPr>
          <w:rFonts w:cs="Arial"/>
          <w:lang w:val="en-US" w:eastAsia="en-US"/>
        </w:rPr>
        <w:t xml:space="preserve">of a support file can be used. </w:t>
      </w:r>
      <w:r w:rsidRPr="00EC74DC">
        <w:rPr>
          <w:rFonts w:cs="Arial"/>
          <w:lang w:val="en-US" w:eastAsia="en-US"/>
        </w:rPr>
        <w:t xml:space="preserve">As soon as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dition is created and installed, the older version is retired and can no longer be used by any feature.</w:t>
      </w:r>
    </w:p>
    <w:p w14:paraId="08E6A461" w14:textId="3EA990B9" w:rsidR="006D018A" w:rsidRPr="00EC74DC" w:rsidRDefault="006D018A" w:rsidP="000559BE">
      <w:pPr>
        <w:spacing w:after="120" w:line="240" w:lineRule="auto"/>
        <w:rPr>
          <w:rFonts w:cs="Arial"/>
          <w:lang w:val="en-US" w:eastAsia="en-US"/>
        </w:rPr>
      </w:pPr>
      <w:r w:rsidRPr="00EC74DC">
        <w:rPr>
          <w:rFonts w:cs="Arial"/>
          <w:lang w:val="en-US" w:eastAsia="en-US"/>
        </w:rPr>
        <w:t>If a</w:t>
      </w:r>
      <w:r w:rsidR="00A41D4D">
        <w:rPr>
          <w:rFonts w:cs="Arial"/>
          <w:lang w:val="en-US" w:eastAsia="en-US"/>
        </w:rPr>
        <w:t xml:space="preserve">n ENC </w:t>
      </w:r>
      <w:r w:rsidRPr="00EC74DC">
        <w:rPr>
          <w:rFonts w:cs="Arial"/>
          <w:lang w:val="en-US" w:eastAsia="en-US"/>
        </w:rPr>
        <w:t xml:space="preserve">support file is associated with multiple features in one or several datasets,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dition of the file will immediately be used by all associated features.</w:t>
      </w:r>
    </w:p>
    <w:p w14:paraId="096B5C45" w14:textId="5C2426E5" w:rsidR="00F03E4F" w:rsidRDefault="006D018A" w:rsidP="000559BE">
      <w:pPr>
        <w:spacing w:after="120" w:line="240" w:lineRule="auto"/>
        <w:rPr>
          <w:rFonts w:cs="Arial"/>
          <w:lang w:val="en-US" w:eastAsia="en-US"/>
        </w:rPr>
      </w:pPr>
      <w:r w:rsidRPr="00EC74DC">
        <w:rPr>
          <w:rFonts w:cs="Arial"/>
          <w:lang w:val="en-US" w:eastAsia="en-US"/>
        </w:rPr>
        <w:t xml:space="preserve">If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dition of a</w:t>
      </w:r>
      <w:r w:rsidR="00A41D4D">
        <w:rPr>
          <w:rFonts w:cs="Arial"/>
          <w:lang w:val="en-US" w:eastAsia="en-US"/>
        </w:rPr>
        <w:t xml:space="preserve">n ENC </w:t>
      </w:r>
      <w:r w:rsidRPr="00EC74DC">
        <w:rPr>
          <w:rFonts w:cs="Arial"/>
          <w:lang w:val="en-US" w:eastAsia="en-US"/>
        </w:rPr>
        <w:t>support file contains changes not applicable to all previous associated features, a completely new</w:t>
      </w:r>
      <w:r w:rsidR="000559BE">
        <w:rPr>
          <w:rFonts w:cs="Arial"/>
          <w:lang w:val="en-US" w:eastAsia="en-US"/>
        </w:rPr>
        <w:t xml:space="preserve"> </w:t>
      </w:r>
      <w:r w:rsidR="00A41D4D">
        <w:rPr>
          <w:rFonts w:cs="Arial"/>
          <w:lang w:val="en-US" w:eastAsia="en-US"/>
        </w:rPr>
        <w:t xml:space="preserve">ENC support </w:t>
      </w:r>
      <w:r w:rsidR="000559BE">
        <w:rPr>
          <w:rFonts w:cs="Arial"/>
          <w:lang w:val="en-US" w:eastAsia="en-US"/>
        </w:rPr>
        <w:t xml:space="preserve">file must be created instead. </w:t>
      </w:r>
      <w:r w:rsidRPr="00EC74DC">
        <w:rPr>
          <w:rFonts w:cs="Arial"/>
          <w:lang w:val="en-US" w:eastAsia="en-US"/>
        </w:rPr>
        <w:t xml:space="preserve">This is to maintain the </w:t>
      </w:r>
      <w:r w:rsidR="00A41D4D">
        <w:rPr>
          <w:rFonts w:cs="Arial"/>
          <w:lang w:val="en-US" w:eastAsia="en-US"/>
        </w:rPr>
        <w:t xml:space="preserve">ENC </w:t>
      </w:r>
      <w:r w:rsidRPr="00EC74DC">
        <w:rPr>
          <w:rFonts w:cs="Arial"/>
          <w:lang w:val="en-US" w:eastAsia="en-US"/>
        </w:rPr>
        <w:t xml:space="preserve">support file information </w:t>
      </w:r>
      <w:r w:rsidR="00A41D4D">
        <w:rPr>
          <w:rFonts w:cs="Arial"/>
          <w:lang w:val="en-US" w:eastAsia="en-US"/>
        </w:rPr>
        <w:t>for</w:t>
      </w:r>
      <w:r w:rsidR="00A41D4D" w:rsidRPr="00EC74DC">
        <w:rPr>
          <w:rFonts w:cs="Arial"/>
          <w:lang w:val="en-US" w:eastAsia="en-US"/>
        </w:rPr>
        <w:t xml:space="preserve"> </w:t>
      </w:r>
      <w:r w:rsidRPr="00EC74DC">
        <w:rPr>
          <w:rFonts w:cs="Arial"/>
          <w:lang w:val="en-US" w:eastAsia="en-US"/>
        </w:rPr>
        <w:t>the associated features not</w:t>
      </w:r>
      <w:r w:rsidR="000559BE">
        <w:rPr>
          <w:rFonts w:cs="Arial"/>
          <w:lang w:val="en-US" w:eastAsia="en-US"/>
        </w:rPr>
        <w:t xml:space="preserve"> effected by the changes. </w:t>
      </w:r>
      <w:r w:rsidRPr="00EC74DC">
        <w:rPr>
          <w:rFonts w:cs="Arial"/>
          <w:lang w:val="en-US" w:eastAsia="en-US"/>
        </w:rPr>
        <w:t xml:space="preserve">The associations to the </w:t>
      </w:r>
      <w:r w:rsidR="00F03E4F">
        <w:rPr>
          <w:rFonts w:cs="Arial"/>
          <w:lang w:val="en-US" w:eastAsia="en-US"/>
        </w:rPr>
        <w:t>original</w:t>
      </w:r>
      <w:r w:rsidR="00F03E4F" w:rsidRPr="00EC74DC">
        <w:rPr>
          <w:rFonts w:cs="Arial"/>
          <w:lang w:val="en-US" w:eastAsia="en-US"/>
        </w:rPr>
        <w:t xml:space="preserve"> </w:t>
      </w:r>
      <w:r w:rsidRPr="00EC74DC">
        <w:rPr>
          <w:rFonts w:cs="Arial"/>
          <w:lang w:val="en-US" w:eastAsia="en-US"/>
        </w:rPr>
        <w:t>file must then be removed</w:t>
      </w:r>
      <w:r w:rsidR="00F03E4F">
        <w:rPr>
          <w:rFonts w:cs="Arial"/>
          <w:lang w:val="en-US" w:eastAsia="en-US"/>
        </w:rPr>
        <w:t xml:space="preserve"> for the relevant features</w:t>
      </w:r>
      <w:r w:rsidRPr="00EC74DC">
        <w:rPr>
          <w:rFonts w:cs="Arial"/>
          <w:lang w:val="en-US" w:eastAsia="en-US"/>
        </w:rPr>
        <w:t xml:space="preserve"> and new associations cre</w:t>
      </w:r>
      <w:r w:rsidR="000559BE">
        <w:rPr>
          <w:rFonts w:cs="Arial"/>
          <w:lang w:val="en-US" w:eastAsia="en-US"/>
        </w:rPr>
        <w:t xml:space="preserve">ated for the new </w:t>
      </w:r>
      <w:r w:rsidR="00F03E4F">
        <w:rPr>
          <w:rFonts w:cs="Arial"/>
          <w:lang w:val="en-US" w:eastAsia="en-US"/>
        </w:rPr>
        <w:t xml:space="preserve">ENC </w:t>
      </w:r>
      <w:r w:rsidR="000559BE">
        <w:rPr>
          <w:rFonts w:cs="Arial"/>
          <w:lang w:val="en-US" w:eastAsia="en-US"/>
        </w:rPr>
        <w:t>support file</w:t>
      </w:r>
      <w:r w:rsidR="00F03E4F">
        <w:rPr>
          <w:rFonts w:cs="Arial"/>
          <w:lang w:val="en-US" w:eastAsia="en-US"/>
        </w:rPr>
        <w:t xml:space="preserve"> and applied by ENC update</w:t>
      </w:r>
      <w:r w:rsidR="000559BE">
        <w:rPr>
          <w:rFonts w:cs="Arial"/>
          <w:lang w:val="en-US" w:eastAsia="en-US"/>
        </w:rPr>
        <w:t xml:space="preserve">. </w:t>
      </w:r>
      <w:r w:rsidRPr="00EC74DC">
        <w:rPr>
          <w:rFonts w:cs="Arial"/>
          <w:lang w:val="en-US" w:eastAsia="en-US"/>
        </w:rPr>
        <w:t xml:space="preserve">Features where changes were not applicable will continue to use the </w:t>
      </w:r>
      <w:r w:rsidR="00F03E4F">
        <w:rPr>
          <w:rFonts w:cs="Arial"/>
          <w:lang w:val="en-US" w:eastAsia="en-US"/>
        </w:rPr>
        <w:t>original</w:t>
      </w:r>
      <w:r w:rsidR="00F03E4F" w:rsidRPr="00EC74DC">
        <w:rPr>
          <w:rFonts w:cs="Arial"/>
          <w:lang w:val="en-US" w:eastAsia="en-US"/>
        </w:rPr>
        <w:t xml:space="preserve"> </w:t>
      </w:r>
      <w:r w:rsidR="00F03E4F">
        <w:rPr>
          <w:rFonts w:cs="Arial"/>
          <w:lang w:val="en-US" w:eastAsia="en-US"/>
        </w:rPr>
        <w:t xml:space="preserve">ENC </w:t>
      </w:r>
      <w:r w:rsidRPr="00EC74DC">
        <w:rPr>
          <w:rFonts w:cs="Arial"/>
          <w:lang w:val="en-US" w:eastAsia="en-US"/>
        </w:rPr>
        <w:t>support file.</w:t>
      </w:r>
      <w:r w:rsidR="00F03E4F">
        <w:rPr>
          <w:rFonts w:cs="Arial"/>
          <w:lang w:val="en-US" w:eastAsia="en-US"/>
        </w:rPr>
        <w:t xml:space="preserve"> </w:t>
      </w:r>
    </w:p>
    <w:p w14:paraId="59A9919D" w14:textId="07F79A12" w:rsidR="00E73EDF" w:rsidRPr="00EC74DC" w:rsidRDefault="00F03E4F" w:rsidP="000559BE">
      <w:pPr>
        <w:spacing w:after="120" w:line="240" w:lineRule="auto"/>
        <w:rPr>
          <w:rFonts w:cs="Arial"/>
          <w:lang w:eastAsia="en-US"/>
        </w:rPr>
      </w:pPr>
      <w:r>
        <w:rPr>
          <w:rFonts w:cs="Arial"/>
          <w:lang w:val="en-US" w:eastAsia="en-US"/>
        </w:rPr>
        <w:t>In all cases, the ENC update(s) and the associated new or updated ENC support file(s) must be included in the same Exchange Set.</w:t>
      </w:r>
      <w:r w:rsidR="002E54E8">
        <w:rPr>
          <w:rFonts w:cs="Arial"/>
          <w:lang w:val="en-US" w:eastAsia="en-US"/>
        </w:rPr>
        <w:t xml:space="preserve"> If the original ENC support file’s </w:t>
      </w:r>
      <w:proofErr w:type="spellStart"/>
      <w:r w:rsidR="002E54E8">
        <w:rPr>
          <w:rFonts w:cs="Arial"/>
          <w:lang w:val="en-US" w:eastAsia="en-US"/>
        </w:rPr>
        <w:t>supportFileDiscoveryMetadata</w:t>
      </w:r>
      <w:proofErr w:type="spellEnd"/>
      <w:r w:rsidR="002E54E8">
        <w:rPr>
          <w:rFonts w:cs="Arial"/>
          <w:lang w:val="en-US" w:eastAsia="en-US"/>
        </w:rPr>
        <w:t xml:space="preserve"> “</w:t>
      </w:r>
      <w:proofErr w:type="spellStart"/>
      <w:r w:rsidR="002E54E8">
        <w:rPr>
          <w:rFonts w:cs="Arial"/>
          <w:lang w:val="en-US" w:eastAsia="en-US"/>
        </w:rPr>
        <w:t>supportedResource</w:t>
      </w:r>
      <w:proofErr w:type="spellEnd"/>
      <w:r w:rsidR="002E54E8">
        <w:rPr>
          <w:rFonts w:cs="Arial"/>
          <w:lang w:val="en-US" w:eastAsia="en-US"/>
        </w:rPr>
        <w:t>” was originally populated to reference one of more ENCs, then it can be updated in the CATALOG.XML without adding the original ENC support file in the Exchange set.</w:t>
      </w:r>
    </w:p>
    <w:p w14:paraId="50D10ECD" w14:textId="206DB7C6" w:rsidR="005D1F0B" w:rsidRPr="00EC74DC" w:rsidRDefault="005D1F0B" w:rsidP="00C128E3">
      <w:pPr>
        <w:spacing w:after="120" w:line="240" w:lineRule="auto"/>
        <w:rPr>
          <w:rFonts w:eastAsia="Arial" w:cs="Arial"/>
          <w:lang w:val="en-US" w:eastAsia="en-US"/>
        </w:rPr>
      </w:pPr>
      <w:r w:rsidRPr="00EC74DC">
        <w:rPr>
          <w:rFonts w:eastAsia="Arial" w:cs="Arial"/>
          <w:lang w:val="en-US" w:eastAsia="en-US"/>
        </w:rPr>
        <w:t xml:space="preserve">The following scenario demonstrates the rules related to versioning and issuing of new </w:t>
      </w:r>
      <w:r w:rsidR="00F03E4F">
        <w:rPr>
          <w:rFonts w:eastAsia="Arial" w:cs="Arial"/>
          <w:lang w:val="en-US" w:eastAsia="en-US"/>
        </w:rPr>
        <w:t xml:space="preserve">ENC </w:t>
      </w:r>
      <w:r w:rsidRPr="00EC74DC">
        <w:rPr>
          <w:rFonts w:eastAsia="Arial" w:cs="Arial"/>
          <w:lang w:val="en-US" w:eastAsia="en-US"/>
        </w:rPr>
        <w:t>support files:</w:t>
      </w:r>
    </w:p>
    <w:p w14:paraId="7F31B4E5" w14:textId="71F51952" w:rsidR="005D1F0B" w:rsidRPr="00EC74DC" w:rsidRDefault="003963E3" w:rsidP="00D26480">
      <w:pPr>
        <w:spacing w:after="120" w:line="240" w:lineRule="auto"/>
        <w:ind w:left="284"/>
        <w:rPr>
          <w:rFonts w:eastAsia="Arial" w:cs="Arial"/>
          <w:lang w:val="en-US" w:eastAsia="en-US"/>
        </w:rPr>
      </w:pPr>
      <w:r>
        <w:rPr>
          <w:rFonts w:eastAsia="Arial" w:cs="Arial"/>
          <w:lang w:val="en-US" w:eastAsia="en-US"/>
        </w:rPr>
        <w:t xml:space="preserve">Figure 11-1: </w:t>
      </w:r>
      <w:r w:rsidR="005D1F0B" w:rsidRPr="00EC74DC">
        <w:rPr>
          <w:rFonts w:eastAsia="Arial" w:cs="Arial"/>
          <w:lang w:val="en-US" w:eastAsia="en-US"/>
        </w:rPr>
        <w:t xml:space="preserve">Three Caution areas are encoded within three different ENCs. All of them reference the same </w:t>
      </w:r>
      <w:r w:rsidR="00F03E4F">
        <w:rPr>
          <w:rFonts w:eastAsia="Arial" w:cs="Arial"/>
          <w:lang w:val="en-US" w:eastAsia="en-US"/>
        </w:rPr>
        <w:t xml:space="preserve">ENC </w:t>
      </w:r>
      <w:r w:rsidR="005D1F0B" w:rsidRPr="00EC74DC">
        <w:rPr>
          <w:rFonts w:eastAsia="Arial" w:cs="Arial"/>
          <w:lang w:val="en-US" w:eastAsia="en-US"/>
        </w:rPr>
        <w:t>support file A:</w:t>
      </w:r>
    </w:p>
    <w:p w14:paraId="30F5C102" w14:textId="7CF177B7"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lastRenderedPageBreak/>
        <w:drawing>
          <wp:inline distT="0" distB="0" distL="0" distR="0" wp14:anchorId="3829C874" wp14:editId="5DA35861">
            <wp:extent cx="3737113" cy="252851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77896" cy="2556108"/>
                    </a:xfrm>
                    <a:prstGeom prst="rect">
                      <a:avLst/>
                    </a:prstGeom>
                    <a:noFill/>
                    <a:ln>
                      <a:noFill/>
                    </a:ln>
                  </pic:spPr>
                </pic:pic>
              </a:graphicData>
            </a:graphic>
          </wp:inline>
        </w:drawing>
      </w:r>
    </w:p>
    <w:p w14:paraId="161EDC69" w14:textId="681C18B6" w:rsidR="005D1F0B" w:rsidRPr="00E422B2" w:rsidRDefault="005D1F0B" w:rsidP="000559BE">
      <w:pPr>
        <w:pStyle w:val="Caption"/>
        <w:spacing w:line="240" w:lineRule="auto"/>
        <w:jc w:val="center"/>
        <w:rPr>
          <w:sz w:val="18"/>
          <w:szCs w:val="18"/>
        </w:rPr>
      </w:pPr>
      <w:r w:rsidRPr="00E422B2">
        <w:rPr>
          <w:sz w:val="18"/>
          <w:szCs w:val="18"/>
        </w:rPr>
        <w:t xml:space="preserve">Figure </w:t>
      </w:r>
      <w:r w:rsidR="000559BE" w:rsidRPr="00E422B2">
        <w:rPr>
          <w:sz w:val="18"/>
          <w:szCs w:val="18"/>
        </w:rPr>
        <w:t>11-</w:t>
      </w:r>
      <w:r w:rsidR="003963E3">
        <w:rPr>
          <w:sz w:val="18"/>
          <w:szCs w:val="18"/>
        </w:rPr>
        <w:t>1</w:t>
      </w:r>
      <w:r w:rsidR="000559BE" w:rsidRPr="00E422B2">
        <w:rPr>
          <w:sz w:val="18"/>
          <w:szCs w:val="18"/>
        </w:rPr>
        <w:t xml:space="preserve"> </w:t>
      </w:r>
      <w:r w:rsidRPr="00E422B2">
        <w:rPr>
          <w:sz w:val="18"/>
          <w:szCs w:val="18"/>
        </w:rPr>
        <w:t xml:space="preserve">– Reference to </w:t>
      </w:r>
      <w:r w:rsidR="00DD4FD0">
        <w:rPr>
          <w:sz w:val="18"/>
          <w:szCs w:val="18"/>
        </w:rPr>
        <w:t xml:space="preserve">a </w:t>
      </w:r>
      <w:r w:rsidRPr="00E422B2">
        <w:rPr>
          <w:sz w:val="18"/>
          <w:szCs w:val="18"/>
        </w:rPr>
        <w:t xml:space="preserve">new </w:t>
      </w:r>
      <w:r w:rsidR="00F03E4F">
        <w:rPr>
          <w:sz w:val="18"/>
          <w:szCs w:val="18"/>
        </w:rPr>
        <w:t xml:space="preserve">ENC </w:t>
      </w:r>
      <w:r w:rsidRPr="00E422B2">
        <w:rPr>
          <w:sz w:val="18"/>
          <w:szCs w:val="18"/>
        </w:rPr>
        <w:t>support file</w:t>
      </w:r>
    </w:p>
    <w:p w14:paraId="07BD048A" w14:textId="77777777" w:rsidR="003963E3" w:rsidRDefault="003963E3" w:rsidP="00C128E3">
      <w:pPr>
        <w:spacing w:after="120" w:line="240" w:lineRule="auto"/>
        <w:ind w:left="567"/>
        <w:rPr>
          <w:rFonts w:eastAsia="Arial" w:cs="Arial"/>
          <w:lang w:val="en-US" w:eastAsia="en-US"/>
        </w:rPr>
      </w:pPr>
    </w:p>
    <w:p w14:paraId="41AE66F8" w14:textId="488B431B" w:rsidR="005D1F0B" w:rsidRPr="00EC74DC" w:rsidRDefault="003963E3" w:rsidP="00CA2DA6">
      <w:pPr>
        <w:spacing w:after="120" w:line="240" w:lineRule="auto"/>
        <w:ind w:left="284"/>
        <w:rPr>
          <w:rFonts w:ascii="Calibri" w:eastAsia="Calibri" w:hAnsi="Calibri"/>
          <w:sz w:val="22"/>
          <w:szCs w:val="22"/>
          <w:lang w:eastAsia="en-US"/>
        </w:rPr>
      </w:pPr>
      <w:r>
        <w:rPr>
          <w:rFonts w:eastAsia="Arial" w:cs="Arial"/>
          <w:lang w:val="en-US" w:eastAsia="en-US"/>
        </w:rPr>
        <w:t xml:space="preserve">Figure 11-2: </w:t>
      </w:r>
      <w:r w:rsidR="005D1F0B" w:rsidRPr="00EC74DC">
        <w:rPr>
          <w:rFonts w:eastAsia="Arial" w:cs="Arial"/>
          <w:lang w:val="en-US" w:eastAsia="en-US"/>
        </w:rPr>
        <w:t xml:space="preserve">Changes occur making it necessary to issue a </w:t>
      </w:r>
      <w:r w:rsidR="003535C9">
        <w:rPr>
          <w:rFonts w:eastAsia="Arial" w:cs="Arial"/>
          <w:lang w:val="en-US" w:eastAsia="en-US"/>
        </w:rPr>
        <w:t>N</w:t>
      </w:r>
      <w:r w:rsidR="005D1F0B" w:rsidRPr="00EC74DC">
        <w:rPr>
          <w:rFonts w:eastAsia="Arial" w:cs="Arial"/>
          <w:lang w:val="en-US" w:eastAsia="en-US"/>
        </w:rPr>
        <w:t xml:space="preserve">ew </w:t>
      </w:r>
      <w:r w:rsidR="003535C9">
        <w:rPr>
          <w:rFonts w:eastAsia="Arial" w:cs="Arial"/>
          <w:lang w:val="en-US" w:eastAsia="en-US"/>
        </w:rPr>
        <w:t>E</w:t>
      </w:r>
      <w:r w:rsidR="005D1F0B" w:rsidRPr="00EC74DC">
        <w:rPr>
          <w:rFonts w:eastAsia="Arial" w:cs="Arial"/>
          <w:lang w:val="en-US" w:eastAsia="en-US"/>
        </w:rPr>
        <w:t xml:space="preserve">dition of </w:t>
      </w:r>
      <w:r w:rsidR="00DD4FD0">
        <w:rPr>
          <w:rFonts w:eastAsia="Arial" w:cs="Arial"/>
          <w:lang w:val="en-US" w:eastAsia="en-US"/>
        </w:rPr>
        <w:t xml:space="preserve">ENC </w:t>
      </w:r>
      <w:r w:rsidR="003535C9">
        <w:rPr>
          <w:rFonts w:eastAsia="Arial" w:cs="Arial"/>
          <w:lang w:val="en-US" w:eastAsia="en-US"/>
        </w:rPr>
        <w:t>s</w:t>
      </w:r>
      <w:r w:rsidR="005D1F0B" w:rsidRPr="00EC74DC">
        <w:rPr>
          <w:rFonts w:eastAsia="Arial" w:cs="Arial"/>
          <w:lang w:val="en-US" w:eastAsia="en-US"/>
        </w:rPr>
        <w:t>upport file A. Edition 1 is no longer</w:t>
      </w:r>
      <w:r w:rsidR="005D1F0B" w:rsidRPr="00EC74DC">
        <w:rPr>
          <w:rFonts w:ascii="Calibri" w:eastAsia="Calibri" w:hAnsi="Calibri"/>
          <w:sz w:val="22"/>
          <w:szCs w:val="22"/>
          <w:lang w:eastAsia="en-US"/>
        </w:rPr>
        <w:t xml:space="preserve"> </w:t>
      </w:r>
      <w:r w:rsidR="005D1F0B" w:rsidRPr="00EC74DC">
        <w:rPr>
          <w:rFonts w:eastAsia="Arial" w:cs="Arial"/>
          <w:lang w:val="en-US" w:eastAsia="en-US"/>
        </w:rPr>
        <w:t xml:space="preserve">valid, and all 3 caution areas refer to the </w:t>
      </w:r>
      <w:r w:rsidR="003535C9">
        <w:rPr>
          <w:rFonts w:eastAsia="Arial" w:cs="Arial"/>
          <w:lang w:val="en-US" w:eastAsia="en-US"/>
        </w:rPr>
        <w:t>N</w:t>
      </w:r>
      <w:r w:rsidR="005D1F0B" w:rsidRPr="00EC74DC">
        <w:rPr>
          <w:rFonts w:eastAsia="Arial" w:cs="Arial"/>
          <w:lang w:val="en-US" w:eastAsia="en-US"/>
        </w:rPr>
        <w:t xml:space="preserve">ew </w:t>
      </w:r>
      <w:r w:rsidR="003535C9">
        <w:rPr>
          <w:rFonts w:eastAsia="Arial" w:cs="Arial"/>
          <w:lang w:val="en-US" w:eastAsia="en-US"/>
        </w:rPr>
        <w:t>E</w:t>
      </w:r>
      <w:r w:rsidR="005D1F0B" w:rsidRPr="00EC74DC">
        <w:rPr>
          <w:rFonts w:eastAsia="Arial" w:cs="Arial"/>
          <w:lang w:val="en-US" w:eastAsia="en-US"/>
        </w:rPr>
        <w:t xml:space="preserve">dition of </w:t>
      </w:r>
      <w:r w:rsidR="00DD4FD0">
        <w:rPr>
          <w:rFonts w:eastAsia="Arial" w:cs="Arial"/>
          <w:lang w:val="en-US" w:eastAsia="en-US"/>
        </w:rPr>
        <w:t xml:space="preserve">ENC </w:t>
      </w:r>
      <w:r w:rsidR="003535C9">
        <w:rPr>
          <w:rFonts w:eastAsia="Arial" w:cs="Arial"/>
          <w:lang w:val="en-US" w:eastAsia="en-US"/>
        </w:rPr>
        <w:t>s</w:t>
      </w:r>
      <w:r w:rsidR="005D1F0B" w:rsidRPr="00EC74DC">
        <w:rPr>
          <w:rFonts w:eastAsia="Arial" w:cs="Arial"/>
          <w:lang w:val="en-US" w:eastAsia="en-US"/>
        </w:rPr>
        <w:t>upport file A</w:t>
      </w:r>
      <w:r w:rsidR="00E95C47" w:rsidRPr="00EC74DC">
        <w:rPr>
          <w:rFonts w:eastAsia="Arial" w:cs="Arial"/>
          <w:lang w:val="en-US" w:eastAsia="en-US"/>
        </w:rPr>
        <w:t xml:space="preserve"> (</w:t>
      </w:r>
      <w:r w:rsidR="003535C9">
        <w:rPr>
          <w:rFonts w:eastAsia="Arial" w:cs="Arial"/>
          <w:lang w:val="en-US" w:eastAsia="en-US"/>
        </w:rPr>
        <w:t>E</w:t>
      </w:r>
      <w:r w:rsidR="00E95C47" w:rsidRPr="00EC74DC">
        <w:rPr>
          <w:rFonts w:eastAsia="Arial" w:cs="Arial"/>
          <w:lang w:val="en-US" w:eastAsia="en-US"/>
        </w:rPr>
        <w:t>dition 1 of the file is deleted from the system</w:t>
      </w:r>
      <w:r w:rsidR="00DD4FD0">
        <w:rPr>
          <w:rFonts w:eastAsia="Arial" w:cs="Arial"/>
          <w:lang w:val="en-US" w:eastAsia="en-US"/>
        </w:rPr>
        <w:t xml:space="preserve"> or not used</w:t>
      </w:r>
      <w:r w:rsidR="00E95C47" w:rsidRPr="00EC74DC">
        <w:rPr>
          <w:rFonts w:eastAsia="Arial" w:cs="Arial"/>
          <w:lang w:val="en-US" w:eastAsia="en-US"/>
        </w:rPr>
        <w:t xml:space="preserve"> if </w:t>
      </w:r>
      <w:r w:rsidR="00DD4FD0">
        <w:rPr>
          <w:rFonts w:eastAsia="Arial" w:cs="Arial"/>
          <w:lang w:val="en-US" w:eastAsia="en-US"/>
        </w:rPr>
        <w:t xml:space="preserve">no longer </w:t>
      </w:r>
      <w:r w:rsidR="00E95C47" w:rsidRPr="00EC74DC">
        <w:rPr>
          <w:rFonts w:eastAsia="Arial" w:cs="Arial"/>
          <w:lang w:val="en-US" w:eastAsia="en-US"/>
        </w:rPr>
        <w:t xml:space="preserve">referenced by </w:t>
      </w:r>
      <w:r w:rsidR="00DD4FD0">
        <w:rPr>
          <w:rFonts w:eastAsia="Arial" w:cs="Arial"/>
          <w:lang w:val="en-US" w:eastAsia="en-US"/>
        </w:rPr>
        <w:t>any</w:t>
      </w:r>
      <w:r w:rsidR="00CA2DA6">
        <w:rPr>
          <w:rFonts w:eastAsia="Arial" w:cs="Arial"/>
          <w:lang w:val="en-US" w:eastAsia="en-US"/>
        </w:rPr>
        <w:t xml:space="preserve"> ENC</w:t>
      </w:r>
      <w:r w:rsidR="00DD4FD0" w:rsidRPr="00EC74DC">
        <w:rPr>
          <w:rFonts w:eastAsia="Arial" w:cs="Arial"/>
          <w:lang w:val="en-US" w:eastAsia="en-US"/>
        </w:rPr>
        <w:t xml:space="preserve"> </w:t>
      </w:r>
      <w:r w:rsidR="00E95C47" w:rsidRPr="00EC74DC">
        <w:rPr>
          <w:rFonts w:eastAsia="Arial" w:cs="Arial"/>
          <w:lang w:val="en-US" w:eastAsia="en-US"/>
        </w:rPr>
        <w:t>features)</w:t>
      </w:r>
      <w:r w:rsidR="005D1F0B" w:rsidRPr="00EC74DC">
        <w:rPr>
          <w:rFonts w:eastAsia="Arial" w:cs="Arial"/>
          <w:lang w:val="en-US" w:eastAsia="en-US"/>
        </w:rPr>
        <w:t>:</w:t>
      </w:r>
    </w:p>
    <w:p w14:paraId="5AB111C8" w14:textId="77215B85" w:rsidR="005D1F0B" w:rsidRPr="00EC74DC"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5FBE6AE" wp14:editId="550B363A">
            <wp:extent cx="3745147" cy="2747498"/>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5568" cy="2799160"/>
                    </a:xfrm>
                    <a:prstGeom prst="rect">
                      <a:avLst/>
                    </a:prstGeom>
                    <a:noFill/>
                    <a:ln>
                      <a:noFill/>
                    </a:ln>
                  </pic:spPr>
                </pic:pic>
              </a:graphicData>
            </a:graphic>
          </wp:inline>
        </w:drawing>
      </w:r>
    </w:p>
    <w:p w14:paraId="56040FC1" w14:textId="219A4006" w:rsidR="005D1F0B" w:rsidRPr="00E422B2" w:rsidRDefault="005D1F0B" w:rsidP="003535C9">
      <w:pPr>
        <w:pStyle w:val="Caption"/>
        <w:spacing w:line="240" w:lineRule="auto"/>
        <w:jc w:val="center"/>
        <w:rPr>
          <w:rFonts w:eastAsia="Calibri" w:cs="Arial"/>
          <w:sz w:val="18"/>
          <w:szCs w:val="18"/>
          <w:lang w:eastAsia="en-US"/>
        </w:rPr>
      </w:pPr>
      <w:r w:rsidRPr="00E422B2">
        <w:rPr>
          <w:sz w:val="18"/>
          <w:szCs w:val="18"/>
        </w:rPr>
        <w:t xml:space="preserve">Figure </w:t>
      </w:r>
      <w:r w:rsidR="003535C9" w:rsidRPr="00E422B2">
        <w:rPr>
          <w:sz w:val="18"/>
          <w:szCs w:val="18"/>
        </w:rPr>
        <w:t>11-</w:t>
      </w:r>
      <w:r w:rsidR="003963E3">
        <w:rPr>
          <w:sz w:val="18"/>
          <w:szCs w:val="18"/>
        </w:rPr>
        <w:t>2</w:t>
      </w:r>
      <w:r w:rsidR="003535C9" w:rsidRPr="00E422B2">
        <w:rPr>
          <w:sz w:val="18"/>
          <w:szCs w:val="18"/>
        </w:rPr>
        <w:t xml:space="preserve"> </w:t>
      </w:r>
      <w:r w:rsidRPr="00E422B2">
        <w:rPr>
          <w:sz w:val="18"/>
          <w:szCs w:val="18"/>
        </w:rPr>
        <w:t xml:space="preserve">– Reference to </w:t>
      </w:r>
      <w:r w:rsidR="00DD4FD0">
        <w:rPr>
          <w:sz w:val="18"/>
          <w:szCs w:val="18"/>
        </w:rPr>
        <w:t xml:space="preserve">a </w:t>
      </w:r>
      <w:r w:rsidR="003535C9" w:rsidRPr="00E422B2">
        <w:rPr>
          <w:sz w:val="18"/>
          <w:szCs w:val="18"/>
        </w:rPr>
        <w:t>N</w:t>
      </w:r>
      <w:r w:rsidRPr="00E422B2">
        <w:rPr>
          <w:sz w:val="18"/>
          <w:szCs w:val="18"/>
        </w:rPr>
        <w:t xml:space="preserve">ew </w:t>
      </w:r>
      <w:r w:rsidR="003535C9" w:rsidRPr="00E422B2">
        <w:rPr>
          <w:sz w:val="18"/>
          <w:szCs w:val="18"/>
        </w:rPr>
        <w:t>E</w:t>
      </w:r>
      <w:r w:rsidRPr="00E422B2">
        <w:rPr>
          <w:sz w:val="18"/>
          <w:szCs w:val="18"/>
        </w:rPr>
        <w:t>dition of a</w:t>
      </w:r>
      <w:r w:rsidR="00DD4FD0">
        <w:rPr>
          <w:sz w:val="18"/>
          <w:szCs w:val="18"/>
        </w:rPr>
        <w:t xml:space="preserve">n ENC </w:t>
      </w:r>
      <w:r w:rsidRPr="00E422B2">
        <w:rPr>
          <w:sz w:val="18"/>
          <w:szCs w:val="18"/>
        </w:rPr>
        <w:t>support file</w:t>
      </w:r>
    </w:p>
    <w:p w14:paraId="74DD40BE" w14:textId="4C2F1247" w:rsidR="005D1F0B" w:rsidRPr="00EC74DC" w:rsidRDefault="003963E3" w:rsidP="00D26480">
      <w:pPr>
        <w:keepNext/>
        <w:keepLines/>
        <w:spacing w:after="120" w:line="240" w:lineRule="auto"/>
        <w:ind w:left="284"/>
        <w:rPr>
          <w:rFonts w:eastAsia="Arial" w:cs="Arial"/>
          <w:lang w:val="en-US" w:eastAsia="en-US"/>
        </w:rPr>
      </w:pPr>
      <w:r>
        <w:rPr>
          <w:rFonts w:eastAsia="Arial" w:cs="Arial"/>
          <w:lang w:val="en-US" w:eastAsia="en-US"/>
        </w:rPr>
        <w:lastRenderedPageBreak/>
        <w:t xml:space="preserve">Figure 11-3: </w:t>
      </w:r>
      <w:r w:rsidR="005D1F0B" w:rsidRPr="00EC74DC">
        <w:rPr>
          <w:rFonts w:eastAsia="Arial" w:cs="Arial"/>
          <w:lang w:val="en-US" w:eastAsia="en-US"/>
        </w:rPr>
        <w:t>Changes occur that are only applicable to the Cau</w:t>
      </w:r>
      <w:r w:rsidR="003535C9">
        <w:rPr>
          <w:rFonts w:eastAsia="Arial" w:cs="Arial"/>
          <w:lang w:val="en-US" w:eastAsia="en-US"/>
        </w:rPr>
        <w:t xml:space="preserve">tion areas in ENC 1 and ENC 2. </w:t>
      </w:r>
      <w:r w:rsidR="005D1F0B" w:rsidRPr="00EC74DC">
        <w:rPr>
          <w:rFonts w:eastAsia="Arial" w:cs="Arial"/>
          <w:lang w:val="en-US" w:eastAsia="en-US"/>
        </w:rPr>
        <w:t xml:space="preserve">Consequently, these ENCs can no longer refer to </w:t>
      </w:r>
      <w:r w:rsidR="00DD4FD0">
        <w:rPr>
          <w:rFonts w:eastAsia="Arial" w:cs="Arial"/>
          <w:lang w:val="en-US" w:eastAsia="en-US"/>
        </w:rPr>
        <w:t xml:space="preserve">ENC </w:t>
      </w:r>
      <w:r w:rsidR="005D1F0B" w:rsidRPr="00EC74DC">
        <w:rPr>
          <w:rFonts w:eastAsia="Arial" w:cs="Arial"/>
          <w:lang w:val="en-US" w:eastAsia="en-US"/>
        </w:rPr>
        <w:t>support file A Edition 2:</w:t>
      </w:r>
    </w:p>
    <w:p w14:paraId="6709ACDC" w14:textId="3C67368C"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1BCD6134" wp14:editId="16CD3797">
            <wp:extent cx="3771453" cy="2551749"/>
            <wp:effectExtent l="0" t="0" r="63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20450" cy="2584900"/>
                    </a:xfrm>
                    <a:prstGeom prst="rect">
                      <a:avLst/>
                    </a:prstGeom>
                    <a:noFill/>
                    <a:ln>
                      <a:noFill/>
                    </a:ln>
                  </pic:spPr>
                </pic:pic>
              </a:graphicData>
            </a:graphic>
          </wp:inline>
        </w:drawing>
      </w:r>
    </w:p>
    <w:p w14:paraId="44D00EC7" w14:textId="5718316F" w:rsidR="005D1F0B" w:rsidRPr="00E422B2" w:rsidRDefault="005D1F0B" w:rsidP="003535C9">
      <w:pPr>
        <w:pStyle w:val="Caption"/>
        <w:spacing w:line="240" w:lineRule="auto"/>
        <w:jc w:val="center"/>
        <w:rPr>
          <w:sz w:val="18"/>
          <w:szCs w:val="18"/>
        </w:rPr>
      </w:pPr>
      <w:r w:rsidRPr="00E422B2">
        <w:rPr>
          <w:sz w:val="18"/>
          <w:szCs w:val="18"/>
        </w:rPr>
        <w:t xml:space="preserve">Figure </w:t>
      </w:r>
      <w:r w:rsidR="003535C9" w:rsidRPr="00E422B2">
        <w:rPr>
          <w:sz w:val="18"/>
          <w:szCs w:val="18"/>
        </w:rPr>
        <w:t>11-</w:t>
      </w:r>
      <w:r w:rsidR="003963E3">
        <w:rPr>
          <w:sz w:val="18"/>
          <w:szCs w:val="18"/>
        </w:rPr>
        <w:t>3</w:t>
      </w:r>
      <w:r w:rsidR="003535C9" w:rsidRPr="00E422B2">
        <w:rPr>
          <w:sz w:val="18"/>
          <w:szCs w:val="18"/>
        </w:rPr>
        <w:t xml:space="preserve"> </w:t>
      </w:r>
      <w:r w:rsidRPr="00E422B2">
        <w:rPr>
          <w:sz w:val="18"/>
          <w:szCs w:val="18"/>
        </w:rPr>
        <w:t xml:space="preserve">– </w:t>
      </w:r>
      <w:r w:rsidR="00E95C47" w:rsidRPr="00E422B2">
        <w:rPr>
          <w:sz w:val="18"/>
          <w:szCs w:val="18"/>
        </w:rPr>
        <w:t xml:space="preserve">Changes to </w:t>
      </w:r>
      <w:r w:rsidR="00DD4FD0">
        <w:rPr>
          <w:sz w:val="18"/>
          <w:szCs w:val="18"/>
        </w:rPr>
        <w:t xml:space="preserve">an ENC </w:t>
      </w:r>
      <w:r w:rsidR="00E95C47" w:rsidRPr="00E422B2">
        <w:rPr>
          <w:sz w:val="18"/>
          <w:szCs w:val="18"/>
        </w:rPr>
        <w:t>support file affecting limited referenced features</w:t>
      </w:r>
    </w:p>
    <w:p w14:paraId="692B4182" w14:textId="77777777" w:rsidR="003963E3" w:rsidRDefault="003963E3" w:rsidP="00E55914">
      <w:pPr>
        <w:spacing w:after="120" w:line="240" w:lineRule="auto"/>
        <w:ind w:left="567"/>
        <w:rPr>
          <w:rFonts w:eastAsia="Arial" w:cs="Arial"/>
          <w:lang w:val="en-US" w:eastAsia="en-US"/>
        </w:rPr>
      </w:pPr>
    </w:p>
    <w:p w14:paraId="2B204D32" w14:textId="237E874F" w:rsidR="005D1F0B" w:rsidRPr="005D1F0B" w:rsidRDefault="003963E3" w:rsidP="00E55914">
      <w:pPr>
        <w:spacing w:after="120" w:line="240" w:lineRule="auto"/>
        <w:ind w:left="567"/>
        <w:rPr>
          <w:rFonts w:eastAsia="Arial" w:cs="Arial"/>
          <w:lang w:val="en-US" w:eastAsia="en-US"/>
        </w:rPr>
      </w:pPr>
      <w:r>
        <w:rPr>
          <w:rFonts w:eastAsia="Arial" w:cs="Arial"/>
          <w:lang w:val="en-US" w:eastAsia="en-US"/>
        </w:rPr>
        <w:t xml:space="preserve">Figure 11-4: </w:t>
      </w:r>
      <w:r w:rsidR="005D1F0B" w:rsidRPr="005D1F0B">
        <w:rPr>
          <w:rFonts w:eastAsia="Arial" w:cs="Arial"/>
          <w:lang w:val="en-US" w:eastAsia="en-US"/>
        </w:rPr>
        <w:t xml:space="preserve">A new </w:t>
      </w:r>
      <w:r w:rsidR="00DD4FD0">
        <w:rPr>
          <w:rFonts w:eastAsia="Arial" w:cs="Arial"/>
          <w:lang w:val="en-US" w:eastAsia="en-US"/>
        </w:rPr>
        <w:t xml:space="preserve">ENC </w:t>
      </w:r>
      <w:r w:rsidR="005D1F0B" w:rsidRPr="005D1F0B">
        <w:rPr>
          <w:rFonts w:eastAsia="Arial" w:cs="Arial"/>
          <w:lang w:val="en-US" w:eastAsia="en-US"/>
        </w:rPr>
        <w:t>support file B must be created for ENC 1 and ENC 2 to use as reference:</w:t>
      </w:r>
    </w:p>
    <w:p w14:paraId="113E4C36" w14:textId="3FB2F4AC"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116C003" wp14:editId="46236539">
            <wp:extent cx="3772386" cy="2707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28247" cy="2747882"/>
                    </a:xfrm>
                    <a:prstGeom prst="rect">
                      <a:avLst/>
                    </a:prstGeom>
                    <a:noFill/>
                    <a:ln>
                      <a:noFill/>
                    </a:ln>
                  </pic:spPr>
                </pic:pic>
              </a:graphicData>
            </a:graphic>
          </wp:inline>
        </w:drawing>
      </w:r>
    </w:p>
    <w:p w14:paraId="6A35E6BC" w14:textId="56CE33F7" w:rsidR="00E95C47" w:rsidRPr="00E422B2" w:rsidRDefault="00E95C47" w:rsidP="00E55914">
      <w:pPr>
        <w:pStyle w:val="Caption"/>
        <w:spacing w:line="240" w:lineRule="auto"/>
        <w:jc w:val="center"/>
        <w:rPr>
          <w:sz w:val="18"/>
          <w:szCs w:val="18"/>
        </w:rPr>
      </w:pPr>
      <w:r w:rsidRPr="00E422B2">
        <w:rPr>
          <w:sz w:val="18"/>
          <w:szCs w:val="18"/>
        </w:rPr>
        <w:t xml:space="preserve">Figure </w:t>
      </w:r>
      <w:r w:rsidR="00E55914" w:rsidRPr="00E422B2">
        <w:rPr>
          <w:sz w:val="18"/>
          <w:szCs w:val="18"/>
        </w:rPr>
        <w:t>11-</w:t>
      </w:r>
      <w:r w:rsidR="003963E3">
        <w:rPr>
          <w:sz w:val="18"/>
          <w:szCs w:val="18"/>
        </w:rPr>
        <w:t>4</w:t>
      </w:r>
      <w:r w:rsidR="00E55914" w:rsidRPr="00E422B2">
        <w:rPr>
          <w:sz w:val="18"/>
          <w:szCs w:val="18"/>
        </w:rPr>
        <w:t xml:space="preserve"> </w:t>
      </w:r>
      <w:r w:rsidRPr="00E422B2">
        <w:rPr>
          <w:sz w:val="18"/>
          <w:szCs w:val="18"/>
        </w:rPr>
        <w:t xml:space="preserve">– </w:t>
      </w:r>
      <w:r w:rsidR="00DD4FD0">
        <w:rPr>
          <w:sz w:val="18"/>
          <w:szCs w:val="18"/>
        </w:rPr>
        <w:t>A n</w:t>
      </w:r>
      <w:r w:rsidR="00DD4FD0" w:rsidRPr="00E422B2">
        <w:rPr>
          <w:sz w:val="18"/>
          <w:szCs w:val="18"/>
        </w:rPr>
        <w:t xml:space="preserve">ew </w:t>
      </w:r>
      <w:r w:rsidR="00DD4FD0">
        <w:rPr>
          <w:sz w:val="18"/>
          <w:szCs w:val="18"/>
        </w:rPr>
        <w:t xml:space="preserve">ENC </w:t>
      </w:r>
      <w:r w:rsidRPr="00E422B2">
        <w:rPr>
          <w:sz w:val="18"/>
          <w:szCs w:val="18"/>
        </w:rPr>
        <w:t>support file affecting limited referenced features</w:t>
      </w:r>
    </w:p>
    <w:p w14:paraId="22A355BE" w14:textId="1BDFE463" w:rsidR="00247ACC" w:rsidRDefault="006361E2" w:rsidP="00E55914">
      <w:pPr>
        <w:spacing w:after="120" w:line="240" w:lineRule="auto"/>
      </w:pPr>
      <w:r>
        <w:t>NOTE: In Figure 11-4, if</w:t>
      </w:r>
      <w:r w:rsidRPr="00C82D86">
        <w:t xml:space="preserve"> </w:t>
      </w:r>
      <w:r>
        <w:t xml:space="preserve">the ENC support file A Edition 2 </w:t>
      </w:r>
      <w:r w:rsidR="00DD2E14">
        <w:t>Support File Discovery Metadata</w:t>
      </w:r>
      <w:r>
        <w:t xml:space="preserve"> attribute “</w:t>
      </w:r>
      <w:proofErr w:type="spellStart"/>
      <w:r>
        <w:t>supportedResource</w:t>
      </w:r>
      <w:proofErr w:type="spellEnd"/>
      <w:r>
        <w:t xml:space="preserve">” has been populated with all the previous ENC references, then the ENC support file A Edition 2 </w:t>
      </w:r>
      <w:r w:rsidR="00DD2E14">
        <w:t>Support File Discovery Metadata</w:t>
      </w:r>
      <w:r w:rsidR="001C299F" w:rsidRPr="00054DC7">
        <w:t xml:space="preserve"> </w:t>
      </w:r>
      <w:r>
        <w:t xml:space="preserve">should </w:t>
      </w:r>
      <w:r w:rsidR="001C299F">
        <w:t xml:space="preserve">also </w:t>
      </w:r>
      <w:r>
        <w:t xml:space="preserve">be included </w:t>
      </w:r>
      <w:r w:rsidR="008D5B1B">
        <w:t xml:space="preserve">and updated </w:t>
      </w:r>
      <w:r>
        <w:t xml:space="preserve">in the update Exchange Set </w:t>
      </w:r>
      <w:r w:rsidR="00F46622">
        <w:t>CATALOG.</w:t>
      </w:r>
      <w:r w:rsidR="00643F7A">
        <w:t xml:space="preserve">XML </w:t>
      </w:r>
      <w:r>
        <w:t>with the “</w:t>
      </w:r>
      <w:proofErr w:type="spellStart"/>
      <w:r>
        <w:t>supportedResource</w:t>
      </w:r>
      <w:proofErr w:type="spellEnd"/>
      <w:r>
        <w:t>” updated accordingly – now referencing only “ENC 3”.</w:t>
      </w:r>
    </w:p>
    <w:p w14:paraId="7241ADC0" w14:textId="3BD3842C" w:rsidR="00E55914" w:rsidRDefault="002D4A6F" w:rsidP="00E55914">
      <w:pPr>
        <w:spacing w:after="120" w:line="240" w:lineRule="auto"/>
      </w:pPr>
      <w:r>
        <w:t xml:space="preserve">To simplify this process it </w:t>
      </w:r>
      <w:r w:rsidR="00E3001E">
        <w:t xml:space="preserve">consideration </w:t>
      </w:r>
      <w:r>
        <w:t xml:space="preserve">may be </w:t>
      </w:r>
      <w:r w:rsidR="00E3001E">
        <w:t>given</w:t>
      </w:r>
      <w:r w:rsidR="006361E2">
        <w:t xml:space="preserve"> to not populat</w:t>
      </w:r>
      <w:r w:rsidR="006C174A">
        <w:t>ing</w:t>
      </w:r>
      <w:r w:rsidR="006361E2">
        <w:t xml:space="preserve"> the ENC </w:t>
      </w:r>
      <w:r w:rsidR="00DD2E14">
        <w:t>Support File Discovery Metadata</w:t>
      </w:r>
      <w:r w:rsidR="006361E2">
        <w:t xml:space="preserve"> attribute “</w:t>
      </w:r>
      <w:proofErr w:type="spellStart"/>
      <w:r w:rsidR="006361E2">
        <w:t>supportedResource</w:t>
      </w:r>
      <w:proofErr w:type="spellEnd"/>
      <w:r w:rsidR="006361E2">
        <w:t xml:space="preserve">” where the ENC support file is </w:t>
      </w:r>
      <w:r>
        <w:t>referenced</w:t>
      </w:r>
      <w:r w:rsidR="006361E2">
        <w:t xml:space="preserve"> in more than one ENC product (see S-100 Part 17, clause 17-4.3.1 – Supported resources / multiple references guide).</w:t>
      </w:r>
    </w:p>
    <w:p w14:paraId="3716A8DA" w14:textId="77777777" w:rsidR="006361E2" w:rsidRDefault="006361E2" w:rsidP="00E55914">
      <w:pPr>
        <w:spacing w:after="120" w:line="240" w:lineRule="auto"/>
      </w:pPr>
    </w:p>
    <w:p w14:paraId="06872483" w14:textId="79A90F5C" w:rsidR="00C95682" w:rsidRPr="00EC74DC" w:rsidRDefault="00C95682" w:rsidP="00C95682">
      <w:pPr>
        <w:pStyle w:val="Heading2"/>
        <w:tabs>
          <w:tab w:val="clear" w:pos="540"/>
        </w:tabs>
        <w:spacing w:before="120" w:after="200" w:line="240" w:lineRule="auto"/>
        <w:ind w:left="709" w:hanging="709"/>
        <w:rPr>
          <w:lang w:eastAsia="en-US"/>
        </w:rPr>
      </w:pPr>
      <w:bookmarkStart w:id="656" w:name="_Toc175558663"/>
      <w:r>
        <w:rPr>
          <w:lang w:eastAsia="en-US"/>
        </w:rPr>
        <w:t>Associated XML Metadata file</w:t>
      </w:r>
      <w:bookmarkEnd w:id="656"/>
    </w:p>
    <w:p w14:paraId="2E663592" w14:textId="236BD939" w:rsidR="00C95682" w:rsidRDefault="00C95682" w:rsidP="00C95682">
      <w:pPr>
        <w:spacing w:after="120" w:line="240" w:lineRule="auto"/>
      </w:pPr>
      <w:r>
        <w:t>An associated XML Metadata file is expected to carry information specific to producing authorities’ internal production procedures, and is not intended for use within the end user systems.</w:t>
      </w:r>
    </w:p>
    <w:p w14:paraId="0A72D350" w14:textId="77777777" w:rsidR="00C95682" w:rsidRDefault="00C95682" w:rsidP="00C95682">
      <w:pPr>
        <w:spacing w:after="120" w:line="240" w:lineRule="auto"/>
      </w:pPr>
      <w:r>
        <w:lastRenderedPageBreak/>
        <w:t xml:space="preserve">If used, all associated XML Metadata files must have unique names. The name of the associated XML Metadata file should not be used to describe the physical content of the file. </w:t>
      </w:r>
    </w:p>
    <w:p w14:paraId="0610C4D3" w14:textId="77777777" w:rsidR="00C95682" w:rsidRDefault="00C95682" w:rsidP="00555076">
      <w:pPr>
        <w:spacing w:after="120" w:line="240" w:lineRule="auto"/>
      </w:pPr>
      <w:r>
        <w:t>The associated XML Metadata file must be named according to the specification given below:</w:t>
      </w:r>
    </w:p>
    <w:p w14:paraId="65DD0938" w14:textId="4C5B7BA3" w:rsidR="00C95682" w:rsidRPr="00555076" w:rsidRDefault="00C95682" w:rsidP="00555076">
      <w:pPr>
        <w:spacing w:after="120" w:line="240" w:lineRule="auto"/>
      </w:pPr>
      <w:r w:rsidRPr="00555076">
        <w:t>MD_&lt;data file base name&gt;.XML</w:t>
      </w:r>
    </w:p>
    <w:p w14:paraId="731D950F" w14:textId="77777777" w:rsidR="00C95682" w:rsidRPr="00E55914" w:rsidRDefault="00C95682" w:rsidP="00E55914">
      <w:pPr>
        <w:spacing w:after="120" w:line="240" w:lineRule="auto"/>
      </w:pPr>
    </w:p>
    <w:p w14:paraId="275E67CD" w14:textId="62B8F1D5" w:rsidR="00E73EDF" w:rsidRPr="00EC74DC" w:rsidRDefault="00954759" w:rsidP="00E55914">
      <w:pPr>
        <w:pStyle w:val="Heading2"/>
        <w:tabs>
          <w:tab w:val="clear" w:pos="540"/>
        </w:tabs>
        <w:spacing w:before="120" w:after="200" w:line="240" w:lineRule="auto"/>
        <w:ind w:left="709" w:hanging="709"/>
        <w:rPr>
          <w:lang w:eastAsia="en-US"/>
        </w:rPr>
      </w:pPr>
      <w:bookmarkStart w:id="657" w:name="_Toc517858913"/>
      <w:bookmarkStart w:id="658" w:name="_Toc519859153"/>
      <w:bookmarkStart w:id="659" w:name="_Toc521495197"/>
      <w:bookmarkStart w:id="660" w:name="_Toc527117810"/>
      <w:bookmarkStart w:id="661" w:name="_Toc527620337"/>
      <w:bookmarkStart w:id="662" w:name="_Toc529974579"/>
      <w:bookmarkStart w:id="663" w:name="_Toc439685316"/>
      <w:bookmarkStart w:id="664" w:name="_Toc175558664"/>
      <w:bookmarkEnd w:id="657"/>
      <w:bookmarkEnd w:id="658"/>
      <w:bookmarkEnd w:id="659"/>
      <w:bookmarkEnd w:id="660"/>
      <w:bookmarkEnd w:id="661"/>
      <w:bookmarkEnd w:id="662"/>
      <w:r w:rsidRPr="00EC74DC">
        <w:rPr>
          <w:lang w:eastAsia="en-US"/>
        </w:rPr>
        <w:t xml:space="preserve">S-101 </w:t>
      </w:r>
      <w:r w:rsidR="007653F1" w:rsidRPr="00EC74DC">
        <w:rPr>
          <w:lang w:eastAsia="en-US"/>
        </w:rPr>
        <w:t>Exchange Catalogue</w:t>
      </w:r>
      <w:bookmarkEnd w:id="663"/>
      <w:bookmarkEnd w:id="664"/>
    </w:p>
    <w:p w14:paraId="6BC0ED93" w14:textId="73296FA1" w:rsidR="00E73EDF" w:rsidRDefault="007653F1" w:rsidP="00E55914">
      <w:pPr>
        <w:autoSpaceDE w:val="0"/>
        <w:autoSpaceDN w:val="0"/>
        <w:adjustRightInd w:val="0"/>
        <w:spacing w:after="120" w:line="240" w:lineRule="auto"/>
        <w:rPr>
          <w:rFonts w:eastAsia="Times New Roman" w:cs="Arial"/>
          <w:lang w:eastAsia="en-US"/>
        </w:rPr>
      </w:pPr>
      <w:r w:rsidRPr="00EC74DC">
        <w:rPr>
          <w:rFonts w:eastAsia="Times New Roman" w:cs="Arial"/>
          <w:bCs/>
          <w:lang w:eastAsia="en-US"/>
        </w:rPr>
        <w:t xml:space="preserve">The </w:t>
      </w:r>
      <w:r w:rsidR="00954759" w:rsidRPr="00EC74DC">
        <w:rPr>
          <w:rFonts w:eastAsia="Times New Roman" w:cs="Arial"/>
          <w:bCs/>
          <w:lang w:eastAsia="en-US"/>
        </w:rPr>
        <w:t xml:space="preserve">S-101 </w:t>
      </w:r>
      <w:r w:rsidR="00E55914">
        <w:rPr>
          <w:rFonts w:eastAsia="Times New Roman" w:cs="Arial"/>
          <w:bCs/>
          <w:lang w:eastAsia="en-US"/>
        </w:rPr>
        <w:t>E</w:t>
      </w:r>
      <w:r w:rsidRPr="00EC74DC">
        <w:rPr>
          <w:rFonts w:eastAsia="Times New Roman" w:cs="Arial"/>
          <w:bCs/>
          <w:lang w:eastAsia="en-US"/>
        </w:rPr>
        <w:t xml:space="preserve">xchange </w:t>
      </w:r>
      <w:r w:rsidR="00E55914">
        <w:rPr>
          <w:rFonts w:eastAsia="Times New Roman" w:cs="Arial"/>
          <w:bCs/>
          <w:lang w:eastAsia="en-US"/>
        </w:rPr>
        <w:t>C</w:t>
      </w:r>
      <w:r w:rsidRPr="00EC74DC">
        <w:rPr>
          <w:rFonts w:eastAsia="Times New Roman" w:cs="Arial"/>
          <w:bCs/>
          <w:lang w:eastAsia="en-US"/>
        </w:rPr>
        <w:t xml:space="preserve">atalogue acts as the table of contents for the </w:t>
      </w:r>
      <w:r w:rsidR="00954759" w:rsidRPr="00EC74DC">
        <w:rPr>
          <w:rFonts w:eastAsia="Times New Roman" w:cs="Arial"/>
          <w:bCs/>
          <w:lang w:eastAsia="en-US"/>
        </w:rPr>
        <w:t>S-10</w:t>
      </w:r>
      <w:r w:rsidR="005143FC" w:rsidRPr="00EC74DC">
        <w:rPr>
          <w:rFonts w:eastAsia="Times New Roman" w:cs="Arial"/>
          <w:bCs/>
          <w:lang w:eastAsia="en-US"/>
        </w:rPr>
        <w:t>0</w:t>
      </w:r>
      <w:r w:rsidR="00954759" w:rsidRPr="00EC74DC">
        <w:rPr>
          <w:rFonts w:eastAsia="Times New Roman" w:cs="Arial"/>
          <w:bCs/>
          <w:lang w:eastAsia="en-US"/>
        </w:rPr>
        <w:t xml:space="preserve"> </w:t>
      </w:r>
      <w:r w:rsidR="00E55914">
        <w:rPr>
          <w:rFonts w:eastAsia="Times New Roman" w:cs="Arial"/>
          <w:bCs/>
          <w:lang w:eastAsia="en-US"/>
        </w:rPr>
        <w:t>E</w:t>
      </w:r>
      <w:r w:rsidRPr="00EC74DC">
        <w:rPr>
          <w:rFonts w:eastAsia="Times New Roman" w:cs="Arial"/>
          <w:bCs/>
          <w:lang w:eastAsia="en-US"/>
        </w:rPr>
        <w:t xml:space="preserve">xchange </w:t>
      </w:r>
      <w:r w:rsidR="00E55914">
        <w:rPr>
          <w:rFonts w:eastAsia="Times New Roman" w:cs="Arial"/>
          <w:bCs/>
          <w:lang w:eastAsia="en-US"/>
        </w:rPr>
        <w:t>S</w:t>
      </w:r>
      <w:r w:rsidRPr="00EC74DC">
        <w:rPr>
          <w:rFonts w:eastAsia="Times New Roman" w:cs="Arial"/>
          <w:bCs/>
          <w:lang w:eastAsia="en-US"/>
        </w:rPr>
        <w:t xml:space="preserve">et. </w:t>
      </w:r>
      <w:r w:rsidRPr="00EC74DC">
        <w:rPr>
          <w:rFonts w:eastAsia="Times New Roman" w:cs="Arial"/>
          <w:lang w:eastAsia="en-US"/>
        </w:rPr>
        <w:t xml:space="preserve">The </w:t>
      </w:r>
      <w:r w:rsidR="00E55914">
        <w:rPr>
          <w:rFonts w:eastAsia="Times New Roman" w:cs="Arial"/>
          <w:lang w:eastAsia="en-US"/>
        </w:rPr>
        <w:t>C</w:t>
      </w:r>
      <w:r w:rsidRPr="00EC74DC">
        <w:rPr>
          <w:rFonts w:eastAsia="Times New Roman" w:cs="Arial"/>
          <w:lang w:eastAsia="en-US"/>
        </w:rPr>
        <w:t xml:space="preserve">atalogue file of the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S</w:t>
      </w:r>
      <w:r w:rsidRPr="00EC74DC">
        <w:rPr>
          <w:rFonts w:eastAsia="Times New Roman" w:cs="Arial"/>
          <w:lang w:eastAsia="en-US"/>
        </w:rPr>
        <w:t xml:space="preserve">et must be named </w:t>
      </w:r>
      <w:r w:rsidR="004E6493" w:rsidRPr="00EC74DC">
        <w:rPr>
          <w:rFonts w:eastAsia="Times New Roman" w:cs="Arial"/>
          <w:lang w:eastAsia="en-US"/>
        </w:rPr>
        <w:t>CATALOG.XML</w:t>
      </w:r>
      <w:r w:rsidRPr="00EC74DC">
        <w:rPr>
          <w:rFonts w:eastAsia="Times New Roman" w:cs="Arial"/>
          <w:lang w:eastAsia="en-US"/>
        </w:rPr>
        <w:t xml:space="preserve">. No other file in the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S</w:t>
      </w:r>
      <w:r w:rsidRPr="00EC74DC">
        <w:rPr>
          <w:rFonts w:eastAsia="Times New Roman" w:cs="Arial"/>
          <w:lang w:eastAsia="en-US"/>
        </w:rPr>
        <w:t xml:space="preserve">et may be named </w:t>
      </w:r>
      <w:r w:rsidR="004E6493" w:rsidRPr="00EC74DC">
        <w:rPr>
          <w:rFonts w:eastAsia="Times New Roman" w:cs="Arial"/>
          <w:lang w:eastAsia="en-US"/>
        </w:rPr>
        <w:t>CATALOG.XML</w:t>
      </w:r>
      <w:r w:rsidR="00B873E8">
        <w:rPr>
          <w:rFonts w:eastAsia="Times New Roman" w:cs="Arial"/>
          <w:lang w:eastAsia="en-US"/>
        </w:rPr>
        <w:t xml:space="preserve">. </w:t>
      </w:r>
      <w:r w:rsidRPr="00EC74DC">
        <w:rPr>
          <w:rFonts w:eastAsia="Times New Roman" w:cs="Arial"/>
          <w:lang w:eastAsia="en-US"/>
        </w:rPr>
        <w:t xml:space="preserve">The contents of the </w:t>
      </w:r>
      <w:r w:rsidR="00954759" w:rsidRPr="00EC74DC">
        <w:rPr>
          <w:rFonts w:eastAsia="Times New Roman" w:cs="Arial"/>
          <w:lang w:eastAsia="en-US"/>
        </w:rPr>
        <w:t xml:space="preserve">S-101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C</w:t>
      </w:r>
      <w:r w:rsidRPr="00EC74DC">
        <w:rPr>
          <w:rFonts w:eastAsia="Times New Roman" w:cs="Arial"/>
          <w:lang w:eastAsia="en-US"/>
        </w:rPr>
        <w:t>atalogue are described in Clause 12.</w:t>
      </w:r>
      <w:bookmarkEnd w:id="500"/>
      <w:bookmarkEnd w:id="501"/>
    </w:p>
    <w:p w14:paraId="17AC5A84" w14:textId="77777777" w:rsidR="00B873E8" w:rsidRPr="00EC74DC" w:rsidRDefault="00B873E8" w:rsidP="00E55914">
      <w:pPr>
        <w:autoSpaceDE w:val="0"/>
        <w:autoSpaceDN w:val="0"/>
        <w:adjustRightInd w:val="0"/>
        <w:spacing w:after="120" w:line="240" w:lineRule="auto"/>
        <w:rPr>
          <w:rFonts w:eastAsia="Times New Roman" w:cs="Arial"/>
          <w:lang w:eastAsia="en-US"/>
        </w:rPr>
      </w:pPr>
    </w:p>
    <w:p w14:paraId="044CA3A7" w14:textId="77777777" w:rsidR="00E73EDF" w:rsidRPr="00EC74DC" w:rsidRDefault="007653F1" w:rsidP="00B873E8">
      <w:pPr>
        <w:pStyle w:val="Heading2"/>
        <w:tabs>
          <w:tab w:val="clear" w:pos="540"/>
        </w:tabs>
        <w:spacing w:before="120" w:after="200" w:line="240" w:lineRule="auto"/>
        <w:ind w:left="709" w:hanging="709"/>
      </w:pPr>
      <w:bookmarkStart w:id="665" w:name="_Toc510784355"/>
      <w:bookmarkStart w:id="666" w:name="_Toc510785504"/>
      <w:bookmarkStart w:id="667" w:name="_Toc439685317"/>
      <w:bookmarkStart w:id="668" w:name="_Toc175558665"/>
      <w:bookmarkEnd w:id="665"/>
      <w:bookmarkEnd w:id="666"/>
      <w:r w:rsidRPr="00EC74DC">
        <w:t>Data integrity and encryption</w:t>
      </w:r>
      <w:bookmarkEnd w:id="667"/>
      <w:bookmarkEnd w:id="668"/>
    </w:p>
    <w:p w14:paraId="718A55B6" w14:textId="4ED7BFE4" w:rsidR="00E73EDF" w:rsidRPr="00EC74DC" w:rsidRDefault="007E03FE" w:rsidP="00B873E8">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t>See S-100 Parts 15 and 17.</w:t>
      </w:r>
    </w:p>
    <w:p w14:paraId="000861CA" w14:textId="77777777" w:rsidR="00E73EDF" w:rsidRPr="00EC74DC" w:rsidRDefault="00E73EDF" w:rsidP="00507FDE">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bookmarkStart w:id="669" w:name="_Toc510784360"/>
      <w:bookmarkStart w:id="670" w:name="_Toc510785509"/>
      <w:bookmarkEnd w:id="669"/>
      <w:bookmarkEnd w:id="670"/>
    </w:p>
    <w:p w14:paraId="5C9C4538" w14:textId="77777777" w:rsidR="00E73EDF" w:rsidRPr="00EC74DC" w:rsidRDefault="007653F1" w:rsidP="00507FDE">
      <w:pPr>
        <w:pStyle w:val="Heading1"/>
        <w:tabs>
          <w:tab w:val="clear" w:pos="400"/>
        </w:tabs>
        <w:spacing w:before="120" w:after="200" w:line="240" w:lineRule="auto"/>
        <w:ind w:left="567" w:hanging="567"/>
      </w:pPr>
      <w:bookmarkStart w:id="671" w:name="_Toc225648311"/>
      <w:bookmarkStart w:id="672" w:name="_Toc225065168"/>
      <w:bookmarkStart w:id="673" w:name="_Toc439685322"/>
      <w:bookmarkStart w:id="674" w:name="_Toc175558666"/>
      <w:r w:rsidRPr="00EC74DC">
        <w:t>Metadata</w:t>
      </w:r>
      <w:bookmarkEnd w:id="671"/>
      <w:bookmarkEnd w:id="672"/>
      <w:bookmarkEnd w:id="673"/>
      <w:bookmarkEnd w:id="674"/>
    </w:p>
    <w:p w14:paraId="72185015" w14:textId="77777777" w:rsidR="00E73EDF" w:rsidRPr="00EC74DC" w:rsidRDefault="007653F1" w:rsidP="00507FDE">
      <w:pPr>
        <w:pStyle w:val="Heading2"/>
        <w:tabs>
          <w:tab w:val="clear" w:pos="540"/>
        </w:tabs>
        <w:spacing w:before="120" w:after="200" w:line="240" w:lineRule="auto"/>
        <w:ind w:left="709" w:hanging="709"/>
      </w:pPr>
      <w:bookmarkStart w:id="675" w:name="_Toc439685323"/>
      <w:bookmarkStart w:id="676" w:name="_Toc175558667"/>
      <w:r w:rsidRPr="00EC74DC">
        <w:t>Introduction</w:t>
      </w:r>
      <w:bookmarkEnd w:id="675"/>
      <w:bookmarkEnd w:id="676"/>
    </w:p>
    <w:p w14:paraId="29C51BD5" w14:textId="1B6C781C" w:rsidR="00E73EDF" w:rsidRPr="00EC74DC" w:rsidRDefault="007653F1" w:rsidP="00507FDE">
      <w:pPr>
        <w:spacing w:after="120" w:line="240" w:lineRule="auto"/>
        <w:rPr>
          <w:rFonts w:cs="Arial"/>
        </w:rPr>
      </w:pPr>
      <w:r w:rsidRPr="00EC74DC">
        <w:rPr>
          <w:rFonts w:cs="Arial"/>
        </w:rPr>
        <w:t xml:space="preserve">For information exchange, there are several categories of metadata required: metadata about the overall </w:t>
      </w:r>
      <w:r w:rsidR="0014297C">
        <w:rPr>
          <w:rFonts w:cs="Arial"/>
        </w:rPr>
        <w:t>E</w:t>
      </w:r>
      <w:r w:rsidR="0014297C" w:rsidRPr="00EC74DC">
        <w:rPr>
          <w:rFonts w:cs="Arial"/>
        </w:rPr>
        <w:t xml:space="preserve">xchange </w:t>
      </w:r>
      <w:r w:rsidR="0014297C">
        <w:rPr>
          <w:rFonts w:cs="Arial"/>
        </w:rPr>
        <w:t>C</w:t>
      </w:r>
      <w:r w:rsidR="0014297C" w:rsidRPr="00EC74DC">
        <w:rPr>
          <w:rFonts w:cs="Arial"/>
        </w:rPr>
        <w:t>atalogue</w:t>
      </w:r>
      <w:r w:rsidRPr="00EC74DC">
        <w:rPr>
          <w:rFonts w:cs="Arial"/>
        </w:rPr>
        <w:t xml:space="preserve">; metadata about each of the datasets contained in the </w:t>
      </w:r>
      <w:r w:rsidR="00507FDE">
        <w:rPr>
          <w:rFonts w:cs="Arial"/>
        </w:rPr>
        <w:t>C</w:t>
      </w:r>
      <w:r w:rsidRPr="00EC74DC">
        <w:rPr>
          <w:rFonts w:cs="Arial"/>
        </w:rPr>
        <w:t>atalogue; and metadata about the support files that make up the package.</w:t>
      </w:r>
    </w:p>
    <w:p w14:paraId="13E38A0E" w14:textId="3D2A7976" w:rsidR="00E73EDF" w:rsidRPr="00EC74DC" w:rsidRDefault="00C67643" w:rsidP="00507FDE">
      <w:pPr>
        <w:spacing w:after="120" w:line="240" w:lineRule="auto"/>
        <w:rPr>
          <w:rFonts w:cs="Arial"/>
        </w:rPr>
      </w:pPr>
      <w:r>
        <w:rPr>
          <w:rFonts w:cs="Arial"/>
        </w:rPr>
        <w:t xml:space="preserve">S-100 Part 17, </w:t>
      </w:r>
      <w:r w:rsidR="007653F1" w:rsidRPr="00EC74DC">
        <w:rPr>
          <w:rFonts w:cs="Arial"/>
        </w:rPr>
        <w:t xml:space="preserve">Figures </w:t>
      </w:r>
      <w:r w:rsidR="00507FDE">
        <w:rPr>
          <w:rFonts w:cs="Arial"/>
        </w:rPr>
        <w:t>1</w:t>
      </w:r>
      <w:r>
        <w:rPr>
          <w:rFonts w:cs="Arial"/>
        </w:rPr>
        <w:t>7</w:t>
      </w:r>
      <w:r w:rsidR="00507FDE">
        <w:rPr>
          <w:rFonts w:cs="Arial"/>
        </w:rPr>
        <w:t>-1</w:t>
      </w:r>
      <w:r>
        <w:rPr>
          <w:rFonts w:cs="Arial"/>
        </w:rPr>
        <w:t>, 17-6</w:t>
      </w:r>
      <w:r w:rsidR="00507FDE" w:rsidRPr="00EC74DC">
        <w:rPr>
          <w:rFonts w:cs="Arial"/>
        </w:rPr>
        <w:t xml:space="preserve"> </w:t>
      </w:r>
      <w:r>
        <w:rPr>
          <w:rFonts w:cs="Arial"/>
        </w:rPr>
        <w:t>and</w:t>
      </w:r>
      <w:r w:rsidRPr="00EC74DC">
        <w:rPr>
          <w:rFonts w:cs="Arial"/>
        </w:rPr>
        <w:t xml:space="preserve"> </w:t>
      </w:r>
      <w:r w:rsidR="00507FDE">
        <w:rPr>
          <w:rFonts w:cs="Arial"/>
        </w:rPr>
        <w:t>1</w:t>
      </w:r>
      <w:r>
        <w:rPr>
          <w:rFonts w:cs="Arial"/>
        </w:rPr>
        <w:t>7</w:t>
      </w:r>
      <w:r w:rsidR="00507FDE">
        <w:rPr>
          <w:rFonts w:cs="Arial"/>
        </w:rPr>
        <w:t>-</w:t>
      </w:r>
      <w:r>
        <w:rPr>
          <w:rFonts w:cs="Arial"/>
        </w:rPr>
        <w:t>7</w:t>
      </w:r>
      <w:r w:rsidR="009D1EB7">
        <w:rPr>
          <w:rFonts w:cs="Arial"/>
        </w:rPr>
        <w:t xml:space="preserve"> </w:t>
      </w:r>
      <w:r w:rsidR="007653F1" w:rsidRPr="00EC74DC">
        <w:rPr>
          <w:rFonts w:cs="Arial"/>
        </w:rPr>
        <w:t>outline the overall concept of an S-</w:t>
      </w:r>
      <w:r w:rsidRPr="00EC74DC">
        <w:rPr>
          <w:rFonts w:cs="Arial"/>
        </w:rPr>
        <w:t>10</w:t>
      </w:r>
      <w:r>
        <w:rPr>
          <w:rFonts w:cs="Arial"/>
        </w:rPr>
        <w:t>0</w:t>
      </w:r>
      <w:r w:rsidRPr="00EC74DC">
        <w:rPr>
          <w:rFonts w:cs="Arial"/>
        </w:rPr>
        <w:t xml:space="preserve">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 for the interchange of geospatial data and its relevant metadata. Figure </w:t>
      </w:r>
      <w:r w:rsidR="00FC4A19">
        <w:rPr>
          <w:rFonts w:cs="Arial"/>
        </w:rPr>
        <w:t>1</w:t>
      </w:r>
      <w:r>
        <w:rPr>
          <w:rFonts w:cs="Arial"/>
        </w:rPr>
        <w:t>7</w:t>
      </w:r>
      <w:r w:rsidR="00FC4A19">
        <w:rPr>
          <w:rFonts w:cs="Arial"/>
        </w:rPr>
        <w:t>-1</w:t>
      </w:r>
      <w:r w:rsidR="00FC4A19" w:rsidRPr="00EC74DC">
        <w:rPr>
          <w:rFonts w:cs="Arial"/>
        </w:rPr>
        <w:t xml:space="preserve"> </w:t>
      </w:r>
      <w:r w:rsidR="007653F1" w:rsidRPr="00EC74DC">
        <w:rPr>
          <w:rFonts w:cs="Arial"/>
        </w:rPr>
        <w:t xml:space="preserve">depicts the realization of the ISO </w:t>
      </w:r>
      <w:r w:rsidR="00AD451B" w:rsidRPr="00BB5EA2">
        <w:rPr>
          <w:rFonts w:cs="Arial"/>
        </w:rPr>
        <w:t>19115-1 and 19115-3</w:t>
      </w:r>
      <w:r w:rsidR="007653F1" w:rsidRPr="00EC74DC">
        <w:rPr>
          <w:rFonts w:cs="Arial"/>
        </w:rPr>
        <w:t xml:space="preserve"> classes which form the foundation of the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 The overall structure of S-101 metadata for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ets is </w:t>
      </w:r>
      <w:r w:rsidR="00AD451B" w:rsidRPr="00EC74DC">
        <w:rPr>
          <w:rFonts w:cs="Arial"/>
        </w:rPr>
        <w:t>the same as S-100 metadata</w:t>
      </w:r>
      <w:r w:rsidR="00AD7750">
        <w:rPr>
          <w:rFonts w:cs="Arial"/>
        </w:rPr>
        <w:t xml:space="preserve">. Figure </w:t>
      </w:r>
      <w:r>
        <w:rPr>
          <w:rFonts w:cs="Arial"/>
        </w:rPr>
        <w:t>17-6</w:t>
      </w:r>
      <w:r w:rsidR="00AD7750">
        <w:rPr>
          <w:rFonts w:cs="Arial"/>
        </w:rPr>
        <w:t xml:space="preserve"> depicts the structure of the Exchange Set Catalogue and the structure of the Exchange Set </w:t>
      </w:r>
      <w:r w:rsidR="0014297C">
        <w:rPr>
          <w:rFonts w:cs="Arial"/>
        </w:rPr>
        <w:t>as</w:t>
      </w:r>
      <w:r w:rsidR="00AD7750">
        <w:rPr>
          <w:rFonts w:cs="Arial"/>
        </w:rPr>
        <w:t xml:space="preserve"> </w:t>
      </w:r>
      <w:r w:rsidR="002F5ED7">
        <w:rPr>
          <w:rFonts w:cs="Arial"/>
        </w:rPr>
        <w:t xml:space="preserve">included in </w:t>
      </w:r>
      <w:r w:rsidR="0014297C">
        <w:rPr>
          <w:rFonts w:cs="Arial"/>
        </w:rPr>
        <w:t xml:space="preserve">S-100 part 17, </w:t>
      </w:r>
      <w:r w:rsidR="002F5ED7">
        <w:rPr>
          <w:rFonts w:cs="Arial"/>
        </w:rPr>
        <w:t>Figure 17-1</w:t>
      </w:r>
      <w:r w:rsidR="00AD7750">
        <w:rPr>
          <w:rFonts w:cs="Arial"/>
        </w:rPr>
        <w:t xml:space="preserve"> </w:t>
      </w:r>
      <w:r w:rsidR="0014297C">
        <w:rPr>
          <w:rFonts w:cs="Arial"/>
        </w:rPr>
        <w:t>is also</w:t>
      </w:r>
      <w:r w:rsidR="00AD7750">
        <w:rPr>
          <w:rFonts w:cs="Arial"/>
        </w:rPr>
        <w:t xml:space="preserve"> </w:t>
      </w:r>
      <w:r w:rsidR="009D1EB7">
        <w:rPr>
          <w:rFonts w:cs="Arial"/>
        </w:rPr>
        <w:t xml:space="preserve">described in </w:t>
      </w:r>
      <w:r w:rsidR="00AD7750">
        <w:rPr>
          <w:rFonts w:cs="Arial"/>
        </w:rPr>
        <w:t>clause 11.2</w:t>
      </w:r>
      <w:r w:rsidR="0014297C">
        <w:rPr>
          <w:rFonts w:cs="Arial"/>
        </w:rPr>
        <w:t xml:space="preserve"> above</w:t>
      </w:r>
      <w:r w:rsidR="007653F1" w:rsidRPr="00EC74DC">
        <w:rPr>
          <w:rFonts w:cs="Arial"/>
        </w:rPr>
        <w:t xml:space="preserve">. More detailed information about the various classes is shown in Figure </w:t>
      </w:r>
      <w:r w:rsidR="0014297C">
        <w:rPr>
          <w:rFonts w:cs="Arial"/>
        </w:rPr>
        <w:t>17-7</w:t>
      </w:r>
      <w:r w:rsidR="00FC4A19" w:rsidRPr="00EC74DC">
        <w:rPr>
          <w:rFonts w:cs="Arial"/>
        </w:rPr>
        <w:t xml:space="preserve"> </w:t>
      </w:r>
      <w:r w:rsidR="007653F1" w:rsidRPr="00EC74DC">
        <w:rPr>
          <w:rFonts w:cs="Arial"/>
        </w:rPr>
        <w:t xml:space="preserve">and a textual description in the </w:t>
      </w:r>
      <w:r w:rsidR="00FC4A19">
        <w:rPr>
          <w:rFonts w:cs="Arial"/>
        </w:rPr>
        <w:t>T</w:t>
      </w:r>
      <w:r w:rsidR="007653F1" w:rsidRPr="00EC74DC">
        <w:rPr>
          <w:rFonts w:cs="Arial"/>
        </w:rPr>
        <w:t>ables</w:t>
      </w:r>
      <w:r w:rsidR="00496009">
        <w:rPr>
          <w:rFonts w:cs="Arial"/>
        </w:rPr>
        <w:t xml:space="preserve"> is included</w:t>
      </w:r>
      <w:r w:rsidR="007653F1" w:rsidRPr="00EC74DC">
        <w:rPr>
          <w:rFonts w:cs="Arial"/>
        </w:rPr>
        <w:t xml:space="preserve"> at clause</w:t>
      </w:r>
      <w:r w:rsidR="00CF1CF7">
        <w:rPr>
          <w:rFonts w:cs="Arial"/>
        </w:rPr>
        <w:t>s</w:t>
      </w:r>
      <w:r w:rsidR="007653F1" w:rsidRPr="00EC74DC">
        <w:rPr>
          <w:rFonts w:cs="Arial"/>
        </w:rPr>
        <w:t xml:space="preserve"> 12.</w:t>
      </w:r>
      <w:r w:rsidR="00CF1CF7">
        <w:rPr>
          <w:rFonts w:cs="Arial"/>
        </w:rPr>
        <w:t>1.1 to 12.1.4</w:t>
      </w:r>
      <w:r w:rsidR="00496009">
        <w:rPr>
          <w:rFonts w:cs="Arial"/>
        </w:rPr>
        <w:t xml:space="preserve"> below</w:t>
      </w:r>
      <w:r w:rsidR="007653F1" w:rsidRPr="00EC74DC">
        <w:rPr>
          <w:rFonts w:cs="Arial"/>
        </w:rPr>
        <w:t>.</w:t>
      </w:r>
    </w:p>
    <w:p w14:paraId="1DF28CDC" w14:textId="16E9C18C" w:rsidR="000A3FB7" w:rsidRDefault="007653F1" w:rsidP="00FC4A19">
      <w:pPr>
        <w:spacing w:after="120" w:line="240" w:lineRule="auto"/>
        <w:rPr>
          <w:rFonts w:cs="Arial"/>
        </w:rPr>
      </w:pPr>
      <w:r w:rsidRPr="00EC74DC">
        <w:rPr>
          <w:rFonts w:cs="Arial"/>
        </w:rPr>
        <w:t xml:space="preserve">The discovery metadata classes have numerous attributes which </w:t>
      </w:r>
      <w:r w:rsidR="00190260">
        <w:rPr>
          <w:rFonts w:cs="Arial"/>
        </w:rPr>
        <w:t>expose</w:t>
      </w:r>
      <w:r w:rsidR="00190260" w:rsidRPr="00EC74DC">
        <w:rPr>
          <w:rFonts w:cs="Arial"/>
        </w:rPr>
        <w:t xml:space="preserve"> </w:t>
      </w:r>
      <w:r w:rsidRPr="00EC74DC">
        <w:rPr>
          <w:rFonts w:cs="Arial"/>
        </w:rPr>
        <w:t xml:space="preserve">important information about the </w:t>
      </w:r>
      <w:r w:rsidR="00FF4106">
        <w:rPr>
          <w:rFonts w:cs="Arial"/>
        </w:rPr>
        <w:t>ENCs</w:t>
      </w:r>
      <w:r w:rsidR="00297CC3">
        <w:rPr>
          <w:rFonts w:cs="Arial"/>
        </w:rPr>
        <w:t>,</w:t>
      </w:r>
      <w:r w:rsidR="00FF4106" w:rsidRPr="00EC74DC">
        <w:rPr>
          <w:rFonts w:cs="Arial"/>
        </w:rPr>
        <w:t xml:space="preserve"> </w:t>
      </w:r>
      <w:r w:rsidR="00847E22">
        <w:rPr>
          <w:rFonts w:cs="Arial"/>
        </w:rPr>
        <w:t xml:space="preserve">ENC </w:t>
      </w:r>
      <w:r w:rsidR="00657B8C">
        <w:rPr>
          <w:rFonts w:cs="Arial"/>
        </w:rPr>
        <w:t>support</w:t>
      </w:r>
      <w:r w:rsidR="0066672B">
        <w:rPr>
          <w:rFonts w:cs="Arial"/>
        </w:rPr>
        <w:t xml:space="preserve"> files</w:t>
      </w:r>
      <w:r w:rsidR="00847E22">
        <w:rPr>
          <w:rFonts w:cs="Arial"/>
        </w:rPr>
        <w:t xml:space="preserve"> and system </w:t>
      </w:r>
      <w:r w:rsidRPr="00EC74DC">
        <w:rPr>
          <w:rFonts w:cs="Arial"/>
        </w:rPr>
        <w:t xml:space="preserve">support files to be examined without the need to process the data, </w:t>
      </w:r>
      <w:r w:rsidRPr="00EC74DC">
        <w:rPr>
          <w:rFonts w:cs="Arial" w:hint="eastAsia"/>
        </w:rPr>
        <w:t>for example</w:t>
      </w:r>
      <w:r w:rsidRPr="00EC74DC">
        <w:rPr>
          <w:rFonts w:cs="Arial"/>
        </w:rPr>
        <w:t xml:space="preserve"> decrypt, decompress, load etc.</w:t>
      </w:r>
    </w:p>
    <w:p w14:paraId="157BE985" w14:textId="17EEAA6D" w:rsidR="00496009" w:rsidRDefault="0066672B" w:rsidP="00FC4A19">
      <w:pPr>
        <w:spacing w:after="120" w:line="240" w:lineRule="auto"/>
        <w:rPr>
          <w:rFonts w:cs="Arial"/>
        </w:rPr>
      </w:pPr>
      <w:r>
        <w:rPr>
          <w:rFonts w:cs="Arial"/>
        </w:rPr>
        <w:t>S</w:t>
      </w:r>
      <w:r w:rsidR="00847E22">
        <w:rPr>
          <w:rFonts w:cs="Arial"/>
        </w:rPr>
        <w:t>ystem support files, such as Feature and Portrayal</w:t>
      </w:r>
      <w:r w:rsidR="007653F1" w:rsidRPr="00EC74DC">
        <w:rPr>
          <w:rFonts w:cs="Arial"/>
        </w:rPr>
        <w:t xml:space="preserve"> </w:t>
      </w:r>
      <w:r w:rsidR="00FC4A19">
        <w:rPr>
          <w:rFonts w:cs="Arial"/>
        </w:rPr>
        <w:t>C</w:t>
      </w:r>
      <w:r w:rsidR="007653F1" w:rsidRPr="00EC74DC">
        <w:rPr>
          <w:rFonts w:cs="Arial"/>
        </w:rPr>
        <w:t xml:space="preserve">atalogues </w:t>
      </w:r>
      <w:r w:rsidR="00847E22">
        <w:rPr>
          <w:rFonts w:cs="Arial"/>
        </w:rPr>
        <w:t xml:space="preserve">or </w:t>
      </w:r>
      <w:proofErr w:type="spellStart"/>
      <w:r w:rsidR="00847E22">
        <w:rPr>
          <w:rFonts w:cs="Arial"/>
        </w:rPr>
        <w:t>codelist</w:t>
      </w:r>
      <w:proofErr w:type="spellEnd"/>
      <w:r w:rsidR="00847E22">
        <w:rPr>
          <w:rFonts w:cs="Arial"/>
        </w:rPr>
        <w:t xml:space="preserve"> dictionary files, </w:t>
      </w:r>
      <w:r w:rsidR="007653F1" w:rsidRPr="00EC74DC">
        <w:rPr>
          <w:rFonts w:cs="Arial"/>
        </w:rPr>
        <w:t xml:space="preserve">can be included in the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 in support of the </w:t>
      </w:r>
      <w:r w:rsidR="00847E22">
        <w:rPr>
          <w:rFonts w:cs="Arial"/>
        </w:rPr>
        <w:t>end-user system</w:t>
      </w:r>
      <w:r w:rsidR="007653F1" w:rsidRPr="00EC74DC">
        <w:rPr>
          <w:rFonts w:cs="Arial"/>
        </w:rPr>
        <w:t>. The attribute “</w:t>
      </w:r>
      <w:proofErr w:type="spellStart"/>
      <w:r w:rsidR="00847E22">
        <w:rPr>
          <w:rFonts w:cs="Arial"/>
        </w:rPr>
        <w:t>resourceP</w:t>
      </w:r>
      <w:r w:rsidR="00847E22" w:rsidRPr="00EC74DC">
        <w:rPr>
          <w:rFonts w:cs="Arial"/>
        </w:rPr>
        <w:t>urpose</w:t>
      </w:r>
      <w:proofErr w:type="spellEnd"/>
      <w:r w:rsidR="007653F1" w:rsidRPr="00EC74DC">
        <w:rPr>
          <w:rFonts w:cs="Arial"/>
        </w:rPr>
        <w:t xml:space="preserve">” of the </w:t>
      </w:r>
      <w:r w:rsidR="00027D85">
        <w:rPr>
          <w:rFonts w:cs="Arial"/>
        </w:rPr>
        <w:t xml:space="preserve">ENC </w:t>
      </w:r>
      <w:r w:rsidR="00027D85">
        <w:t>Support File Discovery Metadata</w:t>
      </w:r>
      <w:r w:rsidR="007653F1" w:rsidRPr="00EC74DC">
        <w:rPr>
          <w:rFonts w:cs="Arial"/>
        </w:rPr>
        <w:t xml:space="preserve"> provides a mechanism to </w:t>
      </w:r>
      <w:r w:rsidR="00847E22">
        <w:rPr>
          <w:rFonts w:cs="Arial"/>
        </w:rPr>
        <w:t>“read” and apply</w:t>
      </w:r>
      <w:r w:rsidR="00847E22" w:rsidRPr="00EC74DC">
        <w:rPr>
          <w:rFonts w:cs="Arial"/>
        </w:rPr>
        <w:t xml:space="preserve"> </w:t>
      </w:r>
      <w:r w:rsidR="005721A0">
        <w:rPr>
          <w:rFonts w:cs="Arial"/>
        </w:rPr>
        <w:t xml:space="preserve">these system </w:t>
      </w:r>
      <w:r w:rsidR="007653F1" w:rsidRPr="00EC74DC">
        <w:rPr>
          <w:rFonts w:cs="Arial"/>
        </w:rPr>
        <w:t>support files more easily.</w:t>
      </w:r>
    </w:p>
    <w:p w14:paraId="25DA7ABD" w14:textId="77777777" w:rsidR="00496009" w:rsidRPr="00BB5EA2" w:rsidRDefault="00496009" w:rsidP="00496009">
      <w:pPr>
        <w:autoSpaceDE w:val="0"/>
        <w:autoSpaceDN w:val="0"/>
        <w:adjustRightInd w:val="0"/>
        <w:spacing w:after="120" w:line="240" w:lineRule="auto"/>
        <w:rPr>
          <w:lang w:eastAsia="de-DE"/>
        </w:rPr>
      </w:pPr>
      <w:r w:rsidRPr="00BB5EA2">
        <w:rPr>
          <w:lang w:eastAsia="de-DE"/>
        </w:rPr>
        <w:t>The following clauses define the mandatory and optional metadata needed for S-101. In some cases the metadata may be repeated in a national language. If this is the case it is noted in the Remarks column.</w:t>
      </w:r>
    </w:p>
    <w:p w14:paraId="10E579D8" w14:textId="3BB79D7A" w:rsidR="00496009" w:rsidRDefault="00496009" w:rsidP="00496009">
      <w:pPr>
        <w:spacing w:after="120" w:line="240" w:lineRule="auto"/>
        <w:rPr>
          <w:ins w:id="677" w:author="Jeff Wootton" w:date="2024-12-17T09:25:00Z" w16du:dateUtc="2024-12-17T08:25:00Z"/>
          <w:lang w:eastAsia="de-DE"/>
        </w:rPr>
      </w:pPr>
      <w:r w:rsidRPr="00BB5EA2">
        <w:rPr>
          <w:lang w:eastAsia="de-DE"/>
        </w:rPr>
        <w:t xml:space="preserve">In the following clauses, wherever S-101 makes an optional S-100 metadata attribute mandatory (that is, restricts multiplicity from 0.. to 1..), the restricted multiplicity is shown in place of the multiplicity given in S-100 Part </w:t>
      </w:r>
      <w:r>
        <w:rPr>
          <w:lang w:eastAsia="de-DE"/>
        </w:rPr>
        <w:t>17, and a comment noting the restricted multiplicity has been included in the Remarks column</w:t>
      </w:r>
      <w:r w:rsidRPr="00BB5EA2">
        <w:rPr>
          <w:lang w:eastAsia="de-DE"/>
        </w:rPr>
        <w:t>.</w:t>
      </w:r>
    </w:p>
    <w:p w14:paraId="0041EEAA" w14:textId="25F400C6" w:rsidR="007F31EB" w:rsidRDefault="007F31EB">
      <w:pPr>
        <w:spacing w:after="160" w:line="259" w:lineRule="auto"/>
        <w:jc w:val="left"/>
        <w:rPr>
          <w:ins w:id="678" w:author="Jeff Wootton" w:date="2024-12-17T09:25:00Z" w16du:dateUtc="2024-12-17T08:25:00Z"/>
          <w:lang w:eastAsia="de-DE"/>
        </w:rPr>
      </w:pPr>
      <w:ins w:id="679" w:author="Jeff Wootton" w:date="2024-12-17T09:25:00Z" w16du:dateUtc="2024-12-17T08:25:00Z">
        <w:r>
          <w:rPr>
            <w:lang w:eastAsia="de-DE"/>
          </w:rPr>
          <w:br w:type="page"/>
        </w:r>
      </w:ins>
    </w:p>
    <w:p w14:paraId="1A433706" w14:textId="77777777" w:rsidR="007F31EB" w:rsidRDefault="007F31EB" w:rsidP="007F31EB">
      <w:pPr>
        <w:spacing w:line="240" w:lineRule="auto"/>
        <w:rPr>
          <w:ins w:id="680" w:author="Jeff Wootton" w:date="2024-12-17T09:26:00Z" w16du:dateUtc="2024-12-17T08:26:00Z"/>
        </w:rPr>
      </w:pPr>
    </w:p>
    <w:p w14:paraId="1FA2958F" w14:textId="77777777" w:rsidR="007F31EB" w:rsidRDefault="007F31EB" w:rsidP="007F31EB">
      <w:pPr>
        <w:spacing w:line="240" w:lineRule="auto"/>
        <w:rPr>
          <w:ins w:id="681" w:author="Jeff Wootton" w:date="2024-12-17T09:26:00Z" w16du:dateUtc="2024-12-17T08:26:00Z"/>
        </w:rPr>
      </w:pPr>
    </w:p>
    <w:p w14:paraId="3B504127" w14:textId="77777777" w:rsidR="007F31EB" w:rsidRDefault="007F31EB" w:rsidP="007F31EB">
      <w:pPr>
        <w:spacing w:line="240" w:lineRule="auto"/>
        <w:rPr>
          <w:ins w:id="682" w:author="Jeff Wootton" w:date="2024-12-17T09:26:00Z" w16du:dateUtc="2024-12-17T08:26:00Z"/>
        </w:rPr>
      </w:pPr>
    </w:p>
    <w:p w14:paraId="10E04379" w14:textId="77777777" w:rsidR="007F31EB" w:rsidRDefault="007F31EB" w:rsidP="007F31EB">
      <w:pPr>
        <w:spacing w:line="240" w:lineRule="auto"/>
        <w:rPr>
          <w:ins w:id="683" w:author="Jeff Wootton" w:date="2024-12-17T09:26:00Z" w16du:dateUtc="2024-12-17T08:26:00Z"/>
        </w:rPr>
      </w:pPr>
    </w:p>
    <w:p w14:paraId="06892552" w14:textId="77777777" w:rsidR="007F31EB" w:rsidRDefault="007F31EB" w:rsidP="007F31EB">
      <w:pPr>
        <w:spacing w:line="240" w:lineRule="auto"/>
        <w:rPr>
          <w:ins w:id="684" w:author="Jeff Wootton" w:date="2024-12-17T09:26:00Z" w16du:dateUtc="2024-12-17T08:26:00Z"/>
        </w:rPr>
      </w:pPr>
    </w:p>
    <w:p w14:paraId="56695C48" w14:textId="77777777" w:rsidR="007F31EB" w:rsidRDefault="007F31EB" w:rsidP="007F31EB">
      <w:pPr>
        <w:spacing w:line="240" w:lineRule="auto"/>
        <w:rPr>
          <w:ins w:id="685" w:author="Jeff Wootton" w:date="2024-12-17T09:26:00Z" w16du:dateUtc="2024-12-17T08:26:00Z"/>
        </w:rPr>
      </w:pPr>
    </w:p>
    <w:p w14:paraId="2306176A" w14:textId="77777777" w:rsidR="007F31EB" w:rsidRDefault="007F31EB" w:rsidP="007F31EB">
      <w:pPr>
        <w:spacing w:line="240" w:lineRule="auto"/>
        <w:rPr>
          <w:ins w:id="686" w:author="Jeff Wootton" w:date="2024-12-17T09:26:00Z" w16du:dateUtc="2024-12-17T08:26:00Z"/>
        </w:rPr>
      </w:pPr>
    </w:p>
    <w:p w14:paraId="3BBD0E82" w14:textId="77777777" w:rsidR="007F31EB" w:rsidRDefault="007F31EB" w:rsidP="007F31EB">
      <w:pPr>
        <w:spacing w:line="240" w:lineRule="auto"/>
        <w:rPr>
          <w:ins w:id="687" w:author="Jeff Wootton" w:date="2024-12-17T09:26:00Z" w16du:dateUtc="2024-12-17T08:26:00Z"/>
        </w:rPr>
      </w:pPr>
    </w:p>
    <w:p w14:paraId="5EE25243" w14:textId="77777777" w:rsidR="007F31EB" w:rsidRDefault="007F31EB" w:rsidP="007F31EB">
      <w:pPr>
        <w:spacing w:line="240" w:lineRule="auto"/>
        <w:rPr>
          <w:ins w:id="688" w:author="Jeff Wootton" w:date="2024-12-17T09:26:00Z" w16du:dateUtc="2024-12-17T08:26:00Z"/>
        </w:rPr>
      </w:pPr>
    </w:p>
    <w:p w14:paraId="2B7AC7A8" w14:textId="77777777" w:rsidR="007F31EB" w:rsidRDefault="007F31EB" w:rsidP="007F31EB">
      <w:pPr>
        <w:spacing w:after="0" w:line="240" w:lineRule="auto"/>
        <w:rPr>
          <w:ins w:id="689" w:author="Jeff Wootton" w:date="2024-12-17T09:26:00Z" w16du:dateUtc="2024-12-17T08:26:00Z"/>
        </w:rPr>
      </w:pPr>
    </w:p>
    <w:p w14:paraId="204A406A" w14:textId="77777777" w:rsidR="007F31EB" w:rsidRDefault="007F31EB" w:rsidP="007F31EB">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ins w:id="690" w:author="Jeff Wootton" w:date="2024-12-17T09:26:00Z" w16du:dateUtc="2024-12-17T08:26:00Z"/>
          <w:rFonts w:eastAsia="Times New Roman"/>
          <w:sz w:val="22"/>
          <w:lang w:val="en-AU" w:eastAsia="en-GB"/>
        </w:rPr>
      </w:pPr>
      <w:ins w:id="691" w:author="Jeff Wootton" w:date="2024-12-17T09:26:00Z" w16du:dateUtc="2024-12-17T08:26:00Z">
        <w:r>
          <w:rPr>
            <w:rFonts w:eastAsia="Times New Roman"/>
            <w:sz w:val="22"/>
            <w:lang w:val="en-AU" w:eastAsia="en-GB"/>
          </w:rPr>
          <w:tab/>
          <w:t>Page intentionally left blank</w:t>
        </w:r>
      </w:ins>
    </w:p>
    <w:p w14:paraId="5B95E7D1" w14:textId="77777777" w:rsidR="007F31EB" w:rsidRPr="00054681" w:rsidRDefault="007F31EB" w:rsidP="007F31EB">
      <w:pPr>
        <w:spacing w:after="0" w:line="240" w:lineRule="auto"/>
        <w:rPr>
          <w:ins w:id="692" w:author="Jeff Wootton" w:date="2024-12-17T09:26:00Z" w16du:dateUtc="2024-12-17T08:26:00Z"/>
        </w:rPr>
      </w:pPr>
    </w:p>
    <w:p w14:paraId="1CCE6E3E" w14:textId="77777777" w:rsidR="007F31EB" w:rsidRDefault="007F31EB" w:rsidP="00496009">
      <w:pPr>
        <w:spacing w:after="120" w:line="240" w:lineRule="auto"/>
        <w:rPr>
          <w:ins w:id="693" w:author="Jeff Wootton" w:date="2024-12-17T09:25:00Z" w16du:dateUtc="2024-12-17T08:25:00Z"/>
          <w:lang w:eastAsia="de-DE"/>
        </w:rPr>
      </w:pPr>
    </w:p>
    <w:p w14:paraId="53272299" w14:textId="77777777" w:rsidR="007F31EB" w:rsidRPr="00EC74DC" w:rsidRDefault="007F31EB" w:rsidP="00496009">
      <w:pPr>
        <w:spacing w:after="120" w:line="240" w:lineRule="auto"/>
        <w:rPr>
          <w:rFonts w:cs="Arial"/>
        </w:rPr>
      </w:pPr>
    </w:p>
    <w:p w14:paraId="2F9DE967" w14:textId="7C09F96F" w:rsidR="00E73EDF" w:rsidRDefault="007653F1" w:rsidP="00437BD4">
      <w:pPr>
        <w:spacing w:after="120" w:line="240" w:lineRule="auto"/>
        <w:jc w:val="left"/>
      </w:pPr>
      <w:r>
        <w:br w:type="page"/>
      </w:r>
    </w:p>
    <w:p w14:paraId="580FD348" w14:textId="77777777" w:rsidR="00E73EDF" w:rsidRDefault="00E73EDF" w:rsidP="00437BD4">
      <w:pPr>
        <w:spacing w:after="120" w:line="240" w:lineRule="auto"/>
        <w:sectPr w:rsidR="00E73EDF" w:rsidSect="0054303F">
          <w:headerReference w:type="default" r:id="rId51"/>
          <w:pgSz w:w="11906" w:h="16838"/>
          <w:pgMar w:top="1440" w:right="1400" w:bottom="1440" w:left="1418" w:header="709" w:footer="709" w:gutter="0"/>
          <w:pgNumType w:start="1"/>
          <w:cols w:space="720"/>
          <w:docGrid w:linePitch="272"/>
        </w:sectPr>
      </w:pPr>
    </w:p>
    <w:p w14:paraId="3776700E" w14:textId="4502FC93" w:rsidR="00E73EDF" w:rsidRPr="00651940" w:rsidRDefault="00E4720B" w:rsidP="00960DB7">
      <w:pPr>
        <w:pStyle w:val="Heading3"/>
        <w:tabs>
          <w:tab w:val="clear" w:pos="660"/>
          <w:tab w:val="clear" w:pos="880"/>
          <w:tab w:val="left" w:pos="851"/>
        </w:tabs>
        <w:spacing w:before="120" w:after="120" w:line="240" w:lineRule="auto"/>
        <w:ind w:left="851" w:hanging="851"/>
        <w:jc w:val="both"/>
      </w:pPr>
      <w:bookmarkStart w:id="694" w:name="_Toc510784364"/>
      <w:bookmarkStart w:id="695" w:name="_Toc510785513"/>
      <w:bookmarkStart w:id="696" w:name="_Toc439685324"/>
      <w:bookmarkStart w:id="697" w:name="_Toc175558668"/>
      <w:bookmarkEnd w:id="694"/>
      <w:bookmarkEnd w:id="695"/>
      <w:r w:rsidRPr="00651940">
        <w:lastRenderedPageBreak/>
        <w:t>S100</w:t>
      </w:r>
      <w:r w:rsidR="007653F1" w:rsidRPr="00651940">
        <w:t>_ExchangeCatalogue</w:t>
      </w:r>
      <w:bookmarkEnd w:id="696"/>
      <w:bookmarkEnd w:id="697"/>
    </w:p>
    <w:p w14:paraId="55B5A9F8" w14:textId="1796BE73" w:rsidR="00E73EDF" w:rsidRPr="00651940" w:rsidRDefault="007653F1" w:rsidP="00960DB7">
      <w:pPr>
        <w:autoSpaceDE w:val="0"/>
        <w:autoSpaceDN w:val="0"/>
        <w:adjustRightInd w:val="0"/>
        <w:spacing w:after="120" w:line="240" w:lineRule="auto"/>
        <w:rPr>
          <w:lang w:eastAsia="de-DE"/>
        </w:rPr>
      </w:pPr>
      <w:r w:rsidRPr="00651940">
        <w:rPr>
          <w:lang w:eastAsia="de-DE"/>
        </w:rPr>
        <w:t xml:space="preserve">The Exchange </w:t>
      </w:r>
      <w:r w:rsidR="00985790">
        <w:rPr>
          <w:lang w:eastAsia="de-DE"/>
        </w:rPr>
        <w:t>C</w:t>
      </w:r>
      <w:r w:rsidRPr="00651940">
        <w:rPr>
          <w:lang w:eastAsia="de-DE"/>
        </w:rPr>
        <w:t xml:space="preserve">atalogue inherits the </w:t>
      </w:r>
      <w:r w:rsidR="00027D85">
        <w:rPr>
          <w:lang w:eastAsia="de-DE"/>
        </w:rPr>
        <w:t>D</w:t>
      </w:r>
      <w:r w:rsidR="00027D85" w:rsidRPr="00651940">
        <w:rPr>
          <w:lang w:eastAsia="de-DE"/>
        </w:rPr>
        <w:t xml:space="preserve">ataset </w:t>
      </w:r>
      <w:r w:rsidR="00027D85">
        <w:rPr>
          <w:lang w:eastAsia="de-DE"/>
        </w:rPr>
        <w:t>D</w:t>
      </w:r>
      <w:r w:rsidR="00027D85" w:rsidRPr="00651940">
        <w:rPr>
          <w:lang w:eastAsia="de-DE"/>
        </w:rPr>
        <w:t xml:space="preserve">iscovery </w:t>
      </w:r>
      <w:r w:rsidR="00027D85">
        <w:rPr>
          <w:lang w:eastAsia="de-DE"/>
        </w:rPr>
        <w:t>M</w:t>
      </w:r>
      <w:r w:rsidR="00027D85" w:rsidRPr="00651940">
        <w:rPr>
          <w:lang w:eastAsia="de-DE"/>
        </w:rPr>
        <w:t>etadata</w:t>
      </w:r>
      <w:r w:rsidR="00847E22">
        <w:rPr>
          <w:lang w:eastAsia="de-DE"/>
        </w:rPr>
        <w:t>,</w:t>
      </w:r>
      <w:r w:rsidRPr="00651940">
        <w:rPr>
          <w:lang w:eastAsia="de-DE"/>
        </w:rPr>
        <w:t xml:space="preserve"> </w:t>
      </w:r>
      <w:r w:rsidR="00027D85">
        <w:rPr>
          <w:lang w:eastAsia="de-DE"/>
        </w:rPr>
        <w:t>S</w:t>
      </w:r>
      <w:r w:rsidR="00027D85" w:rsidRPr="00651940">
        <w:rPr>
          <w:lang w:eastAsia="de-DE"/>
        </w:rPr>
        <w:t xml:space="preserve">upport </w:t>
      </w:r>
      <w:r w:rsidR="00027D85">
        <w:rPr>
          <w:lang w:eastAsia="de-DE"/>
        </w:rPr>
        <w:t>F</w:t>
      </w:r>
      <w:r w:rsidR="00027D85" w:rsidRPr="00651940">
        <w:rPr>
          <w:lang w:eastAsia="de-DE"/>
        </w:rPr>
        <w:t xml:space="preserve">ile </w:t>
      </w:r>
      <w:r w:rsidR="00027D85">
        <w:rPr>
          <w:lang w:eastAsia="de-DE"/>
        </w:rPr>
        <w:t>D</w:t>
      </w:r>
      <w:r w:rsidR="00027D85" w:rsidRPr="00651940">
        <w:rPr>
          <w:lang w:eastAsia="de-DE"/>
        </w:rPr>
        <w:t xml:space="preserve">iscovery </w:t>
      </w:r>
      <w:r w:rsidR="00027D85">
        <w:rPr>
          <w:lang w:eastAsia="de-DE"/>
        </w:rPr>
        <w:t>M</w:t>
      </w:r>
      <w:r w:rsidR="00027D85" w:rsidRPr="00651940">
        <w:rPr>
          <w:lang w:eastAsia="de-DE"/>
        </w:rPr>
        <w:t>etadata</w:t>
      </w:r>
      <w:r w:rsidR="00027D85">
        <w:rPr>
          <w:lang w:eastAsia="de-DE"/>
        </w:rPr>
        <w:t xml:space="preserve"> </w:t>
      </w:r>
      <w:r w:rsidR="00847E22">
        <w:rPr>
          <w:lang w:eastAsia="de-DE"/>
        </w:rPr>
        <w:t xml:space="preserve">and Catalogue </w:t>
      </w:r>
      <w:r w:rsidR="00027D85">
        <w:rPr>
          <w:lang w:eastAsia="de-DE"/>
        </w:rPr>
        <w:t>D</w:t>
      </w:r>
      <w:r w:rsidR="00847E22">
        <w:rPr>
          <w:lang w:eastAsia="de-DE"/>
        </w:rPr>
        <w:t xml:space="preserve">iscovery </w:t>
      </w:r>
      <w:r w:rsidR="00027D85">
        <w:rPr>
          <w:lang w:eastAsia="de-DE"/>
        </w:rPr>
        <w:t>M</w:t>
      </w:r>
      <w:r w:rsidR="00847E22">
        <w:rPr>
          <w:lang w:eastAsia="de-DE"/>
        </w:rPr>
        <w:t>etadata</w:t>
      </w:r>
      <w:r w:rsidR="00734FC1" w:rsidRPr="00651940">
        <w:rPr>
          <w:lang w:eastAsia="de-DE"/>
        </w:rPr>
        <w:t xml:space="preserve"> from S-100</w:t>
      </w:r>
      <w:r w:rsidR="004A21EE">
        <w:rPr>
          <w:lang w:eastAsia="de-DE"/>
        </w:rPr>
        <w:t xml:space="preserve"> Part 17</w:t>
      </w:r>
      <w:r w:rsidR="00734FC1" w:rsidRPr="00651940">
        <w:rPr>
          <w:lang w:eastAsia="de-DE"/>
        </w:rPr>
        <w:t xml:space="preserve"> with additional S-101-specific restrictions</w:t>
      </w:r>
      <w:r w:rsidRPr="00651940">
        <w:rPr>
          <w:lang w:eastAsia="de-DE"/>
        </w:rPr>
        <w:t>.</w:t>
      </w:r>
    </w:p>
    <w:tbl>
      <w:tblPr>
        <w:tblW w:w="14334" w:type="dxa"/>
        <w:tblInd w:w="-108" w:type="dxa"/>
        <w:tblLayout w:type="fixed"/>
        <w:tblCellMar>
          <w:left w:w="0" w:type="dxa"/>
          <w:right w:w="0" w:type="dxa"/>
        </w:tblCellMar>
        <w:tblLook w:val="04A0" w:firstRow="1" w:lastRow="0" w:firstColumn="1" w:lastColumn="0" w:noHBand="0" w:noVBand="1"/>
      </w:tblPr>
      <w:tblGrid>
        <w:gridCol w:w="2557"/>
        <w:gridCol w:w="4711"/>
        <w:gridCol w:w="808"/>
        <w:gridCol w:w="2779"/>
        <w:gridCol w:w="3479"/>
      </w:tblGrid>
      <w:tr w:rsidR="00130A33" w:rsidRPr="00651940" w14:paraId="6A5F2C9E" w14:textId="77777777" w:rsidTr="00130A33">
        <w:tc>
          <w:tcPr>
            <w:tcW w:w="252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686853AD"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Name</w:t>
            </w:r>
          </w:p>
        </w:tc>
        <w:tc>
          <w:tcPr>
            <w:tcW w:w="4642"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055F054B" w14:textId="134F9885" w:rsidR="00E73EDF" w:rsidRPr="00651940" w:rsidRDefault="00E37327" w:rsidP="00E170AC">
            <w:pPr>
              <w:spacing w:before="60" w:after="60" w:line="240" w:lineRule="auto"/>
              <w:jc w:val="left"/>
              <w:rPr>
                <w:rFonts w:cs="Arial"/>
                <w:b/>
                <w:bCs/>
                <w:sz w:val="16"/>
                <w:szCs w:val="16"/>
                <w:lang w:val="en-AU" w:eastAsia="en-US"/>
              </w:rPr>
            </w:pPr>
            <w:r>
              <w:rPr>
                <w:rFonts w:cs="Arial"/>
                <w:b/>
                <w:bCs/>
                <w:sz w:val="16"/>
                <w:szCs w:val="16"/>
                <w:lang w:val="en-AU" w:eastAsia="en-US"/>
              </w:rPr>
              <w:t>Description</w:t>
            </w:r>
          </w:p>
        </w:tc>
        <w:tc>
          <w:tcPr>
            <w:tcW w:w="796"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295AC1E0" w14:textId="24683DFD" w:rsidR="00E73EDF" w:rsidRPr="00651940" w:rsidRDefault="00E37327" w:rsidP="00E37327">
            <w:pPr>
              <w:spacing w:before="60" w:after="60" w:line="240" w:lineRule="auto"/>
              <w:jc w:val="center"/>
              <w:rPr>
                <w:rFonts w:cs="Arial"/>
                <w:b/>
                <w:bCs/>
                <w:sz w:val="16"/>
                <w:szCs w:val="16"/>
                <w:lang w:val="en-AU" w:eastAsia="en-US"/>
              </w:rPr>
            </w:pPr>
            <w:r w:rsidRPr="00651940">
              <w:rPr>
                <w:rFonts w:cs="Arial"/>
                <w:b/>
                <w:bCs/>
                <w:sz w:val="16"/>
                <w:szCs w:val="16"/>
                <w:lang w:val="en-AU" w:eastAsia="en-US"/>
              </w:rPr>
              <w:t>Mult</w:t>
            </w:r>
          </w:p>
        </w:tc>
        <w:tc>
          <w:tcPr>
            <w:tcW w:w="273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19CC679F"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Type</w:t>
            </w:r>
          </w:p>
        </w:tc>
        <w:tc>
          <w:tcPr>
            <w:tcW w:w="3428"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51B00FE9"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Remarks</w:t>
            </w:r>
          </w:p>
        </w:tc>
      </w:tr>
      <w:tr w:rsidR="00130A33" w:rsidRPr="00651940" w14:paraId="5C54B520"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03F9478" w14:textId="7F717FB6" w:rsidR="00E73EDF" w:rsidRPr="00651940" w:rsidRDefault="00E4720B" w:rsidP="00960DB7">
            <w:pPr>
              <w:spacing w:before="60" w:after="60" w:line="240" w:lineRule="auto"/>
              <w:rPr>
                <w:rFonts w:cs="Arial"/>
                <w:b/>
                <w:bCs/>
                <w:sz w:val="16"/>
                <w:szCs w:val="16"/>
                <w:lang w:val="en-AU" w:eastAsia="en-US"/>
              </w:rPr>
            </w:pPr>
            <w:r w:rsidRPr="00651940">
              <w:rPr>
                <w:rFonts w:cs="Arial"/>
                <w:sz w:val="16"/>
                <w:szCs w:val="16"/>
                <w:lang w:val="en-AU" w:eastAsia="en-US"/>
              </w:rPr>
              <w:t>S100</w:t>
            </w:r>
            <w:r w:rsidR="007653F1" w:rsidRPr="00651940">
              <w:rPr>
                <w:rFonts w:cs="Arial"/>
                <w:sz w:val="16"/>
                <w:szCs w:val="16"/>
                <w:lang w:val="en-AU" w:eastAsia="en-US"/>
              </w:rPr>
              <w:t>_ExchangeCatalogue</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2FAF17" w14:textId="442CD579" w:rsidR="00E73EDF" w:rsidRPr="00651940" w:rsidRDefault="00090884" w:rsidP="00E170AC">
            <w:pPr>
              <w:spacing w:before="60" w:after="60" w:line="240" w:lineRule="auto"/>
              <w:jc w:val="left"/>
              <w:rPr>
                <w:rFonts w:cs="Arial"/>
                <w:b/>
                <w:bCs/>
                <w:sz w:val="16"/>
                <w:szCs w:val="16"/>
                <w:lang w:val="en-AU" w:eastAsia="en-US"/>
              </w:rPr>
            </w:pPr>
            <w:r w:rsidRPr="003A450C">
              <w:rPr>
                <w:sz w:val="16"/>
                <w:szCs w:val="16"/>
              </w:rPr>
              <w:t xml:space="preserve">An </w:t>
            </w:r>
            <w:r>
              <w:rPr>
                <w:sz w:val="16"/>
                <w:szCs w:val="16"/>
              </w:rPr>
              <w:t>E</w:t>
            </w:r>
            <w:r w:rsidRPr="003A450C">
              <w:rPr>
                <w:sz w:val="16"/>
                <w:szCs w:val="16"/>
              </w:rPr>
              <w:t xml:space="preserve">xchange </w:t>
            </w:r>
            <w:r>
              <w:rPr>
                <w:sz w:val="16"/>
                <w:szCs w:val="16"/>
              </w:rPr>
              <w:t>C</w:t>
            </w:r>
            <w:r w:rsidRPr="003A450C">
              <w:rPr>
                <w:sz w:val="16"/>
                <w:szCs w:val="16"/>
              </w:rPr>
              <w:t>atalogue contains the discovery metadata about the exchange datasets and support files</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A5CC39E" w14:textId="721FCEC3"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3C9826E" w14:textId="77777777" w:rsidR="00E73EDF" w:rsidRPr="00651940" w:rsidRDefault="00E73EDF" w:rsidP="00960DB7">
            <w:pPr>
              <w:spacing w:before="60" w:after="60" w:line="240" w:lineRule="auto"/>
              <w:rPr>
                <w:rFonts w:cs="Arial"/>
                <w:b/>
                <w:bCs/>
                <w:sz w:val="16"/>
                <w:szCs w:val="16"/>
                <w:lang w:val="en-AU" w:eastAsia="en-US"/>
              </w:rPr>
            </w:pP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49D9471" w14:textId="070669EA" w:rsidR="00E73EDF" w:rsidRPr="0071300B" w:rsidRDefault="00090884" w:rsidP="00960DB7">
            <w:pPr>
              <w:spacing w:before="60" w:after="60" w:line="240" w:lineRule="auto"/>
              <w:jc w:val="left"/>
              <w:rPr>
                <w:rFonts w:cs="Arial"/>
                <w:b/>
                <w:bCs/>
                <w:sz w:val="16"/>
                <w:szCs w:val="16"/>
                <w:lang w:val="en-AU" w:eastAsia="en-US"/>
              </w:rPr>
            </w:pPr>
            <w:r w:rsidRPr="0071300B">
              <w:rPr>
                <w:rFonts w:cs="Arial"/>
                <w:sz w:val="16"/>
                <w:szCs w:val="16"/>
                <w:lang w:val="en-AU" w:eastAsia="en-US"/>
              </w:rPr>
              <w:t>-</w:t>
            </w:r>
          </w:p>
        </w:tc>
      </w:tr>
      <w:tr w:rsidR="00130A33" w:rsidRPr="000669C1" w14:paraId="6E3BD3F6"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8B5730E"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identifier</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40B9F2D" w14:textId="1C19D927" w:rsidR="00E73EDF" w:rsidRPr="00102CF0" w:rsidRDefault="00090884" w:rsidP="00E170AC">
            <w:pPr>
              <w:spacing w:before="60" w:after="60" w:line="240" w:lineRule="auto"/>
              <w:jc w:val="left"/>
              <w:rPr>
                <w:rFonts w:cs="Arial"/>
                <w:b/>
                <w:bCs/>
                <w:sz w:val="16"/>
                <w:szCs w:val="16"/>
                <w:lang w:val="fr-FR" w:eastAsia="en-US"/>
              </w:rPr>
            </w:pPr>
            <w:proofErr w:type="spellStart"/>
            <w:r w:rsidRPr="00651940">
              <w:rPr>
                <w:rFonts w:cs="Arial"/>
                <w:sz w:val="16"/>
                <w:szCs w:val="16"/>
                <w:lang w:val="fr-FR" w:eastAsia="en-US"/>
              </w:rPr>
              <w:t>Uniquely</w:t>
            </w:r>
            <w:proofErr w:type="spellEnd"/>
            <w:r w:rsidRPr="00651940">
              <w:rPr>
                <w:rFonts w:cs="Arial"/>
                <w:sz w:val="16"/>
                <w:szCs w:val="16"/>
                <w:lang w:val="fr-FR" w:eastAsia="en-US"/>
              </w:rPr>
              <w:t xml:space="preserve"> identifies </w:t>
            </w:r>
            <w:proofErr w:type="spellStart"/>
            <w:r w:rsidRPr="00651940">
              <w:rPr>
                <w:rFonts w:cs="Arial"/>
                <w:sz w:val="16"/>
                <w:szCs w:val="16"/>
                <w:lang w:val="fr-FR" w:eastAsia="en-US"/>
              </w:rPr>
              <w:t>this</w:t>
            </w:r>
            <w:proofErr w:type="spellEnd"/>
            <w:r w:rsidRPr="00651940">
              <w:rPr>
                <w:rFonts w:cs="Arial"/>
                <w:sz w:val="16"/>
                <w:szCs w:val="16"/>
                <w:lang w:val="fr-FR" w:eastAsia="en-US"/>
              </w:rPr>
              <w:t xml:space="preserve"> </w:t>
            </w:r>
            <w:r>
              <w:rPr>
                <w:rFonts w:cs="Arial"/>
                <w:sz w:val="16"/>
                <w:szCs w:val="16"/>
                <w:lang w:val="fr-FR" w:eastAsia="en-US"/>
              </w:rPr>
              <w:t>E</w:t>
            </w:r>
            <w:r w:rsidRPr="00651940">
              <w:rPr>
                <w:rFonts w:cs="Arial"/>
                <w:sz w:val="16"/>
                <w:szCs w:val="16"/>
                <w:lang w:val="fr-FR" w:eastAsia="en-US"/>
              </w:rPr>
              <w:t xml:space="preserve">xchange </w:t>
            </w:r>
            <w:r>
              <w:rPr>
                <w:rFonts w:cs="Arial"/>
                <w:sz w:val="16"/>
                <w:szCs w:val="16"/>
                <w:lang w:val="fr-FR" w:eastAsia="en-US"/>
              </w:rPr>
              <w:t>C</w:t>
            </w:r>
            <w:r w:rsidRPr="00651940">
              <w:rPr>
                <w:rFonts w:cs="Arial"/>
                <w:sz w:val="16"/>
                <w:szCs w:val="16"/>
                <w:lang w:val="fr-FR" w:eastAsia="en-US"/>
              </w:rPr>
              <w:t>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CE658F0" w14:textId="5E08A41C"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4942CD7" w14:textId="45EF8B7E"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S100_</w:t>
            </w:r>
            <w:r w:rsidR="00A361F5">
              <w:rPr>
                <w:rFonts w:cs="Arial"/>
                <w:sz w:val="16"/>
                <w:szCs w:val="16"/>
                <w:lang w:val="en-AU" w:eastAsia="en-US"/>
              </w:rPr>
              <w:t>Exchange</w:t>
            </w:r>
            <w:r w:rsidRPr="00651940">
              <w:rPr>
                <w:rFonts w:cs="Arial"/>
                <w:sz w:val="16"/>
                <w:szCs w:val="16"/>
                <w:lang w:val="en-AU" w:eastAsia="en-US"/>
              </w:rPr>
              <w:t>CatalogueIdentifier</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3891D74" w14:textId="7C1C0380" w:rsidR="00E73EDF" w:rsidRPr="00972F6C" w:rsidRDefault="00E422B2" w:rsidP="00960DB7">
            <w:pPr>
              <w:spacing w:before="60" w:after="60" w:line="240" w:lineRule="auto"/>
              <w:rPr>
                <w:rFonts w:cs="Arial"/>
                <w:b/>
                <w:bCs/>
                <w:sz w:val="16"/>
                <w:szCs w:val="16"/>
                <w:lang w:val="en-US" w:eastAsia="en-US"/>
              </w:rPr>
            </w:pPr>
            <w:r w:rsidRPr="00CA7F2D">
              <w:rPr>
                <w:rFonts w:cs="Arial"/>
                <w:sz w:val="16"/>
                <w:szCs w:val="16"/>
                <w:lang w:eastAsia="en-US"/>
              </w:rPr>
              <w:t>0..1 multiplicity in S-100 restricted to 1 in S-101</w:t>
            </w:r>
          </w:p>
        </w:tc>
      </w:tr>
      <w:tr w:rsidR="00130A33" w:rsidRPr="00651940" w14:paraId="6EDAE6AD"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83F8912"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contact</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87A1F08" w14:textId="26AC67EA" w:rsidR="00E73EDF" w:rsidRPr="00651940" w:rsidRDefault="00090884" w:rsidP="00E170AC">
            <w:pPr>
              <w:spacing w:before="60" w:after="60" w:line="240" w:lineRule="auto"/>
              <w:jc w:val="left"/>
              <w:rPr>
                <w:rFonts w:cs="Arial"/>
                <w:b/>
                <w:bCs/>
                <w:sz w:val="16"/>
                <w:szCs w:val="16"/>
                <w:lang w:val="en-AU" w:eastAsia="en-US"/>
              </w:rPr>
            </w:pPr>
            <w:r w:rsidRPr="003A450C">
              <w:rPr>
                <w:sz w:val="16"/>
                <w:szCs w:val="16"/>
              </w:rPr>
              <w:t xml:space="preserve">Details about the issuer of this </w:t>
            </w:r>
            <w:r w:rsidRPr="00327FED">
              <w:rPr>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051ED1" w14:textId="01DE1955"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6C5123D" w14:textId="3F1B3F12"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S100_</w:t>
            </w:r>
            <w:r w:rsidR="002A7EC8" w:rsidRPr="00651940">
              <w:rPr>
                <w:rFonts w:cs="Arial"/>
                <w:sz w:val="16"/>
                <w:szCs w:val="16"/>
                <w:lang w:val="en-AU" w:eastAsia="en-US"/>
              </w:rPr>
              <w:t>CataloguePoint</w:t>
            </w:r>
            <w:r w:rsidR="002A7EC8">
              <w:rPr>
                <w:rFonts w:cs="Arial"/>
                <w:sz w:val="16"/>
                <w:szCs w:val="16"/>
                <w:lang w:val="en-AU" w:eastAsia="en-US"/>
              </w:rPr>
              <w:t>O</w:t>
            </w:r>
            <w:r w:rsidR="002A7EC8" w:rsidRPr="00651940">
              <w:rPr>
                <w:rFonts w:cs="Arial"/>
                <w:sz w:val="16"/>
                <w:szCs w:val="16"/>
                <w:lang w:val="en-AU" w:eastAsia="en-US"/>
              </w:rPr>
              <w:t>fContact</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1596DEC" w14:textId="1659E8B7" w:rsidR="00E73EDF" w:rsidRPr="00651940" w:rsidRDefault="00E422B2" w:rsidP="00960DB7">
            <w:pPr>
              <w:spacing w:before="60" w:after="60" w:line="240" w:lineRule="auto"/>
              <w:rPr>
                <w:rFonts w:cs="Arial"/>
                <w:b/>
                <w:bCs/>
                <w:sz w:val="16"/>
                <w:szCs w:val="16"/>
                <w:lang w:val="en-AU" w:eastAsia="en-US"/>
              </w:rPr>
            </w:pPr>
            <w:r w:rsidRPr="00CA7F2D">
              <w:rPr>
                <w:rFonts w:cs="Arial"/>
                <w:sz w:val="16"/>
                <w:szCs w:val="16"/>
                <w:lang w:eastAsia="en-US"/>
              </w:rPr>
              <w:t>0..1 multiplicity in S-100 restricted to 1 in S-101</w:t>
            </w:r>
          </w:p>
        </w:tc>
      </w:tr>
      <w:tr w:rsidR="00130A33" w:rsidRPr="00651940" w14:paraId="24921B89"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ED062EC"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productSpecification</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B6FDD1C" w14:textId="66F56A7D" w:rsidR="00E73EDF" w:rsidRPr="00651940" w:rsidRDefault="0071300B" w:rsidP="00E170AC">
            <w:pPr>
              <w:spacing w:before="60" w:after="60" w:line="240" w:lineRule="auto"/>
              <w:jc w:val="left"/>
              <w:rPr>
                <w:rFonts w:cs="Arial"/>
                <w:b/>
                <w:bCs/>
                <w:sz w:val="16"/>
                <w:szCs w:val="16"/>
                <w:lang w:val="en-AU" w:eastAsia="en-US"/>
              </w:rPr>
            </w:pPr>
            <w:r w:rsidRPr="003A450C">
              <w:rPr>
                <w:sz w:val="16"/>
                <w:szCs w:val="16"/>
              </w:rPr>
              <w:t xml:space="preserve">Details about the </w:t>
            </w:r>
            <w:r w:rsidRPr="00E14AF4">
              <w:rPr>
                <w:sz w:val="16"/>
                <w:szCs w:val="16"/>
              </w:rPr>
              <w:t>Product Specification</w:t>
            </w:r>
            <w:r w:rsidRPr="003A450C">
              <w:rPr>
                <w:sz w:val="16"/>
                <w:szCs w:val="16"/>
              </w:rPr>
              <w:t xml:space="preserve">s used for the datasets contained in the </w:t>
            </w:r>
            <w:r w:rsidRPr="00327FED">
              <w:rPr>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D827229" w14:textId="3FA07A9E"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r w:rsidR="00E170AC">
              <w:rPr>
                <w:rFonts w:cs="Arial"/>
                <w:sz w:val="16"/>
                <w:szCs w:val="16"/>
                <w:lang w:val="en-AU" w:eastAsia="en-US"/>
              </w:rPr>
              <w:t>,</w:t>
            </w:r>
            <w:r w:rsidR="00E422B2">
              <w:rPr>
                <w:rFonts w:cs="Arial"/>
                <w:sz w:val="16"/>
                <w:szCs w:val="16"/>
                <w:lang w:val="en-AU" w:eastAsia="en-US"/>
              </w:rPr>
              <w:t>.</w:t>
            </w:r>
            <w:r w:rsidR="00E170AC">
              <w:rPr>
                <w:rFonts w:cs="Arial"/>
                <w:sz w:val="16"/>
                <w:szCs w:val="16"/>
                <w:lang w:val="en-AU" w:eastAsia="en-US"/>
              </w:rPr>
              <w:t>*</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0625374" w14:textId="667405F5" w:rsidR="00E73EDF" w:rsidRPr="00651940" w:rsidRDefault="000546CE" w:rsidP="00960DB7">
            <w:pPr>
              <w:spacing w:before="60" w:after="60" w:line="240" w:lineRule="auto"/>
              <w:rPr>
                <w:rFonts w:cs="Arial"/>
                <w:b/>
                <w:bCs/>
                <w:sz w:val="16"/>
                <w:szCs w:val="16"/>
                <w:lang w:val="en-AU" w:eastAsia="en-US"/>
              </w:rPr>
            </w:pPr>
            <w:r w:rsidRPr="00651940">
              <w:rPr>
                <w:rFonts w:cs="Arial"/>
                <w:sz w:val="16"/>
                <w:szCs w:val="16"/>
                <w:lang w:val="en-AU" w:eastAsia="en-US"/>
              </w:rPr>
              <w:t>S100</w:t>
            </w:r>
            <w:r w:rsidR="007653F1" w:rsidRPr="00651940">
              <w:rPr>
                <w:rFonts w:cs="Arial"/>
                <w:sz w:val="16"/>
                <w:szCs w:val="16"/>
                <w:lang w:val="en-AU" w:eastAsia="en-US"/>
              </w:rPr>
              <w:t>_ProductSpecification</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D1D66BA" w14:textId="70033332" w:rsidR="00E73EDF" w:rsidRDefault="0071300B" w:rsidP="0071300B">
            <w:pPr>
              <w:spacing w:before="60" w:after="60" w:line="240" w:lineRule="auto"/>
              <w:jc w:val="left"/>
              <w:rPr>
                <w:rFonts w:cs="Arial"/>
                <w:sz w:val="16"/>
                <w:szCs w:val="16"/>
                <w:lang w:val="en-AU" w:eastAsia="en-US"/>
              </w:rPr>
            </w:pPr>
            <w:r>
              <w:rPr>
                <w:rFonts w:cs="Arial"/>
                <w:sz w:val="16"/>
                <w:szCs w:val="16"/>
                <w:lang w:val="en-AU" w:eastAsia="en-US"/>
              </w:rPr>
              <w:t>The Exchange Catalogue may contain datasets from Product Specifications other than S-101</w:t>
            </w:r>
          </w:p>
          <w:p w14:paraId="37286AB3" w14:textId="49C886DF" w:rsidR="00E422B2" w:rsidRPr="00651940" w:rsidRDefault="00E422B2" w:rsidP="0071300B">
            <w:pPr>
              <w:spacing w:before="60" w:after="60" w:line="240" w:lineRule="auto"/>
              <w:jc w:val="left"/>
              <w:rPr>
                <w:rFonts w:cs="Arial"/>
                <w:b/>
                <w:bCs/>
                <w:sz w:val="16"/>
                <w:szCs w:val="16"/>
                <w:lang w:val="en-AU" w:eastAsia="en-US"/>
              </w:rPr>
            </w:pPr>
            <w:r w:rsidRPr="00CA7F2D">
              <w:rPr>
                <w:rFonts w:cs="Arial"/>
                <w:sz w:val="16"/>
                <w:szCs w:val="16"/>
                <w:lang w:eastAsia="en-US"/>
              </w:rPr>
              <w:t>0..</w:t>
            </w:r>
            <w:r>
              <w:rPr>
                <w:rFonts w:cs="Arial"/>
                <w:sz w:val="16"/>
                <w:szCs w:val="16"/>
                <w:lang w:eastAsia="en-US"/>
              </w:rPr>
              <w:t>*</w:t>
            </w:r>
            <w:r w:rsidRPr="00CA7F2D">
              <w:rPr>
                <w:rFonts w:cs="Arial"/>
                <w:sz w:val="16"/>
                <w:szCs w:val="16"/>
                <w:lang w:eastAsia="en-US"/>
              </w:rPr>
              <w:t xml:space="preserve"> multiplicity in S-100 restricted to 1</w:t>
            </w:r>
            <w:r>
              <w:rPr>
                <w:rFonts w:cs="Arial"/>
                <w:sz w:val="16"/>
                <w:szCs w:val="16"/>
                <w:lang w:eastAsia="en-US"/>
              </w:rPr>
              <w:t>..*</w:t>
            </w:r>
            <w:r w:rsidRPr="00CA7F2D">
              <w:rPr>
                <w:rFonts w:cs="Arial"/>
                <w:sz w:val="16"/>
                <w:szCs w:val="16"/>
                <w:lang w:eastAsia="en-US"/>
              </w:rPr>
              <w:t xml:space="preserve"> in S-101</w:t>
            </w:r>
          </w:p>
        </w:tc>
      </w:tr>
      <w:tr w:rsidR="00130A33" w:rsidRPr="00651940" w14:paraId="3A9D33F2"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372DB0" w14:textId="45CFF3AF" w:rsidR="00E73EDF" w:rsidRPr="00651940" w:rsidRDefault="0046748D" w:rsidP="00960DB7">
            <w:pPr>
              <w:spacing w:before="60" w:after="60" w:line="240" w:lineRule="auto"/>
              <w:rPr>
                <w:rFonts w:cs="Arial"/>
                <w:b/>
                <w:bCs/>
                <w:sz w:val="16"/>
                <w:szCs w:val="16"/>
                <w:lang w:val="en-AU" w:eastAsia="en-US"/>
              </w:rPr>
            </w:pPr>
            <w:proofErr w:type="spellStart"/>
            <w:r>
              <w:rPr>
                <w:rFonts w:cs="Arial"/>
                <w:sz w:val="16"/>
                <w:szCs w:val="16"/>
                <w:lang w:val="en-AU" w:eastAsia="en-US"/>
              </w:rPr>
              <w:t>defaultLocale</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3E08764" w14:textId="55C4576A" w:rsidR="00E73EDF" w:rsidRPr="00651940" w:rsidRDefault="0071300B" w:rsidP="00E170AC">
            <w:pPr>
              <w:spacing w:before="60" w:after="60" w:line="240" w:lineRule="auto"/>
              <w:jc w:val="left"/>
              <w:rPr>
                <w:rFonts w:cs="Arial"/>
                <w:b/>
                <w:bCs/>
                <w:sz w:val="16"/>
                <w:szCs w:val="16"/>
                <w:lang w:val="en-AU" w:eastAsia="en-US"/>
              </w:rPr>
            </w:pPr>
            <w:r w:rsidRPr="005F1D4D">
              <w:rPr>
                <w:rFonts w:cs="Arial"/>
                <w:sz w:val="16"/>
                <w:szCs w:val="16"/>
              </w:rPr>
              <w:t xml:space="preserve">Default language and character set used for all metadata records in this </w:t>
            </w:r>
            <w:r w:rsidRPr="00327FED">
              <w:rPr>
                <w:rFonts w:cs="Arial"/>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7B6C19F" w14:textId="6FD54079"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92ED6BD" w14:textId="6317478F" w:rsidR="00E73EDF" w:rsidRPr="00651940" w:rsidRDefault="00D7535C" w:rsidP="00960DB7">
            <w:pPr>
              <w:spacing w:before="60" w:after="60" w:line="240" w:lineRule="auto"/>
              <w:rPr>
                <w:rFonts w:cs="Arial"/>
                <w:b/>
                <w:bCs/>
                <w:sz w:val="16"/>
                <w:szCs w:val="16"/>
                <w:lang w:val="en-AU" w:eastAsia="en-US"/>
              </w:rPr>
            </w:pPr>
            <w:proofErr w:type="spellStart"/>
            <w:r>
              <w:rPr>
                <w:rFonts w:cs="Arial"/>
                <w:sz w:val="16"/>
                <w:szCs w:val="16"/>
                <w:lang w:val="en-AU" w:eastAsia="en-US"/>
              </w:rPr>
              <w:t>PT_Locale</w:t>
            </w:r>
            <w:proofErr w:type="spellEnd"/>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808327" w14:textId="77777777" w:rsidR="00E73EDF" w:rsidRDefault="007653F1" w:rsidP="00960DB7">
            <w:pPr>
              <w:spacing w:before="60" w:after="60" w:line="240" w:lineRule="auto"/>
              <w:jc w:val="left"/>
              <w:rPr>
                <w:rFonts w:cs="Arial"/>
                <w:sz w:val="16"/>
                <w:szCs w:val="16"/>
                <w:lang w:val="en-AU" w:eastAsia="en-US"/>
              </w:rPr>
            </w:pPr>
            <w:r w:rsidRPr="00651940">
              <w:rPr>
                <w:rFonts w:cs="Arial"/>
                <w:sz w:val="16"/>
                <w:szCs w:val="16"/>
                <w:lang w:val="en-AU" w:eastAsia="en-US"/>
              </w:rPr>
              <w:t>All datasets conforming to S-101 P</w:t>
            </w:r>
            <w:r w:rsidR="00960DB7">
              <w:rPr>
                <w:rFonts w:cs="Arial"/>
                <w:sz w:val="16"/>
                <w:szCs w:val="16"/>
                <w:lang w:val="en-AU" w:eastAsia="en-US"/>
              </w:rPr>
              <w:t xml:space="preserve">roduct </w:t>
            </w:r>
            <w:r w:rsidRPr="00651940">
              <w:rPr>
                <w:rFonts w:cs="Arial"/>
                <w:sz w:val="16"/>
                <w:szCs w:val="16"/>
                <w:lang w:val="en-AU" w:eastAsia="en-US"/>
              </w:rPr>
              <w:t>S</w:t>
            </w:r>
            <w:r w:rsidR="00960DB7">
              <w:rPr>
                <w:rFonts w:cs="Arial"/>
                <w:sz w:val="16"/>
                <w:szCs w:val="16"/>
                <w:lang w:val="en-AU" w:eastAsia="en-US"/>
              </w:rPr>
              <w:t>pecification</w:t>
            </w:r>
            <w:r w:rsidRPr="00651940">
              <w:rPr>
                <w:rFonts w:cs="Arial"/>
                <w:sz w:val="16"/>
                <w:szCs w:val="16"/>
                <w:lang w:val="en-AU" w:eastAsia="en-US"/>
              </w:rPr>
              <w:t xml:space="preserve"> must use English language</w:t>
            </w:r>
            <w:r w:rsidR="0046748D">
              <w:rPr>
                <w:rFonts w:cs="Arial"/>
                <w:sz w:val="16"/>
                <w:szCs w:val="16"/>
                <w:lang w:val="en-AU" w:eastAsia="en-US"/>
              </w:rPr>
              <w:t xml:space="preserve"> as default locale</w:t>
            </w:r>
          </w:p>
          <w:p w14:paraId="54F0F2BE" w14:textId="71343DB1" w:rsidR="002A7EC8" w:rsidRPr="00651940" w:rsidRDefault="002A7EC8" w:rsidP="00960DB7">
            <w:pPr>
              <w:spacing w:before="60" w:after="60" w:line="240" w:lineRule="auto"/>
              <w:jc w:val="left"/>
              <w:rPr>
                <w:rFonts w:cs="Arial"/>
                <w:b/>
                <w:bCs/>
                <w:sz w:val="16"/>
                <w:szCs w:val="16"/>
                <w:lang w:val="en-AU" w:eastAsia="en-US"/>
              </w:rPr>
            </w:pPr>
            <w:r w:rsidRPr="00CA7F2D">
              <w:rPr>
                <w:rFonts w:cs="Arial"/>
                <w:sz w:val="16"/>
                <w:szCs w:val="16"/>
                <w:lang w:eastAsia="en-US"/>
              </w:rPr>
              <w:t>0..1 multiplicity in S-100 restricted to 1 in S-101</w:t>
            </w:r>
          </w:p>
        </w:tc>
      </w:tr>
      <w:tr w:rsidR="00130A33" w:rsidRPr="00651940" w14:paraId="2ACD3786"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DEAB59" w14:textId="0F211E7B" w:rsidR="00E73EDF" w:rsidRPr="00651940" w:rsidRDefault="004F6C35" w:rsidP="00960DB7">
            <w:pPr>
              <w:spacing w:before="60" w:after="60" w:line="240" w:lineRule="auto"/>
              <w:rPr>
                <w:rFonts w:cs="Arial"/>
                <w:b/>
                <w:bCs/>
                <w:sz w:val="16"/>
                <w:szCs w:val="16"/>
                <w:lang w:val="en-AU" w:eastAsia="en-US"/>
              </w:rPr>
            </w:pPr>
            <w:proofErr w:type="spellStart"/>
            <w:r>
              <w:rPr>
                <w:rFonts w:cs="Arial"/>
                <w:sz w:val="16"/>
                <w:szCs w:val="16"/>
                <w:lang w:val="en-AU" w:eastAsia="en-US"/>
              </w:rPr>
              <w:t>otherLocale</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8604667" w14:textId="4B49F66B" w:rsidR="00E73EDF" w:rsidRPr="00651940" w:rsidRDefault="0071300B" w:rsidP="00E170AC">
            <w:pPr>
              <w:spacing w:before="60" w:after="60" w:line="240" w:lineRule="auto"/>
              <w:jc w:val="left"/>
              <w:rPr>
                <w:rFonts w:cs="Arial"/>
                <w:b/>
                <w:bCs/>
                <w:sz w:val="16"/>
                <w:szCs w:val="16"/>
                <w:lang w:val="en-AU" w:eastAsia="en-US"/>
              </w:rPr>
            </w:pPr>
            <w:r w:rsidRPr="005F1D4D">
              <w:rPr>
                <w:rFonts w:cs="Arial"/>
                <w:sz w:val="16"/>
                <w:szCs w:val="16"/>
              </w:rPr>
              <w:t xml:space="preserve">Other languages and character sets used for the localized metadata records in this </w:t>
            </w:r>
            <w:r w:rsidRPr="00327FED">
              <w:rPr>
                <w:rFonts w:cs="Arial"/>
                <w:sz w:val="16"/>
                <w:szCs w:val="16"/>
              </w:rPr>
              <w:t>Exchange Catalogue</w:t>
            </w:r>
            <w:r w:rsidRPr="005F1D4D" w:rsidDel="005F1D4D">
              <w:rPr>
                <w:rFonts w:cs="Arial"/>
                <w:sz w:val="16"/>
                <w:szCs w:val="16"/>
              </w:rPr>
              <w:t xml:space="preserve"> </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79CBC9" w14:textId="6F7F492D" w:rsidR="00E73EDF" w:rsidRPr="00E37327" w:rsidRDefault="00E170AC" w:rsidP="00E37327">
            <w:pPr>
              <w:spacing w:before="60" w:after="60" w:line="240" w:lineRule="auto"/>
              <w:jc w:val="center"/>
              <w:rPr>
                <w:rFonts w:cs="Arial"/>
                <w:sz w:val="16"/>
                <w:szCs w:val="16"/>
                <w:lang w:val="en-AU" w:eastAsia="en-US"/>
              </w:rPr>
            </w:pPr>
            <w:r>
              <w:rPr>
                <w:rFonts w:cs="Arial"/>
                <w:sz w:val="16"/>
                <w:szCs w:val="16"/>
                <w:lang w:val="en-AU"/>
              </w:rPr>
              <w:t>0..*</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B8BCD36" w14:textId="0127292E" w:rsidR="00E73EDF" w:rsidRPr="00651940" w:rsidRDefault="00D7535C" w:rsidP="00960DB7">
            <w:pPr>
              <w:spacing w:before="60" w:after="60" w:line="240" w:lineRule="auto"/>
              <w:rPr>
                <w:rFonts w:cs="Arial"/>
                <w:b/>
                <w:bCs/>
                <w:sz w:val="16"/>
                <w:szCs w:val="16"/>
                <w:lang w:val="en-AU" w:eastAsia="en-US"/>
              </w:rPr>
            </w:pPr>
            <w:proofErr w:type="spellStart"/>
            <w:r>
              <w:rPr>
                <w:rFonts w:cs="Arial"/>
                <w:sz w:val="16"/>
                <w:szCs w:val="16"/>
                <w:lang w:val="en-AU" w:eastAsia="en-US"/>
              </w:rPr>
              <w:t>PT_Locale</w:t>
            </w:r>
            <w:proofErr w:type="spellEnd"/>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4C7FBC" w14:textId="5663777E" w:rsidR="00E73EDF" w:rsidRPr="00651940" w:rsidRDefault="0057422A" w:rsidP="00960DB7">
            <w:pPr>
              <w:spacing w:before="60" w:after="60" w:line="240" w:lineRule="auto"/>
              <w:jc w:val="left"/>
              <w:rPr>
                <w:rFonts w:cs="Arial"/>
                <w:b/>
                <w:bCs/>
                <w:sz w:val="16"/>
                <w:szCs w:val="16"/>
                <w:lang w:val="en-AU" w:eastAsia="en-US"/>
              </w:rPr>
            </w:pPr>
            <w:r w:rsidRPr="0034240D">
              <w:rPr>
                <w:sz w:val="16"/>
                <w:szCs w:val="16"/>
              </w:rPr>
              <w:t xml:space="preserve">Required if any localized entries are present in the </w:t>
            </w:r>
            <w:r w:rsidRPr="00327FED">
              <w:rPr>
                <w:sz w:val="16"/>
                <w:szCs w:val="16"/>
              </w:rPr>
              <w:t>Exchange Catalogue</w:t>
            </w:r>
          </w:p>
        </w:tc>
      </w:tr>
      <w:tr w:rsidR="00130A33" w:rsidRPr="00651940" w14:paraId="23191BDF"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DD7DCA2"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exchangeCatalogueDescription</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D37FB3B" w14:textId="3746E356" w:rsidR="00E73EDF" w:rsidRPr="00651940" w:rsidRDefault="00BD587E" w:rsidP="00E170AC">
            <w:pPr>
              <w:spacing w:before="60" w:after="60" w:line="240" w:lineRule="auto"/>
              <w:jc w:val="left"/>
              <w:rPr>
                <w:rFonts w:cs="Arial"/>
                <w:b/>
                <w:bCs/>
                <w:sz w:val="16"/>
                <w:szCs w:val="16"/>
                <w:lang w:val="en-AU" w:eastAsia="en-US"/>
              </w:rPr>
            </w:pPr>
            <w:r w:rsidRPr="003A450C">
              <w:rPr>
                <w:rFonts w:cs="Arial"/>
                <w:sz w:val="16"/>
                <w:szCs w:val="16"/>
              </w:rPr>
              <w:t xml:space="preserve">Description of what the </w:t>
            </w:r>
            <w:r w:rsidRPr="00327FED">
              <w:rPr>
                <w:rFonts w:cs="Arial"/>
                <w:sz w:val="16"/>
                <w:szCs w:val="16"/>
              </w:rPr>
              <w:t>Exchange Catalogue</w:t>
            </w:r>
            <w:r w:rsidRPr="003A450C">
              <w:rPr>
                <w:rFonts w:cs="Arial"/>
                <w:sz w:val="16"/>
                <w:szCs w:val="16"/>
              </w:rPr>
              <w:t xml:space="preserve"> contains</w:t>
            </w:r>
            <w:r w:rsidRPr="00651940" w:rsidDel="00BD587E">
              <w:rPr>
                <w:rFonts w:cs="Arial"/>
                <w:sz w:val="16"/>
                <w:szCs w:val="16"/>
                <w:lang w:val="en-AU" w:eastAsia="en-US"/>
              </w:rPr>
              <w:t xml:space="preserve"> </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ADF21A" w14:textId="0830D8FB" w:rsidR="00E73EDF" w:rsidRPr="00E37327" w:rsidRDefault="00E170AC" w:rsidP="00E37327">
            <w:pPr>
              <w:spacing w:before="60" w:after="60" w:line="240" w:lineRule="auto"/>
              <w:jc w:val="center"/>
              <w:rPr>
                <w:rFonts w:cs="Arial"/>
                <w:sz w:val="16"/>
                <w:szCs w:val="16"/>
                <w:lang w:val="en-AU" w:eastAsia="en-US"/>
              </w:rPr>
            </w:pPr>
            <w:r>
              <w:rPr>
                <w:rFonts w:cs="Arial"/>
                <w:sz w:val="16"/>
                <w:szCs w:val="16"/>
                <w:lang w:val="en-AU" w:eastAsia="en-US"/>
              </w:rPr>
              <w:t>0..1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72DD066"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CharacterString</w:t>
            </w:r>
            <w:proofErr w:type="spellEnd"/>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4B4471E" w14:textId="5D412C1D" w:rsidR="00E73EDF" w:rsidRPr="00651940" w:rsidRDefault="00E73EDF" w:rsidP="00960DB7">
            <w:pPr>
              <w:spacing w:before="60" w:after="60" w:line="240" w:lineRule="auto"/>
              <w:jc w:val="left"/>
              <w:rPr>
                <w:rFonts w:cs="Arial"/>
                <w:b/>
                <w:bCs/>
                <w:sz w:val="16"/>
                <w:szCs w:val="16"/>
                <w:lang w:val="en-AU" w:eastAsia="en-US"/>
              </w:rPr>
            </w:pPr>
          </w:p>
        </w:tc>
      </w:tr>
      <w:tr w:rsidR="00130A33" w:rsidRPr="00651940" w14:paraId="571981FC"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54F08EA"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exchangeCatalogueComment</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415B6C0" w14:textId="28462C94" w:rsidR="00E73EDF" w:rsidRPr="00651940" w:rsidRDefault="00BD587E" w:rsidP="00E170AC">
            <w:pPr>
              <w:spacing w:before="60" w:after="60" w:line="240" w:lineRule="auto"/>
              <w:jc w:val="left"/>
              <w:rPr>
                <w:rFonts w:cs="Arial"/>
                <w:b/>
                <w:bCs/>
                <w:sz w:val="16"/>
                <w:szCs w:val="16"/>
                <w:lang w:val="en-AU" w:eastAsia="en-US"/>
              </w:rPr>
            </w:pPr>
            <w:r w:rsidRPr="003A450C">
              <w:rPr>
                <w:rFonts w:cs="Arial"/>
                <w:sz w:val="16"/>
                <w:szCs w:val="16"/>
              </w:rPr>
              <w:t>Any additional Information</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010B101" w14:textId="2E580507"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0..1</w:t>
            </w:r>
          </w:p>
        </w:tc>
        <w:tc>
          <w:tcPr>
            <w:tcW w:w="273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B633141"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CharacterString</w:t>
            </w:r>
            <w:proofErr w:type="spellEnd"/>
          </w:p>
        </w:tc>
        <w:tc>
          <w:tcPr>
            <w:tcW w:w="3428"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7FF457C" w14:textId="6831E8DF" w:rsidR="00E73EDF" w:rsidRPr="00651940" w:rsidRDefault="00E73EDF" w:rsidP="00960DB7">
            <w:pPr>
              <w:spacing w:before="60" w:after="60" w:line="240" w:lineRule="auto"/>
              <w:jc w:val="left"/>
              <w:rPr>
                <w:rFonts w:cs="Arial"/>
                <w:b/>
                <w:bCs/>
                <w:sz w:val="16"/>
                <w:szCs w:val="16"/>
                <w:lang w:val="en-AU" w:eastAsia="en-US"/>
              </w:rPr>
            </w:pPr>
          </w:p>
        </w:tc>
      </w:tr>
      <w:tr w:rsidR="00130A33" w:rsidRPr="00651940" w14:paraId="576816AC"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C572FC6" w14:textId="5DBF9E9B" w:rsidR="00E73EDF" w:rsidRPr="00651940" w:rsidRDefault="00CC1B0B" w:rsidP="00E170AC">
            <w:pPr>
              <w:spacing w:before="60" w:after="60" w:line="240" w:lineRule="auto"/>
              <w:jc w:val="left"/>
              <w:rPr>
                <w:rFonts w:cs="Arial"/>
                <w:b/>
                <w:bCs/>
                <w:sz w:val="16"/>
                <w:szCs w:val="16"/>
                <w:lang w:val="en-AU"/>
              </w:rPr>
            </w:pPr>
            <w:r>
              <w:rPr>
                <w:rFonts w:cs="Arial"/>
                <w:sz w:val="16"/>
                <w:szCs w:val="16"/>
                <w:lang w:val="en-AU"/>
              </w:rPr>
              <w:t>certificates</w:t>
            </w:r>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7D0AB47" w14:textId="4C0D1E20" w:rsidR="00E73EDF" w:rsidRPr="00651940" w:rsidRDefault="00BD587E" w:rsidP="00E170AC">
            <w:pPr>
              <w:spacing w:before="60" w:after="60" w:line="240" w:lineRule="auto"/>
              <w:jc w:val="left"/>
              <w:rPr>
                <w:rFonts w:cs="Arial"/>
                <w:b/>
                <w:bCs/>
                <w:sz w:val="16"/>
                <w:szCs w:val="16"/>
                <w:lang w:val="en-AU"/>
              </w:rPr>
            </w:pPr>
            <w:r>
              <w:rPr>
                <w:rFonts w:cs="Arial"/>
                <w:sz w:val="16"/>
                <w:szCs w:val="16"/>
              </w:rPr>
              <w:t xml:space="preserve">Signed public key certificates referred to by digital signatures in the </w:t>
            </w:r>
            <w:r w:rsidRPr="00CB5EC7">
              <w:rPr>
                <w:rFonts w:cs="Arial"/>
                <w:sz w:val="16"/>
                <w:szCs w:val="16"/>
              </w:rPr>
              <w:t>Exchange Set</w:t>
            </w:r>
            <w:r w:rsidRPr="00651940" w:rsidDel="00BD587E">
              <w:rPr>
                <w:rFonts w:cs="Arial"/>
                <w:sz w:val="16"/>
                <w:szCs w:val="16"/>
              </w:rPr>
              <w:t xml:space="preserve"> </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B478F4C" w14:textId="37763065" w:rsidR="00E73EDF" w:rsidRPr="00E37327" w:rsidRDefault="00E170AC" w:rsidP="00E37327">
            <w:pPr>
              <w:spacing w:before="60" w:after="60" w:line="240" w:lineRule="auto"/>
              <w:jc w:val="center"/>
              <w:rPr>
                <w:rFonts w:cs="Arial"/>
                <w:sz w:val="16"/>
                <w:szCs w:val="16"/>
                <w:lang w:val="en-AU"/>
              </w:rPr>
            </w:pPr>
            <w:r>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3511B8B" w14:textId="1686E0EE" w:rsidR="00E73EDF" w:rsidRPr="00651940" w:rsidRDefault="00EF1B19" w:rsidP="00960DB7">
            <w:pPr>
              <w:spacing w:before="60" w:after="60" w:line="240" w:lineRule="auto"/>
              <w:rPr>
                <w:rFonts w:cs="Arial"/>
                <w:b/>
                <w:bCs/>
                <w:sz w:val="16"/>
                <w:szCs w:val="16"/>
                <w:lang w:val="en-AU"/>
              </w:rPr>
            </w:pPr>
            <w:r>
              <w:rPr>
                <w:rFonts w:cs="Arial"/>
                <w:sz w:val="16"/>
                <w:szCs w:val="16"/>
              </w:rPr>
              <w:t>S100_SE_CertificateContainer</w:t>
            </w:r>
            <w:r w:rsidR="002912FE">
              <w:rPr>
                <w:rFonts w:cs="Arial"/>
                <w:sz w:val="16"/>
                <w:szCs w:val="16"/>
              </w:rPr>
              <w:t>Type</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199A8189" w14:textId="56896520" w:rsidR="00E73EDF" w:rsidRPr="00651940" w:rsidRDefault="00343C2B" w:rsidP="00960DB7">
            <w:pPr>
              <w:spacing w:before="60" w:after="60" w:line="240" w:lineRule="auto"/>
              <w:jc w:val="left"/>
              <w:rPr>
                <w:rFonts w:cs="Arial"/>
                <w:b/>
                <w:bCs/>
                <w:sz w:val="16"/>
                <w:szCs w:val="16"/>
                <w:lang w:val="en-AU"/>
              </w:rPr>
            </w:pPr>
            <w:r>
              <w:rPr>
                <w:sz w:val="16"/>
                <w:szCs w:val="16"/>
              </w:rPr>
              <w:t>Content defined in S-100 Part 15. All certificates used, except the SA root certificate (installed separately by the implementing system) shall be included</w:t>
            </w:r>
          </w:p>
        </w:tc>
      </w:tr>
      <w:tr w:rsidR="00130A33" w:rsidRPr="00651940" w14:paraId="332C6C31"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3A9D46" w14:textId="6FF963A6" w:rsidR="00E73EDF" w:rsidRPr="00651940" w:rsidRDefault="00E34467" w:rsidP="00960DB7">
            <w:pPr>
              <w:spacing w:before="60" w:after="60" w:line="240" w:lineRule="auto"/>
              <w:rPr>
                <w:rFonts w:cs="Arial"/>
                <w:b/>
                <w:bCs/>
                <w:sz w:val="16"/>
                <w:szCs w:val="16"/>
                <w:lang w:val="en-AU"/>
              </w:rPr>
            </w:pPr>
            <w:proofErr w:type="spellStart"/>
            <w:r>
              <w:rPr>
                <w:rFonts w:cs="Arial"/>
                <w:sz w:val="16"/>
                <w:szCs w:val="16"/>
                <w:lang w:val="en-AU"/>
              </w:rPr>
              <w:t>dataServerIdentifier</w:t>
            </w:r>
            <w:proofErr w:type="spellEnd"/>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6B069A3" w14:textId="4D70CE24" w:rsidR="00E73EDF" w:rsidRPr="00651940" w:rsidRDefault="00BD587E" w:rsidP="00E170AC">
            <w:pPr>
              <w:spacing w:before="60" w:after="60" w:line="240" w:lineRule="auto"/>
              <w:jc w:val="left"/>
              <w:rPr>
                <w:rFonts w:cs="Arial"/>
                <w:b/>
                <w:bCs/>
                <w:sz w:val="16"/>
                <w:szCs w:val="16"/>
                <w:lang w:val="en-AU"/>
              </w:rPr>
            </w:pPr>
            <w:r>
              <w:rPr>
                <w:rFonts w:cs="Arial"/>
                <w:sz w:val="16"/>
                <w:szCs w:val="16"/>
              </w:rPr>
              <w:t>Identifies the data server for the permit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8D15894" w14:textId="6B7AA403" w:rsidR="00E73EDF"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0..1</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3F72E4B" w14:textId="248F49E3" w:rsidR="00E73EDF" w:rsidRPr="00651940" w:rsidRDefault="002E4370" w:rsidP="00960DB7">
            <w:pPr>
              <w:spacing w:before="60" w:after="60" w:line="240" w:lineRule="auto"/>
              <w:rPr>
                <w:rFonts w:cs="Arial"/>
                <w:b/>
                <w:bCs/>
                <w:sz w:val="16"/>
                <w:szCs w:val="16"/>
                <w:lang w:val="en-AU"/>
              </w:rPr>
            </w:pPr>
            <w:proofErr w:type="spellStart"/>
            <w:r w:rsidRPr="00651940">
              <w:rPr>
                <w:rFonts w:cs="Arial"/>
                <w:sz w:val="16"/>
                <w:szCs w:val="16"/>
                <w:lang w:val="en-AU"/>
              </w:rPr>
              <w:t>CharacterString</w:t>
            </w:r>
            <w:proofErr w:type="spellEnd"/>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CB7D327" w14:textId="7BA11836" w:rsidR="00E73EDF" w:rsidRPr="00651940" w:rsidRDefault="00E73EDF" w:rsidP="00960DB7">
            <w:pPr>
              <w:spacing w:before="60" w:after="60" w:line="240" w:lineRule="auto"/>
              <w:jc w:val="left"/>
              <w:rPr>
                <w:rFonts w:cs="Arial"/>
                <w:b/>
                <w:bCs/>
                <w:sz w:val="16"/>
                <w:szCs w:val="16"/>
                <w:lang w:val="en-AU"/>
              </w:rPr>
            </w:pPr>
          </w:p>
        </w:tc>
      </w:tr>
      <w:tr w:rsidR="00130A33" w:rsidRPr="00651940" w14:paraId="5C61ABAA" w14:textId="77777777" w:rsidTr="009932F8">
        <w:trPr>
          <w:cantSplit/>
        </w:trPr>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A2B84BF" w14:textId="26B5FA52" w:rsidR="007C6390" w:rsidRPr="00651940" w:rsidRDefault="007C6390" w:rsidP="00960DB7">
            <w:pPr>
              <w:spacing w:before="60" w:after="60" w:line="240" w:lineRule="auto"/>
              <w:rPr>
                <w:rFonts w:cs="Arial"/>
                <w:sz w:val="16"/>
                <w:szCs w:val="16"/>
                <w:lang w:val="en-AU"/>
              </w:rPr>
            </w:pPr>
            <w:proofErr w:type="spellStart"/>
            <w:r w:rsidRPr="00651940">
              <w:rPr>
                <w:rFonts w:cs="Arial"/>
                <w:sz w:val="16"/>
                <w:szCs w:val="16"/>
              </w:rPr>
              <w:t>datasetDiscoveryMetadata</w:t>
            </w:r>
            <w:proofErr w:type="spellEnd"/>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2905DB7" w14:textId="6E2AC75A"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datasets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7681683" w14:textId="0C67A02F"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F34820C" w14:textId="3EE4BE08" w:rsidR="007C6390" w:rsidRPr="00651940" w:rsidRDefault="007C6390" w:rsidP="00960DB7">
            <w:pPr>
              <w:spacing w:before="60" w:after="60" w:line="240" w:lineRule="auto"/>
              <w:rPr>
                <w:rFonts w:cs="Arial"/>
                <w:sz w:val="16"/>
                <w:szCs w:val="16"/>
                <w:lang w:val="en-AU"/>
              </w:rPr>
            </w:pPr>
            <w:r w:rsidRPr="00651940">
              <w:rPr>
                <w:sz w:val="16"/>
                <w:szCs w:val="16"/>
              </w:rPr>
              <w:t>Aggregation S100_DatasetDiscoveryMetadata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C6DD3C3" w14:textId="77777777" w:rsidR="007C6390" w:rsidRPr="00651940" w:rsidRDefault="007C6390" w:rsidP="00960DB7">
            <w:pPr>
              <w:spacing w:before="60" w:after="60" w:line="240" w:lineRule="auto"/>
              <w:jc w:val="left"/>
              <w:rPr>
                <w:rFonts w:cs="Arial"/>
                <w:sz w:val="16"/>
                <w:szCs w:val="16"/>
                <w:lang w:val="en-AU"/>
              </w:rPr>
            </w:pPr>
          </w:p>
        </w:tc>
      </w:tr>
      <w:tr w:rsidR="00130A33" w:rsidRPr="00651940" w14:paraId="17EA8D2C"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792D5B" w14:textId="7A2EABB9" w:rsidR="007C6390" w:rsidRPr="00651940" w:rsidRDefault="00821DC3" w:rsidP="00960DB7">
            <w:pPr>
              <w:spacing w:before="60" w:after="60" w:line="240" w:lineRule="auto"/>
              <w:rPr>
                <w:rFonts w:cs="Arial"/>
                <w:sz w:val="16"/>
                <w:szCs w:val="16"/>
                <w:lang w:val="en-AU"/>
              </w:rPr>
            </w:pPr>
            <w:proofErr w:type="spellStart"/>
            <w:r>
              <w:rPr>
                <w:rFonts w:cs="Arial"/>
                <w:sz w:val="16"/>
                <w:szCs w:val="16"/>
              </w:rPr>
              <w:t>catalogueDiscoveryMetadata</w:t>
            </w:r>
            <w:proofErr w:type="spellEnd"/>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6CDCA0E" w14:textId="6B7EC4ED"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Metadata for </w:t>
            </w:r>
            <w:r>
              <w:rPr>
                <w:rFonts w:cs="Arial"/>
                <w:sz w:val="16"/>
                <w:szCs w:val="16"/>
              </w:rPr>
              <w:t>C</w:t>
            </w:r>
            <w:r w:rsidRPr="003A450C">
              <w:rPr>
                <w:rFonts w:cs="Arial"/>
                <w:sz w:val="16"/>
                <w:szCs w:val="16"/>
              </w:rPr>
              <w:t>atalogue</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CD7EA9" w14:textId="623563C3"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980F1BD" w14:textId="5EFAFF20" w:rsidR="007C6390" w:rsidRPr="00651940" w:rsidRDefault="007C6390" w:rsidP="00960DB7">
            <w:pPr>
              <w:spacing w:before="60" w:after="60" w:line="240" w:lineRule="auto"/>
              <w:rPr>
                <w:rFonts w:cs="Arial"/>
                <w:sz w:val="16"/>
                <w:szCs w:val="16"/>
                <w:lang w:val="en-AU"/>
              </w:rPr>
            </w:pPr>
            <w:r w:rsidRPr="00651940">
              <w:rPr>
                <w:sz w:val="16"/>
                <w:szCs w:val="16"/>
              </w:rPr>
              <w:t>Aggregation S100_Catalogue</w:t>
            </w:r>
            <w:r w:rsidR="000A528C">
              <w:rPr>
                <w:sz w:val="16"/>
                <w:szCs w:val="16"/>
              </w:rPr>
              <w:t>Discovery</w:t>
            </w:r>
            <w:r w:rsidRPr="00651940">
              <w:rPr>
                <w:sz w:val="16"/>
                <w:szCs w:val="16"/>
              </w:rPr>
              <w:t>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2C6990F" w14:textId="3BD01972" w:rsidR="007C6390" w:rsidRPr="00651940" w:rsidRDefault="007C6390" w:rsidP="00960DB7">
            <w:pPr>
              <w:spacing w:before="60" w:after="60" w:line="240" w:lineRule="auto"/>
              <w:jc w:val="left"/>
              <w:rPr>
                <w:rFonts w:cs="Arial"/>
                <w:sz w:val="16"/>
                <w:szCs w:val="16"/>
                <w:lang w:val="en-AU"/>
              </w:rPr>
            </w:pPr>
            <w:r w:rsidRPr="00651940">
              <w:rPr>
                <w:rFonts w:cs="Arial"/>
                <w:sz w:val="16"/>
                <w:szCs w:val="16"/>
              </w:rPr>
              <w:t xml:space="preserve">Metadata for the </w:t>
            </w:r>
            <w:r w:rsidR="00BD587E">
              <w:rPr>
                <w:rFonts w:cs="Arial"/>
                <w:sz w:val="16"/>
                <w:szCs w:val="16"/>
              </w:rPr>
              <w:t>F</w:t>
            </w:r>
            <w:r w:rsidR="00BD587E" w:rsidRPr="00651940">
              <w:rPr>
                <w:rFonts w:cs="Arial"/>
                <w:sz w:val="16"/>
                <w:szCs w:val="16"/>
              </w:rPr>
              <w:t>eature</w:t>
            </w:r>
            <w:r w:rsidRPr="00651940">
              <w:rPr>
                <w:rFonts w:cs="Arial"/>
                <w:sz w:val="16"/>
                <w:szCs w:val="16"/>
              </w:rPr>
              <w:t xml:space="preserve">, </w:t>
            </w:r>
            <w:r w:rsidR="00BD587E">
              <w:rPr>
                <w:rFonts w:cs="Arial"/>
                <w:sz w:val="16"/>
                <w:szCs w:val="16"/>
              </w:rPr>
              <w:t>P</w:t>
            </w:r>
            <w:r w:rsidR="00BD587E" w:rsidRPr="00651940">
              <w:rPr>
                <w:rFonts w:cs="Arial"/>
                <w:sz w:val="16"/>
                <w:szCs w:val="16"/>
              </w:rPr>
              <w:t>ortrayal</w:t>
            </w:r>
            <w:r w:rsidRPr="00651940">
              <w:rPr>
                <w:rFonts w:cs="Arial"/>
                <w:sz w:val="16"/>
                <w:szCs w:val="16"/>
              </w:rPr>
              <w:t xml:space="preserve">, and </w:t>
            </w:r>
            <w:r w:rsidR="00BD587E">
              <w:rPr>
                <w:rFonts w:cs="Arial"/>
                <w:sz w:val="16"/>
                <w:szCs w:val="16"/>
              </w:rPr>
              <w:t>I</w:t>
            </w:r>
            <w:r w:rsidR="00BD587E" w:rsidRPr="00651940">
              <w:rPr>
                <w:rFonts w:cs="Arial"/>
                <w:sz w:val="16"/>
                <w:szCs w:val="16"/>
              </w:rPr>
              <w:t xml:space="preserve">nteroperability </w:t>
            </w:r>
            <w:r w:rsidR="00BD587E">
              <w:rPr>
                <w:rFonts w:cs="Arial"/>
                <w:sz w:val="16"/>
                <w:szCs w:val="16"/>
              </w:rPr>
              <w:t>C</w:t>
            </w:r>
            <w:r w:rsidR="00BD587E" w:rsidRPr="00651940">
              <w:rPr>
                <w:rFonts w:cs="Arial"/>
                <w:sz w:val="16"/>
                <w:szCs w:val="16"/>
              </w:rPr>
              <w:t>atalogues</w:t>
            </w:r>
            <w:r w:rsidRPr="00651940">
              <w:rPr>
                <w:rFonts w:cs="Arial"/>
                <w:sz w:val="16"/>
                <w:szCs w:val="16"/>
              </w:rPr>
              <w:t>, if any</w:t>
            </w:r>
          </w:p>
        </w:tc>
      </w:tr>
      <w:tr w:rsidR="00130A33" w:rsidRPr="00651940" w14:paraId="43444894"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3211961" w14:textId="7167E49E" w:rsidR="007C6390" w:rsidRPr="00651940" w:rsidRDefault="007C6390" w:rsidP="00960DB7">
            <w:pPr>
              <w:spacing w:before="60" w:after="60" w:line="240" w:lineRule="auto"/>
              <w:rPr>
                <w:rFonts w:cs="Arial"/>
                <w:sz w:val="16"/>
                <w:szCs w:val="16"/>
                <w:lang w:val="en-AU"/>
              </w:rPr>
            </w:pPr>
            <w:proofErr w:type="spellStart"/>
            <w:r w:rsidRPr="00651940">
              <w:rPr>
                <w:rFonts w:cs="Arial"/>
                <w:sz w:val="16"/>
                <w:szCs w:val="16"/>
              </w:rPr>
              <w:t>supportFileDiscoveryMetadata</w:t>
            </w:r>
            <w:proofErr w:type="spellEnd"/>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7D74BF1" w14:textId="396D0800"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support files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989551D" w14:textId="59FBA6D1"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492F70D" w14:textId="16B7900D" w:rsidR="007C6390" w:rsidRPr="00651940" w:rsidRDefault="007C6390" w:rsidP="00960DB7">
            <w:pPr>
              <w:spacing w:before="60" w:after="60" w:line="240" w:lineRule="auto"/>
              <w:rPr>
                <w:rFonts w:cs="Arial"/>
                <w:sz w:val="16"/>
                <w:szCs w:val="16"/>
                <w:lang w:val="en-AU"/>
              </w:rPr>
            </w:pPr>
            <w:r w:rsidRPr="00651940">
              <w:rPr>
                <w:sz w:val="16"/>
                <w:szCs w:val="16"/>
              </w:rPr>
              <w:t>Aggregation S100_SupportFileDiscoveryMetadata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51C8C6E" w14:textId="77777777" w:rsidR="007C6390" w:rsidRPr="00651940" w:rsidRDefault="007C6390" w:rsidP="00960DB7">
            <w:pPr>
              <w:spacing w:before="60" w:after="60" w:line="240" w:lineRule="auto"/>
              <w:jc w:val="left"/>
              <w:rPr>
                <w:rFonts w:cs="Arial"/>
                <w:sz w:val="16"/>
                <w:szCs w:val="16"/>
                <w:lang w:val="en-AU"/>
              </w:rPr>
            </w:pPr>
          </w:p>
        </w:tc>
      </w:tr>
    </w:tbl>
    <w:p w14:paraId="2AD12671" w14:textId="02F39226" w:rsidR="00E73EDF" w:rsidRPr="00651940" w:rsidRDefault="007653F1" w:rsidP="00776AC3">
      <w:pPr>
        <w:pStyle w:val="Heading4"/>
        <w:tabs>
          <w:tab w:val="clear" w:pos="940"/>
          <w:tab w:val="clear" w:pos="1140"/>
          <w:tab w:val="clear" w:pos="1360"/>
          <w:tab w:val="left" w:pos="993"/>
        </w:tabs>
        <w:spacing w:before="120" w:after="120" w:line="240" w:lineRule="auto"/>
        <w:ind w:left="993" w:hanging="993"/>
      </w:pPr>
      <w:r w:rsidRPr="00651940">
        <w:lastRenderedPageBreak/>
        <w:t>S100_</w:t>
      </w:r>
      <w:r w:rsidR="006C2A2E">
        <w:t>Exchange</w:t>
      </w:r>
      <w:r w:rsidRPr="00651940">
        <w:t>CatalogueIdentifier</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17"/>
        <w:gridCol w:w="3165"/>
        <w:gridCol w:w="3537"/>
        <w:gridCol w:w="831"/>
        <w:gridCol w:w="2519"/>
        <w:gridCol w:w="3165"/>
      </w:tblGrid>
      <w:tr w:rsidR="00E73EDF" w:rsidRPr="00651940" w14:paraId="0BCA40DD" w14:textId="77777777" w:rsidTr="007B1DD6">
        <w:tc>
          <w:tcPr>
            <w:tcW w:w="1080" w:type="dxa"/>
            <w:shd w:val="clear" w:color="auto" w:fill="D9D9D9" w:themeFill="background1" w:themeFillShade="D9"/>
          </w:tcPr>
          <w:p w14:paraId="34BC7612"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Role Name</w:t>
            </w:r>
          </w:p>
        </w:tc>
        <w:tc>
          <w:tcPr>
            <w:tcW w:w="3060" w:type="dxa"/>
            <w:shd w:val="clear" w:color="auto" w:fill="D9D9D9" w:themeFill="background1" w:themeFillShade="D9"/>
          </w:tcPr>
          <w:p w14:paraId="3D0A7325"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Name</w:t>
            </w:r>
          </w:p>
        </w:tc>
        <w:tc>
          <w:tcPr>
            <w:tcW w:w="3420" w:type="dxa"/>
            <w:shd w:val="clear" w:color="auto" w:fill="D9D9D9" w:themeFill="background1" w:themeFillShade="D9"/>
          </w:tcPr>
          <w:p w14:paraId="54F02DC7"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Description</w:t>
            </w:r>
          </w:p>
        </w:tc>
        <w:tc>
          <w:tcPr>
            <w:tcW w:w="804" w:type="dxa"/>
            <w:shd w:val="clear" w:color="auto" w:fill="D9D9D9" w:themeFill="background1" w:themeFillShade="D9"/>
          </w:tcPr>
          <w:p w14:paraId="1D19153E"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b/>
                <w:sz w:val="16"/>
                <w:szCs w:val="16"/>
                <w:lang w:val="en-AU" w:eastAsia="ar-SA"/>
              </w:rPr>
              <w:t>Mult</w:t>
            </w:r>
          </w:p>
        </w:tc>
        <w:tc>
          <w:tcPr>
            <w:tcW w:w="2436" w:type="dxa"/>
            <w:shd w:val="clear" w:color="auto" w:fill="D9D9D9" w:themeFill="background1" w:themeFillShade="D9"/>
          </w:tcPr>
          <w:p w14:paraId="6650BF37"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Type</w:t>
            </w:r>
          </w:p>
        </w:tc>
        <w:tc>
          <w:tcPr>
            <w:tcW w:w="3060" w:type="dxa"/>
            <w:shd w:val="clear" w:color="auto" w:fill="D9D9D9" w:themeFill="background1" w:themeFillShade="D9"/>
          </w:tcPr>
          <w:p w14:paraId="42C49D10"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Remarks</w:t>
            </w:r>
          </w:p>
        </w:tc>
      </w:tr>
      <w:tr w:rsidR="00E73EDF" w:rsidRPr="00651940" w14:paraId="405BECFF" w14:textId="77777777" w:rsidTr="007B1DD6">
        <w:tc>
          <w:tcPr>
            <w:tcW w:w="1080" w:type="dxa"/>
          </w:tcPr>
          <w:p w14:paraId="69270DCA"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Class</w:t>
            </w:r>
          </w:p>
        </w:tc>
        <w:tc>
          <w:tcPr>
            <w:tcW w:w="3060" w:type="dxa"/>
          </w:tcPr>
          <w:p w14:paraId="1A48DE5E" w14:textId="77EDDDB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S100_</w:t>
            </w:r>
            <w:r w:rsidR="000D1BB3">
              <w:rPr>
                <w:sz w:val="16"/>
                <w:szCs w:val="16"/>
                <w:lang w:val="en-AU" w:eastAsia="ar-SA"/>
              </w:rPr>
              <w:t>Exchange</w:t>
            </w:r>
            <w:r w:rsidRPr="00651940">
              <w:rPr>
                <w:sz w:val="16"/>
                <w:szCs w:val="16"/>
                <w:lang w:val="en-AU" w:eastAsia="ar-SA"/>
              </w:rPr>
              <w:t>CatalogueIdentifier</w:t>
            </w:r>
          </w:p>
        </w:tc>
        <w:tc>
          <w:tcPr>
            <w:tcW w:w="3420" w:type="dxa"/>
          </w:tcPr>
          <w:p w14:paraId="788789C5" w14:textId="559E46D1" w:rsidR="00E73EDF" w:rsidRPr="00651940" w:rsidRDefault="007653F1" w:rsidP="00960DB7">
            <w:pPr>
              <w:keepNext/>
              <w:suppressAutoHyphens/>
              <w:snapToGrid w:val="0"/>
              <w:spacing w:before="60" w:after="60" w:line="240" w:lineRule="auto"/>
              <w:jc w:val="left"/>
              <w:rPr>
                <w:b/>
                <w:bCs/>
                <w:sz w:val="16"/>
                <w:szCs w:val="16"/>
                <w:lang w:val="en-AU" w:eastAsia="ar-SA"/>
              </w:rPr>
            </w:pPr>
            <w:r w:rsidRPr="00651940">
              <w:rPr>
                <w:sz w:val="16"/>
                <w:szCs w:val="16"/>
                <w:lang w:val="en-AU" w:eastAsia="ar-SA"/>
              </w:rPr>
              <w:t xml:space="preserve">An </w:t>
            </w:r>
            <w:r w:rsidR="00960DB7">
              <w:rPr>
                <w:sz w:val="16"/>
                <w:szCs w:val="16"/>
                <w:lang w:val="en-AU" w:eastAsia="ar-SA"/>
              </w:rPr>
              <w:t>E</w:t>
            </w:r>
            <w:r w:rsidRPr="00651940">
              <w:rPr>
                <w:sz w:val="16"/>
                <w:szCs w:val="16"/>
                <w:lang w:val="en-AU" w:eastAsia="ar-SA"/>
              </w:rPr>
              <w:t xml:space="preserve">xchange </w:t>
            </w:r>
            <w:r w:rsidR="00960DB7">
              <w:rPr>
                <w:sz w:val="16"/>
                <w:szCs w:val="16"/>
                <w:lang w:val="en-AU" w:eastAsia="ar-SA"/>
              </w:rPr>
              <w:t>C</w:t>
            </w:r>
            <w:r w:rsidRPr="00651940">
              <w:rPr>
                <w:sz w:val="16"/>
                <w:szCs w:val="16"/>
                <w:lang w:val="en-AU" w:eastAsia="ar-SA"/>
              </w:rPr>
              <w:t>atalogue contains the discovery metadata about the exchange datasets and support files</w:t>
            </w:r>
          </w:p>
        </w:tc>
        <w:tc>
          <w:tcPr>
            <w:tcW w:w="804" w:type="dxa"/>
          </w:tcPr>
          <w:p w14:paraId="02BD51AB"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sz w:val="16"/>
                <w:szCs w:val="16"/>
                <w:lang w:val="en-AU" w:eastAsia="ar-SA"/>
              </w:rPr>
              <w:t>-</w:t>
            </w:r>
          </w:p>
        </w:tc>
        <w:tc>
          <w:tcPr>
            <w:tcW w:w="2436" w:type="dxa"/>
          </w:tcPr>
          <w:p w14:paraId="33F2AD6B"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w:t>
            </w:r>
          </w:p>
        </w:tc>
        <w:tc>
          <w:tcPr>
            <w:tcW w:w="3060" w:type="dxa"/>
          </w:tcPr>
          <w:p w14:paraId="7FF3A05C" w14:textId="45E96DE3" w:rsidR="00E73EDF" w:rsidRPr="00651940" w:rsidRDefault="002912FE" w:rsidP="002912FE">
            <w:pPr>
              <w:keepNext/>
              <w:suppressAutoHyphens/>
              <w:snapToGrid w:val="0"/>
              <w:spacing w:before="60" w:after="60" w:line="240" w:lineRule="auto"/>
              <w:jc w:val="left"/>
              <w:rPr>
                <w:b/>
                <w:bCs/>
                <w:sz w:val="16"/>
                <w:szCs w:val="16"/>
                <w:lang w:val="en-AU" w:eastAsia="ar-SA"/>
              </w:rPr>
            </w:pPr>
            <w:r>
              <w:rPr>
                <w:sz w:val="16"/>
                <w:szCs w:val="16"/>
              </w:rPr>
              <w:t xml:space="preserve">The concatenation of identifier and </w:t>
            </w:r>
            <w:proofErr w:type="spellStart"/>
            <w:r>
              <w:rPr>
                <w:sz w:val="16"/>
                <w:szCs w:val="16"/>
              </w:rPr>
              <w:t>dateTime</w:t>
            </w:r>
            <w:proofErr w:type="spellEnd"/>
            <w:r>
              <w:rPr>
                <w:sz w:val="16"/>
                <w:szCs w:val="16"/>
              </w:rPr>
              <w:t xml:space="preserve"> form the unique name</w:t>
            </w:r>
          </w:p>
        </w:tc>
      </w:tr>
      <w:tr w:rsidR="00E73EDF" w:rsidRPr="00651940" w14:paraId="6DA62FE7" w14:textId="77777777" w:rsidTr="007B1DD6">
        <w:tc>
          <w:tcPr>
            <w:tcW w:w="1080" w:type="dxa"/>
          </w:tcPr>
          <w:p w14:paraId="219FCAFB"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Attribute</w:t>
            </w:r>
          </w:p>
        </w:tc>
        <w:tc>
          <w:tcPr>
            <w:tcW w:w="3060" w:type="dxa"/>
          </w:tcPr>
          <w:p w14:paraId="0A3AB895"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identifier</w:t>
            </w:r>
          </w:p>
        </w:tc>
        <w:tc>
          <w:tcPr>
            <w:tcW w:w="3420" w:type="dxa"/>
          </w:tcPr>
          <w:p w14:paraId="09C7E4DA" w14:textId="172CD539" w:rsidR="00E73EDF" w:rsidRPr="00651940" w:rsidRDefault="007653F1" w:rsidP="00960DB7">
            <w:pPr>
              <w:keepNext/>
              <w:suppressAutoHyphens/>
              <w:snapToGrid w:val="0"/>
              <w:spacing w:before="60" w:after="60" w:line="240" w:lineRule="auto"/>
              <w:jc w:val="left"/>
              <w:rPr>
                <w:b/>
                <w:bCs/>
                <w:sz w:val="16"/>
                <w:szCs w:val="16"/>
                <w:lang w:val="fr-FR" w:eastAsia="ar-SA"/>
              </w:rPr>
            </w:pPr>
            <w:proofErr w:type="spellStart"/>
            <w:r w:rsidRPr="00651940">
              <w:rPr>
                <w:sz w:val="16"/>
                <w:szCs w:val="16"/>
                <w:lang w:val="fr-FR" w:eastAsia="ar-SA"/>
              </w:rPr>
              <w:t>Uniquely</w:t>
            </w:r>
            <w:proofErr w:type="spellEnd"/>
            <w:r w:rsidRPr="00651940">
              <w:rPr>
                <w:sz w:val="16"/>
                <w:szCs w:val="16"/>
                <w:lang w:val="fr-FR" w:eastAsia="ar-SA"/>
              </w:rPr>
              <w:t xml:space="preserve"> identifies </w:t>
            </w:r>
            <w:proofErr w:type="spellStart"/>
            <w:r w:rsidRPr="00651940">
              <w:rPr>
                <w:sz w:val="16"/>
                <w:szCs w:val="16"/>
                <w:lang w:val="fr-FR" w:eastAsia="ar-SA"/>
              </w:rPr>
              <w:t>this</w:t>
            </w:r>
            <w:proofErr w:type="spellEnd"/>
            <w:r w:rsidRPr="00651940">
              <w:rPr>
                <w:sz w:val="16"/>
                <w:szCs w:val="16"/>
                <w:lang w:val="fr-FR" w:eastAsia="ar-SA"/>
              </w:rPr>
              <w:t xml:space="preserve"> </w:t>
            </w:r>
            <w:r w:rsidR="00960DB7">
              <w:rPr>
                <w:sz w:val="16"/>
                <w:szCs w:val="16"/>
                <w:lang w:val="fr-FR" w:eastAsia="ar-SA"/>
              </w:rPr>
              <w:t>E</w:t>
            </w:r>
            <w:r w:rsidRPr="00651940">
              <w:rPr>
                <w:sz w:val="16"/>
                <w:szCs w:val="16"/>
                <w:lang w:val="fr-FR" w:eastAsia="ar-SA"/>
              </w:rPr>
              <w:t xml:space="preserve">xchange </w:t>
            </w:r>
            <w:r w:rsidR="00960DB7">
              <w:rPr>
                <w:sz w:val="16"/>
                <w:szCs w:val="16"/>
                <w:lang w:val="fr-FR" w:eastAsia="ar-SA"/>
              </w:rPr>
              <w:t>C</w:t>
            </w:r>
            <w:r w:rsidRPr="00651940">
              <w:rPr>
                <w:sz w:val="16"/>
                <w:szCs w:val="16"/>
                <w:lang w:val="fr-FR" w:eastAsia="ar-SA"/>
              </w:rPr>
              <w:t>atalogue</w:t>
            </w:r>
          </w:p>
        </w:tc>
        <w:tc>
          <w:tcPr>
            <w:tcW w:w="804" w:type="dxa"/>
          </w:tcPr>
          <w:p w14:paraId="54A345ED"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sz w:val="16"/>
                <w:szCs w:val="16"/>
                <w:lang w:val="en-AU" w:eastAsia="ar-SA"/>
              </w:rPr>
              <w:t>1</w:t>
            </w:r>
          </w:p>
        </w:tc>
        <w:tc>
          <w:tcPr>
            <w:tcW w:w="2436" w:type="dxa"/>
          </w:tcPr>
          <w:p w14:paraId="16BE80EC" w14:textId="77777777" w:rsidR="00E73EDF" w:rsidRPr="00651940" w:rsidRDefault="007653F1" w:rsidP="00C128E3">
            <w:pPr>
              <w:keepNext/>
              <w:suppressAutoHyphens/>
              <w:snapToGrid w:val="0"/>
              <w:spacing w:before="60" w:after="60" w:line="240" w:lineRule="auto"/>
              <w:rPr>
                <w:b/>
                <w:bCs/>
                <w:sz w:val="16"/>
                <w:szCs w:val="16"/>
                <w:lang w:val="en-AU" w:eastAsia="ar-SA"/>
              </w:rPr>
            </w:pPr>
            <w:proofErr w:type="spellStart"/>
            <w:r w:rsidRPr="00651940">
              <w:rPr>
                <w:sz w:val="16"/>
                <w:szCs w:val="16"/>
                <w:lang w:val="en-AU" w:eastAsia="ar-SA"/>
              </w:rPr>
              <w:t>CharacterString</w:t>
            </w:r>
            <w:proofErr w:type="spellEnd"/>
          </w:p>
        </w:tc>
        <w:tc>
          <w:tcPr>
            <w:tcW w:w="3060" w:type="dxa"/>
          </w:tcPr>
          <w:p w14:paraId="156F65EF" w14:textId="7C5FC970" w:rsidR="00E73EDF" w:rsidRPr="00651940" w:rsidRDefault="000F25DA" w:rsidP="00C128E3">
            <w:pPr>
              <w:keepNext/>
              <w:tabs>
                <w:tab w:val="left" w:pos="1695"/>
              </w:tabs>
              <w:spacing w:before="60" w:after="60" w:line="240" w:lineRule="auto"/>
              <w:jc w:val="left"/>
              <w:rPr>
                <w:b/>
                <w:bCs/>
                <w:sz w:val="16"/>
                <w:szCs w:val="16"/>
                <w:lang w:val="en-AU" w:eastAsia="ar-SA"/>
              </w:rPr>
            </w:pPr>
            <w:r w:rsidRPr="00C67C46">
              <w:rPr>
                <w:sz w:val="16"/>
              </w:rPr>
              <w:t>&lt;S100XC:identifier&gt;US_101_20200101_120101_01&lt;/S100XC:identifier&gt;</w:t>
            </w:r>
          </w:p>
        </w:tc>
      </w:tr>
      <w:tr w:rsidR="00E73EDF" w:rsidRPr="00651940" w14:paraId="20BE1FBB" w14:textId="77777777" w:rsidTr="007B1DD6">
        <w:tc>
          <w:tcPr>
            <w:tcW w:w="1080" w:type="dxa"/>
          </w:tcPr>
          <w:p w14:paraId="1AA570EC" w14:textId="77777777" w:rsidR="00E73EDF" w:rsidRPr="00651940" w:rsidRDefault="007653F1" w:rsidP="00C128E3">
            <w:pPr>
              <w:suppressAutoHyphens/>
              <w:snapToGrid w:val="0"/>
              <w:spacing w:before="60" w:after="60" w:line="240" w:lineRule="auto"/>
              <w:rPr>
                <w:b/>
                <w:bCs/>
                <w:sz w:val="16"/>
                <w:szCs w:val="16"/>
                <w:lang w:val="en-AU" w:eastAsia="ar-SA"/>
              </w:rPr>
            </w:pPr>
            <w:r w:rsidRPr="00651940">
              <w:rPr>
                <w:sz w:val="16"/>
                <w:szCs w:val="16"/>
                <w:lang w:val="en-AU" w:eastAsia="ar-SA"/>
              </w:rPr>
              <w:t>Attribute</w:t>
            </w:r>
          </w:p>
        </w:tc>
        <w:tc>
          <w:tcPr>
            <w:tcW w:w="3060" w:type="dxa"/>
          </w:tcPr>
          <w:p w14:paraId="57E9C242" w14:textId="6FD9BA90" w:rsidR="00E73EDF" w:rsidRPr="00651940" w:rsidRDefault="007653F1" w:rsidP="00C128E3">
            <w:pPr>
              <w:suppressAutoHyphens/>
              <w:snapToGrid w:val="0"/>
              <w:spacing w:before="60" w:after="60" w:line="240" w:lineRule="auto"/>
              <w:rPr>
                <w:b/>
                <w:bCs/>
                <w:sz w:val="16"/>
                <w:szCs w:val="16"/>
                <w:lang w:val="en-AU" w:eastAsia="ar-SA"/>
              </w:rPr>
            </w:pPr>
            <w:proofErr w:type="spellStart"/>
            <w:r w:rsidRPr="00651940">
              <w:rPr>
                <w:sz w:val="16"/>
                <w:szCs w:val="16"/>
                <w:lang w:val="en-AU" w:eastAsia="ar-SA"/>
              </w:rPr>
              <w:t>date</w:t>
            </w:r>
            <w:r w:rsidR="00C33E5C">
              <w:rPr>
                <w:sz w:val="16"/>
                <w:szCs w:val="16"/>
                <w:lang w:val="en-AU" w:eastAsia="ar-SA"/>
              </w:rPr>
              <w:t>Time</w:t>
            </w:r>
            <w:proofErr w:type="spellEnd"/>
          </w:p>
        </w:tc>
        <w:tc>
          <w:tcPr>
            <w:tcW w:w="3420" w:type="dxa"/>
          </w:tcPr>
          <w:p w14:paraId="3DCE4FFB" w14:textId="01BFCC52" w:rsidR="00E73EDF" w:rsidRPr="00651940" w:rsidRDefault="003A28A3" w:rsidP="00C128E3">
            <w:pPr>
              <w:suppressAutoHyphens/>
              <w:snapToGrid w:val="0"/>
              <w:spacing w:before="60" w:after="60" w:line="240" w:lineRule="auto"/>
              <w:jc w:val="left"/>
              <w:rPr>
                <w:b/>
                <w:bCs/>
                <w:sz w:val="16"/>
                <w:szCs w:val="16"/>
                <w:lang w:val="en-AU" w:eastAsia="ar-SA"/>
              </w:rPr>
            </w:pPr>
            <w:r w:rsidRPr="00F82037">
              <w:rPr>
                <w:sz w:val="16"/>
                <w:szCs w:val="16"/>
              </w:rPr>
              <w:t>Creation date</w:t>
            </w:r>
            <w:r>
              <w:rPr>
                <w:sz w:val="16"/>
                <w:szCs w:val="16"/>
              </w:rPr>
              <w:t xml:space="preserve"> and time</w:t>
            </w:r>
            <w:r w:rsidRPr="00F82037">
              <w:rPr>
                <w:sz w:val="16"/>
                <w:szCs w:val="16"/>
              </w:rPr>
              <w:t xml:space="preserve"> of the </w:t>
            </w:r>
            <w:r>
              <w:rPr>
                <w:sz w:val="16"/>
                <w:szCs w:val="16"/>
              </w:rPr>
              <w:t>E</w:t>
            </w:r>
            <w:r w:rsidRPr="00F82037">
              <w:rPr>
                <w:sz w:val="16"/>
                <w:szCs w:val="16"/>
              </w:rPr>
              <w:t xml:space="preserve">xchange </w:t>
            </w:r>
            <w:r>
              <w:rPr>
                <w:sz w:val="16"/>
                <w:szCs w:val="16"/>
              </w:rPr>
              <w:t>C</w:t>
            </w:r>
            <w:r w:rsidRPr="00F82037">
              <w:rPr>
                <w:sz w:val="16"/>
                <w:szCs w:val="16"/>
              </w:rPr>
              <w:t>atalogue</w:t>
            </w:r>
            <w:r>
              <w:rPr>
                <w:sz w:val="16"/>
                <w:szCs w:val="16"/>
              </w:rPr>
              <w:t>, including time zone</w:t>
            </w:r>
          </w:p>
        </w:tc>
        <w:tc>
          <w:tcPr>
            <w:tcW w:w="804" w:type="dxa"/>
          </w:tcPr>
          <w:p w14:paraId="2EDF24DB" w14:textId="77777777" w:rsidR="00E73EDF" w:rsidRPr="00651940" w:rsidRDefault="007653F1" w:rsidP="00C128E3">
            <w:pPr>
              <w:suppressAutoHyphens/>
              <w:snapToGrid w:val="0"/>
              <w:spacing w:before="60" w:after="60" w:line="240" w:lineRule="auto"/>
              <w:jc w:val="center"/>
              <w:rPr>
                <w:b/>
                <w:bCs/>
                <w:sz w:val="16"/>
                <w:szCs w:val="16"/>
                <w:lang w:val="en-AU" w:eastAsia="ar-SA"/>
              </w:rPr>
            </w:pPr>
            <w:r w:rsidRPr="00651940">
              <w:rPr>
                <w:sz w:val="16"/>
                <w:szCs w:val="16"/>
                <w:lang w:val="en-AU" w:eastAsia="ar-SA"/>
              </w:rPr>
              <w:t>1</w:t>
            </w:r>
          </w:p>
        </w:tc>
        <w:tc>
          <w:tcPr>
            <w:tcW w:w="2436" w:type="dxa"/>
          </w:tcPr>
          <w:p w14:paraId="4195A2C6" w14:textId="667706A6" w:rsidR="00E73EDF" w:rsidRPr="00651940" w:rsidRDefault="007653F1" w:rsidP="00C128E3">
            <w:pPr>
              <w:suppressAutoHyphens/>
              <w:snapToGrid w:val="0"/>
              <w:spacing w:before="60" w:after="60" w:line="240" w:lineRule="auto"/>
              <w:rPr>
                <w:sz w:val="16"/>
                <w:szCs w:val="16"/>
                <w:lang w:val="en-AU" w:eastAsia="ar-SA"/>
              </w:rPr>
            </w:pPr>
            <w:proofErr w:type="spellStart"/>
            <w:r w:rsidRPr="00651940">
              <w:rPr>
                <w:sz w:val="16"/>
                <w:szCs w:val="16"/>
                <w:lang w:val="en-AU" w:eastAsia="ar-SA"/>
              </w:rPr>
              <w:t>Date</w:t>
            </w:r>
            <w:r w:rsidR="00B700C4">
              <w:rPr>
                <w:sz w:val="16"/>
                <w:szCs w:val="16"/>
                <w:lang w:val="en-AU" w:eastAsia="ar-SA"/>
              </w:rPr>
              <w:t>Time</w:t>
            </w:r>
            <w:proofErr w:type="spellEnd"/>
          </w:p>
        </w:tc>
        <w:tc>
          <w:tcPr>
            <w:tcW w:w="3060" w:type="dxa"/>
          </w:tcPr>
          <w:p w14:paraId="24926F22" w14:textId="6E5589E6" w:rsidR="00E73EDF" w:rsidRPr="00651940" w:rsidRDefault="00B700C4" w:rsidP="00941C73">
            <w:pPr>
              <w:suppressAutoHyphens/>
              <w:snapToGrid w:val="0"/>
              <w:spacing w:before="60" w:after="60" w:line="240" w:lineRule="auto"/>
              <w:rPr>
                <w:b/>
                <w:bCs/>
                <w:sz w:val="16"/>
                <w:szCs w:val="16"/>
                <w:lang w:val="en-AU" w:eastAsia="ar-SA"/>
              </w:rPr>
            </w:pPr>
            <w:r>
              <w:rPr>
                <w:sz w:val="16"/>
                <w:szCs w:val="16"/>
              </w:rPr>
              <w:t xml:space="preserve">Format:  </w:t>
            </w:r>
            <w:proofErr w:type="spellStart"/>
            <w:r>
              <w:rPr>
                <w:sz w:val="16"/>
                <w:szCs w:val="16"/>
              </w:rPr>
              <w:t>yyyy</w:t>
            </w:r>
            <w:r w:rsidR="005248BA">
              <w:rPr>
                <w:sz w:val="16"/>
                <w:szCs w:val="16"/>
              </w:rPr>
              <w:t>-</w:t>
            </w:r>
            <w:r>
              <w:rPr>
                <w:sz w:val="16"/>
                <w:szCs w:val="16"/>
              </w:rPr>
              <w:t>mm</w:t>
            </w:r>
            <w:r w:rsidR="005248BA">
              <w:rPr>
                <w:sz w:val="16"/>
                <w:szCs w:val="16"/>
              </w:rPr>
              <w:t>-</w:t>
            </w:r>
            <w:r>
              <w:rPr>
                <w:sz w:val="16"/>
                <w:szCs w:val="16"/>
              </w:rPr>
              <w:t>ddThh</w:t>
            </w:r>
            <w:r w:rsidR="005248BA">
              <w:rPr>
                <w:sz w:val="16"/>
                <w:szCs w:val="16"/>
              </w:rPr>
              <w:t>:</w:t>
            </w:r>
            <w:r>
              <w:rPr>
                <w:sz w:val="16"/>
                <w:szCs w:val="16"/>
              </w:rPr>
              <w:t>mm</w:t>
            </w:r>
            <w:r w:rsidR="005248BA">
              <w:rPr>
                <w:sz w:val="16"/>
                <w:szCs w:val="16"/>
              </w:rPr>
              <w:t>:</w:t>
            </w:r>
            <w:r>
              <w:rPr>
                <w:sz w:val="16"/>
                <w:szCs w:val="16"/>
              </w:rPr>
              <w:t>ssZ</w:t>
            </w:r>
            <w:proofErr w:type="spellEnd"/>
          </w:p>
        </w:tc>
      </w:tr>
    </w:tbl>
    <w:p w14:paraId="38D3FB23" w14:textId="77777777" w:rsidR="00E73EDF" w:rsidRPr="00651940" w:rsidRDefault="00E73EDF" w:rsidP="00960DB7">
      <w:pPr>
        <w:spacing w:after="0" w:line="240" w:lineRule="auto"/>
        <w:rPr>
          <w:lang w:val="en-AU"/>
        </w:rPr>
      </w:pPr>
    </w:p>
    <w:p w14:paraId="37563C04" w14:textId="77777777" w:rsidR="00E73EDF" w:rsidRPr="00651940" w:rsidRDefault="007653F1" w:rsidP="00776AC3">
      <w:pPr>
        <w:pStyle w:val="Heading4"/>
        <w:tabs>
          <w:tab w:val="clear" w:pos="940"/>
          <w:tab w:val="clear" w:pos="1140"/>
          <w:tab w:val="clear" w:pos="1360"/>
          <w:tab w:val="left" w:pos="993"/>
        </w:tabs>
        <w:spacing w:before="120" w:after="120" w:line="240" w:lineRule="auto"/>
        <w:ind w:left="993" w:hanging="993"/>
      </w:pPr>
      <w:r w:rsidRPr="00651940">
        <w:t>S100_CataloguePointOfContact</w:t>
      </w:r>
    </w:p>
    <w:tbl>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17"/>
        <w:gridCol w:w="3165"/>
        <w:gridCol w:w="3537"/>
        <w:gridCol w:w="789"/>
        <w:gridCol w:w="2561"/>
        <w:gridCol w:w="3109"/>
      </w:tblGrid>
      <w:tr w:rsidR="00E73EDF" w:rsidRPr="00651940" w14:paraId="562F0625" w14:textId="77777777" w:rsidTr="00681EDD">
        <w:tc>
          <w:tcPr>
            <w:tcW w:w="1117" w:type="dxa"/>
            <w:shd w:val="clear" w:color="auto" w:fill="D9D9D9" w:themeFill="background1" w:themeFillShade="D9"/>
          </w:tcPr>
          <w:p w14:paraId="0249382E"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Role Name</w:t>
            </w:r>
          </w:p>
        </w:tc>
        <w:tc>
          <w:tcPr>
            <w:tcW w:w="3165" w:type="dxa"/>
            <w:shd w:val="clear" w:color="auto" w:fill="D9D9D9" w:themeFill="background1" w:themeFillShade="D9"/>
          </w:tcPr>
          <w:p w14:paraId="4DFCDE34"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Name</w:t>
            </w:r>
          </w:p>
        </w:tc>
        <w:tc>
          <w:tcPr>
            <w:tcW w:w="3537" w:type="dxa"/>
            <w:shd w:val="clear" w:color="auto" w:fill="D9D9D9" w:themeFill="background1" w:themeFillShade="D9"/>
          </w:tcPr>
          <w:p w14:paraId="78E55226"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Description</w:t>
            </w:r>
          </w:p>
        </w:tc>
        <w:tc>
          <w:tcPr>
            <w:tcW w:w="789" w:type="dxa"/>
            <w:shd w:val="clear" w:color="auto" w:fill="D9D9D9" w:themeFill="background1" w:themeFillShade="D9"/>
          </w:tcPr>
          <w:p w14:paraId="108D63CF"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b/>
                <w:sz w:val="16"/>
                <w:szCs w:val="16"/>
                <w:lang w:eastAsia="ar-SA"/>
              </w:rPr>
              <w:t>Mult</w:t>
            </w:r>
          </w:p>
        </w:tc>
        <w:tc>
          <w:tcPr>
            <w:tcW w:w="2561" w:type="dxa"/>
            <w:shd w:val="clear" w:color="auto" w:fill="D9D9D9" w:themeFill="background1" w:themeFillShade="D9"/>
          </w:tcPr>
          <w:p w14:paraId="1B3AB42C"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Type</w:t>
            </w:r>
          </w:p>
        </w:tc>
        <w:tc>
          <w:tcPr>
            <w:tcW w:w="3109" w:type="dxa"/>
            <w:shd w:val="clear" w:color="auto" w:fill="D9D9D9" w:themeFill="background1" w:themeFillShade="D9"/>
          </w:tcPr>
          <w:p w14:paraId="361EC9C3"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Remarks</w:t>
            </w:r>
          </w:p>
        </w:tc>
      </w:tr>
      <w:tr w:rsidR="00E73EDF" w:rsidRPr="00651940" w14:paraId="7B110A6E" w14:textId="77777777" w:rsidTr="00681EDD">
        <w:tc>
          <w:tcPr>
            <w:tcW w:w="1117" w:type="dxa"/>
          </w:tcPr>
          <w:p w14:paraId="650B9E25"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Class</w:t>
            </w:r>
          </w:p>
        </w:tc>
        <w:tc>
          <w:tcPr>
            <w:tcW w:w="3165" w:type="dxa"/>
          </w:tcPr>
          <w:p w14:paraId="09BED014" w14:textId="7777777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S100_CataloguePointOfContact</w:t>
            </w:r>
          </w:p>
        </w:tc>
        <w:tc>
          <w:tcPr>
            <w:tcW w:w="3537" w:type="dxa"/>
          </w:tcPr>
          <w:p w14:paraId="7841528C" w14:textId="57834189"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Contact details of the issuer of this </w:t>
            </w:r>
            <w:r w:rsidR="00776AC3">
              <w:rPr>
                <w:sz w:val="16"/>
                <w:szCs w:val="16"/>
                <w:lang w:eastAsia="ar-SA"/>
              </w:rPr>
              <w:t>E</w:t>
            </w:r>
            <w:r w:rsidRPr="00651940">
              <w:rPr>
                <w:sz w:val="16"/>
                <w:szCs w:val="16"/>
                <w:lang w:eastAsia="ar-SA"/>
              </w:rPr>
              <w:t xml:space="preserve">xchange </w:t>
            </w:r>
            <w:r w:rsidR="00776AC3">
              <w:rPr>
                <w:sz w:val="16"/>
                <w:szCs w:val="16"/>
                <w:lang w:eastAsia="ar-SA"/>
              </w:rPr>
              <w:t>C</w:t>
            </w:r>
            <w:r w:rsidRPr="00651940">
              <w:rPr>
                <w:sz w:val="16"/>
                <w:szCs w:val="16"/>
                <w:lang w:eastAsia="ar-SA"/>
              </w:rPr>
              <w:t>atalogue</w:t>
            </w:r>
          </w:p>
        </w:tc>
        <w:tc>
          <w:tcPr>
            <w:tcW w:w="789" w:type="dxa"/>
          </w:tcPr>
          <w:p w14:paraId="7D08C967"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w:t>
            </w:r>
          </w:p>
        </w:tc>
        <w:tc>
          <w:tcPr>
            <w:tcW w:w="2561" w:type="dxa"/>
          </w:tcPr>
          <w:p w14:paraId="5523810F"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w:t>
            </w:r>
          </w:p>
        </w:tc>
        <w:tc>
          <w:tcPr>
            <w:tcW w:w="3109" w:type="dxa"/>
          </w:tcPr>
          <w:p w14:paraId="4E1AF40A"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w:t>
            </w:r>
          </w:p>
        </w:tc>
      </w:tr>
      <w:tr w:rsidR="00E73EDF" w:rsidRPr="00651940" w14:paraId="3820B735" w14:textId="77777777" w:rsidTr="00681EDD">
        <w:tc>
          <w:tcPr>
            <w:tcW w:w="1117" w:type="dxa"/>
          </w:tcPr>
          <w:p w14:paraId="57CA2641"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012A750B"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organization</w:t>
            </w:r>
          </w:p>
        </w:tc>
        <w:tc>
          <w:tcPr>
            <w:tcW w:w="3537" w:type="dxa"/>
          </w:tcPr>
          <w:p w14:paraId="54D8C9E9" w14:textId="23FF1CCC"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The organization distributing this </w:t>
            </w:r>
            <w:r w:rsidR="00776AC3">
              <w:rPr>
                <w:sz w:val="16"/>
                <w:szCs w:val="16"/>
                <w:lang w:eastAsia="ar-SA"/>
              </w:rPr>
              <w:t>E</w:t>
            </w:r>
            <w:r w:rsidRPr="00651940">
              <w:rPr>
                <w:sz w:val="16"/>
                <w:szCs w:val="16"/>
                <w:lang w:eastAsia="ar-SA"/>
              </w:rPr>
              <w:t xml:space="preserve">xchange </w:t>
            </w:r>
            <w:r w:rsidR="00776AC3">
              <w:rPr>
                <w:sz w:val="16"/>
                <w:szCs w:val="16"/>
                <w:lang w:eastAsia="ar-SA"/>
              </w:rPr>
              <w:t>C</w:t>
            </w:r>
            <w:r w:rsidRPr="00651940">
              <w:rPr>
                <w:sz w:val="16"/>
                <w:szCs w:val="16"/>
                <w:lang w:eastAsia="ar-SA"/>
              </w:rPr>
              <w:t>atalogue</w:t>
            </w:r>
          </w:p>
        </w:tc>
        <w:tc>
          <w:tcPr>
            <w:tcW w:w="789" w:type="dxa"/>
          </w:tcPr>
          <w:p w14:paraId="1BC6E237"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1</w:t>
            </w:r>
          </w:p>
        </w:tc>
        <w:tc>
          <w:tcPr>
            <w:tcW w:w="2561" w:type="dxa"/>
          </w:tcPr>
          <w:p w14:paraId="37E10C82" w14:textId="77777777" w:rsidR="00E73EDF" w:rsidRPr="00651940" w:rsidRDefault="007653F1" w:rsidP="00C128E3">
            <w:pPr>
              <w:suppressAutoHyphens/>
              <w:snapToGrid w:val="0"/>
              <w:spacing w:before="60" w:after="60" w:line="240" w:lineRule="auto"/>
              <w:rPr>
                <w:b/>
                <w:bCs/>
                <w:sz w:val="16"/>
                <w:szCs w:val="16"/>
                <w:lang w:eastAsia="ar-SA"/>
              </w:rPr>
            </w:pPr>
            <w:proofErr w:type="spellStart"/>
            <w:r w:rsidRPr="00651940">
              <w:rPr>
                <w:sz w:val="16"/>
                <w:szCs w:val="16"/>
                <w:lang w:eastAsia="ar-SA"/>
              </w:rPr>
              <w:t>CharacterString</w:t>
            </w:r>
            <w:proofErr w:type="spellEnd"/>
          </w:p>
        </w:tc>
        <w:tc>
          <w:tcPr>
            <w:tcW w:w="3109" w:type="dxa"/>
          </w:tcPr>
          <w:p w14:paraId="4FA9975D" w14:textId="28124C2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This could be an individual producer, value added reseller, etc</w:t>
            </w:r>
          </w:p>
        </w:tc>
      </w:tr>
      <w:tr w:rsidR="00E73EDF" w:rsidRPr="00651940" w14:paraId="2E9A9389" w14:textId="77777777" w:rsidTr="00681EDD">
        <w:tc>
          <w:tcPr>
            <w:tcW w:w="1117" w:type="dxa"/>
          </w:tcPr>
          <w:p w14:paraId="5A213FB9"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48968362"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phone</w:t>
            </w:r>
          </w:p>
        </w:tc>
        <w:tc>
          <w:tcPr>
            <w:tcW w:w="3537" w:type="dxa"/>
          </w:tcPr>
          <w:p w14:paraId="513B2503" w14:textId="42E85454"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The </w:t>
            </w:r>
            <w:r w:rsidR="002A7EC8">
              <w:rPr>
                <w:sz w:val="16"/>
                <w:szCs w:val="16"/>
                <w:lang w:eastAsia="ar-SA"/>
              </w:rPr>
              <w:t>phone</w:t>
            </w:r>
            <w:r w:rsidR="002A7EC8" w:rsidRPr="00651940">
              <w:rPr>
                <w:sz w:val="16"/>
                <w:szCs w:val="16"/>
                <w:lang w:eastAsia="ar-SA"/>
              </w:rPr>
              <w:t xml:space="preserve"> </w:t>
            </w:r>
            <w:r w:rsidRPr="00651940">
              <w:rPr>
                <w:sz w:val="16"/>
                <w:szCs w:val="16"/>
                <w:lang w:eastAsia="ar-SA"/>
              </w:rPr>
              <w:t xml:space="preserve">number of </w:t>
            </w:r>
            <w:r w:rsidR="002A7EC8">
              <w:rPr>
                <w:sz w:val="16"/>
                <w:szCs w:val="16"/>
                <w:lang w:eastAsia="ar-SA"/>
              </w:rPr>
              <w:t>the organization</w:t>
            </w:r>
          </w:p>
        </w:tc>
        <w:tc>
          <w:tcPr>
            <w:tcW w:w="789" w:type="dxa"/>
          </w:tcPr>
          <w:p w14:paraId="6507B8D5"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0..1</w:t>
            </w:r>
          </w:p>
        </w:tc>
        <w:tc>
          <w:tcPr>
            <w:tcW w:w="2561" w:type="dxa"/>
          </w:tcPr>
          <w:p w14:paraId="744AADED" w14:textId="77777777" w:rsidR="00E73EDF" w:rsidRPr="00651940" w:rsidRDefault="007653F1" w:rsidP="00C128E3">
            <w:pPr>
              <w:suppressAutoHyphens/>
              <w:snapToGrid w:val="0"/>
              <w:spacing w:before="60" w:after="60" w:line="240" w:lineRule="auto"/>
              <w:rPr>
                <w:b/>
                <w:bCs/>
                <w:sz w:val="16"/>
                <w:szCs w:val="16"/>
                <w:lang w:eastAsia="ar-SA"/>
              </w:rPr>
            </w:pPr>
            <w:proofErr w:type="spellStart"/>
            <w:r w:rsidRPr="00651940">
              <w:rPr>
                <w:sz w:val="16"/>
                <w:szCs w:val="16"/>
                <w:lang w:eastAsia="ar-SA"/>
              </w:rPr>
              <w:t>CI_Telephone</w:t>
            </w:r>
            <w:proofErr w:type="spellEnd"/>
          </w:p>
        </w:tc>
        <w:tc>
          <w:tcPr>
            <w:tcW w:w="3109" w:type="dxa"/>
          </w:tcPr>
          <w:p w14:paraId="6FFF422C" w14:textId="77777777" w:rsidR="00E73EDF" w:rsidRPr="00651940" w:rsidRDefault="00E73EDF" w:rsidP="00C128E3">
            <w:pPr>
              <w:suppressAutoHyphens/>
              <w:snapToGrid w:val="0"/>
              <w:spacing w:before="60" w:after="60" w:line="240" w:lineRule="auto"/>
              <w:rPr>
                <w:b/>
                <w:bCs/>
                <w:sz w:val="16"/>
                <w:szCs w:val="16"/>
                <w:lang w:eastAsia="ar-SA"/>
              </w:rPr>
            </w:pPr>
          </w:p>
        </w:tc>
      </w:tr>
      <w:tr w:rsidR="00E73EDF" w:rsidRPr="00651940" w14:paraId="69E9E41D" w14:textId="77777777" w:rsidTr="00681EDD">
        <w:tc>
          <w:tcPr>
            <w:tcW w:w="1117" w:type="dxa"/>
          </w:tcPr>
          <w:p w14:paraId="7B1ACADA"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4DE51677"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address</w:t>
            </w:r>
          </w:p>
        </w:tc>
        <w:tc>
          <w:tcPr>
            <w:tcW w:w="3537" w:type="dxa"/>
          </w:tcPr>
          <w:p w14:paraId="689BA413" w14:textId="7777777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The address of the organization</w:t>
            </w:r>
          </w:p>
        </w:tc>
        <w:tc>
          <w:tcPr>
            <w:tcW w:w="789" w:type="dxa"/>
          </w:tcPr>
          <w:p w14:paraId="35F26CBB"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0..1</w:t>
            </w:r>
          </w:p>
        </w:tc>
        <w:tc>
          <w:tcPr>
            <w:tcW w:w="2561" w:type="dxa"/>
          </w:tcPr>
          <w:p w14:paraId="30421721" w14:textId="77777777" w:rsidR="00E73EDF" w:rsidRPr="00651940" w:rsidRDefault="007653F1" w:rsidP="00C128E3">
            <w:pPr>
              <w:suppressAutoHyphens/>
              <w:snapToGrid w:val="0"/>
              <w:spacing w:before="60" w:after="60" w:line="240" w:lineRule="auto"/>
              <w:rPr>
                <w:b/>
                <w:bCs/>
                <w:sz w:val="16"/>
                <w:szCs w:val="16"/>
                <w:lang w:eastAsia="ar-SA"/>
              </w:rPr>
            </w:pPr>
            <w:proofErr w:type="spellStart"/>
            <w:r w:rsidRPr="00651940">
              <w:rPr>
                <w:sz w:val="16"/>
                <w:szCs w:val="16"/>
                <w:lang w:eastAsia="ar-SA"/>
              </w:rPr>
              <w:t>CI_Address</w:t>
            </w:r>
            <w:proofErr w:type="spellEnd"/>
          </w:p>
        </w:tc>
        <w:tc>
          <w:tcPr>
            <w:tcW w:w="3109" w:type="dxa"/>
          </w:tcPr>
          <w:p w14:paraId="727E149E" w14:textId="77777777" w:rsidR="00E73EDF" w:rsidRPr="00651940" w:rsidRDefault="00E73EDF" w:rsidP="00C128E3">
            <w:pPr>
              <w:suppressAutoHyphens/>
              <w:snapToGrid w:val="0"/>
              <w:spacing w:before="60" w:after="60" w:line="240" w:lineRule="auto"/>
              <w:rPr>
                <w:b/>
                <w:bCs/>
                <w:sz w:val="16"/>
                <w:szCs w:val="16"/>
                <w:lang w:eastAsia="ar-SA"/>
              </w:rPr>
            </w:pPr>
          </w:p>
        </w:tc>
      </w:tr>
    </w:tbl>
    <w:p w14:paraId="4CE109F8" w14:textId="77777777" w:rsidR="00E73EDF" w:rsidRPr="00651940" w:rsidRDefault="00E73EDF" w:rsidP="00776AC3">
      <w:pPr>
        <w:spacing w:after="0" w:line="240" w:lineRule="auto"/>
      </w:pPr>
    </w:p>
    <w:p w14:paraId="230B4901" w14:textId="610040F8" w:rsidR="00E73EDF" w:rsidRPr="00130A33" w:rsidRDefault="00E4720B" w:rsidP="00BD587E">
      <w:pPr>
        <w:pStyle w:val="Heading3"/>
        <w:keepLines/>
        <w:tabs>
          <w:tab w:val="clear" w:pos="660"/>
          <w:tab w:val="clear" w:pos="880"/>
          <w:tab w:val="left" w:pos="851"/>
        </w:tabs>
        <w:spacing w:before="120" w:after="120" w:line="240" w:lineRule="auto"/>
        <w:ind w:left="851" w:hanging="851"/>
        <w:jc w:val="both"/>
      </w:pPr>
      <w:bookmarkStart w:id="698" w:name="_Toc510785515"/>
      <w:bookmarkStart w:id="699" w:name="_Toc510784366"/>
      <w:bookmarkStart w:id="700" w:name="_Toc439685325"/>
      <w:bookmarkStart w:id="701" w:name="_Toc175558669"/>
      <w:bookmarkEnd w:id="698"/>
      <w:bookmarkEnd w:id="699"/>
      <w:r w:rsidRPr="00130A33">
        <w:t>S100</w:t>
      </w:r>
      <w:r w:rsidR="007653F1" w:rsidRPr="00130A33">
        <w:t>_DatasetDiscoveryMetadata</w:t>
      </w:r>
      <w:bookmarkEnd w:id="700"/>
      <w:bookmarkEnd w:id="701"/>
    </w:p>
    <w:tbl>
      <w:tblPr>
        <w:tblW w:w="14278" w:type="dxa"/>
        <w:tblInd w:w="-108" w:type="dxa"/>
        <w:tblLayout w:type="fixed"/>
        <w:tblCellMar>
          <w:left w:w="0" w:type="dxa"/>
          <w:right w:w="0" w:type="dxa"/>
        </w:tblCellMar>
        <w:tblLook w:val="04A0" w:firstRow="1" w:lastRow="0" w:firstColumn="1" w:lastColumn="0" w:noHBand="0" w:noVBand="1"/>
      </w:tblPr>
      <w:tblGrid>
        <w:gridCol w:w="2650"/>
        <w:gridCol w:w="4537"/>
        <w:gridCol w:w="850"/>
        <w:gridCol w:w="2691"/>
        <w:gridCol w:w="3550"/>
      </w:tblGrid>
      <w:tr w:rsidR="00353431" w:rsidRPr="003440C2" w14:paraId="149327E7" w14:textId="77777777" w:rsidTr="00533D87">
        <w:trPr>
          <w:cantSplit/>
          <w:tblHeader/>
        </w:trPr>
        <w:tc>
          <w:tcPr>
            <w:tcW w:w="265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2FC6549"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Name</w:t>
            </w:r>
          </w:p>
        </w:tc>
        <w:tc>
          <w:tcPr>
            <w:tcW w:w="4537"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27C664A8" w14:textId="4C65B209" w:rsidR="00E73EDF" w:rsidRPr="00BD587E" w:rsidRDefault="00130A33" w:rsidP="00BD587E">
            <w:pPr>
              <w:spacing w:before="60" w:after="60" w:line="240" w:lineRule="auto"/>
              <w:jc w:val="left"/>
              <w:rPr>
                <w:rFonts w:cs="Arial"/>
                <w:b/>
                <w:bCs/>
                <w:sz w:val="16"/>
                <w:szCs w:val="16"/>
                <w:lang w:eastAsia="en-US"/>
              </w:rPr>
            </w:pPr>
            <w:r>
              <w:rPr>
                <w:rFonts w:cs="Arial"/>
                <w:b/>
                <w:bCs/>
                <w:sz w:val="16"/>
                <w:szCs w:val="16"/>
                <w:lang w:eastAsia="en-US"/>
              </w:rPr>
              <w:t>Description</w:t>
            </w:r>
          </w:p>
        </w:tc>
        <w:tc>
          <w:tcPr>
            <w:tcW w:w="85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1105149" w14:textId="746BD4B7" w:rsidR="00E73EDF" w:rsidRPr="003440C2" w:rsidRDefault="00130A33" w:rsidP="00130A33">
            <w:pPr>
              <w:keepNext/>
              <w:keepLines/>
              <w:spacing w:before="60" w:after="60" w:line="240" w:lineRule="auto"/>
              <w:jc w:val="center"/>
              <w:rPr>
                <w:rFonts w:cs="Arial"/>
                <w:b/>
                <w:bCs/>
                <w:sz w:val="16"/>
                <w:szCs w:val="16"/>
                <w:lang w:eastAsia="en-US"/>
              </w:rPr>
            </w:pPr>
            <w:r>
              <w:rPr>
                <w:rFonts w:cs="Arial"/>
                <w:b/>
                <w:bCs/>
                <w:sz w:val="16"/>
                <w:szCs w:val="16"/>
                <w:lang w:eastAsia="en-US"/>
              </w:rPr>
              <w:t>Mult</w:t>
            </w:r>
          </w:p>
        </w:tc>
        <w:tc>
          <w:tcPr>
            <w:tcW w:w="2691"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6A0B163D"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Type</w:t>
            </w:r>
          </w:p>
        </w:tc>
        <w:tc>
          <w:tcPr>
            <w:tcW w:w="3550"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46610F42"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Remarks</w:t>
            </w:r>
          </w:p>
        </w:tc>
      </w:tr>
      <w:tr w:rsidR="00353431" w:rsidRPr="003440C2" w14:paraId="7E64EAAD"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C6E82FC" w14:textId="731F811B"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S100_DatasetDiscoveryMetadata</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6A3F4FB" w14:textId="67CC5B53" w:rsidR="00130A33" w:rsidRPr="003440C2" w:rsidRDefault="00130A33" w:rsidP="00130A33">
            <w:pPr>
              <w:keepNext/>
              <w:keepLines/>
              <w:spacing w:before="60" w:after="60" w:line="240" w:lineRule="auto"/>
              <w:jc w:val="left"/>
              <w:rPr>
                <w:rFonts w:cs="Arial"/>
                <w:b/>
                <w:bCs/>
                <w:sz w:val="16"/>
                <w:szCs w:val="16"/>
                <w:lang w:eastAsia="en-US"/>
              </w:rPr>
            </w:pPr>
            <w:r w:rsidRPr="002A5288">
              <w:rPr>
                <w:sz w:val="16"/>
                <w:szCs w:val="16"/>
              </w:rPr>
              <w:t xml:space="preserve">Metadata about the individual datasets in the </w:t>
            </w:r>
            <w:r>
              <w:rPr>
                <w:sz w:val="16"/>
                <w:szCs w:val="16"/>
              </w:rPr>
              <w:t>E</w:t>
            </w:r>
            <w:r w:rsidRPr="002A5288">
              <w:rPr>
                <w:sz w:val="16"/>
                <w:szCs w:val="16"/>
              </w:rPr>
              <w:t xml:space="preserve">xchange </w:t>
            </w:r>
            <w:r>
              <w:rPr>
                <w:sz w:val="16"/>
                <w:szCs w:val="16"/>
              </w:rPr>
              <w:t>C</w:t>
            </w:r>
            <w:r w:rsidRPr="002A5288">
              <w:rPr>
                <w:sz w:val="16"/>
                <w:szCs w:val="16"/>
              </w:rPr>
              <w:t>atalogue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FA2FB4" w14:textId="0F9AE318" w:rsidR="00130A33" w:rsidRPr="003440C2" w:rsidRDefault="00130A33" w:rsidP="00130A33">
            <w:pPr>
              <w:keepNext/>
              <w:keepLines/>
              <w:spacing w:before="60" w:after="60" w:line="240" w:lineRule="auto"/>
              <w:jc w:val="center"/>
              <w:rPr>
                <w:rFonts w:cs="Arial"/>
                <w:b/>
                <w:bCs/>
                <w:sz w:val="16"/>
                <w:szCs w:val="16"/>
                <w:lang w:eastAsia="en-US"/>
              </w:rPr>
            </w:pPr>
            <w:r w:rsidRPr="003440C2">
              <w:rPr>
                <w:rFonts w:cs="Arial"/>
                <w:sz w:val="16"/>
                <w:szCs w:val="16"/>
                <w:lang w:eastAsia="en-US"/>
              </w:rPr>
              <w:t>-</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B04E329" w14:textId="77777777"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58B5C68" w14:textId="77777777"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w:t>
            </w:r>
          </w:p>
        </w:tc>
      </w:tr>
      <w:tr w:rsidR="00353431" w:rsidRPr="003440C2" w14:paraId="0CDCDF6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08BFA71"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fileName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51383D1" w14:textId="25D88041" w:rsidR="00130A33" w:rsidRPr="003440C2" w:rsidRDefault="00130A33" w:rsidP="00130A33">
            <w:pPr>
              <w:spacing w:before="60" w:after="60" w:line="240" w:lineRule="auto"/>
              <w:jc w:val="left"/>
              <w:rPr>
                <w:rFonts w:cs="Arial"/>
                <w:b/>
                <w:bCs/>
                <w:sz w:val="16"/>
                <w:szCs w:val="16"/>
                <w:lang w:eastAsia="en-US"/>
              </w:rPr>
            </w:pPr>
            <w:r w:rsidRPr="002A5288">
              <w:rPr>
                <w:sz w:val="16"/>
                <w:szCs w:val="16"/>
              </w:rPr>
              <w:t>Dataset file name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8B49656" w14:textId="4406C49E"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2F82311" w14:textId="7DBD162D"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URI</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4661FBF" w14:textId="5A08B102" w:rsidR="00130A33" w:rsidRPr="003440C2" w:rsidRDefault="00130A33" w:rsidP="00130A33">
            <w:pPr>
              <w:spacing w:before="60" w:after="60" w:line="240" w:lineRule="auto"/>
              <w:jc w:val="left"/>
              <w:rPr>
                <w:rFonts w:cs="Arial"/>
                <w:b/>
                <w:bCs/>
                <w:sz w:val="16"/>
                <w:szCs w:val="16"/>
                <w:lang w:eastAsia="en-US"/>
              </w:rPr>
            </w:pPr>
            <w:r>
              <w:rPr>
                <w:sz w:val="16"/>
                <w:szCs w:val="16"/>
              </w:rPr>
              <w:t>See S-100 Part 1, clause 1-4.6</w:t>
            </w:r>
          </w:p>
        </w:tc>
      </w:tr>
      <w:tr w:rsidR="00353431" w:rsidRPr="00BD587E" w14:paraId="23E4F960"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F0327AB" w14:textId="77777777" w:rsidR="00130A33" w:rsidRPr="00BD587E" w:rsidRDefault="00130A33" w:rsidP="00130A33">
            <w:pPr>
              <w:spacing w:before="60" w:after="60" w:line="240" w:lineRule="auto"/>
              <w:jc w:val="left"/>
              <w:rPr>
                <w:rFonts w:cs="Arial"/>
                <w:sz w:val="16"/>
                <w:szCs w:val="16"/>
                <w:lang w:eastAsia="en-US"/>
              </w:rPr>
            </w:pPr>
            <w:r w:rsidRPr="003440C2">
              <w:rPr>
                <w:rFonts w:cs="Arial"/>
                <w:sz w:val="16"/>
                <w:szCs w:val="16"/>
                <w:lang w:eastAsia="en-US"/>
              </w:rPr>
              <w:t>description</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7157469" w14:textId="1A7B92E3" w:rsidR="00130A33" w:rsidRPr="00BD587E" w:rsidRDefault="00130A33" w:rsidP="00130A33">
            <w:pPr>
              <w:spacing w:before="60" w:after="60" w:line="240" w:lineRule="auto"/>
              <w:jc w:val="left"/>
              <w:rPr>
                <w:rFonts w:cs="Arial"/>
                <w:sz w:val="16"/>
                <w:szCs w:val="16"/>
                <w:lang w:eastAsia="en-US"/>
              </w:rPr>
            </w:pPr>
            <w:r w:rsidRPr="004F10CB">
              <w:rPr>
                <w:sz w:val="16"/>
                <w:szCs w:val="16"/>
              </w:rPr>
              <w:t>Short description giving the area or location covered by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D1F96D7" w14:textId="11BEDD4B"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FEAA6E0" w14:textId="77777777" w:rsidR="00130A33" w:rsidRPr="00BD587E"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CharacterString</w:t>
            </w:r>
            <w:proofErr w:type="spellEnd"/>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C5D556B" w14:textId="77777777" w:rsidR="00130A33" w:rsidRDefault="00130A33" w:rsidP="00130A33">
            <w:pPr>
              <w:spacing w:before="60" w:after="60" w:line="240" w:lineRule="auto"/>
              <w:jc w:val="left"/>
              <w:rPr>
                <w:rFonts w:cs="Arial"/>
                <w:sz w:val="16"/>
                <w:szCs w:val="16"/>
                <w:lang w:eastAsia="en-US"/>
              </w:rPr>
            </w:pPr>
            <w:r w:rsidRPr="003440C2">
              <w:rPr>
                <w:rFonts w:cs="Arial"/>
                <w:sz w:val="16"/>
                <w:szCs w:val="16"/>
                <w:lang w:eastAsia="en-US"/>
              </w:rPr>
              <w:t>For example, a harbour or port name, between two named locations etc</w:t>
            </w:r>
          </w:p>
          <w:p w14:paraId="00FDCE6E" w14:textId="3F62B288" w:rsidR="00FE61B1" w:rsidRPr="00BD587E" w:rsidRDefault="00FE61B1" w:rsidP="00130A33">
            <w:pPr>
              <w:spacing w:before="60" w:after="60" w:line="240" w:lineRule="auto"/>
              <w:jc w:val="left"/>
              <w:rPr>
                <w:rFonts w:cs="Arial"/>
                <w:sz w:val="16"/>
                <w:szCs w:val="16"/>
                <w:lang w:eastAsia="en-US"/>
              </w:rPr>
            </w:pPr>
            <w:r w:rsidRPr="00FE61B1">
              <w:rPr>
                <w:rFonts w:cs="Arial"/>
                <w:sz w:val="16"/>
                <w:szCs w:val="16"/>
                <w:lang w:eastAsia="en-US"/>
              </w:rPr>
              <w:t>See</w:t>
            </w:r>
            <w:r w:rsidR="00296624">
              <w:rPr>
                <w:rFonts w:cs="Arial"/>
                <w:sz w:val="16"/>
                <w:szCs w:val="16"/>
                <w:lang w:eastAsia="en-US"/>
              </w:rPr>
              <w:t xml:space="preserve"> also</w:t>
            </w:r>
            <w:r w:rsidRPr="00FE61B1">
              <w:rPr>
                <w:rFonts w:cs="Arial"/>
                <w:sz w:val="16"/>
                <w:szCs w:val="16"/>
                <w:lang w:eastAsia="en-US"/>
              </w:rPr>
              <w:t xml:space="preserve"> Note 1</w:t>
            </w:r>
          </w:p>
        </w:tc>
      </w:tr>
      <w:tr w:rsidR="00353431" w:rsidRPr="00BD587E" w14:paraId="36F5C9C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B9E991D" w14:textId="33197A98"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datasetID</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E649459" w14:textId="0D14F315" w:rsidR="00130A33" w:rsidRPr="003440C2" w:rsidRDefault="00130A33" w:rsidP="00130A33">
            <w:pPr>
              <w:spacing w:before="60" w:after="60" w:line="240" w:lineRule="auto"/>
              <w:jc w:val="left"/>
              <w:rPr>
                <w:rFonts w:cs="Arial"/>
                <w:sz w:val="16"/>
                <w:szCs w:val="16"/>
                <w:lang w:eastAsia="en-US"/>
              </w:rPr>
            </w:pPr>
            <w:r>
              <w:rPr>
                <w:sz w:val="16"/>
                <w:szCs w:val="16"/>
              </w:rPr>
              <w:t xml:space="preserve">Dataset ID expressed as a </w:t>
            </w:r>
            <w:r w:rsidR="00126606">
              <w:rPr>
                <w:sz w:val="16"/>
                <w:szCs w:val="16"/>
              </w:rPr>
              <w:t xml:space="preserve">Maritime </w:t>
            </w:r>
            <w:r>
              <w:rPr>
                <w:sz w:val="16"/>
                <w:szCs w:val="16"/>
              </w:rPr>
              <w:t>Resource Name</w:t>
            </w:r>
            <w:r w:rsidR="00126606">
              <w:rPr>
                <w:sz w:val="16"/>
                <w:szCs w:val="16"/>
              </w:rPr>
              <w:t xml:space="preserve"> (MRN)</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39BF79E" w14:textId="6BAE0F6D"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17747B6" w14:textId="314A828B"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URN</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806C663" w14:textId="127ECAAB"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The URN must be an MRN</w:t>
            </w:r>
          </w:p>
        </w:tc>
      </w:tr>
      <w:tr w:rsidR="00353431" w:rsidRPr="00BD587E" w14:paraId="5A0F6764"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103BD49" w14:textId="2531B021"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compressionFlag</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7815F94" w14:textId="1DFDE1F9" w:rsidR="00130A33" w:rsidRPr="003440C2" w:rsidRDefault="00130A33" w:rsidP="00130A33">
            <w:pPr>
              <w:spacing w:before="60" w:after="60" w:line="240" w:lineRule="auto"/>
              <w:jc w:val="left"/>
              <w:rPr>
                <w:rFonts w:cs="Arial"/>
                <w:sz w:val="16"/>
                <w:szCs w:val="16"/>
                <w:lang w:eastAsia="en-US"/>
              </w:rPr>
            </w:pPr>
            <w:r w:rsidRPr="00EA3D52">
              <w:rPr>
                <w:sz w:val="16"/>
                <w:szCs w:val="16"/>
              </w:rPr>
              <w:t>Indicates if the resource is compressed</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3C843D" w14:textId="0F92C488"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1A9D8FA" w14:textId="4500E4FC"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Boolean</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E5D70C9" w14:textId="77777777" w:rsidR="00130A33" w:rsidRPr="003440C2" w:rsidRDefault="00130A33" w:rsidP="00130A33">
            <w:pPr>
              <w:spacing w:before="60" w:after="60" w:line="240" w:lineRule="auto"/>
              <w:jc w:val="left"/>
              <w:rPr>
                <w:rFonts w:cs="Arial"/>
                <w:sz w:val="16"/>
                <w:szCs w:val="16"/>
                <w:lang w:eastAsia="en-US"/>
              </w:rPr>
            </w:pPr>
            <w:r w:rsidRPr="00130A33">
              <w:rPr>
                <w:rFonts w:cs="Arial"/>
                <w:i/>
                <w:iCs/>
                <w:sz w:val="16"/>
                <w:szCs w:val="16"/>
                <w:lang w:eastAsia="en-US"/>
              </w:rPr>
              <w:t>True</w:t>
            </w:r>
            <w:r w:rsidRPr="003440C2">
              <w:rPr>
                <w:rFonts w:cs="Arial"/>
                <w:sz w:val="16"/>
                <w:szCs w:val="16"/>
                <w:lang w:eastAsia="en-US"/>
              </w:rPr>
              <w:t xml:space="preserve"> indicates a compressed dataset resource</w:t>
            </w:r>
          </w:p>
          <w:p w14:paraId="3BF5A6DE" w14:textId="71BCB5AB" w:rsidR="00130A33" w:rsidRPr="003440C2" w:rsidRDefault="00130A33" w:rsidP="00130A33">
            <w:pPr>
              <w:spacing w:before="60" w:after="60" w:line="240" w:lineRule="auto"/>
              <w:jc w:val="left"/>
              <w:rPr>
                <w:rFonts w:cs="Arial"/>
                <w:sz w:val="16"/>
                <w:szCs w:val="16"/>
                <w:lang w:eastAsia="en-US"/>
              </w:rPr>
            </w:pPr>
            <w:r w:rsidRPr="00130A33">
              <w:rPr>
                <w:rFonts w:cs="Arial"/>
                <w:i/>
                <w:iCs/>
                <w:sz w:val="16"/>
                <w:szCs w:val="16"/>
                <w:lang w:eastAsia="en-US"/>
              </w:rPr>
              <w:t>False</w:t>
            </w:r>
            <w:r w:rsidRPr="003440C2">
              <w:rPr>
                <w:rFonts w:cs="Arial"/>
                <w:sz w:val="16"/>
                <w:szCs w:val="16"/>
                <w:lang w:eastAsia="en-US"/>
              </w:rPr>
              <w:t xml:space="preserve"> indicates an uncompressed dataset resource</w:t>
            </w:r>
          </w:p>
        </w:tc>
      </w:tr>
      <w:tr w:rsidR="00353431" w:rsidRPr="003440C2" w14:paraId="360FA52D" w14:textId="77777777" w:rsidTr="00533D87">
        <w:trPr>
          <w:cantSplit/>
        </w:trPr>
        <w:tc>
          <w:tcPr>
            <w:tcW w:w="26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223FA02F"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lastRenderedPageBreak/>
              <w:t>dataProtection</w:t>
            </w:r>
            <w:proofErr w:type="spellEnd"/>
          </w:p>
        </w:tc>
        <w:tc>
          <w:tcPr>
            <w:tcW w:w="4537" w:type="dxa"/>
            <w:tcBorders>
              <w:top w:val="single" w:sz="8" w:space="0" w:color="000000"/>
              <w:left w:val="nil"/>
              <w:bottom w:val="single" w:sz="4" w:space="0" w:color="auto"/>
              <w:right w:val="single" w:sz="4" w:space="0" w:color="auto"/>
            </w:tcBorders>
            <w:shd w:val="clear" w:color="auto" w:fill="auto"/>
            <w:tcMar>
              <w:left w:w="108" w:type="dxa"/>
              <w:right w:w="108" w:type="dxa"/>
            </w:tcMar>
          </w:tcPr>
          <w:p w14:paraId="7DF0F4EA" w14:textId="2FD2C129" w:rsidR="00130A33" w:rsidRPr="003440C2" w:rsidRDefault="00130A33" w:rsidP="00130A33">
            <w:pPr>
              <w:spacing w:before="60" w:after="60" w:line="240" w:lineRule="auto"/>
              <w:jc w:val="left"/>
              <w:rPr>
                <w:rFonts w:cs="Arial"/>
                <w:sz w:val="16"/>
                <w:szCs w:val="16"/>
                <w:lang w:eastAsia="en-US"/>
              </w:rPr>
            </w:pPr>
            <w:r w:rsidRPr="003A450C">
              <w:rPr>
                <w:sz w:val="16"/>
                <w:szCs w:val="16"/>
              </w:rPr>
              <w:t>Indicates if the data is encrypted</w:t>
            </w:r>
          </w:p>
        </w:tc>
        <w:tc>
          <w:tcPr>
            <w:tcW w:w="8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1FF0A24B" w14:textId="0C8A59AB"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D8EDB0E"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Boolean</w:t>
            </w:r>
          </w:p>
        </w:tc>
        <w:tc>
          <w:tcPr>
            <w:tcW w:w="3550" w:type="dxa"/>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BD17D24" w14:textId="77777777" w:rsidR="00130A33" w:rsidRPr="003440C2" w:rsidRDefault="00130A33" w:rsidP="00130A33">
            <w:pPr>
              <w:snapToGrid w:val="0"/>
              <w:spacing w:before="60" w:after="60" w:line="240" w:lineRule="auto"/>
              <w:jc w:val="left"/>
              <w:rPr>
                <w:rFonts w:cs="Arial"/>
                <w:sz w:val="16"/>
                <w:szCs w:val="16"/>
              </w:rPr>
            </w:pPr>
            <w:r w:rsidRPr="003440C2">
              <w:rPr>
                <w:rFonts w:cs="Arial"/>
                <w:i/>
                <w:sz w:val="16"/>
                <w:szCs w:val="16"/>
              </w:rPr>
              <w:t>True</w:t>
            </w:r>
            <w:r w:rsidRPr="003440C2">
              <w:rPr>
                <w:rFonts w:cs="Arial"/>
                <w:sz w:val="16"/>
                <w:szCs w:val="16"/>
              </w:rPr>
              <w:t xml:space="preserve"> indicates an encrypted dataset resource</w:t>
            </w:r>
          </w:p>
          <w:p w14:paraId="19CF056B" w14:textId="218D7421" w:rsidR="00130A33" w:rsidRPr="003440C2" w:rsidRDefault="00130A33" w:rsidP="00130A33">
            <w:pPr>
              <w:spacing w:before="60" w:after="60" w:line="240" w:lineRule="auto"/>
              <w:jc w:val="left"/>
              <w:rPr>
                <w:rFonts w:cs="Arial"/>
                <w:bCs/>
                <w:sz w:val="16"/>
                <w:szCs w:val="16"/>
                <w:lang w:eastAsia="en-US"/>
              </w:rPr>
            </w:pPr>
            <w:r w:rsidRPr="003440C2">
              <w:rPr>
                <w:rFonts w:cs="Arial"/>
                <w:i/>
                <w:sz w:val="16"/>
                <w:szCs w:val="16"/>
              </w:rPr>
              <w:t>False</w:t>
            </w:r>
            <w:r w:rsidRPr="003440C2">
              <w:rPr>
                <w:rFonts w:cs="Arial"/>
                <w:sz w:val="16"/>
                <w:szCs w:val="16"/>
              </w:rPr>
              <w:t xml:space="preserve"> indicates an unencrypted dataset resource</w:t>
            </w:r>
          </w:p>
        </w:tc>
      </w:tr>
      <w:tr w:rsidR="00353431" w:rsidRPr="003440C2" w14:paraId="31C0AAFD"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14077E2"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protectionScheme</w:t>
            </w:r>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143C5FB" w14:textId="4AACD6F3"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Specification o</w:t>
            </w:r>
            <w:r>
              <w:rPr>
                <w:sz w:val="16"/>
                <w:szCs w:val="16"/>
                <w:lang w:val="en-CA"/>
              </w:rPr>
              <w:t>f</w:t>
            </w:r>
            <w:r w:rsidRPr="003A450C">
              <w:rPr>
                <w:sz w:val="16"/>
                <w:szCs w:val="16"/>
                <w:lang w:val="en-CA"/>
              </w:rPr>
              <w:t xml:space="preserve"> method used for data protection</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00F26D1" w14:textId="329EBACE"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0510AD9" w14:textId="0A20A9BA"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S100_ProtectionScheme</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701A0863" w14:textId="34870AA1"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625A5CF"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76C6A7A" w14:textId="51E5B6DC"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digitalSignatureReference</w:t>
            </w:r>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53D9780" w14:textId="3BAF876C" w:rsidR="00130A33" w:rsidRPr="003440C2" w:rsidRDefault="00130A33" w:rsidP="00130A33">
            <w:pPr>
              <w:spacing w:before="60" w:after="60" w:line="240" w:lineRule="auto"/>
              <w:jc w:val="left"/>
              <w:rPr>
                <w:rFonts w:cs="Arial"/>
                <w:b/>
                <w:bCs/>
                <w:sz w:val="16"/>
                <w:szCs w:val="16"/>
                <w:lang w:eastAsia="en-US"/>
              </w:rPr>
            </w:pPr>
            <w:r w:rsidRPr="003A450C">
              <w:rPr>
                <w:rFonts w:cs="Arial"/>
                <w:sz w:val="16"/>
                <w:szCs w:val="16"/>
              </w:rPr>
              <w:t xml:space="preserve">Specifies the algorithm used to compute </w:t>
            </w:r>
            <w:proofErr w:type="spellStart"/>
            <w:r w:rsidRPr="003A450C">
              <w:rPr>
                <w:rFonts w:cs="Arial"/>
                <w:sz w:val="16"/>
                <w:szCs w:val="16"/>
              </w:rPr>
              <w:t>digitalSignatureValue</w:t>
            </w:r>
            <w:proofErr w:type="spellEnd"/>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E9C06C" w14:textId="0E7147D5"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087CE8C" w14:textId="7E5DC7FB" w:rsidR="00130A33" w:rsidRPr="003440C2" w:rsidRDefault="00130A33" w:rsidP="00130A33">
            <w:pPr>
              <w:spacing w:before="60" w:after="60" w:line="240" w:lineRule="auto"/>
              <w:jc w:val="left"/>
              <w:rPr>
                <w:rFonts w:cs="Arial"/>
                <w:b/>
                <w:bCs/>
                <w:sz w:val="16"/>
                <w:szCs w:val="16"/>
              </w:rPr>
            </w:pPr>
            <w:r w:rsidRPr="003440C2">
              <w:rPr>
                <w:rFonts w:cs="Arial"/>
                <w:sz w:val="16"/>
                <w:szCs w:val="16"/>
              </w:rPr>
              <w:t>S100_</w:t>
            </w:r>
            <w:r w:rsidR="00393B21">
              <w:rPr>
                <w:rFonts w:cs="Arial"/>
                <w:sz w:val="16"/>
                <w:szCs w:val="16"/>
              </w:rPr>
              <w:t>SE_</w:t>
            </w:r>
            <w:r w:rsidRPr="003440C2">
              <w:rPr>
                <w:rFonts w:cs="Arial"/>
                <w:sz w:val="16"/>
                <w:szCs w:val="16"/>
              </w:rPr>
              <w:t>DigitalSignatureReference (see S-100 Pa</w:t>
            </w:r>
            <w:r>
              <w:rPr>
                <w:rFonts w:cs="Arial"/>
                <w:sz w:val="16"/>
                <w:szCs w:val="16"/>
              </w:rPr>
              <w:t>r</w:t>
            </w:r>
            <w:r w:rsidRPr="003440C2">
              <w:rPr>
                <w:rFonts w:cs="Arial"/>
                <w:sz w:val="16"/>
                <w:szCs w:val="16"/>
              </w:rPr>
              <w:t>t 15)</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50B8622" w14:textId="77777777" w:rsidR="00130A33" w:rsidRPr="003440C2" w:rsidRDefault="00130A33" w:rsidP="00130A33">
            <w:pPr>
              <w:spacing w:before="60" w:after="60" w:line="240" w:lineRule="auto"/>
              <w:jc w:val="left"/>
              <w:rPr>
                <w:rFonts w:cs="Arial"/>
                <w:b/>
                <w:bCs/>
                <w:sz w:val="16"/>
                <w:szCs w:val="16"/>
                <w:lang w:eastAsia="en-US"/>
              </w:rPr>
            </w:pPr>
          </w:p>
        </w:tc>
      </w:tr>
      <w:tr w:rsidR="00353431" w:rsidRPr="003440C2" w14:paraId="7942DB79"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4A20CD8" w14:textId="11E99EF8"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digitalSignatureValue</w:t>
            </w:r>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7D38E89" w14:textId="57EB1845" w:rsidR="00130A33" w:rsidRPr="003440C2" w:rsidRDefault="00130A33" w:rsidP="00130A33">
            <w:pPr>
              <w:spacing w:before="60" w:after="60" w:line="240" w:lineRule="auto"/>
              <w:jc w:val="left"/>
              <w:rPr>
                <w:rFonts w:cs="Arial"/>
                <w:sz w:val="16"/>
                <w:szCs w:val="16"/>
                <w:lang w:eastAsia="en-US"/>
              </w:rPr>
            </w:pPr>
            <w:r w:rsidRPr="003A450C">
              <w:rPr>
                <w:sz w:val="16"/>
                <w:szCs w:val="16"/>
              </w:rPr>
              <w:t>Value derived from the digital signature</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A101655" w14:textId="710EE75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6357866" w14:textId="27297D86" w:rsidR="00130A33" w:rsidRPr="003440C2" w:rsidRDefault="00130A33" w:rsidP="004B3B4E">
            <w:pPr>
              <w:spacing w:before="60" w:after="60" w:line="240" w:lineRule="auto"/>
              <w:jc w:val="left"/>
              <w:rPr>
                <w:rFonts w:cs="Arial"/>
                <w:sz w:val="16"/>
                <w:szCs w:val="16"/>
              </w:rPr>
            </w:pPr>
            <w:r w:rsidRPr="003440C2">
              <w:rPr>
                <w:rFonts w:cs="Arial"/>
                <w:sz w:val="16"/>
                <w:szCs w:val="16"/>
              </w:rPr>
              <w:t>S100_</w:t>
            </w:r>
            <w:r w:rsidR="00393B21">
              <w:rPr>
                <w:rFonts w:cs="Arial"/>
                <w:sz w:val="16"/>
                <w:szCs w:val="16"/>
              </w:rPr>
              <w:t>SE_</w:t>
            </w:r>
            <w:r w:rsidRPr="003440C2">
              <w:rPr>
                <w:rFonts w:cs="Arial"/>
                <w:sz w:val="16"/>
                <w:szCs w:val="16"/>
              </w:rPr>
              <w:t>DigitalSignature (see S-100 Part 15)</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4FF5D69" w14:textId="77777777" w:rsidR="00130A33" w:rsidRPr="003440C2" w:rsidRDefault="00130A33" w:rsidP="00130A33">
            <w:pPr>
              <w:snapToGrid w:val="0"/>
              <w:spacing w:before="60" w:after="60" w:line="240" w:lineRule="auto"/>
              <w:jc w:val="left"/>
              <w:rPr>
                <w:rFonts w:cs="Arial"/>
                <w:sz w:val="16"/>
                <w:szCs w:val="16"/>
              </w:rPr>
            </w:pPr>
            <w:r w:rsidRPr="003440C2">
              <w:rPr>
                <w:rFonts w:cs="Arial"/>
                <w:sz w:val="16"/>
                <w:szCs w:val="16"/>
              </w:rPr>
              <w:t xml:space="preserve">The value resulting from application of </w:t>
            </w:r>
            <w:proofErr w:type="spellStart"/>
            <w:r w:rsidRPr="003440C2">
              <w:rPr>
                <w:rFonts w:cs="Arial"/>
                <w:sz w:val="16"/>
                <w:szCs w:val="16"/>
              </w:rPr>
              <w:t>digitalSignatureReference</w:t>
            </w:r>
            <w:proofErr w:type="spellEnd"/>
            <w:r w:rsidRPr="003440C2">
              <w:rPr>
                <w:rFonts w:cs="Arial"/>
                <w:sz w:val="16"/>
                <w:szCs w:val="16"/>
              </w:rPr>
              <w:t>.</w:t>
            </w:r>
          </w:p>
          <w:p w14:paraId="6C589966" w14:textId="765CCCA5"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Implemented as the digital signature format specified in S-100 Part 15</w:t>
            </w:r>
          </w:p>
        </w:tc>
      </w:tr>
      <w:tr w:rsidR="00353431" w:rsidRPr="003440C2" w14:paraId="0C30C89E"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D56DFC6"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copyright</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8D38626" w14:textId="63CD80AB" w:rsidR="00130A33" w:rsidRPr="003440C2" w:rsidRDefault="00130A33" w:rsidP="00130A33">
            <w:pPr>
              <w:spacing w:before="60" w:after="60" w:line="240" w:lineRule="auto"/>
              <w:jc w:val="left"/>
              <w:rPr>
                <w:rFonts w:cs="Arial"/>
                <w:b/>
                <w:bCs/>
                <w:sz w:val="16"/>
                <w:szCs w:val="16"/>
                <w:lang w:eastAsia="en-US"/>
              </w:rPr>
            </w:pPr>
            <w:r w:rsidRPr="003A450C">
              <w:rPr>
                <w:sz w:val="16"/>
                <w:szCs w:val="16"/>
              </w:rPr>
              <w:t>Indicates if the dataset is copyrighted</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5CE23C5" w14:textId="5DCE036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503EE660" w14:textId="436553B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Boolean</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EE5383F" w14:textId="77777777" w:rsidR="00130A33" w:rsidRPr="003440C2" w:rsidRDefault="00130A33" w:rsidP="00130A33">
            <w:pPr>
              <w:snapToGrid w:val="0"/>
              <w:spacing w:before="60" w:after="60" w:line="240" w:lineRule="auto"/>
              <w:jc w:val="left"/>
              <w:rPr>
                <w:rFonts w:cs="Arial"/>
                <w:sz w:val="16"/>
                <w:szCs w:val="16"/>
              </w:rPr>
            </w:pPr>
            <w:r w:rsidRPr="003440C2">
              <w:rPr>
                <w:rFonts w:cs="Arial"/>
                <w:i/>
                <w:sz w:val="16"/>
                <w:szCs w:val="16"/>
              </w:rPr>
              <w:t>True</w:t>
            </w:r>
            <w:r w:rsidRPr="003440C2">
              <w:rPr>
                <w:rFonts w:cs="Arial"/>
                <w:sz w:val="16"/>
                <w:szCs w:val="16"/>
              </w:rPr>
              <w:t xml:space="preserve"> indicates the resource is copyrighted</w:t>
            </w:r>
          </w:p>
          <w:p w14:paraId="1818D85B" w14:textId="214A8B3F" w:rsidR="00130A33" w:rsidRPr="003440C2" w:rsidRDefault="00130A33" w:rsidP="00130A33">
            <w:pPr>
              <w:spacing w:before="60" w:after="60" w:line="240" w:lineRule="auto"/>
              <w:jc w:val="left"/>
              <w:rPr>
                <w:rFonts w:cs="Arial"/>
                <w:b/>
                <w:bCs/>
                <w:sz w:val="16"/>
                <w:szCs w:val="16"/>
                <w:lang w:eastAsia="en-US"/>
              </w:rPr>
            </w:pPr>
            <w:r w:rsidRPr="003440C2">
              <w:rPr>
                <w:rFonts w:cs="Arial"/>
                <w:i/>
                <w:sz w:val="16"/>
                <w:szCs w:val="16"/>
              </w:rPr>
              <w:t>False</w:t>
            </w:r>
            <w:r w:rsidRPr="003440C2">
              <w:rPr>
                <w:rFonts w:cs="Arial"/>
                <w:sz w:val="16"/>
                <w:szCs w:val="16"/>
              </w:rPr>
              <w:t xml:space="preserve"> </w:t>
            </w:r>
            <w:r w:rsidR="00AE0A7C">
              <w:rPr>
                <w:rFonts w:cs="Arial"/>
                <w:sz w:val="16"/>
                <w:szCs w:val="16"/>
              </w:rPr>
              <w:t>i</w:t>
            </w:r>
            <w:r w:rsidRPr="003440C2">
              <w:rPr>
                <w:rFonts w:cs="Arial"/>
                <w:sz w:val="16"/>
                <w:szCs w:val="16"/>
              </w:rPr>
              <w:t>ndicates the resource is not copyrighted</w:t>
            </w:r>
          </w:p>
        </w:tc>
      </w:tr>
      <w:tr w:rsidR="00353431" w:rsidRPr="003440C2" w14:paraId="5F0A8554"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8D19A8"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classification</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E1E2E14" w14:textId="43CCC6F4" w:rsidR="00130A33" w:rsidRPr="003440C2" w:rsidRDefault="00130A33" w:rsidP="00130A33">
            <w:pPr>
              <w:spacing w:before="60" w:after="60" w:line="240" w:lineRule="auto"/>
              <w:jc w:val="left"/>
              <w:rPr>
                <w:rFonts w:cs="Arial"/>
                <w:b/>
                <w:bCs/>
                <w:sz w:val="16"/>
                <w:szCs w:val="16"/>
                <w:lang w:eastAsia="en-US"/>
              </w:rPr>
            </w:pPr>
            <w:r w:rsidRPr="003A450C">
              <w:rPr>
                <w:sz w:val="16"/>
                <w:szCs w:val="16"/>
              </w:rPr>
              <w:t>Indicates the security classification of the dataset</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6DA8C42" w14:textId="5E7D34B8"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9439566"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Class</w:t>
            </w:r>
          </w:p>
          <w:p w14:paraId="022C376D" w14:textId="77777777" w:rsidR="00130A33" w:rsidRPr="003440C2" w:rsidRDefault="00130A33" w:rsidP="00130A33">
            <w:pPr>
              <w:spacing w:before="60" w:after="60" w:line="240" w:lineRule="auto"/>
              <w:jc w:val="left"/>
              <w:rPr>
                <w:rFonts w:cs="Arial"/>
                <w:sz w:val="16"/>
                <w:szCs w:val="16"/>
                <w:lang w:val="fr-FR"/>
              </w:rPr>
            </w:pPr>
            <w:proofErr w:type="spellStart"/>
            <w:r w:rsidRPr="003440C2">
              <w:rPr>
                <w:rFonts w:cs="Arial"/>
                <w:sz w:val="16"/>
                <w:szCs w:val="16"/>
                <w:lang w:val="fr-FR"/>
              </w:rPr>
              <w:t>MD_SecurityConstraints</w:t>
            </w:r>
            <w:proofErr w:type="spellEnd"/>
            <w:r w:rsidRPr="003440C2">
              <w:rPr>
                <w:rFonts w:cs="Arial"/>
                <w:sz w:val="16"/>
                <w:szCs w:val="16"/>
                <w:lang w:val="fr-FR"/>
              </w:rPr>
              <w:t>&gt;</w:t>
            </w:r>
            <w:proofErr w:type="spellStart"/>
            <w:r w:rsidRPr="003440C2">
              <w:rPr>
                <w:rFonts w:cs="Arial"/>
                <w:sz w:val="16"/>
                <w:szCs w:val="16"/>
                <w:lang w:val="fr-FR"/>
              </w:rPr>
              <w:t>MD_ClassificationCode</w:t>
            </w:r>
            <w:proofErr w:type="spellEnd"/>
            <w:r w:rsidRPr="003440C2">
              <w:rPr>
                <w:rFonts w:cs="Arial"/>
                <w:sz w:val="16"/>
                <w:szCs w:val="16"/>
                <w:lang w:val="fr-FR"/>
              </w:rPr>
              <w:t xml:space="preserve"> (</w:t>
            </w:r>
            <w:proofErr w:type="spellStart"/>
            <w:r w:rsidRPr="003440C2">
              <w:rPr>
                <w:rFonts w:cs="Arial"/>
                <w:sz w:val="16"/>
                <w:szCs w:val="16"/>
                <w:lang w:val="fr-FR"/>
              </w:rPr>
              <w:t>codelist</w:t>
            </w:r>
            <w:proofErr w:type="spellEnd"/>
            <w:r w:rsidRPr="003440C2">
              <w:rPr>
                <w:rFonts w:cs="Arial"/>
                <w:sz w:val="16"/>
                <w:szCs w:val="16"/>
                <w:lang w:val="fr-FR"/>
              </w:rPr>
              <w:t>)</w:t>
            </w:r>
          </w:p>
          <w:p w14:paraId="755708B7" w14:textId="77777777" w:rsidR="00130A33" w:rsidRPr="003440C2" w:rsidRDefault="00130A33" w:rsidP="00130A33">
            <w:pPr>
              <w:spacing w:before="60" w:after="60" w:line="240" w:lineRule="auto"/>
              <w:jc w:val="left"/>
              <w:rPr>
                <w:rFonts w:cs="Arial"/>
                <w:sz w:val="16"/>
                <w:szCs w:val="16"/>
                <w:lang w:val="fr-FR" w:eastAsia="en-US"/>
              </w:rPr>
            </w:pP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6F6568F" w14:textId="77777777" w:rsidR="00130A33" w:rsidRPr="003440C2" w:rsidRDefault="00130A33" w:rsidP="00130A33">
            <w:pPr>
              <w:spacing w:before="60" w:after="0" w:line="240" w:lineRule="auto"/>
              <w:jc w:val="left"/>
              <w:rPr>
                <w:rFonts w:cs="Arial"/>
                <w:b/>
                <w:bCs/>
                <w:sz w:val="16"/>
                <w:szCs w:val="16"/>
                <w:lang w:eastAsia="en-US"/>
              </w:rPr>
            </w:pPr>
            <w:r w:rsidRPr="003440C2">
              <w:rPr>
                <w:rFonts w:cs="Arial"/>
                <w:sz w:val="16"/>
                <w:szCs w:val="16"/>
                <w:lang w:eastAsia="en-US"/>
              </w:rPr>
              <w:t>1. unclassified</w:t>
            </w:r>
          </w:p>
          <w:p w14:paraId="53638317"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2. restricted</w:t>
            </w:r>
          </w:p>
          <w:p w14:paraId="2BA8ECB6"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3. confidential</w:t>
            </w:r>
          </w:p>
          <w:p w14:paraId="0A8DD66A"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4. secret</w:t>
            </w:r>
          </w:p>
          <w:p w14:paraId="765398FF" w14:textId="77777777" w:rsidR="00130A33" w:rsidRPr="003440C2" w:rsidRDefault="00130A33" w:rsidP="00130A33">
            <w:pPr>
              <w:spacing w:after="0" w:line="240" w:lineRule="auto"/>
              <w:jc w:val="left"/>
              <w:rPr>
                <w:rFonts w:cs="Arial"/>
                <w:sz w:val="16"/>
                <w:szCs w:val="16"/>
                <w:lang w:eastAsia="en-US"/>
              </w:rPr>
            </w:pPr>
            <w:r w:rsidRPr="003440C2">
              <w:rPr>
                <w:rFonts w:cs="Arial"/>
                <w:sz w:val="16"/>
                <w:szCs w:val="16"/>
                <w:lang w:eastAsia="en-US"/>
              </w:rPr>
              <w:t>5. top secret</w:t>
            </w:r>
          </w:p>
          <w:p w14:paraId="00216D6B"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6. sensitive but unclassified</w:t>
            </w:r>
          </w:p>
          <w:p w14:paraId="1D6F623D"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7. for official use only</w:t>
            </w:r>
          </w:p>
          <w:p w14:paraId="551872C3"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8. protected</w:t>
            </w:r>
          </w:p>
          <w:p w14:paraId="5509FADE" w14:textId="77777777" w:rsidR="00130A33" w:rsidRDefault="00130A33" w:rsidP="00130A33">
            <w:pPr>
              <w:spacing w:after="60" w:line="240" w:lineRule="auto"/>
              <w:jc w:val="left"/>
              <w:rPr>
                <w:rFonts w:cs="Arial"/>
                <w:sz w:val="16"/>
                <w:szCs w:val="16"/>
              </w:rPr>
            </w:pPr>
            <w:r w:rsidRPr="003440C2">
              <w:rPr>
                <w:rFonts w:cs="Arial"/>
                <w:sz w:val="16"/>
                <w:szCs w:val="16"/>
              </w:rPr>
              <w:t>9. limited distribution</w:t>
            </w:r>
          </w:p>
          <w:p w14:paraId="7E67613E" w14:textId="7024546B" w:rsidR="00AE0A7C" w:rsidRPr="003440C2" w:rsidRDefault="00AE0A7C" w:rsidP="0050482B">
            <w:pPr>
              <w:spacing w:before="60" w:after="60" w:line="240" w:lineRule="auto"/>
              <w:jc w:val="left"/>
              <w:rPr>
                <w:rFonts w:cs="Arial"/>
                <w:b/>
                <w:bCs/>
                <w:sz w:val="16"/>
                <w:szCs w:val="16"/>
                <w:lang w:eastAsia="en-US"/>
              </w:rPr>
            </w:pPr>
            <w:r w:rsidRPr="00CA7F2D">
              <w:rPr>
                <w:rFonts w:cs="Arial"/>
                <w:sz w:val="16"/>
                <w:szCs w:val="16"/>
                <w:lang w:eastAsia="en-US"/>
              </w:rPr>
              <w:t>0..1 multiplicity in S-100 restricted to 1 in S-101</w:t>
            </w:r>
          </w:p>
        </w:tc>
      </w:tr>
      <w:tr w:rsidR="00353431" w:rsidRPr="003440C2" w14:paraId="01398D15"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1A9C075"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purpose</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58491348" w14:textId="21F95B08" w:rsidR="00130A33" w:rsidRPr="003440C2" w:rsidRDefault="00130A33" w:rsidP="00130A33">
            <w:pPr>
              <w:spacing w:before="60" w:after="60" w:line="240" w:lineRule="auto"/>
              <w:jc w:val="left"/>
              <w:rPr>
                <w:rFonts w:cs="Arial"/>
                <w:sz w:val="16"/>
                <w:szCs w:val="16"/>
                <w:lang w:eastAsia="en-US"/>
              </w:rPr>
            </w:pPr>
            <w:r w:rsidRPr="003A450C">
              <w:rPr>
                <w:sz w:val="16"/>
                <w:szCs w:val="16"/>
              </w:rPr>
              <w:t>The purpose for which the dataset has been issued</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67595A4" w14:textId="65A796E8"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5CED848" w14:textId="290CE4BB" w:rsidR="00130A33" w:rsidRPr="003440C2" w:rsidRDefault="00130A33" w:rsidP="00130A33">
            <w:pPr>
              <w:spacing w:before="60" w:after="60" w:line="240" w:lineRule="auto"/>
              <w:jc w:val="left"/>
              <w:rPr>
                <w:rFonts w:cs="Arial"/>
                <w:b/>
                <w:bCs/>
                <w:sz w:val="16"/>
                <w:szCs w:val="16"/>
              </w:rPr>
            </w:pPr>
            <w:r w:rsidRPr="003440C2">
              <w:rPr>
                <w:rFonts w:cs="Arial"/>
                <w:sz w:val="16"/>
                <w:szCs w:val="16"/>
                <w:lang w:eastAsia="en-US"/>
              </w:rPr>
              <w:t>S100_Purpose</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330C671" w14:textId="0B25A555" w:rsidR="00130A33" w:rsidRPr="003440C2" w:rsidRDefault="00AE0A7C" w:rsidP="0050482B">
            <w:pPr>
              <w:spacing w:before="60" w:after="60" w:line="240" w:lineRule="auto"/>
              <w:jc w:val="left"/>
              <w:rPr>
                <w:rFonts w:cs="Arial"/>
                <w:b/>
                <w:bCs/>
                <w:sz w:val="16"/>
                <w:szCs w:val="16"/>
                <w:lang w:eastAsia="en-US"/>
              </w:rPr>
            </w:pPr>
            <w:r w:rsidRPr="00CA7F2D">
              <w:rPr>
                <w:rFonts w:cs="Arial"/>
                <w:sz w:val="16"/>
                <w:szCs w:val="16"/>
                <w:lang w:eastAsia="en-US"/>
              </w:rPr>
              <w:t>0..1 multiplicity in S-100 restricted to 1 in S-101</w:t>
            </w:r>
          </w:p>
        </w:tc>
      </w:tr>
      <w:tr w:rsidR="00353431" w:rsidRPr="003440C2" w14:paraId="68E3FD6B" w14:textId="77777777" w:rsidTr="00533D87">
        <w:trPr>
          <w:cantSplit/>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EE7600" w14:textId="3AE74A2A"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notForNavigation</w:t>
            </w:r>
            <w:proofErr w:type="spellEnd"/>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1931A123" w14:textId="3E445764" w:rsidR="00130A33" w:rsidRPr="003440C2" w:rsidRDefault="00130A33" w:rsidP="00130A33">
            <w:pPr>
              <w:spacing w:before="60" w:after="60" w:line="240" w:lineRule="auto"/>
              <w:jc w:val="left"/>
              <w:rPr>
                <w:rFonts w:cs="Arial"/>
                <w:sz w:val="16"/>
                <w:szCs w:val="16"/>
                <w:lang w:eastAsia="en-US"/>
              </w:rPr>
            </w:pPr>
            <w:r>
              <w:rPr>
                <w:sz w:val="16"/>
                <w:szCs w:val="16"/>
              </w:rPr>
              <w:t>Indicates the dataset is not intended to be used for navigation</w:t>
            </w:r>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FFF8BF7" w14:textId="69552915" w:rsidR="00130A33" w:rsidRPr="003440C2" w:rsidRDefault="00130A33" w:rsidP="00130A33">
            <w:pPr>
              <w:spacing w:before="60" w:after="60" w:line="240" w:lineRule="auto"/>
              <w:jc w:val="center"/>
              <w:rPr>
                <w:rFonts w:cs="Arial"/>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9A94AD0" w14:textId="6C9786A9"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Boolean</w:t>
            </w:r>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C160439" w14:textId="77777777" w:rsidR="00130A33" w:rsidRPr="003440C2" w:rsidRDefault="00130A33" w:rsidP="00130A33">
            <w:pPr>
              <w:spacing w:before="60" w:after="60" w:line="240" w:lineRule="auto"/>
              <w:jc w:val="left"/>
              <w:rPr>
                <w:rFonts w:cs="Arial"/>
                <w:sz w:val="16"/>
                <w:szCs w:val="16"/>
                <w:lang w:eastAsia="en-US"/>
              </w:rPr>
            </w:pPr>
            <w:r w:rsidRPr="003440C2">
              <w:rPr>
                <w:rFonts w:cs="Arial"/>
                <w:i/>
                <w:sz w:val="16"/>
                <w:szCs w:val="16"/>
                <w:lang w:eastAsia="en-US"/>
              </w:rPr>
              <w:t>True</w:t>
            </w:r>
            <w:r w:rsidRPr="003440C2">
              <w:rPr>
                <w:rFonts w:cs="Arial"/>
                <w:sz w:val="16"/>
                <w:szCs w:val="16"/>
                <w:lang w:eastAsia="en-US"/>
              </w:rPr>
              <w:t xml:space="preserve"> indicates the dataset is not intended to be used for navigation</w:t>
            </w:r>
          </w:p>
          <w:p w14:paraId="5EA7DD5C" w14:textId="43ACB7E1" w:rsidR="00130A33" w:rsidRPr="003440C2" w:rsidRDefault="00130A33" w:rsidP="00130A33">
            <w:pPr>
              <w:spacing w:before="60" w:after="0" w:line="240" w:lineRule="auto"/>
              <w:jc w:val="left"/>
              <w:rPr>
                <w:rFonts w:cs="Arial"/>
                <w:sz w:val="16"/>
                <w:szCs w:val="16"/>
              </w:rPr>
            </w:pPr>
            <w:r w:rsidRPr="003440C2">
              <w:rPr>
                <w:rFonts w:cs="Arial"/>
                <w:i/>
                <w:sz w:val="16"/>
                <w:szCs w:val="16"/>
                <w:lang w:eastAsia="en-US"/>
              </w:rPr>
              <w:t>False</w:t>
            </w:r>
            <w:r w:rsidRPr="003440C2">
              <w:rPr>
                <w:rFonts w:cs="Arial"/>
                <w:sz w:val="16"/>
                <w:szCs w:val="16"/>
                <w:lang w:eastAsia="en-US"/>
              </w:rPr>
              <w:t xml:space="preserve"> indicates the dataset is intended to be used for navigation</w:t>
            </w:r>
          </w:p>
        </w:tc>
      </w:tr>
      <w:tr w:rsidR="00353431" w:rsidRPr="003440C2" w14:paraId="63F9E995" w14:textId="77777777" w:rsidTr="00533D87">
        <w:trPr>
          <w:cantSplit/>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7E622AB" w14:textId="77777777"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specificUsage</w:t>
            </w:r>
            <w:proofErr w:type="spellEnd"/>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72CCC1E5" w14:textId="5ED962EE" w:rsidR="00130A33" w:rsidRPr="003440C2" w:rsidRDefault="00130A33" w:rsidP="00130A33">
            <w:pPr>
              <w:spacing w:before="60" w:after="60" w:line="240" w:lineRule="auto"/>
              <w:jc w:val="left"/>
              <w:rPr>
                <w:rFonts w:cs="Arial"/>
                <w:b/>
                <w:bCs/>
                <w:sz w:val="16"/>
                <w:szCs w:val="16"/>
                <w:lang w:eastAsia="en-US"/>
              </w:rPr>
            </w:pPr>
            <w:r w:rsidRPr="003A450C">
              <w:rPr>
                <w:sz w:val="16"/>
                <w:szCs w:val="16"/>
              </w:rPr>
              <w:t>The use for which the dataset is intended</w:t>
            </w:r>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4375BB8" w14:textId="0030F4D8" w:rsidR="00130A33" w:rsidRPr="003440C2" w:rsidRDefault="00130A33" w:rsidP="00130A33">
            <w:pPr>
              <w:spacing w:before="60" w:after="60" w:line="240" w:lineRule="auto"/>
              <w:jc w:val="center"/>
              <w:rPr>
                <w:rFonts w:cs="Arial"/>
                <w:b/>
                <w:bCs/>
                <w:sz w:val="16"/>
                <w:szCs w:val="16"/>
                <w:lang w:eastAsia="en-US"/>
              </w:rPr>
            </w:pPr>
            <w:r>
              <w:rPr>
                <w:rFonts w:cs="Arial"/>
                <w:sz w:val="16"/>
                <w:szCs w:val="16"/>
                <w:lang w:eastAsia="en-US"/>
              </w:rPr>
              <w:t>0..</w:t>
            </w:r>
            <w:r w:rsidRPr="003440C2">
              <w:rPr>
                <w:rFonts w:cs="Arial"/>
                <w:sz w:val="16"/>
                <w:szCs w:val="16"/>
                <w:lang w:eastAsia="en-US"/>
              </w:rPr>
              <w:t>1</w:t>
            </w:r>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25C5AF" w14:textId="7619A596" w:rsidR="00130A33" w:rsidRPr="003440C2" w:rsidRDefault="00130A33" w:rsidP="00130A33">
            <w:pPr>
              <w:spacing w:before="60" w:after="60" w:line="240" w:lineRule="auto"/>
              <w:jc w:val="left"/>
              <w:rPr>
                <w:rFonts w:cs="Arial"/>
                <w:b/>
                <w:bCs/>
                <w:sz w:val="16"/>
                <w:szCs w:val="16"/>
                <w:lang w:val="fr-FR" w:eastAsia="en-US"/>
              </w:rPr>
            </w:pPr>
            <w:r w:rsidRPr="003440C2">
              <w:rPr>
                <w:rFonts w:cs="Arial"/>
                <w:sz w:val="16"/>
                <w:szCs w:val="16"/>
              </w:rPr>
              <w:t>MD_USAGE&gt;</w:t>
            </w:r>
            <w:proofErr w:type="spellStart"/>
            <w:r w:rsidRPr="003440C2">
              <w:rPr>
                <w:rFonts w:cs="Arial"/>
                <w:sz w:val="16"/>
                <w:szCs w:val="16"/>
              </w:rPr>
              <w:t>specificUsage</w:t>
            </w:r>
            <w:proofErr w:type="spellEnd"/>
            <w:r w:rsidRPr="003440C2">
              <w:rPr>
                <w:rFonts w:cs="Arial"/>
                <w:sz w:val="16"/>
                <w:szCs w:val="16"/>
              </w:rPr>
              <w:t xml:space="preserve"> (</w:t>
            </w:r>
            <w:r>
              <w:rPr>
                <w:rFonts w:cs="Arial"/>
                <w:sz w:val="16"/>
                <w:szCs w:val="16"/>
              </w:rPr>
              <w:t>c</w:t>
            </w:r>
            <w:r w:rsidRPr="003440C2">
              <w:rPr>
                <w:rFonts w:cs="Arial"/>
                <w:sz w:val="16"/>
                <w:szCs w:val="16"/>
              </w:rPr>
              <w:t>haracter</w:t>
            </w:r>
            <w:r>
              <w:rPr>
                <w:rFonts w:cs="Arial"/>
                <w:sz w:val="16"/>
                <w:szCs w:val="16"/>
              </w:rPr>
              <w:t xml:space="preserve"> s</w:t>
            </w:r>
            <w:r w:rsidRPr="003440C2">
              <w:rPr>
                <w:rFonts w:cs="Arial"/>
                <w:sz w:val="16"/>
                <w:szCs w:val="16"/>
              </w:rPr>
              <w:t>tring)</w:t>
            </w:r>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DAB90C" w14:textId="235A625F" w:rsidR="00130A33" w:rsidRPr="003440C2" w:rsidRDefault="00130A33" w:rsidP="00130A33">
            <w:pPr>
              <w:spacing w:before="60" w:after="60" w:line="240" w:lineRule="auto"/>
              <w:jc w:val="left"/>
              <w:rPr>
                <w:rFonts w:cs="Arial"/>
                <w:b/>
                <w:bCs/>
                <w:sz w:val="16"/>
                <w:szCs w:val="16"/>
                <w:lang w:eastAsia="en-US"/>
              </w:rPr>
            </w:pPr>
          </w:p>
        </w:tc>
      </w:tr>
      <w:tr w:rsidR="00353431" w:rsidRPr="003440C2" w14:paraId="1197AD9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582EC73"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editionNumber</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AB599CC" w14:textId="5D7CA09D" w:rsidR="00130A33" w:rsidRPr="003440C2" w:rsidRDefault="00130A33" w:rsidP="00130A33">
            <w:pPr>
              <w:spacing w:before="60" w:after="60" w:line="240" w:lineRule="auto"/>
              <w:jc w:val="left"/>
              <w:rPr>
                <w:rFonts w:cs="Arial"/>
                <w:b/>
                <w:bCs/>
                <w:sz w:val="16"/>
                <w:szCs w:val="16"/>
                <w:lang w:eastAsia="en-US"/>
              </w:rPr>
            </w:pPr>
            <w:r w:rsidRPr="003A450C">
              <w:rPr>
                <w:sz w:val="16"/>
                <w:szCs w:val="16"/>
              </w:rPr>
              <w:t xml:space="preserve">The </w:t>
            </w:r>
            <w:r>
              <w:rPr>
                <w:sz w:val="16"/>
                <w:szCs w:val="16"/>
              </w:rPr>
              <w:t>E</w:t>
            </w:r>
            <w:r w:rsidRPr="003A450C">
              <w:rPr>
                <w:sz w:val="16"/>
                <w:szCs w:val="16"/>
              </w:rPr>
              <w:t>dition number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3D9EC6A" w14:textId="4E6D70D1"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A4F9F63" w14:textId="112A9987"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Integer</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BA25CA0" w14:textId="53367FE3"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When a dataset is initially created, the Edition number 1 is assigned to it. The Edition number is increased by 1 at each New Edition. Edition number remains the same for update and re-issue</w:t>
            </w:r>
          </w:p>
          <w:p w14:paraId="336A56FB" w14:textId="0127DF1F"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0..1 multiplicity in S-100 restricted to 1 in S-101</w:t>
            </w:r>
          </w:p>
        </w:tc>
      </w:tr>
      <w:tr w:rsidR="00353431" w:rsidRPr="003440C2" w14:paraId="2F3C157F"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2EBE5A9"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lastRenderedPageBreak/>
              <w:t>updateNumber</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ED62969" w14:textId="2A509880" w:rsidR="00130A33" w:rsidRPr="003440C2" w:rsidRDefault="00130A33" w:rsidP="00130A33">
            <w:pPr>
              <w:spacing w:before="60" w:after="60" w:line="240" w:lineRule="auto"/>
              <w:jc w:val="left"/>
              <w:rPr>
                <w:rFonts w:cs="Arial"/>
                <w:b/>
                <w:bCs/>
                <w:sz w:val="16"/>
                <w:szCs w:val="16"/>
                <w:lang w:eastAsia="en-US"/>
              </w:rPr>
            </w:pPr>
            <w:r w:rsidRPr="003A450C">
              <w:rPr>
                <w:sz w:val="16"/>
                <w:szCs w:val="16"/>
              </w:rPr>
              <w:t>Update number assigned to the dataset and increased by one for each subsequent update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FF70A5" w14:textId="578DCE6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A915012" w14:textId="70F732C6"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Integer</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3B98C1F" w14:textId="62B91485"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Update number 0 is assigned to a new dataset</w:t>
            </w:r>
          </w:p>
          <w:p w14:paraId="02B32FC4" w14:textId="58CA214B"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0..1 multiplicity in S-100 restricted to 1 in S-101</w:t>
            </w:r>
          </w:p>
        </w:tc>
      </w:tr>
      <w:tr w:rsidR="00353431" w:rsidRPr="003440C2" w14:paraId="7C163B27"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F1171D2"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updateApplicationDate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B48571C" w14:textId="4E966E0C"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This date is only used for the base cell files (that is new data set, re-issue and new edition), not update cell files. All updates dated on or before this date must have been applied by the producer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142B480" w14:textId="763516E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13587B"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C36598C" w14:textId="5A69DC19" w:rsidR="00130A33" w:rsidRPr="003440C2" w:rsidRDefault="00130A33" w:rsidP="00130A33">
            <w:pPr>
              <w:snapToGrid w:val="0"/>
              <w:spacing w:before="60" w:after="60" w:line="240" w:lineRule="auto"/>
              <w:jc w:val="left"/>
              <w:rPr>
                <w:rFonts w:eastAsia="Times New Roman" w:cs="Arial"/>
                <w:sz w:val="16"/>
                <w:szCs w:val="16"/>
              </w:rPr>
            </w:pPr>
          </w:p>
        </w:tc>
      </w:tr>
      <w:tr w:rsidR="00353431" w:rsidRPr="003440C2" w14:paraId="51F9BD6E"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3EA26B" w14:textId="21926247"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referenceID</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E9B49F" w14:textId="2A2D9721" w:rsidR="00130A33" w:rsidRPr="003440C2" w:rsidRDefault="00130A33" w:rsidP="00130A33">
            <w:pPr>
              <w:spacing w:before="60" w:after="60" w:line="240" w:lineRule="auto"/>
              <w:jc w:val="left"/>
              <w:rPr>
                <w:rFonts w:cs="Arial"/>
                <w:sz w:val="16"/>
                <w:szCs w:val="16"/>
                <w:lang w:eastAsia="en-US"/>
              </w:rPr>
            </w:pPr>
            <w:r>
              <w:rPr>
                <w:sz w:val="16"/>
                <w:szCs w:val="16"/>
              </w:rPr>
              <w:t xml:space="preserve">Reference back to the </w:t>
            </w:r>
            <w:proofErr w:type="spellStart"/>
            <w:r>
              <w:rPr>
                <w:sz w:val="16"/>
                <w:szCs w:val="16"/>
              </w:rPr>
              <w:t>datasetID</w:t>
            </w:r>
            <w:proofErr w:type="spellEnd"/>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AC2F1C2" w14:textId="6DBC2D3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C16995" w14:textId="7A7EDF4A"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URN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0491104" w14:textId="77777777" w:rsidR="00130A33" w:rsidRPr="003440C2" w:rsidRDefault="00130A33" w:rsidP="00130A33">
            <w:pPr>
              <w:snapToGrid w:val="0"/>
              <w:spacing w:before="60" w:after="60" w:line="240" w:lineRule="auto"/>
              <w:jc w:val="left"/>
              <w:rPr>
                <w:rFonts w:cs="Arial"/>
                <w:sz w:val="16"/>
                <w:szCs w:val="16"/>
              </w:rPr>
            </w:pPr>
            <w:r w:rsidRPr="003440C2">
              <w:rPr>
                <w:rFonts w:cs="Arial"/>
                <w:sz w:val="16"/>
                <w:szCs w:val="16"/>
              </w:rPr>
              <w:t xml:space="preserve">Update metadata refers to the </w:t>
            </w:r>
            <w:proofErr w:type="spellStart"/>
            <w:r w:rsidRPr="003440C2">
              <w:rPr>
                <w:rFonts w:cs="Arial"/>
                <w:sz w:val="16"/>
                <w:szCs w:val="16"/>
              </w:rPr>
              <w:t>datasetID</w:t>
            </w:r>
            <w:proofErr w:type="spellEnd"/>
            <w:r w:rsidRPr="003440C2">
              <w:rPr>
                <w:rFonts w:cs="Arial"/>
                <w:sz w:val="16"/>
                <w:szCs w:val="16"/>
              </w:rPr>
              <w:t xml:space="preserve"> of the dataset metadata. This is used if and only if the dataset is an update</w:t>
            </w:r>
          </w:p>
          <w:p w14:paraId="7DFC4541" w14:textId="3E1EBF76" w:rsidR="00130A33" w:rsidRPr="003440C2" w:rsidRDefault="00130A33" w:rsidP="00130A33">
            <w:pPr>
              <w:snapToGrid w:val="0"/>
              <w:spacing w:before="60" w:after="60" w:line="240" w:lineRule="auto"/>
              <w:jc w:val="left"/>
              <w:rPr>
                <w:rFonts w:eastAsia="Times New Roman" w:cs="Arial"/>
                <w:sz w:val="16"/>
                <w:szCs w:val="16"/>
              </w:rPr>
            </w:pPr>
            <w:r w:rsidRPr="003440C2">
              <w:rPr>
                <w:rFonts w:cs="Arial"/>
                <w:sz w:val="16"/>
                <w:szCs w:val="16"/>
              </w:rPr>
              <w:t>The URN must be an MRN</w:t>
            </w:r>
          </w:p>
        </w:tc>
      </w:tr>
      <w:tr w:rsidR="00353431" w:rsidRPr="003440C2" w14:paraId="29AD964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E84B90"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issueDate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9A7D205" w14:textId="320BA3FB"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 xml:space="preserve">Date on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630C349" w14:textId="671FE26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C0AD93"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5CFA304" w14:textId="78DD557B" w:rsidR="00130A33" w:rsidRPr="003440C2" w:rsidRDefault="00130A33" w:rsidP="00130A33">
            <w:pPr>
              <w:spacing w:before="60" w:after="60" w:line="240" w:lineRule="auto"/>
              <w:jc w:val="left"/>
              <w:rPr>
                <w:rFonts w:cs="Arial"/>
                <w:b/>
                <w:bCs/>
                <w:sz w:val="16"/>
                <w:szCs w:val="16"/>
                <w:lang w:eastAsia="en-US"/>
              </w:rPr>
            </w:pPr>
          </w:p>
        </w:tc>
      </w:tr>
      <w:tr w:rsidR="00353431" w:rsidRPr="003440C2" w14:paraId="26983FAF"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257A26" w14:textId="251DA46F"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issueTime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CCBE74F" w14:textId="5E253609" w:rsidR="00130A33" w:rsidRPr="003440C2" w:rsidRDefault="00130A33" w:rsidP="00130A33">
            <w:pPr>
              <w:spacing w:before="60" w:after="60" w:line="240" w:lineRule="auto"/>
              <w:jc w:val="left"/>
              <w:rPr>
                <w:rFonts w:cs="Arial"/>
                <w:sz w:val="16"/>
                <w:szCs w:val="16"/>
                <w:lang w:eastAsia="en-US"/>
              </w:rPr>
            </w:pPr>
            <w:r w:rsidRPr="003A450C">
              <w:rPr>
                <w:rFonts w:eastAsia="Times New Roman"/>
                <w:sz w:val="16"/>
                <w:szCs w:val="16"/>
              </w:rPr>
              <w:t xml:space="preserve">Time of day at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575A3EE" w14:textId="4D3DB5F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1EC065" w14:textId="6BC44A4D"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Time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FC7C1DA" w14:textId="64634FED"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The S-100 datatype Time</w:t>
            </w:r>
          </w:p>
        </w:tc>
      </w:tr>
      <w:tr w:rsidR="00353431" w:rsidRPr="003440C2" w14:paraId="433461F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21ED30" w14:textId="66B63058"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lang w:eastAsia="en-US"/>
              </w:rPr>
              <w:t>boundingBox</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09532F6" w14:textId="5496D5E7" w:rsidR="00130A33" w:rsidRPr="003440C2" w:rsidRDefault="00130A33" w:rsidP="00130A33">
            <w:pPr>
              <w:spacing w:before="60" w:after="60" w:line="240" w:lineRule="auto"/>
              <w:jc w:val="left"/>
              <w:rPr>
                <w:rFonts w:cs="Arial"/>
                <w:sz w:val="16"/>
                <w:szCs w:val="16"/>
                <w:lang w:eastAsia="en-US"/>
              </w:rPr>
            </w:pPr>
            <w:r w:rsidRPr="00434BE4">
              <w:rPr>
                <w:sz w:val="16"/>
                <w:szCs w:val="16"/>
              </w:rPr>
              <w:t>The extent of the dataset limits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6D0F01E" w14:textId="537B1DDF"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8988632" w14:textId="4A6C8999"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EX_GeographicBoundingBox</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E60D0BA" w14:textId="509ECC31" w:rsidR="00130A33" w:rsidRPr="003440C2" w:rsidRDefault="00130A33" w:rsidP="00130A33">
            <w:pPr>
              <w:spacing w:before="60" w:after="60" w:line="240" w:lineRule="auto"/>
              <w:jc w:val="left"/>
              <w:rPr>
                <w:rFonts w:cs="Arial"/>
                <w:sz w:val="16"/>
                <w:szCs w:val="16"/>
              </w:rPr>
            </w:pPr>
            <w:r w:rsidRPr="00CA7F2D">
              <w:rPr>
                <w:rFonts w:cs="Arial"/>
                <w:sz w:val="16"/>
                <w:szCs w:val="16"/>
                <w:lang w:eastAsia="en-US"/>
              </w:rPr>
              <w:t>0..1 multiplicity in S-100 restricted to 1 in S-101</w:t>
            </w:r>
          </w:p>
        </w:tc>
      </w:tr>
      <w:tr w:rsidR="00353431" w:rsidRPr="00130A33" w14:paraId="2FC9DA9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9B6B629" w14:textId="40E7A081" w:rsidR="00130A33" w:rsidRPr="00130A33" w:rsidRDefault="00130A33" w:rsidP="00130A33">
            <w:pPr>
              <w:spacing w:before="60" w:after="60" w:line="240" w:lineRule="auto"/>
              <w:jc w:val="left"/>
              <w:rPr>
                <w:rFonts w:cs="Arial"/>
                <w:bCs/>
                <w:sz w:val="16"/>
                <w:szCs w:val="16"/>
              </w:rPr>
            </w:pPr>
            <w:proofErr w:type="spellStart"/>
            <w:r w:rsidRPr="00130A33">
              <w:rPr>
                <w:rFonts w:cs="Arial"/>
                <w:bCs/>
                <w:sz w:val="16"/>
                <w:szCs w:val="16"/>
              </w:rPr>
              <w:t>temporalExtent</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17728CC" w14:textId="50BF32BF" w:rsidR="00130A33" w:rsidRPr="00130A33" w:rsidRDefault="00130A33" w:rsidP="00130A33">
            <w:pPr>
              <w:spacing w:before="60" w:after="60" w:line="240" w:lineRule="auto"/>
              <w:jc w:val="left"/>
              <w:rPr>
                <w:rFonts w:cs="Arial"/>
                <w:bCs/>
                <w:sz w:val="16"/>
                <w:szCs w:val="16"/>
                <w:lang w:eastAsia="en-US"/>
              </w:rPr>
            </w:pPr>
            <w:r w:rsidRPr="009033DF">
              <w:rPr>
                <w:sz w:val="16"/>
                <w:szCs w:val="16"/>
              </w:rPr>
              <w:t>Specification of the temporal extent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64F526" w14:textId="3535DCFD" w:rsidR="00130A33" w:rsidRPr="00130A33" w:rsidRDefault="00130A33" w:rsidP="00130A33">
            <w:pPr>
              <w:spacing w:before="60" w:after="60" w:line="240" w:lineRule="auto"/>
              <w:jc w:val="center"/>
              <w:rPr>
                <w:rFonts w:cs="Arial"/>
                <w:bCs/>
                <w:sz w:val="16"/>
                <w:szCs w:val="16"/>
                <w:lang w:eastAsia="en-US"/>
              </w:rPr>
            </w:pPr>
            <w:r w:rsidRPr="00130A33">
              <w:rPr>
                <w:rFonts w:cs="Arial"/>
                <w:bCs/>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1D80E2" w14:textId="1098645F" w:rsidR="00130A33" w:rsidRPr="00130A33" w:rsidRDefault="00130A33" w:rsidP="00130A33">
            <w:pPr>
              <w:spacing w:before="60" w:after="60" w:line="240" w:lineRule="auto"/>
              <w:jc w:val="left"/>
              <w:rPr>
                <w:rFonts w:cs="Arial"/>
                <w:bCs/>
                <w:sz w:val="16"/>
                <w:szCs w:val="16"/>
              </w:rPr>
            </w:pPr>
            <w:r w:rsidRPr="00130A33">
              <w:rPr>
                <w:rFonts w:cs="Arial"/>
                <w:bCs/>
                <w:sz w:val="16"/>
                <w:szCs w:val="16"/>
              </w:rPr>
              <w:t>S100_TemporalExtent</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14F500D"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The temporal extent is encoded as the date/time of the earliest and latest data records (in coverage datasets) or date/time ranges (in vector datasets)</w:t>
            </w:r>
          </w:p>
          <w:p w14:paraId="1ABEDDC3"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If there is more than one feature in a dataset, the earliest and latest time values of records in all features are used, which means the earliest and latest values may be from different features</w:t>
            </w:r>
          </w:p>
          <w:p w14:paraId="274E4FEB"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6DE61BEA" w14:textId="025CA831" w:rsidR="00130A33" w:rsidRPr="00130A33" w:rsidRDefault="00130A33" w:rsidP="00130A33">
            <w:pPr>
              <w:spacing w:before="60" w:after="60" w:line="240" w:lineRule="auto"/>
              <w:jc w:val="left"/>
              <w:rPr>
                <w:rFonts w:cs="Arial"/>
                <w:bCs/>
                <w:sz w:val="16"/>
                <w:szCs w:val="16"/>
              </w:rPr>
            </w:pPr>
            <w:r w:rsidRPr="00130A33">
              <w:rPr>
                <w:rFonts w:cs="Arial"/>
                <w:bCs/>
                <w:sz w:val="16"/>
                <w:szCs w:val="16"/>
              </w:rPr>
              <w:t>This attribute is encoded if and only if at least one of the start and end of the temporal extent is known</w:t>
            </w:r>
          </w:p>
        </w:tc>
      </w:tr>
      <w:tr w:rsidR="00353431" w:rsidRPr="003440C2" w14:paraId="36783055"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36B5374"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productSpecification</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76D2FF4" w14:textId="3998E891" w:rsidR="00130A33" w:rsidRPr="003440C2" w:rsidRDefault="00130A33" w:rsidP="00130A33">
            <w:pPr>
              <w:spacing w:before="60" w:after="60" w:line="240" w:lineRule="auto"/>
              <w:jc w:val="left"/>
              <w:rPr>
                <w:rFonts w:cs="Arial"/>
                <w:b/>
                <w:bCs/>
                <w:sz w:val="16"/>
                <w:szCs w:val="16"/>
                <w:lang w:eastAsia="en-US"/>
              </w:rPr>
            </w:pPr>
            <w:r w:rsidRPr="003A450C">
              <w:rPr>
                <w:sz w:val="16"/>
                <w:szCs w:val="16"/>
              </w:rPr>
              <w:t xml:space="preserve">The </w:t>
            </w:r>
            <w:r>
              <w:rPr>
                <w:sz w:val="16"/>
                <w:szCs w:val="16"/>
              </w:rPr>
              <w:t>P</w:t>
            </w:r>
            <w:r w:rsidRPr="003A450C">
              <w:rPr>
                <w:sz w:val="16"/>
                <w:szCs w:val="16"/>
              </w:rPr>
              <w:t xml:space="preserve">roduct </w:t>
            </w:r>
            <w:r>
              <w:rPr>
                <w:sz w:val="16"/>
                <w:szCs w:val="16"/>
              </w:rPr>
              <w:t>S</w:t>
            </w:r>
            <w:r w:rsidRPr="003A450C">
              <w:rPr>
                <w:sz w:val="16"/>
                <w:szCs w:val="16"/>
              </w:rPr>
              <w:t>pecification used to create this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D580ED" w14:textId="6E6B9BBE" w:rsidR="00130A33" w:rsidRPr="003440C2" w:rsidRDefault="00130A33" w:rsidP="00130A33">
            <w:pPr>
              <w:spacing w:before="60" w:after="60" w:line="240" w:lineRule="auto"/>
              <w:jc w:val="center"/>
              <w:rPr>
                <w:rFonts w:cs="Arial"/>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BFE369" w14:textId="6D027900"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S100_ProductSpecification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383E86B" w14:textId="12E8EA31"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7EB1F5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E2F017"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lastRenderedPageBreak/>
              <w:t>producingAgency</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C217993" w14:textId="3A1EE0DD"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Agency responsible for producing the 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41C05C" w14:textId="3142ACF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83A9BAA" w14:textId="574D222C" w:rsidR="00130A33" w:rsidRPr="003440C2" w:rsidRDefault="00130A33" w:rsidP="00130A33">
            <w:pPr>
              <w:snapToGrid w:val="0"/>
              <w:spacing w:before="60" w:after="60" w:line="240" w:lineRule="auto"/>
              <w:rPr>
                <w:rFonts w:cs="Arial"/>
                <w:sz w:val="16"/>
                <w:szCs w:val="16"/>
                <w:lang w:val="fr-FR"/>
              </w:rPr>
            </w:pPr>
            <w:proofErr w:type="spellStart"/>
            <w:r w:rsidRPr="003440C2">
              <w:rPr>
                <w:rFonts w:cs="Arial"/>
                <w:sz w:val="16"/>
                <w:szCs w:val="16"/>
                <w:lang w:val="fr-FR"/>
              </w:rPr>
              <w:t>CI_Responsibility</w:t>
            </w:r>
            <w:proofErr w:type="spellEnd"/>
            <w:r w:rsidRPr="003440C2">
              <w:rPr>
                <w:rFonts w:cs="Arial"/>
                <w:sz w:val="16"/>
                <w:szCs w:val="16"/>
                <w:lang w:val="fr-FR"/>
              </w:rPr>
              <w:t>&gt;</w:t>
            </w:r>
            <w:proofErr w:type="spellStart"/>
            <w:r w:rsidRPr="003440C2">
              <w:rPr>
                <w:rFonts w:cs="Arial"/>
                <w:sz w:val="16"/>
                <w:szCs w:val="16"/>
                <w:lang w:val="fr-FR"/>
              </w:rPr>
              <w:t>CI_Organisation</w:t>
            </w:r>
            <w:proofErr w:type="spellEnd"/>
          </w:p>
          <w:p w14:paraId="247D7FF6" w14:textId="396CA675" w:rsidR="00130A33" w:rsidRPr="003440C2" w:rsidRDefault="00130A33" w:rsidP="00130A33">
            <w:pPr>
              <w:snapToGrid w:val="0"/>
              <w:spacing w:before="60" w:after="60" w:line="240" w:lineRule="auto"/>
              <w:rPr>
                <w:rFonts w:cs="Arial"/>
                <w:b/>
                <w:bCs/>
                <w:sz w:val="16"/>
                <w:szCs w:val="16"/>
                <w:lang w:val="fr-FR" w:eastAsia="en-US"/>
              </w:rPr>
            </w:pP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DA2C1A0" w14:textId="31303DD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See</w:t>
            </w:r>
            <w:r>
              <w:rPr>
                <w:rFonts w:cs="Arial"/>
                <w:sz w:val="16"/>
                <w:szCs w:val="16"/>
              </w:rPr>
              <w:t xml:space="preserve"> S-100 Part 17,</w:t>
            </w:r>
            <w:r w:rsidRPr="003440C2">
              <w:rPr>
                <w:rFonts w:cs="Arial"/>
                <w:sz w:val="16"/>
                <w:szCs w:val="16"/>
              </w:rPr>
              <w:t xml:space="preserve"> Table 17-3</w:t>
            </w:r>
          </w:p>
        </w:tc>
      </w:tr>
      <w:tr w:rsidR="00353431" w:rsidRPr="003440C2" w14:paraId="6A71186E"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28F8600" w14:textId="097E882B"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producerCode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71494E1" w14:textId="77BE3408" w:rsidR="00130A33" w:rsidRPr="003440C2" w:rsidRDefault="00130A33" w:rsidP="00130A33">
            <w:pPr>
              <w:spacing w:before="60" w:after="60" w:line="240" w:lineRule="auto"/>
              <w:jc w:val="left"/>
              <w:rPr>
                <w:rFonts w:cs="Arial"/>
                <w:sz w:val="16"/>
                <w:szCs w:val="16"/>
                <w:lang w:eastAsia="en-US"/>
              </w:rPr>
            </w:pPr>
            <w:r>
              <w:rPr>
                <w:sz w:val="16"/>
                <w:szCs w:val="16"/>
              </w:rPr>
              <w:t xml:space="preserve">The official IHO </w:t>
            </w:r>
            <w:r w:rsidR="0027634D">
              <w:rPr>
                <w:sz w:val="16"/>
                <w:szCs w:val="16"/>
              </w:rPr>
              <w:t xml:space="preserve">S-100 </w:t>
            </w:r>
            <w:r>
              <w:rPr>
                <w:sz w:val="16"/>
                <w:szCs w:val="16"/>
              </w:rPr>
              <w:t xml:space="preserve">Producer Code from </w:t>
            </w:r>
            <w:r w:rsidR="00AA4C4C">
              <w:rPr>
                <w:sz w:val="16"/>
                <w:szCs w:val="16"/>
              </w:rPr>
              <w:t>the IHO GI Registry, Producer Code Register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BA03E47" w14:textId="65F1D9E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D81E8A9" w14:textId="21C4CCEB" w:rsidR="00130A33" w:rsidRPr="003440C2" w:rsidRDefault="00130A33" w:rsidP="00130A33">
            <w:pPr>
              <w:snapToGrid w:val="0"/>
              <w:spacing w:before="60" w:after="60" w:line="240" w:lineRule="auto"/>
              <w:rPr>
                <w:rFonts w:cs="Arial"/>
                <w:sz w:val="16"/>
                <w:szCs w:val="16"/>
                <w:lang w:val="fr-FR"/>
              </w:rPr>
            </w:pPr>
            <w:proofErr w:type="spellStart"/>
            <w:r w:rsidRPr="003440C2">
              <w:rPr>
                <w:rFonts w:cs="Arial"/>
                <w:sz w:val="16"/>
                <w:szCs w:val="16"/>
              </w:rPr>
              <w:t>CharacterString</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BC75E15" w14:textId="0F495A19" w:rsidR="00130A33" w:rsidRPr="003440C2" w:rsidRDefault="00130A33" w:rsidP="00130A33">
            <w:pPr>
              <w:spacing w:before="60" w:after="60" w:line="240" w:lineRule="auto"/>
              <w:jc w:val="left"/>
              <w:rPr>
                <w:rFonts w:cs="Arial"/>
                <w:sz w:val="16"/>
                <w:szCs w:val="16"/>
                <w:lang w:eastAsia="en-US"/>
              </w:rPr>
            </w:pPr>
            <w:r w:rsidRPr="00CA7F2D">
              <w:rPr>
                <w:rFonts w:cs="Arial"/>
                <w:sz w:val="16"/>
                <w:szCs w:val="16"/>
                <w:lang w:eastAsia="en-US"/>
              </w:rPr>
              <w:t>0..1 multiplicity in S-100 restricted to 1 in S-101</w:t>
            </w:r>
          </w:p>
        </w:tc>
      </w:tr>
      <w:tr w:rsidR="00353431" w:rsidRPr="003440C2" w14:paraId="68FBEAC9"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E8E9616" w14:textId="1AA2624F"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encodingFormat</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20BFA1" w14:textId="0C122DC7" w:rsidR="00130A33" w:rsidRPr="003440C2" w:rsidRDefault="00130A33" w:rsidP="00130A33">
            <w:pPr>
              <w:spacing w:before="60" w:after="60" w:line="240" w:lineRule="auto"/>
              <w:jc w:val="left"/>
              <w:rPr>
                <w:rFonts w:cs="Arial"/>
                <w:sz w:val="16"/>
                <w:szCs w:val="16"/>
                <w:lang w:eastAsia="en-US"/>
              </w:rPr>
            </w:pPr>
            <w:r w:rsidRPr="003A450C">
              <w:rPr>
                <w:sz w:val="16"/>
                <w:szCs w:val="16"/>
              </w:rPr>
              <w:t>The encoding format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6646438" w14:textId="0A40E41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465A55D" w14:textId="0241394A" w:rsidR="00130A33" w:rsidRPr="003440C2" w:rsidRDefault="00130A33" w:rsidP="00130A33">
            <w:pPr>
              <w:snapToGrid w:val="0"/>
              <w:spacing w:before="60" w:after="60" w:line="240" w:lineRule="auto"/>
              <w:rPr>
                <w:rFonts w:cs="Arial"/>
                <w:sz w:val="16"/>
                <w:szCs w:val="16"/>
                <w:lang w:val="fr-FR"/>
              </w:rPr>
            </w:pPr>
            <w:r w:rsidRPr="003440C2">
              <w:rPr>
                <w:rFonts w:cs="Arial"/>
                <w:sz w:val="16"/>
                <w:szCs w:val="16"/>
              </w:rPr>
              <w:t>S100_EncodingFormat</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A85C5A4" w14:textId="28868A88" w:rsidR="00130A33" w:rsidRPr="003440C2" w:rsidRDefault="00130A33" w:rsidP="00130A33">
            <w:pPr>
              <w:spacing w:before="60" w:after="60" w:line="240" w:lineRule="auto"/>
              <w:jc w:val="left"/>
              <w:rPr>
                <w:rFonts w:cs="Arial"/>
                <w:sz w:val="16"/>
                <w:szCs w:val="16"/>
              </w:rPr>
            </w:pPr>
            <w:r>
              <w:rPr>
                <w:rFonts w:cs="Arial"/>
                <w:sz w:val="16"/>
                <w:szCs w:val="16"/>
              </w:rPr>
              <w:t xml:space="preserve">For S-101 datasets must be </w:t>
            </w:r>
            <w:r w:rsidRPr="003A450C">
              <w:rPr>
                <w:sz w:val="16"/>
                <w:szCs w:val="16"/>
              </w:rPr>
              <w:t>ISO/IEC 8211</w:t>
            </w:r>
          </w:p>
        </w:tc>
      </w:tr>
      <w:tr w:rsidR="00353431" w:rsidRPr="003440C2" w14:paraId="7DBDEA1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DB1951F"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dataCoverage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0B281AD" w14:textId="3072E3B7"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Provides information about data coverages within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B25CBA1" w14:textId="05F542E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40183AE" w14:textId="4296B4B4"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S100_DataCoverage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2579CA" w14:textId="2A9F3356"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 multiplicity in S-100 restricted to 1</w:t>
            </w:r>
            <w:r w:rsidR="00541D94">
              <w:rPr>
                <w:rFonts w:cs="Arial"/>
                <w:bCs/>
                <w:sz w:val="16"/>
                <w:szCs w:val="16"/>
                <w:lang w:eastAsia="en-US"/>
              </w:rPr>
              <w:t>..*</w:t>
            </w:r>
            <w:r w:rsidRPr="003440C2">
              <w:rPr>
                <w:rFonts w:cs="Arial"/>
                <w:bCs/>
                <w:sz w:val="16"/>
                <w:szCs w:val="16"/>
                <w:lang w:eastAsia="en-US"/>
              </w:rPr>
              <w:t xml:space="preserve"> in S-101</w:t>
            </w:r>
          </w:p>
        </w:tc>
      </w:tr>
      <w:tr w:rsidR="00353431" w:rsidRPr="003440C2" w14:paraId="249F4382"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9CB290F"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comment</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1F30C14" w14:textId="38812AD5"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Any additional information</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2316D5" w14:textId="1E24A1E1"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12FD2BB"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CharacterString</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2B42940" w14:textId="77777777" w:rsidR="00130A33" w:rsidRPr="003440C2" w:rsidRDefault="00130A33" w:rsidP="00130A33">
            <w:pPr>
              <w:spacing w:before="60" w:after="60" w:line="240" w:lineRule="auto"/>
              <w:jc w:val="left"/>
              <w:rPr>
                <w:rFonts w:cs="Arial"/>
                <w:b/>
                <w:bCs/>
                <w:sz w:val="16"/>
                <w:szCs w:val="16"/>
                <w:lang w:eastAsia="en-US"/>
              </w:rPr>
            </w:pPr>
          </w:p>
        </w:tc>
      </w:tr>
      <w:tr w:rsidR="00353431" w:rsidRPr="003440C2" w14:paraId="4DBCBF76"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38F716" w14:textId="27A2FD01"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defaultLocale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86BCFBF" w14:textId="4E54F6E2" w:rsidR="00130A33" w:rsidRPr="003440C2" w:rsidRDefault="00130A33" w:rsidP="00130A33">
            <w:pPr>
              <w:spacing w:before="60" w:after="60" w:line="240" w:lineRule="auto"/>
              <w:jc w:val="left"/>
              <w:rPr>
                <w:rFonts w:cs="Arial"/>
                <w:sz w:val="16"/>
                <w:szCs w:val="16"/>
                <w:lang w:eastAsia="en-US"/>
              </w:rPr>
            </w:pPr>
            <w:r w:rsidRPr="00693888">
              <w:rPr>
                <w:sz w:val="16"/>
                <w:szCs w:val="16"/>
              </w:rPr>
              <w:t>Default language and character set used in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0DBA8A" w14:textId="2C901D3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8BA060B" w14:textId="674D319E"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PT_Locale</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3869988" w14:textId="7AD372E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 xml:space="preserve">In absence of </w:t>
            </w:r>
            <w:proofErr w:type="spellStart"/>
            <w:r w:rsidRPr="003440C2">
              <w:rPr>
                <w:rFonts w:cs="Arial"/>
                <w:sz w:val="16"/>
                <w:szCs w:val="16"/>
              </w:rPr>
              <w:t>defaultLocale</w:t>
            </w:r>
            <w:proofErr w:type="spellEnd"/>
            <w:r w:rsidRPr="003440C2">
              <w:rPr>
                <w:rFonts w:cs="Arial"/>
                <w:sz w:val="16"/>
                <w:szCs w:val="16"/>
              </w:rPr>
              <w:t xml:space="preserve"> the language is English, UTF-8</w:t>
            </w:r>
          </w:p>
        </w:tc>
      </w:tr>
      <w:tr w:rsidR="00353431" w:rsidRPr="003440C2" w14:paraId="16248264"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F096BCC" w14:textId="32D0E156"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otherLocale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77964CD" w14:textId="2FBD63AE" w:rsidR="00130A33" w:rsidRPr="003440C2" w:rsidRDefault="00130A33" w:rsidP="00130A33">
            <w:pPr>
              <w:spacing w:before="60" w:after="60" w:line="240" w:lineRule="auto"/>
              <w:jc w:val="left"/>
              <w:rPr>
                <w:rFonts w:cs="Arial"/>
                <w:sz w:val="16"/>
                <w:szCs w:val="16"/>
                <w:lang w:eastAsia="en-US"/>
              </w:rPr>
            </w:pPr>
            <w:r w:rsidRPr="003A450C">
              <w:rPr>
                <w:sz w:val="16"/>
                <w:szCs w:val="16"/>
              </w:rPr>
              <w:t xml:space="preserve">Other languages and character sets used in the </w:t>
            </w:r>
            <w:r>
              <w:rPr>
                <w:sz w:val="16"/>
                <w:szCs w:val="16"/>
              </w:rPr>
              <w:t>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1CD155" w14:textId="53BD2EE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79780F3" w14:textId="5853996E"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PT_Locale</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A3AA04D" w14:textId="737312A3"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AF40B2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7FAFCD5" w14:textId="3EF19C2F"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metadataPointOfContact</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C24529" w14:textId="0FA5D37E" w:rsidR="00130A33" w:rsidRPr="003440C2" w:rsidRDefault="00130A33" w:rsidP="00130A33">
            <w:pPr>
              <w:spacing w:before="60" w:after="60" w:line="240" w:lineRule="auto"/>
              <w:jc w:val="left"/>
              <w:rPr>
                <w:rFonts w:cs="Arial"/>
                <w:sz w:val="16"/>
                <w:szCs w:val="16"/>
                <w:lang w:eastAsia="en-US"/>
              </w:rPr>
            </w:pPr>
            <w:r w:rsidRPr="00CE709D">
              <w:rPr>
                <w:sz w:val="16"/>
                <w:szCs w:val="16"/>
              </w:rPr>
              <w:t>Point of contact for metadata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1E3D7D6" w14:textId="67AF54F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1467111" w14:textId="77777777" w:rsidR="00130A33" w:rsidRPr="006834DB" w:rsidRDefault="00130A33" w:rsidP="00130A33">
            <w:pPr>
              <w:snapToGrid w:val="0"/>
              <w:spacing w:before="60" w:after="60" w:line="240" w:lineRule="auto"/>
              <w:jc w:val="left"/>
              <w:rPr>
                <w:rFonts w:cs="Arial"/>
                <w:sz w:val="16"/>
                <w:szCs w:val="16"/>
                <w:lang w:val="it-IT"/>
              </w:rPr>
            </w:pPr>
            <w:proofErr w:type="spellStart"/>
            <w:r w:rsidRPr="006834DB">
              <w:rPr>
                <w:rFonts w:cs="Arial"/>
                <w:sz w:val="16"/>
                <w:szCs w:val="16"/>
                <w:lang w:val="it-IT"/>
              </w:rPr>
              <w:t>CI_Responsibility</w:t>
            </w:r>
            <w:proofErr w:type="spellEnd"/>
            <w:r w:rsidRPr="006834DB">
              <w:rPr>
                <w:rFonts w:cs="Arial"/>
                <w:sz w:val="16"/>
                <w:szCs w:val="16"/>
                <w:lang w:val="it-IT"/>
              </w:rPr>
              <w:t>&gt;</w:t>
            </w:r>
            <w:proofErr w:type="spellStart"/>
            <w:r w:rsidRPr="006834DB">
              <w:rPr>
                <w:rFonts w:cs="Arial"/>
                <w:sz w:val="16"/>
                <w:szCs w:val="16"/>
                <w:lang w:val="it-IT"/>
              </w:rPr>
              <w:t>CI_Individual</w:t>
            </w:r>
            <w:proofErr w:type="spellEnd"/>
            <w:r w:rsidRPr="006834DB">
              <w:rPr>
                <w:rFonts w:cs="Arial"/>
                <w:sz w:val="16"/>
                <w:szCs w:val="16"/>
                <w:lang w:val="it-IT"/>
              </w:rPr>
              <w:t xml:space="preserve"> or</w:t>
            </w:r>
          </w:p>
          <w:p w14:paraId="4CDC1173" w14:textId="366C8B38" w:rsidR="00130A33" w:rsidRPr="006834DB" w:rsidRDefault="00130A33" w:rsidP="00130A33">
            <w:pPr>
              <w:spacing w:before="60" w:after="60" w:line="240" w:lineRule="auto"/>
              <w:jc w:val="left"/>
              <w:rPr>
                <w:rFonts w:cs="Arial"/>
                <w:sz w:val="16"/>
                <w:szCs w:val="16"/>
                <w:lang w:val="it-IT" w:eastAsia="en-US"/>
              </w:rPr>
            </w:pPr>
            <w:proofErr w:type="spellStart"/>
            <w:r w:rsidRPr="006834DB">
              <w:rPr>
                <w:rFonts w:cs="Arial"/>
                <w:sz w:val="16"/>
                <w:szCs w:val="16"/>
                <w:lang w:val="it-IT"/>
              </w:rPr>
              <w:t>CI_Responsibility</w:t>
            </w:r>
            <w:proofErr w:type="spellEnd"/>
            <w:r w:rsidRPr="006834DB">
              <w:rPr>
                <w:rFonts w:cs="Arial"/>
                <w:sz w:val="16"/>
                <w:szCs w:val="16"/>
                <w:lang w:val="it-IT"/>
              </w:rPr>
              <w:t>&gt;</w:t>
            </w:r>
            <w:proofErr w:type="spellStart"/>
            <w:r w:rsidRPr="006834DB">
              <w:rPr>
                <w:rFonts w:cs="Arial"/>
                <w:sz w:val="16"/>
                <w:szCs w:val="16"/>
                <w:lang w:val="it-IT"/>
              </w:rPr>
              <w:t>CI_Organisation</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1963821" w14:textId="0ECE6500" w:rsidR="00130A33" w:rsidRPr="003440C2" w:rsidRDefault="00130A33" w:rsidP="00130A33">
            <w:pPr>
              <w:spacing w:before="60" w:after="60" w:line="240" w:lineRule="auto"/>
              <w:jc w:val="left"/>
              <w:rPr>
                <w:rFonts w:cs="Arial"/>
                <w:b/>
                <w:bCs/>
                <w:sz w:val="16"/>
                <w:szCs w:val="16"/>
                <w:lang w:val="en-US" w:eastAsia="en-US"/>
              </w:rPr>
            </w:pPr>
            <w:r w:rsidRPr="003440C2">
              <w:rPr>
                <w:rFonts w:cs="Arial"/>
                <w:sz w:val="16"/>
                <w:szCs w:val="16"/>
                <w:lang w:val="en-US"/>
              </w:rPr>
              <w:t xml:space="preserve">Only if </w:t>
            </w:r>
            <w:proofErr w:type="spellStart"/>
            <w:r w:rsidRPr="003440C2">
              <w:rPr>
                <w:rFonts w:cs="Arial"/>
                <w:sz w:val="16"/>
                <w:szCs w:val="16"/>
                <w:lang w:val="en-US"/>
              </w:rPr>
              <w:t>metadataPointOfContact</w:t>
            </w:r>
            <w:proofErr w:type="spellEnd"/>
            <w:r w:rsidRPr="003440C2">
              <w:rPr>
                <w:rFonts w:cs="Arial"/>
                <w:sz w:val="16"/>
                <w:szCs w:val="16"/>
                <w:lang w:val="en-US"/>
              </w:rPr>
              <w:t xml:space="preserve"> is different to </w:t>
            </w:r>
            <w:proofErr w:type="spellStart"/>
            <w:r w:rsidRPr="003440C2">
              <w:rPr>
                <w:rFonts w:cs="Arial"/>
                <w:sz w:val="16"/>
                <w:szCs w:val="16"/>
                <w:lang w:val="en-US"/>
              </w:rPr>
              <w:t>producingAgency</w:t>
            </w:r>
            <w:proofErr w:type="spellEnd"/>
          </w:p>
        </w:tc>
      </w:tr>
      <w:tr w:rsidR="00353431" w:rsidRPr="003440C2" w14:paraId="7DB947D3"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0E0AC80" w14:textId="56018453"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metadataDateStamp</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6469101" w14:textId="4C5BCA3E" w:rsidR="00130A33" w:rsidRPr="003440C2" w:rsidRDefault="00130A33" w:rsidP="00130A33">
            <w:pPr>
              <w:spacing w:before="60" w:after="60" w:line="240" w:lineRule="auto"/>
              <w:jc w:val="left"/>
              <w:rPr>
                <w:rFonts w:cs="Arial"/>
                <w:sz w:val="16"/>
                <w:szCs w:val="16"/>
                <w:lang w:eastAsia="en-US"/>
              </w:rPr>
            </w:pPr>
            <w:r w:rsidRPr="003A450C">
              <w:rPr>
                <w:sz w:val="16"/>
                <w:szCs w:val="16"/>
              </w:rPr>
              <w:t>Date stamp for metadata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C35996B" w14:textId="786A9B0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4B97B5" w14:textId="7D25A880"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207BBB9" w14:textId="4E00DF9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Metadata creation date, which may or may not be the dataset creation date</w:t>
            </w:r>
          </w:p>
        </w:tc>
      </w:tr>
      <w:tr w:rsidR="00533D87" w:rsidRPr="003440C2" w14:paraId="27B98767"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E3532D0" w14:textId="6E7DA8BF" w:rsidR="00533D87" w:rsidRPr="003440C2" w:rsidRDefault="00533D87" w:rsidP="00533D87">
            <w:pPr>
              <w:spacing w:before="60" w:after="60" w:line="240" w:lineRule="auto"/>
              <w:jc w:val="left"/>
              <w:rPr>
                <w:rFonts w:cs="Arial"/>
                <w:sz w:val="16"/>
                <w:szCs w:val="16"/>
              </w:rPr>
            </w:pPr>
            <w:proofErr w:type="spellStart"/>
            <w:r w:rsidRPr="003440C2">
              <w:rPr>
                <w:rFonts w:cs="Arial"/>
                <w:sz w:val="16"/>
                <w:szCs w:val="16"/>
              </w:rPr>
              <w:t>replacedData</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9EB497B" w14:textId="7C7E240A" w:rsidR="00533D87" w:rsidRPr="003440C2" w:rsidRDefault="00533D87" w:rsidP="00CF51A6">
            <w:pPr>
              <w:spacing w:before="60" w:after="60" w:line="240" w:lineRule="auto"/>
              <w:jc w:val="left"/>
              <w:rPr>
                <w:rFonts w:cs="Arial"/>
                <w:sz w:val="16"/>
                <w:szCs w:val="16"/>
              </w:rPr>
            </w:pPr>
            <w:r w:rsidRPr="003A450C">
              <w:rPr>
                <w:rFonts w:cs="Arial"/>
                <w:sz w:val="16"/>
                <w:szCs w:val="16"/>
              </w:rPr>
              <w:t>I</w:t>
            </w:r>
            <w:r w:rsidR="00393B21">
              <w:rPr>
                <w:rFonts w:cs="Arial"/>
                <w:sz w:val="16"/>
                <w:szCs w:val="16"/>
              </w:rPr>
              <w:t>ndicate</w:t>
            </w:r>
            <w:r w:rsidR="00CF51A6">
              <w:rPr>
                <w:rFonts w:cs="Arial"/>
                <w:sz w:val="16"/>
                <w:szCs w:val="16"/>
              </w:rPr>
              <w:t>s</w:t>
            </w:r>
            <w:r w:rsidR="00393B21">
              <w:rPr>
                <w:rFonts w:cs="Arial"/>
                <w:sz w:val="16"/>
                <w:szCs w:val="16"/>
              </w:rPr>
              <w:t xml:space="preserve"> i</w:t>
            </w:r>
            <w:r w:rsidRPr="003A450C">
              <w:rPr>
                <w:rFonts w:cs="Arial"/>
                <w:sz w:val="16"/>
                <w:szCs w:val="16"/>
              </w:rPr>
              <w:t>f a cancelled</w:t>
            </w:r>
            <w:r w:rsidR="00393B21">
              <w:rPr>
                <w:rFonts w:cs="Arial"/>
                <w:sz w:val="16"/>
                <w:szCs w:val="16"/>
              </w:rPr>
              <w:t xml:space="preserve"> dataset</w:t>
            </w:r>
            <w:r w:rsidRPr="003A450C">
              <w:rPr>
                <w:rFonts w:cs="Arial"/>
                <w:sz w:val="16"/>
                <w:szCs w:val="16"/>
              </w:rPr>
              <w:t xml:space="preserve"> is replaced by another data file</w:t>
            </w:r>
            <w:r w:rsidR="00393B21">
              <w:rPr>
                <w:rFonts w:cs="Arial"/>
                <w:sz w:val="16"/>
                <w:szCs w:val="16"/>
              </w:rPr>
              <w:t>(s)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26EA729" w14:textId="64E479B9" w:rsidR="00533D87" w:rsidRPr="003440C2" w:rsidRDefault="00533D87" w:rsidP="00533D87">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A0FA192" w14:textId="0322EDE7" w:rsidR="00533D87" w:rsidRPr="003440C2" w:rsidRDefault="00533D87" w:rsidP="00533D87">
            <w:pPr>
              <w:spacing w:before="60" w:after="60" w:line="240" w:lineRule="auto"/>
              <w:jc w:val="left"/>
              <w:rPr>
                <w:rFonts w:cs="Arial"/>
                <w:sz w:val="16"/>
                <w:szCs w:val="16"/>
              </w:rPr>
            </w:pPr>
            <w:r w:rsidRPr="003440C2">
              <w:rPr>
                <w:rFonts w:cs="Arial"/>
                <w:sz w:val="16"/>
                <w:szCs w:val="16"/>
              </w:rPr>
              <w:t>Boolean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4B61111" w14:textId="24715BA4" w:rsidR="00533D87" w:rsidRPr="003440C2" w:rsidRDefault="00CF51A6" w:rsidP="00533D87">
            <w:pPr>
              <w:spacing w:before="60" w:after="60" w:line="240" w:lineRule="auto"/>
              <w:jc w:val="left"/>
              <w:rPr>
                <w:rFonts w:cs="Arial"/>
                <w:sz w:val="16"/>
                <w:szCs w:val="16"/>
              </w:rPr>
            </w:pPr>
            <w:r w:rsidRPr="00CF51A6">
              <w:rPr>
                <w:rFonts w:cs="Arial"/>
                <w:sz w:val="16"/>
                <w:szCs w:val="16"/>
                <w:lang w:eastAsia="en-US"/>
              </w:rPr>
              <w:t>See Note</w:t>
            </w:r>
            <w:r w:rsidR="00FE61B1">
              <w:rPr>
                <w:rFonts w:cs="Arial"/>
                <w:sz w:val="16"/>
                <w:szCs w:val="16"/>
                <w:lang w:eastAsia="en-US"/>
              </w:rPr>
              <w:t xml:space="preserve"> 2</w:t>
            </w:r>
          </w:p>
        </w:tc>
      </w:tr>
      <w:tr w:rsidR="00353431" w:rsidRPr="003440C2" w14:paraId="218B83F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1E7BFD" w14:textId="6E0D5F14"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dataReplacement</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7878E7A" w14:textId="708B4151" w:rsidR="00130A33" w:rsidRPr="003440C2" w:rsidRDefault="00CF51A6" w:rsidP="00130A33">
            <w:pPr>
              <w:spacing w:before="60" w:after="60" w:line="240" w:lineRule="auto"/>
              <w:jc w:val="left"/>
              <w:rPr>
                <w:rFonts w:cs="Arial"/>
                <w:sz w:val="16"/>
                <w:szCs w:val="16"/>
              </w:rPr>
            </w:pPr>
            <w:r>
              <w:rPr>
                <w:rFonts w:cs="Arial"/>
                <w:sz w:val="16"/>
                <w:szCs w:val="16"/>
              </w:rPr>
              <w:t>Dataset</w:t>
            </w:r>
            <w:r w:rsidRPr="003A450C">
              <w:rPr>
                <w:rFonts w:cs="Arial"/>
                <w:sz w:val="16"/>
                <w:szCs w:val="16"/>
              </w:rPr>
              <w:t xml:space="preserve"> </w:t>
            </w:r>
            <w:r w:rsidR="00130A33" w:rsidRPr="003A450C">
              <w:rPr>
                <w:rFonts w:cs="Arial"/>
                <w:sz w:val="16"/>
                <w:szCs w:val="16"/>
              </w:rPr>
              <w:t>name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6719192" w14:textId="2C1E97A2"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DEA712C" w14:textId="74BC48AF"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CharacterString</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5DD0930" w14:textId="77777777" w:rsidR="00130A33" w:rsidRDefault="00130A33" w:rsidP="00130A33">
            <w:pPr>
              <w:spacing w:before="60" w:after="60" w:line="240" w:lineRule="auto"/>
              <w:jc w:val="left"/>
              <w:rPr>
                <w:rFonts w:cs="Arial"/>
                <w:sz w:val="16"/>
                <w:szCs w:val="16"/>
              </w:rPr>
            </w:pPr>
            <w:r w:rsidRPr="003440C2">
              <w:rPr>
                <w:rFonts w:cs="Arial"/>
                <w:sz w:val="16"/>
                <w:szCs w:val="16"/>
              </w:rPr>
              <w:t>A dataset may be replaced by 1 or more datasets</w:t>
            </w:r>
          </w:p>
          <w:p w14:paraId="7604645F" w14:textId="09E95F4B" w:rsidR="00CF51A6" w:rsidRPr="003440C2" w:rsidRDefault="00CF51A6" w:rsidP="00130A33">
            <w:pPr>
              <w:spacing w:before="60" w:after="60" w:line="240" w:lineRule="auto"/>
              <w:jc w:val="left"/>
              <w:rPr>
                <w:rFonts w:cs="Arial"/>
                <w:sz w:val="16"/>
                <w:szCs w:val="16"/>
              </w:rPr>
            </w:pPr>
            <w:r>
              <w:rPr>
                <w:rFonts w:cs="Arial"/>
                <w:sz w:val="16"/>
                <w:szCs w:val="16"/>
              </w:rPr>
              <w:t>See Note</w:t>
            </w:r>
            <w:r w:rsidR="00FE61B1">
              <w:rPr>
                <w:rFonts w:cs="Arial"/>
                <w:sz w:val="16"/>
                <w:szCs w:val="16"/>
              </w:rPr>
              <w:t xml:space="preserve"> 2</w:t>
            </w:r>
          </w:p>
        </w:tc>
      </w:tr>
      <w:tr w:rsidR="00353431" w:rsidRPr="003440C2" w14:paraId="5E264381"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7A0E282" w14:textId="2BC8C1DF"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navigationPurpose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1E5ECE" w14:textId="122DBB20" w:rsidR="00130A33" w:rsidRPr="003440C2" w:rsidRDefault="00130A33" w:rsidP="00130A33">
            <w:pPr>
              <w:spacing w:before="60" w:after="60" w:line="240" w:lineRule="auto"/>
              <w:jc w:val="left"/>
              <w:rPr>
                <w:rFonts w:cs="Arial"/>
                <w:sz w:val="16"/>
                <w:szCs w:val="16"/>
              </w:rPr>
            </w:pPr>
            <w:r>
              <w:rPr>
                <w:rFonts w:cs="Arial"/>
                <w:sz w:val="16"/>
                <w:szCs w:val="16"/>
              </w:rPr>
              <w:t xml:space="preserve">Classification of intended navigation purpose (for </w:t>
            </w:r>
            <w:r w:rsidRPr="00A93CCB">
              <w:rPr>
                <w:rFonts w:cs="Arial"/>
                <w:sz w:val="16"/>
                <w:szCs w:val="16"/>
              </w:rPr>
              <w:t>Catalogue</w:t>
            </w:r>
            <w:r>
              <w:rPr>
                <w:rFonts w:cs="Arial"/>
                <w:sz w:val="16"/>
                <w:szCs w:val="16"/>
              </w:rPr>
              <w:t xml:space="preserve"> indexing purposes)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27ECE9" w14:textId="2CABEB22"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0B88BF3" w14:textId="6DB54AF0" w:rsidR="00130A33" w:rsidRPr="003440C2" w:rsidRDefault="00130A33" w:rsidP="00130A33">
            <w:pPr>
              <w:spacing w:before="60" w:after="60" w:line="240" w:lineRule="auto"/>
              <w:jc w:val="left"/>
              <w:rPr>
                <w:rFonts w:cs="Arial"/>
                <w:sz w:val="16"/>
                <w:szCs w:val="16"/>
              </w:rPr>
            </w:pPr>
            <w:r w:rsidRPr="003440C2">
              <w:rPr>
                <w:rFonts w:cs="Arial"/>
                <w:sz w:val="16"/>
                <w:szCs w:val="16"/>
              </w:rPr>
              <w:t>S100_NavigationPurpose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2DDB2EF" w14:textId="606994A4" w:rsidR="00130A33" w:rsidRPr="003440C2" w:rsidRDefault="00130A33" w:rsidP="00130A33">
            <w:pPr>
              <w:spacing w:before="60" w:after="60" w:line="240" w:lineRule="auto"/>
              <w:jc w:val="left"/>
              <w:rPr>
                <w:rFonts w:cs="Arial"/>
                <w:sz w:val="16"/>
                <w:szCs w:val="16"/>
              </w:rPr>
            </w:pPr>
            <w:r w:rsidRPr="00CA7F2D">
              <w:rPr>
                <w:rFonts w:cs="Arial"/>
                <w:sz w:val="16"/>
                <w:szCs w:val="16"/>
                <w:lang w:eastAsia="en-US"/>
              </w:rPr>
              <w:t>0..</w:t>
            </w:r>
            <w:r>
              <w:rPr>
                <w:rFonts w:cs="Arial"/>
                <w:sz w:val="16"/>
                <w:szCs w:val="16"/>
                <w:lang w:eastAsia="en-US"/>
              </w:rPr>
              <w:t>3</w:t>
            </w:r>
            <w:r w:rsidRPr="00CA7F2D">
              <w:rPr>
                <w:rFonts w:cs="Arial"/>
                <w:sz w:val="16"/>
                <w:szCs w:val="16"/>
                <w:lang w:eastAsia="en-US"/>
              </w:rPr>
              <w:t xml:space="preserve"> multiplicity in S-100 restricted to 1 in S-101</w:t>
            </w:r>
          </w:p>
        </w:tc>
      </w:tr>
      <w:tr w:rsidR="00353431" w:rsidRPr="003440C2" w14:paraId="6840E85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C611425" w14:textId="5F08B978"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resourceMaintenance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34E7642" w14:textId="7F707165" w:rsidR="00130A33" w:rsidRPr="003440C2" w:rsidRDefault="00130A33" w:rsidP="00130A33">
            <w:pPr>
              <w:spacing w:before="60" w:after="60" w:line="240" w:lineRule="auto"/>
              <w:jc w:val="left"/>
              <w:rPr>
                <w:rFonts w:cs="Arial"/>
                <w:sz w:val="16"/>
                <w:szCs w:val="16"/>
              </w:rPr>
            </w:pPr>
            <w:r w:rsidRPr="00E77DEE">
              <w:rPr>
                <w:sz w:val="16"/>
                <w:szCs w:val="16"/>
              </w:rPr>
              <w:t>Information about the frequency of resource updates, and the scope of those updates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41B78E5" w14:textId="5A68438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F9EEDD" w14:textId="20B8BAD7"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MD_MaintenanceInformation</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A3D5A17" w14:textId="27B72981" w:rsidR="00130A33" w:rsidRPr="00E77DEE" w:rsidRDefault="00130A33" w:rsidP="0050482B">
            <w:pPr>
              <w:snapToGrid w:val="0"/>
              <w:spacing w:before="60" w:after="60" w:line="240" w:lineRule="auto"/>
              <w:jc w:val="left"/>
              <w:rPr>
                <w:sz w:val="16"/>
                <w:szCs w:val="16"/>
              </w:rPr>
            </w:pPr>
            <w:r w:rsidRPr="00E77DEE">
              <w:rPr>
                <w:sz w:val="16"/>
                <w:szCs w:val="16"/>
              </w:rPr>
              <w:t>S-100 restricts the multiplicity to 0..1 and adds</w:t>
            </w:r>
            <w:r>
              <w:rPr>
                <w:sz w:val="16"/>
                <w:szCs w:val="16"/>
              </w:rPr>
              <w:t xml:space="preserve"> </w:t>
            </w:r>
            <w:r w:rsidRPr="00E77DEE">
              <w:rPr>
                <w:sz w:val="16"/>
                <w:szCs w:val="16"/>
              </w:rPr>
              <w:t xml:space="preserve">specific restrictions on the ISO 19115 structure and content. See clause </w:t>
            </w:r>
            <w:proofErr w:type="spellStart"/>
            <w:r w:rsidRPr="00E77DEE">
              <w:rPr>
                <w:sz w:val="16"/>
                <w:szCs w:val="16"/>
              </w:rPr>
              <w:t>MD_MaintenanceInformation</w:t>
            </w:r>
            <w:proofErr w:type="spellEnd"/>
            <w:r w:rsidRPr="00E77DEE">
              <w:rPr>
                <w:sz w:val="16"/>
                <w:szCs w:val="16"/>
              </w:rPr>
              <w:t xml:space="preserve"> later in this Part</w:t>
            </w:r>
          </w:p>
          <w:p w14:paraId="7B4D86FF" w14:textId="48E7D294" w:rsidR="00130A33" w:rsidRPr="003440C2" w:rsidRDefault="00130A33" w:rsidP="00130A33">
            <w:pPr>
              <w:spacing w:before="60" w:after="60" w:line="240" w:lineRule="auto"/>
              <w:jc w:val="left"/>
              <w:rPr>
                <w:rFonts w:cs="Arial"/>
                <w:sz w:val="16"/>
                <w:szCs w:val="16"/>
              </w:rPr>
            </w:pPr>
            <w:r w:rsidRPr="00E77DEE">
              <w:rPr>
                <w:sz w:val="16"/>
                <w:szCs w:val="16"/>
              </w:rPr>
              <w:t xml:space="preserve">Format: </w:t>
            </w:r>
            <w:proofErr w:type="spellStart"/>
            <w:r w:rsidRPr="00E77DEE">
              <w:rPr>
                <w:sz w:val="16"/>
                <w:szCs w:val="16"/>
              </w:rPr>
              <w:t>PnYnMnDTnHnMnS</w:t>
            </w:r>
            <w:proofErr w:type="spellEnd"/>
            <w:r w:rsidRPr="00E77DEE">
              <w:rPr>
                <w:sz w:val="16"/>
                <w:szCs w:val="16"/>
              </w:rPr>
              <w:t xml:space="preserve"> (XML built-in type for ISO 8601 </w:t>
            </w:r>
            <w:r w:rsidRPr="00E77DEE">
              <w:rPr>
                <w:i/>
                <w:iCs/>
                <w:sz w:val="16"/>
                <w:szCs w:val="16"/>
              </w:rPr>
              <w:t>duration</w:t>
            </w:r>
            <w:r w:rsidRPr="00E77DEE">
              <w:rPr>
                <w:sz w:val="16"/>
                <w:szCs w:val="16"/>
              </w:rPr>
              <w:t xml:space="preserve">). See </w:t>
            </w:r>
            <w:r>
              <w:rPr>
                <w:sz w:val="16"/>
                <w:szCs w:val="16"/>
              </w:rPr>
              <w:t>S-100 Part 17, clause 17-4.9</w:t>
            </w:r>
          </w:p>
        </w:tc>
      </w:tr>
    </w:tbl>
    <w:p w14:paraId="66591107" w14:textId="77777777" w:rsidR="00130A33" w:rsidRDefault="00130A33" w:rsidP="00102CF0">
      <w:pPr>
        <w:spacing w:after="0"/>
      </w:pPr>
    </w:p>
    <w:p w14:paraId="403957AD" w14:textId="5B924C0E" w:rsidR="00FE61B1" w:rsidRDefault="00FE61B1" w:rsidP="00932ACB">
      <w:pPr>
        <w:spacing w:after="120" w:line="240" w:lineRule="auto"/>
      </w:pPr>
      <w:r w:rsidRPr="00FE61B1">
        <w:t xml:space="preserve">NOTE 1: description: </w:t>
      </w:r>
      <w:r w:rsidR="005C0555">
        <w:t>D</w:t>
      </w:r>
      <w:r w:rsidR="005C0555" w:rsidRPr="00FE61B1">
        <w:t xml:space="preserve">uring the </w:t>
      </w:r>
      <w:r w:rsidR="005C0555">
        <w:t xml:space="preserve">ENC </w:t>
      </w:r>
      <w:r w:rsidR="005C0555" w:rsidRPr="00FE61B1">
        <w:t>Dual</w:t>
      </w:r>
      <w:r w:rsidR="005C0555">
        <w:t>-</w:t>
      </w:r>
      <w:r w:rsidR="005C0555" w:rsidRPr="00FE61B1">
        <w:t>Fuel transition period</w:t>
      </w:r>
      <w:r w:rsidR="005C0555">
        <w:t>, it is recommended that</w:t>
      </w:r>
      <w:r w:rsidR="005C0555" w:rsidRPr="00FE61B1">
        <w:t xml:space="preserve"> </w:t>
      </w:r>
      <w:r w:rsidR="005C0555">
        <w:t>t</w:t>
      </w:r>
      <w:r w:rsidRPr="00FE61B1">
        <w:t xml:space="preserve">he attribute description is </w:t>
      </w:r>
      <w:r w:rsidR="005C0555">
        <w:t xml:space="preserve">used </w:t>
      </w:r>
      <w:r w:rsidRPr="00FE61B1">
        <w:t xml:space="preserve">to identify equivalent S-57 ENCs in S-101. This information is to be semicolon separated to distinguish it from any other information, </w:t>
      </w:r>
      <w:r w:rsidR="00296624">
        <w:t>for example</w:t>
      </w:r>
      <w:r w:rsidRPr="00FE61B1">
        <w:t xml:space="preserve"> for 1 to 1 mapping &lt;</w:t>
      </w:r>
      <w:proofErr w:type="spellStart"/>
      <w:r w:rsidRPr="00FE61B1">
        <w:t>XC:description</w:t>
      </w:r>
      <w:proofErr w:type="spellEnd"/>
      <w:r w:rsidRPr="00FE61B1">
        <w:t>&gt;;GB5DNABH;&lt;/</w:t>
      </w:r>
      <w:proofErr w:type="spellStart"/>
      <w:r w:rsidRPr="00FE61B1">
        <w:t>XC:description</w:t>
      </w:r>
      <w:proofErr w:type="spellEnd"/>
      <w:r w:rsidRPr="00FE61B1">
        <w:t>&gt; and for more than one equivalent S-57 ENC: &lt;</w:t>
      </w:r>
      <w:proofErr w:type="spellStart"/>
      <w:r w:rsidRPr="00FE61B1">
        <w:t>XC:description</w:t>
      </w:r>
      <w:proofErr w:type="spellEnd"/>
      <w:r w:rsidRPr="00FE61B1">
        <w:t>&gt;;NL4NZ110;NL5WS130;&lt;/</w:t>
      </w:r>
      <w:proofErr w:type="spellStart"/>
      <w:r w:rsidRPr="00FE61B1">
        <w:t>XC:description</w:t>
      </w:r>
      <w:proofErr w:type="spellEnd"/>
      <w:r w:rsidRPr="00FE61B1">
        <w:t>&gt;</w:t>
      </w:r>
      <w:r w:rsidR="00296624">
        <w:t>.</w:t>
      </w:r>
      <w:r w:rsidRPr="00FE61B1">
        <w:t xml:space="preserve"> If </w:t>
      </w:r>
      <w:r w:rsidRPr="00FE61B1">
        <w:lastRenderedPageBreak/>
        <w:t xml:space="preserve">the mapping is partial, a “p” should be included at the end of the S-57 dataset name, </w:t>
      </w:r>
      <w:r w:rsidR="00296624">
        <w:t>for example</w:t>
      </w:r>
      <w:r w:rsidRPr="00FE61B1">
        <w:t xml:space="preserve">  &lt;</w:t>
      </w:r>
      <w:proofErr w:type="spellStart"/>
      <w:r w:rsidRPr="00FE61B1">
        <w:t>XC:description</w:t>
      </w:r>
      <w:proofErr w:type="spellEnd"/>
      <w:r w:rsidRPr="00FE61B1">
        <w:t>&gt;;GB5DNABHp;&lt;/</w:t>
      </w:r>
      <w:proofErr w:type="spellStart"/>
      <w:r w:rsidRPr="00FE61B1">
        <w:t>XC:description</w:t>
      </w:r>
      <w:proofErr w:type="spellEnd"/>
      <w:r w:rsidRPr="00FE61B1">
        <w:t>&gt;. There may be scenarios for non-ECDIS use only, where S-101 ENCs are produced without equivalent S-57 ENCs</w:t>
      </w:r>
      <w:r w:rsidR="00296624">
        <w:t>;</w:t>
      </w:r>
      <w:r w:rsidRPr="00FE61B1">
        <w:t xml:space="preserve"> this </w:t>
      </w:r>
      <w:r w:rsidR="005C0555">
        <w:t>should</w:t>
      </w:r>
      <w:r w:rsidRPr="00FE61B1">
        <w:t xml:space="preserve"> be shown using an “n” as &lt;</w:t>
      </w:r>
      <w:proofErr w:type="spellStart"/>
      <w:r w:rsidRPr="00FE61B1">
        <w:t>XC:description</w:t>
      </w:r>
      <w:proofErr w:type="spellEnd"/>
      <w:r w:rsidRPr="00FE61B1">
        <w:t>&gt;;n;&lt;/</w:t>
      </w:r>
      <w:proofErr w:type="spellStart"/>
      <w:r w:rsidRPr="00FE61B1">
        <w:t>XC:description</w:t>
      </w:r>
      <w:proofErr w:type="spellEnd"/>
      <w:r w:rsidRPr="00FE61B1">
        <w:t>&gt;</w:t>
      </w:r>
    </w:p>
    <w:p w14:paraId="73F08750" w14:textId="7F6E2975" w:rsidR="00932ACB" w:rsidRDefault="00932ACB" w:rsidP="00932ACB">
      <w:pPr>
        <w:spacing w:after="120" w:line="240" w:lineRule="auto"/>
      </w:pPr>
      <w:r>
        <w:t>NOTE</w:t>
      </w:r>
      <w:r w:rsidR="00FE61B1">
        <w:t xml:space="preserve"> 2</w:t>
      </w:r>
      <w:r>
        <w:t xml:space="preserve">: </w:t>
      </w:r>
      <w:proofErr w:type="spellStart"/>
      <w:r>
        <w:t>replacedData</w:t>
      </w:r>
      <w:proofErr w:type="spellEnd"/>
      <w:r>
        <w:t xml:space="preserve"> and </w:t>
      </w:r>
      <w:proofErr w:type="spellStart"/>
      <w:r>
        <w:t>dataReplacement</w:t>
      </w:r>
      <w:proofErr w:type="spellEnd"/>
      <w:r>
        <w:t xml:space="preserve">: </w:t>
      </w:r>
      <w:r w:rsidR="003A3240">
        <w:t>T</w:t>
      </w:r>
      <w:r>
        <w:t xml:space="preserve">he attribute </w:t>
      </w:r>
      <w:proofErr w:type="spellStart"/>
      <w:r>
        <w:t>replacedData</w:t>
      </w:r>
      <w:proofErr w:type="spellEnd"/>
      <w:r w:rsidR="008C065C">
        <w:t xml:space="preserve"> </w:t>
      </w:r>
      <w:r w:rsidR="005D6D14">
        <w:t>is mandatory if the</w:t>
      </w:r>
      <w:r w:rsidR="008C065C">
        <w:t xml:space="preserve"> attribute purpose (see clause 12.1.2.3) is set to value </w:t>
      </w:r>
      <w:r w:rsidR="008C065C">
        <w:rPr>
          <w:i/>
        </w:rPr>
        <w:t>5</w:t>
      </w:r>
      <w:r w:rsidR="008C065C">
        <w:t xml:space="preserve"> (cancellation).</w:t>
      </w:r>
      <w:r>
        <w:t xml:space="preserve"> </w:t>
      </w:r>
      <w:r w:rsidR="008C065C">
        <w:t>The attribute</w:t>
      </w:r>
      <w:r>
        <w:t xml:space="preserve"> </w:t>
      </w:r>
      <w:proofErr w:type="spellStart"/>
      <w:r>
        <w:t>dataReplacement</w:t>
      </w:r>
      <w:proofErr w:type="spellEnd"/>
      <w:r>
        <w:t xml:space="preserve"> </w:t>
      </w:r>
      <w:r w:rsidR="008C065C">
        <w:t xml:space="preserve">is mandatory if </w:t>
      </w:r>
      <w:proofErr w:type="spellStart"/>
      <w:r w:rsidR="008C065C">
        <w:t>replacedData</w:t>
      </w:r>
      <w:proofErr w:type="spellEnd"/>
      <w:r w:rsidR="008C065C">
        <w:t xml:space="preserve"> = </w:t>
      </w:r>
      <w:r w:rsidR="008C065C">
        <w:rPr>
          <w:i/>
        </w:rPr>
        <w:t>True</w:t>
      </w:r>
      <w:r>
        <w:t>.</w:t>
      </w:r>
    </w:p>
    <w:p w14:paraId="59536819" w14:textId="10BE0F2E" w:rsidR="003440C2" w:rsidRPr="009F0C13" w:rsidRDefault="003440C2" w:rsidP="003440C2">
      <w:pPr>
        <w:pStyle w:val="Heading4"/>
        <w:keepLines/>
        <w:tabs>
          <w:tab w:val="clear" w:pos="940"/>
          <w:tab w:val="clear" w:pos="1140"/>
          <w:tab w:val="clear" w:pos="1360"/>
          <w:tab w:val="left" w:pos="993"/>
        </w:tabs>
        <w:spacing w:before="120" w:after="120" w:line="240" w:lineRule="auto"/>
        <w:ind w:left="993" w:hanging="993"/>
      </w:pPr>
      <w:r w:rsidRPr="009F0C13">
        <w:t>S100_</w:t>
      </w:r>
      <w:r>
        <w:t>NavigationPurpose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2"/>
        <w:gridCol w:w="3045"/>
        <w:gridCol w:w="3464"/>
        <w:gridCol w:w="814"/>
        <w:gridCol w:w="5599"/>
      </w:tblGrid>
      <w:tr w:rsidR="00A12CC3" w:rsidRPr="00A04EA2" w14:paraId="1E25B987" w14:textId="77777777" w:rsidTr="009B43C4">
        <w:trPr>
          <w:cantSplit/>
          <w:trHeight w:val="277"/>
        </w:trPr>
        <w:tc>
          <w:tcPr>
            <w:tcW w:w="1393" w:type="dxa"/>
            <w:shd w:val="clear" w:color="auto" w:fill="D9D9D9" w:themeFill="background1" w:themeFillShade="D9"/>
          </w:tcPr>
          <w:p w14:paraId="6C6B5D20" w14:textId="2955C593" w:rsidR="00A12CC3" w:rsidRPr="00A04EA2" w:rsidRDefault="00A4519A" w:rsidP="00A37DD1">
            <w:pPr>
              <w:snapToGrid w:val="0"/>
              <w:spacing w:before="60" w:after="60" w:line="240" w:lineRule="auto"/>
              <w:rPr>
                <w:rFonts w:cs="Arial"/>
                <w:b/>
                <w:sz w:val="16"/>
                <w:szCs w:val="16"/>
              </w:rPr>
            </w:pPr>
            <w:bookmarkStart w:id="702" w:name="_Hlk91097681"/>
            <w:r>
              <w:rPr>
                <w:rFonts w:cs="Arial"/>
                <w:b/>
                <w:sz w:val="16"/>
                <w:szCs w:val="16"/>
              </w:rPr>
              <w:t>Item</w:t>
            </w:r>
          </w:p>
        </w:tc>
        <w:tc>
          <w:tcPr>
            <w:tcW w:w="3006" w:type="dxa"/>
            <w:shd w:val="clear" w:color="auto" w:fill="D9D9D9" w:themeFill="background1" w:themeFillShade="D9"/>
          </w:tcPr>
          <w:p w14:paraId="6DE08251"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Name</w:t>
            </w:r>
          </w:p>
        </w:tc>
        <w:tc>
          <w:tcPr>
            <w:tcW w:w="3420" w:type="dxa"/>
            <w:shd w:val="clear" w:color="auto" w:fill="D9D9D9" w:themeFill="background1" w:themeFillShade="D9"/>
          </w:tcPr>
          <w:p w14:paraId="58F45AA1"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Description</w:t>
            </w:r>
          </w:p>
        </w:tc>
        <w:tc>
          <w:tcPr>
            <w:tcW w:w="804" w:type="dxa"/>
            <w:shd w:val="clear" w:color="auto" w:fill="D9D9D9" w:themeFill="background1" w:themeFillShade="D9"/>
          </w:tcPr>
          <w:p w14:paraId="3145C069" w14:textId="77777777" w:rsidR="00A12CC3" w:rsidRPr="00A04EA2" w:rsidRDefault="00A12CC3" w:rsidP="00A37DD1">
            <w:pPr>
              <w:snapToGrid w:val="0"/>
              <w:spacing w:before="60" w:after="60" w:line="240" w:lineRule="auto"/>
              <w:jc w:val="center"/>
              <w:rPr>
                <w:rFonts w:cs="Arial"/>
                <w:b/>
                <w:sz w:val="16"/>
                <w:szCs w:val="16"/>
              </w:rPr>
            </w:pPr>
            <w:r w:rsidRPr="00A04EA2">
              <w:rPr>
                <w:rFonts w:cs="Arial"/>
                <w:b/>
                <w:sz w:val="16"/>
                <w:szCs w:val="16"/>
              </w:rPr>
              <w:t>Code</w:t>
            </w:r>
          </w:p>
        </w:tc>
        <w:tc>
          <w:tcPr>
            <w:tcW w:w="5528" w:type="dxa"/>
            <w:shd w:val="clear" w:color="auto" w:fill="D9D9D9" w:themeFill="background1" w:themeFillShade="D9"/>
          </w:tcPr>
          <w:p w14:paraId="5BF34187"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Remarks</w:t>
            </w:r>
          </w:p>
        </w:tc>
      </w:tr>
      <w:tr w:rsidR="00A12CC3" w:rsidRPr="00A04EA2" w14:paraId="4AB79712" w14:textId="77777777" w:rsidTr="009B43C4">
        <w:trPr>
          <w:cantSplit/>
          <w:trHeight w:val="305"/>
        </w:trPr>
        <w:tc>
          <w:tcPr>
            <w:tcW w:w="1393" w:type="dxa"/>
          </w:tcPr>
          <w:p w14:paraId="284B2F9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Enumeration</w:t>
            </w:r>
          </w:p>
        </w:tc>
        <w:tc>
          <w:tcPr>
            <w:tcW w:w="3006" w:type="dxa"/>
          </w:tcPr>
          <w:p w14:paraId="676D422A"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S100_NavigationPurpose</w:t>
            </w:r>
          </w:p>
        </w:tc>
        <w:tc>
          <w:tcPr>
            <w:tcW w:w="3420" w:type="dxa"/>
          </w:tcPr>
          <w:p w14:paraId="659039B2"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 xml:space="preserve">The purpose of the </w:t>
            </w:r>
            <w:r>
              <w:rPr>
                <w:rFonts w:cs="Arial"/>
                <w:sz w:val="16"/>
                <w:szCs w:val="16"/>
              </w:rPr>
              <w:t>d</w:t>
            </w:r>
            <w:r w:rsidRPr="00A04EA2">
              <w:rPr>
                <w:rFonts w:cs="Arial"/>
                <w:sz w:val="16"/>
                <w:szCs w:val="16"/>
              </w:rPr>
              <w:t>ataset</w:t>
            </w:r>
          </w:p>
        </w:tc>
        <w:tc>
          <w:tcPr>
            <w:tcW w:w="804" w:type="dxa"/>
          </w:tcPr>
          <w:p w14:paraId="690245D7"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w:t>
            </w:r>
          </w:p>
        </w:tc>
        <w:tc>
          <w:tcPr>
            <w:tcW w:w="5528" w:type="dxa"/>
          </w:tcPr>
          <w:p w14:paraId="173E43B1" w14:textId="77777777" w:rsidR="00A12CC3" w:rsidRPr="00A04EA2" w:rsidRDefault="00A12CC3" w:rsidP="00A37DD1">
            <w:pPr>
              <w:spacing w:before="60" w:after="60" w:line="240" w:lineRule="auto"/>
              <w:rPr>
                <w:rFonts w:cs="Arial"/>
                <w:sz w:val="16"/>
                <w:szCs w:val="16"/>
              </w:rPr>
            </w:pPr>
            <w:r w:rsidRPr="00A04EA2" w:rsidDel="006A2EDF">
              <w:rPr>
                <w:rFonts w:cs="Arial"/>
                <w:sz w:val="16"/>
                <w:szCs w:val="16"/>
                <w:lang w:eastAsia="en-US"/>
              </w:rPr>
              <w:t xml:space="preserve"> </w:t>
            </w:r>
          </w:p>
        </w:tc>
      </w:tr>
      <w:tr w:rsidR="00A12CC3" w:rsidRPr="00A04EA2" w14:paraId="00663389" w14:textId="77777777" w:rsidTr="009B43C4">
        <w:trPr>
          <w:cantSplit/>
          <w:trHeight w:val="277"/>
        </w:trPr>
        <w:tc>
          <w:tcPr>
            <w:tcW w:w="1393" w:type="dxa"/>
          </w:tcPr>
          <w:p w14:paraId="002B691B"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1C6BE2F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port</w:t>
            </w:r>
          </w:p>
        </w:tc>
        <w:tc>
          <w:tcPr>
            <w:tcW w:w="3420" w:type="dxa"/>
          </w:tcPr>
          <w:p w14:paraId="71EDD88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port and near shore operations</w:t>
            </w:r>
          </w:p>
        </w:tc>
        <w:tc>
          <w:tcPr>
            <w:tcW w:w="804" w:type="dxa"/>
          </w:tcPr>
          <w:p w14:paraId="4C984B8B"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1</w:t>
            </w:r>
          </w:p>
        </w:tc>
        <w:tc>
          <w:tcPr>
            <w:tcW w:w="5528" w:type="dxa"/>
          </w:tcPr>
          <w:p w14:paraId="0996FCA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tr w:rsidR="00A12CC3" w:rsidRPr="00A04EA2" w14:paraId="714922C7" w14:textId="77777777" w:rsidTr="009B43C4">
        <w:trPr>
          <w:cantSplit/>
          <w:trHeight w:val="277"/>
        </w:trPr>
        <w:tc>
          <w:tcPr>
            <w:tcW w:w="1393" w:type="dxa"/>
          </w:tcPr>
          <w:p w14:paraId="6BD3C517"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363CF7A6"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transit</w:t>
            </w:r>
          </w:p>
        </w:tc>
        <w:tc>
          <w:tcPr>
            <w:tcW w:w="3420" w:type="dxa"/>
          </w:tcPr>
          <w:p w14:paraId="5BF55992"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coast and planning purposes</w:t>
            </w:r>
          </w:p>
        </w:tc>
        <w:tc>
          <w:tcPr>
            <w:tcW w:w="804" w:type="dxa"/>
          </w:tcPr>
          <w:p w14:paraId="6E7A0DB4"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2</w:t>
            </w:r>
          </w:p>
        </w:tc>
        <w:tc>
          <w:tcPr>
            <w:tcW w:w="5528" w:type="dxa"/>
          </w:tcPr>
          <w:p w14:paraId="5B6CA029"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tr w:rsidR="00A12CC3" w:rsidRPr="00A04EA2" w14:paraId="62FC50F2" w14:textId="77777777" w:rsidTr="009B43C4">
        <w:trPr>
          <w:cantSplit/>
          <w:trHeight w:val="305"/>
        </w:trPr>
        <w:tc>
          <w:tcPr>
            <w:tcW w:w="1393" w:type="dxa"/>
          </w:tcPr>
          <w:p w14:paraId="1DC81CFD"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210CD09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overview</w:t>
            </w:r>
          </w:p>
        </w:tc>
        <w:tc>
          <w:tcPr>
            <w:tcW w:w="3420" w:type="dxa"/>
          </w:tcPr>
          <w:p w14:paraId="03AAA03A"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ocean crossing and planning purposes</w:t>
            </w:r>
          </w:p>
        </w:tc>
        <w:tc>
          <w:tcPr>
            <w:tcW w:w="804" w:type="dxa"/>
          </w:tcPr>
          <w:p w14:paraId="43D1781C"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3</w:t>
            </w:r>
          </w:p>
        </w:tc>
        <w:tc>
          <w:tcPr>
            <w:tcW w:w="5528" w:type="dxa"/>
          </w:tcPr>
          <w:p w14:paraId="55F9960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bookmarkEnd w:id="702"/>
    </w:tbl>
    <w:p w14:paraId="49A43DAC" w14:textId="77777777" w:rsidR="00535AD2" w:rsidRPr="00F16816" w:rsidRDefault="00535AD2" w:rsidP="009B43C4">
      <w:pPr>
        <w:spacing w:after="0" w:line="240" w:lineRule="auto"/>
      </w:pPr>
    </w:p>
    <w:p w14:paraId="13708B0D" w14:textId="0C5697BE" w:rsidR="00E73EDF" w:rsidRPr="009F0C13" w:rsidRDefault="00E4720B" w:rsidP="009B43C4">
      <w:pPr>
        <w:pStyle w:val="Heading4"/>
        <w:keepLines/>
        <w:tabs>
          <w:tab w:val="clear" w:pos="940"/>
          <w:tab w:val="clear" w:pos="1140"/>
          <w:tab w:val="clear" w:pos="1360"/>
          <w:tab w:val="left" w:pos="993"/>
        </w:tabs>
        <w:spacing w:before="120" w:after="120" w:line="240" w:lineRule="auto"/>
        <w:ind w:left="993" w:hanging="993"/>
      </w:pPr>
      <w:r w:rsidRPr="009F0C13">
        <w:t>S100</w:t>
      </w:r>
      <w:r w:rsidR="007653F1" w:rsidRPr="009F0C13">
        <w:t>_DataCoverage</w:t>
      </w:r>
    </w:p>
    <w:tbl>
      <w:tblPr>
        <w:tblW w:w="14278" w:type="dxa"/>
        <w:tblInd w:w="-108" w:type="dxa"/>
        <w:tblLayout w:type="fixed"/>
        <w:tblCellMar>
          <w:left w:w="0" w:type="dxa"/>
          <w:right w:w="0" w:type="dxa"/>
        </w:tblCellMar>
        <w:tblLook w:val="04A0" w:firstRow="1" w:lastRow="0" w:firstColumn="1" w:lastColumn="0" w:noHBand="0" w:noVBand="1"/>
      </w:tblPr>
      <w:tblGrid>
        <w:gridCol w:w="3364"/>
        <w:gridCol w:w="708"/>
        <w:gridCol w:w="2410"/>
        <w:gridCol w:w="3402"/>
        <w:gridCol w:w="4394"/>
      </w:tblGrid>
      <w:tr w:rsidR="00E73EDF" w:rsidRPr="009F0C13" w14:paraId="03E692E7"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5F932FC3"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Name</w:t>
            </w:r>
          </w:p>
        </w:tc>
        <w:tc>
          <w:tcPr>
            <w:tcW w:w="708"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2C9C34F7" w14:textId="5125325E" w:rsidR="00E73EDF" w:rsidRPr="009F0C13" w:rsidRDefault="007653F1" w:rsidP="00C128E3">
            <w:pPr>
              <w:spacing w:before="60" w:after="60" w:line="240" w:lineRule="auto"/>
              <w:jc w:val="center"/>
              <w:rPr>
                <w:rFonts w:cs="Arial"/>
                <w:b/>
                <w:bCs/>
                <w:sz w:val="16"/>
                <w:szCs w:val="16"/>
                <w:lang w:eastAsia="en-US"/>
              </w:rPr>
            </w:pPr>
            <w:r w:rsidRPr="009F0C13">
              <w:rPr>
                <w:rFonts w:cs="Arial"/>
                <w:b/>
                <w:bCs/>
                <w:sz w:val="16"/>
                <w:szCs w:val="16"/>
                <w:lang w:eastAsia="en-US"/>
              </w:rPr>
              <w:t>Mult</w:t>
            </w:r>
          </w:p>
        </w:tc>
        <w:tc>
          <w:tcPr>
            <w:tcW w:w="2410"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7FA8BB7F"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Value</w:t>
            </w:r>
          </w:p>
        </w:tc>
        <w:tc>
          <w:tcPr>
            <w:tcW w:w="3402"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072DFA31"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Type</w:t>
            </w:r>
          </w:p>
        </w:tc>
        <w:tc>
          <w:tcPr>
            <w:tcW w:w="4394" w:type="dxa"/>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09E3D171"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Remarks</w:t>
            </w:r>
          </w:p>
        </w:tc>
      </w:tr>
      <w:tr w:rsidR="00E73EDF" w:rsidRPr="009F0C13" w14:paraId="29BD8362"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F9E59E5" w14:textId="123E4882" w:rsidR="00E73EDF" w:rsidRPr="009F0C13" w:rsidRDefault="00E4720B" w:rsidP="00C128E3">
            <w:pPr>
              <w:spacing w:before="60" w:after="60" w:line="240" w:lineRule="auto"/>
              <w:rPr>
                <w:rFonts w:cs="Arial"/>
                <w:b/>
                <w:bCs/>
                <w:sz w:val="16"/>
                <w:szCs w:val="16"/>
                <w:lang w:eastAsia="en-US"/>
              </w:rPr>
            </w:pPr>
            <w:r w:rsidRPr="009F0C13">
              <w:rPr>
                <w:rFonts w:cs="Arial"/>
                <w:sz w:val="16"/>
                <w:szCs w:val="16"/>
                <w:lang w:eastAsia="en-US"/>
              </w:rPr>
              <w:t>S100</w:t>
            </w:r>
            <w:r w:rsidR="007653F1" w:rsidRPr="009F0C13">
              <w:rPr>
                <w:rFonts w:cs="Arial"/>
                <w:sz w:val="16"/>
                <w:szCs w:val="16"/>
                <w:lang w:eastAsia="en-US"/>
              </w:rPr>
              <w:t>_DataCoverage</w:t>
            </w:r>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8EB85F3" w14:textId="77777777" w:rsidR="00E73EDF" w:rsidRPr="009F0C13" w:rsidRDefault="007653F1" w:rsidP="00C128E3">
            <w:pPr>
              <w:spacing w:before="60" w:after="60" w:line="240" w:lineRule="auto"/>
              <w:jc w:val="center"/>
              <w:rPr>
                <w:rFonts w:cs="Arial"/>
                <w:b/>
                <w:bCs/>
                <w:sz w:val="16"/>
                <w:szCs w:val="16"/>
                <w:lang w:eastAsia="en-US"/>
              </w:rPr>
            </w:pPr>
            <w:r w:rsidRPr="009F0C13">
              <w:rPr>
                <w:rFonts w:cs="Arial"/>
                <w:sz w:val="16"/>
                <w:szCs w:val="16"/>
                <w:lang w:eastAsia="en-US"/>
              </w:rPr>
              <w:t>-</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E7E9A5D"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9F4A885"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9F1BBC6"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r>
      <w:tr w:rsidR="00E73EDF" w:rsidRPr="009F0C13" w14:paraId="0ECCED94"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481F49E" w14:textId="77777777" w:rsidR="00E73EDF" w:rsidRPr="009F0C13" w:rsidRDefault="007653F1" w:rsidP="00C128E3">
            <w:pPr>
              <w:spacing w:before="60" w:after="60" w:line="240" w:lineRule="auto"/>
              <w:rPr>
                <w:rFonts w:cs="Arial"/>
                <w:b/>
                <w:bCs/>
                <w:sz w:val="16"/>
                <w:szCs w:val="16"/>
                <w:lang w:eastAsia="en-US"/>
              </w:rPr>
            </w:pPr>
            <w:proofErr w:type="spellStart"/>
            <w:r w:rsidRPr="009F0C13">
              <w:rPr>
                <w:rFonts w:cs="Arial"/>
                <w:sz w:val="16"/>
                <w:szCs w:val="16"/>
                <w:lang w:eastAsia="en-US"/>
              </w:rPr>
              <w:t>boundingPolygon</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8922158" w14:textId="1B0A169E" w:rsidR="00E73EDF" w:rsidRPr="009F0C13" w:rsidRDefault="007653F1"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1625E8" w14:textId="77777777" w:rsidR="00E73EDF" w:rsidRPr="009F0C13" w:rsidRDefault="00E73EDF"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B8EF5B" w14:textId="77777777" w:rsidR="00E73EDF" w:rsidRPr="009F0C13" w:rsidRDefault="007653F1" w:rsidP="00C128E3">
            <w:pPr>
              <w:spacing w:before="60" w:after="60" w:line="240" w:lineRule="auto"/>
              <w:rPr>
                <w:rFonts w:cs="Arial"/>
                <w:b/>
                <w:bCs/>
                <w:sz w:val="16"/>
                <w:szCs w:val="16"/>
                <w:lang w:eastAsia="en-US"/>
              </w:rPr>
            </w:pPr>
            <w:proofErr w:type="spellStart"/>
            <w:r w:rsidRPr="009F0C13">
              <w:rPr>
                <w:rFonts w:cs="Arial"/>
                <w:sz w:val="16"/>
                <w:szCs w:val="16"/>
                <w:lang w:eastAsia="en-US"/>
              </w:rPr>
              <w:t>EX_BoundingPolygon</w:t>
            </w:r>
            <w:proofErr w:type="spellEnd"/>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EC320C5"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 </w:t>
            </w:r>
          </w:p>
        </w:tc>
      </w:tr>
      <w:tr w:rsidR="00241305" w:rsidRPr="009F0C13" w14:paraId="4638802D"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31DE248" w14:textId="3F31A706" w:rsidR="00706206" w:rsidRPr="009F0C13" w:rsidRDefault="00706206" w:rsidP="00C128E3">
            <w:pPr>
              <w:spacing w:before="60" w:after="60" w:line="240" w:lineRule="auto"/>
              <w:rPr>
                <w:rFonts w:cs="Arial"/>
                <w:sz w:val="16"/>
                <w:szCs w:val="16"/>
                <w:lang w:eastAsia="en-US"/>
              </w:rPr>
            </w:pPr>
            <w:proofErr w:type="spellStart"/>
            <w:r>
              <w:rPr>
                <w:rFonts w:cs="Arial"/>
                <w:sz w:val="16"/>
                <w:szCs w:val="16"/>
                <w:lang w:eastAsia="en-US"/>
              </w:rPr>
              <w:t>temporalExtent</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C7EBB86" w14:textId="419FA6F5" w:rsidR="00706206" w:rsidRPr="009F0C13" w:rsidRDefault="00C712B4" w:rsidP="00C128E3">
            <w:pPr>
              <w:spacing w:before="60" w:after="60" w:line="240" w:lineRule="auto"/>
              <w:jc w:val="center"/>
              <w:rPr>
                <w:rFonts w:cs="Arial"/>
                <w:sz w:val="16"/>
                <w:szCs w:val="16"/>
                <w:lang w:eastAsia="en-US"/>
              </w:rPr>
            </w:pPr>
            <w:r>
              <w:rPr>
                <w:sz w:val="16"/>
                <w:szCs w:val="16"/>
              </w:rPr>
              <w:t>0..1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ECD594" w14:textId="77777777" w:rsidR="00706206" w:rsidRPr="009F0C13" w:rsidRDefault="00706206"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CA56B2" w14:textId="6FDD5116" w:rsidR="00706206" w:rsidRPr="009F0C13" w:rsidRDefault="00614559" w:rsidP="00C128E3">
            <w:pPr>
              <w:spacing w:before="60" w:after="60" w:line="240" w:lineRule="auto"/>
              <w:rPr>
                <w:rFonts w:cs="Arial"/>
                <w:sz w:val="16"/>
                <w:szCs w:val="16"/>
                <w:lang w:eastAsia="en-US"/>
              </w:rPr>
            </w:pPr>
            <w:r w:rsidRPr="00CD5836">
              <w:rPr>
                <w:sz w:val="16"/>
                <w:szCs w:val="16"/>
              </w:rPr>
              <w:t>S100_TemporalExtent</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6CD2E5" w14:textId="305EE68D" w:rsidR="00706206" w:rsidRPr="009F0C13" w:rsidRDefault="00241305" w:rsidP="00C128E3">
            <w:pPr>
              <w:spacing w:before="60" w:after="60" w:line="240" w:lineRule="auto"/>
              <w:jc w:val="left"/>
              <w:rPr>
                <w:rFonts w:cs="Arial"/>
                <w:sz w:val="16"/>
                <w:szCs w:val="16"/>
                <w:lang w:eastAsia="en-US"/>
              </w:rPr>
            </w:pPr>
            <w:r w:rsidRPr="00CD5836">
              <w:rPr>
                <w:sz w:val="16"/>
                <w:szCs w:val="16"/>
              </w:rPr>
              <w:t xml:space="preserve">The remarks for </w:t>
            </w:r>
            <w:proofErr w:type="spellStart"/>
            <w:r w:rsidRPr="00CD5836">
              <w:rPr>
                <w:i/>
                <w:iCs/>
                <w:sz w:val="16"/>
                <w:szCs w:val="16"/>
              </w:rPr>
              <w:t>temporalExtent</w:t>
            </w:r>
            <w:proofErr w:type="spellEnd"/>
            <w:r w:rsidRPr="00CD5836">
              <w:rPr>
                <w:sz w:val="16"/>
                <w:szCs w:val="16"/>
              </w:rPr>
              <w:t xml:space="preserve"> in the dataset discovery block (S100_DatasetDiscoveryMetadata) apply, except that their scope is the individual coverage and not the dataset as a whole</w:t>
            </w:r>
          </w:p>
        </w:tc>
      </w:tr>
      <w:tr w:rsidR="00810ADA" w:rsidRPr="009F0C13" w14:paraId="41FF6BE3" w14:textId="77777777" w:rsidTr="00AF14F4">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D254216" w14:textId="1592EA69" w:rsidR="00810ADA" w:rsidRPr="009F0C13" w:rsidRDefault="00810ADA" w:rsidP="00810ADA">
            <w:pPr>
              <w:spacing w:before="60" w:after="60" w:line="240" w:lineRule="auto"/>
              <w:rPr>
                <w:rFonts w:cs="Arial"/>
                <w:sz w:val="16"/>
                <w:szCs w:val="16"/>
                <w:lang w:eastAsia="en-US"/>
              </w:rPr>
            </w:pPr>
            <w:proofErr w:type="spellStart"/>
            <w:r>
              <w:rPr>
                <w:rFonts w:cs="Arial"/>
                <w:sz w:val="16"/>
                <w:szCs w:val="16"/>
                <w:lang w:eastAsia="en-US"/>
              </w:rPr>
              <w:t>optimumDisplayScale</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9650B9B" w14:textId="451A7512" w:rsidR="00810ADA" w:rsidRPr="009F0C13" w:rsidRDefault="00810ADA" w:rsidP="00810ADA">
            <w:pPr>
              <w:spacing w:before="60" w:after="60" w:line="240" w:lineRule="auto"/>
              <w:jc w:val="center"/>
              <w:rPr>
                <w:rFonts w:cs="Arial"/>
                <w:sz w:val="16"/>
                <w:szCs w:val="16"/>
                <w:lang w:eastAsia="en-US"/>
              </w:rPr>
            </w:pPr>
            <w:r>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47AF9F8" w14:textId="77777777" w:rsidR="00810ADA" w:rsidRPr="009F0C13" w:rsidRDefault="00810ADA" w:rsidP="00810ADA">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CD495EE" w14:textId="0D54E5A5" w:rsidR="00810ADA" w:rsidRPr="009F0C13" w:rsidRDefault="00810ADA" w:rsidP="00810ADA">
            <w:pPr>
              <w:spacing w:before="60" w:after="60" w:line="240" w:lineRule="auto"/>
              <w:rPr>
                <w:rFonts w:cs="Arial"/>
                <w:sz w:val="16"/>
                <w:szCs w:val="16"/>
                <w:lang w:eastAsia="en-US"/>
              </w:rPr>
            </w:pPr>
            <w:r>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BCC8725" w14:textId="77777777" w:rsidR="00810ADA" w:rsidRPr="009F0C13" w:rsidRDefault="00810ADA" w:rsidP="00810ADA">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40694785" w14:textId="77777777" w:rsidR="00810ADA" w:rsidRPr="009F0C13" w:rsidRDefault="00810ADA" w:rsidP="00810ADA">
            <w:pPr>
              <w:spacing w:before="60" w:after="0" w:line="240" w:lineRule="auto"/>
              <w:jc w:val="left"/>
              <w:rPr>
                <w:rFonts w:cs="Arial"/>
                <w:b/>
                <w:bCs/>
                <w:sz w:val="16"/>
                <w:szCs w:val="16"/>
                <w:lang w:eastAsia="en-US"/>
              </w:rPr>
            </w:pPr>
            <w:r w:rsidRPr="009F0C13">
              <w:rPr>
                <w:rFonts w:cs="Arial"/>
                <w:sz w:val="16"/>
                <w:szCs w:val="16"/>
                <w:lang w:eastAsia="en-US"/>
              </w:rPr>
              <w:t>1000</w:t>
            </w:r>
          </w:p>
          <w:p w14:paraId="21E9922F"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2000</w:t>
            </w:r>
          </w:p>
          <w:p w14:paraId="1899D8E3"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3000</w:t>
            </w:r>
          </w:p>
          <w:p w14:paraId="61223EB3"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4000</w:t>
            </w:r>
          </w:p>
          <w:p w14:paraId="79CC48BE"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8000</w:t>
            </w:r>
          </w:p>
          <w:p w14:paraId="2D0F9A8F"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12000</w:t>
            </w:r>
          </w:p>
          <w:p w14:paraId="4AA92B67"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22000</w:t>
            </w:r>
          </w:p>
          <w:p w14:paraId="56F2E4E2"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45000</w:t>
            </w:r>
          </w:p>
          <w:p w14:paraId="3F43A378"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90000</w:t>
            </w:r>
          </w:p>
          <w:p w14:paraId="20E3059E"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180000</w:t>
            </w:r>
          </w:p>
          <w:p w14:paraId="405B3BC4"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350000</w:t>
            </w:r>
          </w:p>
          <w:p w14:paraId="07109EFB"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700000</w:t>
            </w:r>
          </w:p>
          <w:p w14:paraId="23AFAF52"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1500000</w:t>
            </w:r>
          </w:p>
          <w:p w14:paraId="25E58FBE"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3500000</w:t>
            </w:r>
          </w:p>
          <w:p w14:paraId="72C83347" w14:textId="77777777" w:rsidR="00810ADA" w:rsidRPr="009F0C13" w:rsidRDefault="00810ADA" w:rsidP="00810ADA">
            <w:pPr>
              <w:spacing w:after="60" w:line="240" w:lineRule="auto"/>
              <w:jc w:val="left"/>
              <w:rPr>
                <w:rFonts w:cs="Arial"/>
                <w:sz w:val="16"/>
                <w:szCs w:val="16"/>
                <w:lang w:eastAsia="en-US"/>
              </w:rPr>
            </w:pPr>
            <w:r w:rsidRPr="009F0C13">
              <w:rPr>
                <w:rFonts w:cs="Arial"/>
                <w:sz w:val="16"/>
                <w:szCs w:val="16"/>
                <w:lang w:eastAsia="en-US"/>
              </w:rPr>
              <w:t>10000000</w:t>
            </w:r>
          </w:p>
          <w:p w14:paraId="7288A898" w14:textId="28665D91" w:rsidR="00810ADA" w:rsidRPr="009F0C13" w:rsidRDefault="00810ADA" w:rsidP="00810ADA">
            <w:pPr>
              <w:spacing w:before="60" w:after="60" w:line="240" w:lineRule="auto"/>
              <w:jc w:val="left"/>
              <w:rPr>
                <w:rFonts w:cs="Arial"/>
                <w:sz w:val="16"/>
                <w:szCs w:val="16"/>
                <w:lang w:eastAsia="en-US"/>
              </w:rPr>
            </w:pPr>
            <w:r w:rsidRPr="009F0C13">
              <w:rPr>
                <w:rFonts w:cs="Arial"/>
                <w:bCs/>
                <w:sz w:val="16"/>
                <w:szCs w:val="16"/>
                <w:lang w:eastAsia="en-US"/>
              </w:rPr>
              <w:lastRenderedPageBreak/>
              <w:t>0..1 multiplicity in S-100 restricted to 1 in S-101</w:t>
            </w:r>
          </w:p>
        </w:tc>
      </w:tr>
      <w:tr w:rsidR="00C80D69" w:rsidRPr="009F0C13" w14:paraId="3549AF4D"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6C3003C" w14:textId="77777777" w:rsidR="00C80D69" w:rsidRPr="009F0C13" w:rsidRDefault="00C80D69" w:rsidP="00C128E3">
            <w:pPr>
              <w:spacing w:before="60" w:after="60" w:line="240" w:lineRule="auto"/>
              <w:rPr>
                <w:rFonts w:cs="Arial"/>
                <w:b/>
                <w:bCs/>
                <w:sz w:val="16"/>
                <w:szCs w:val="16"/>
                <w:lang w:eastAsia="en-US"/>
              </w:rPr>
            </w:pPr>
            <w:proofErr w:type="spellStart"/>
            <w:r w:rsidRPr="009F0C13">
              <w:rPr>
                <w:rFonts w:cs="Arial"/>
                <w:sz w:val="16"/>
                <w:szCs w:val="16"/>
                <w:lang w:eastAsia="en-US"/>
              </w:rPr>
              <w:lastRenderedPageBreak/>
              <w:t>maximumDisplayScale</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1ECE3D9" w14:textId="77777777" w:rsidR="00C80D69" w:rsidRPr="009F0C13" w:rsidRDefault="00C80D69"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EDE4CE" w14:textId="7A7061DD" w:rsidR="00C80D69" w:rsidRPr="009F0C13" w:rsidRDefault="00C80D69"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6F9F08"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66652F2" w14:textId="6D10C3F7" w:rsidR="00C3306E" w:rsidRPr="009F0C13" w:rsidRDefault="00C3306E" w:rsidP="00C128E3">
            <w:pPr>
              <w:spacing w:before="60" w:after="60" w:line="240" w:lineRule="auto"/>
              <w:jc w:val="left"/>
              <w:rPr>
                <w:rFonts w:cs="Arial"/>
                <w:sz w:val="16"/>
                <w:szCs w:val="16"/>
                <w:lang w:eastAsia="en-US"/>
              </w:rPr>
            </w:pPr>
            <w:r w:rsidRPr="00D3369B">
              <w:rPr>
                <w:sz w:val="16"/>
                <w:szCs w:val="16"/>
              </w:rPr>
              <w:t>Any value</w:t>
            </w:r>
          </w:p>
          <w:p w14:paraId="54FE27CC" w14:textId="77FFF5C7" w:rsidR="00C80D69" w:rsidRPr="009F0C13" w:rsidRDefault="009F0C13" w:rsidP="00D26480">
            <w:pPr>
              <w:spacing w:before="60" w:after="60" w:line="240" w:lineRule="auto"/>
              <w:jc w:val="left"/>
              <w:rPr>
                <w:rFonts w:cs="Arial"/>
                <w:b/>
                <w:bCs/>
                <w:sz w:val="16"/>
                <w:szCs w:val="16"/>
                <w:lang w:eastAsia="en-US"/>
              </w:rPr>
            </w:pPr>
            <w:r w:rsidRPr="009F0C13">
              <w:rPr>
                <w:rFonts w:cs="Arial"/>
                <w:bCs/>
                <w:sz w:val="16"/>
                <w:szCs w:val="16"/>
                <w:lang w:eastAsia="en-US"/>
              </w:rPr>
              <w:t>0..1 multiplicity in S-100 restricted to 1 in S-101</w:t>
            </w:r>
          </w:p>
        </w:tc>
      </w:tr>
      <w:tr w:rsidR="00C80D69" w:rsidRPr="009F0C13" w14:paraId="41D486C2"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6D6EFEB" w14:textId="77777777" w:rsidR="00C80D69" w:rsidRPr="009F0C13" w:rsidRDefault="00C80D69" w:rsidP="00C128E3">
            <w:pPr>
              <w:spacing w:before="60" w:after="60" w:line="240" w:lineRule="auto"/>
              <w:rPr>
                <w:rFonts w:cs="Arial"/>
                <w:b/>
                <w:bCs/>
                <w:sz w:val="16"/>
                <w:szCs w:val="16"/>
                <w:lang w:eastAsia="en-US"/>
              </w:rPr>
            </w:pPr>
            <w:proofErr w:type="spellStart"/>
            <w:r w:rsidRPr="009F0C13">
              <w:rPr>
                <w:rFonts w:cs="Arial"/>
                <w:sz w:val="16"/>
                <w:szCs w:val="16"/>
                <w:lang w:eastAsia="en-US"/>
              </w:rPr>
              <w:t>minimumDisplayScale</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EBEE721" w14:textId="77777777" w:rsidR="00C80D69" w:rsidRPr="009F0C13" w:rsidRDefault="00C80D69"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CB5D83E" w14:textId="3184BB5F" w:rsidR="00C80D69" w:rsidRPr="009F0C13" w:rsidRDefault="00C80D69"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735BB02"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C024875" w14:textId="77777777" w:rsidR="00C80D69" w:rsidRPr="009F0C13" w:rsidRDefault="00C80D69" w:rsidP="00C128E3">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2E5FAFB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2000</w:t>
            </w:r>
          </w:p>
          <w:p w14:paraId="27E600C3"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3000</w:t>
            </w:r>
          </w:p>
          <w:p w14:paraId="3DB81288"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4000</w:t>
            </w:r>
          </w:p>
          <w:p w14:paraId="59ABAF24"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8000</w:t>
            </w:r>
          </w:p>
          <w:p w14:paraId="2A6AD9B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12000</w:t>
            </w:r>
          </w:p>
          <w:p w14:paraId="602EE897"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22000</w:t>
            </w:r>
          </w:p>
          <w:p w14:paraId="029DE205"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45000</w:t>
            </w:r>
          </w:p>
          <w:p w14:paraId="7DF4824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90000</w:t>
            </w:r>
          </w:p>
          <w:p w14:paraId="2836BAE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180000</w:t>
            </w:r>
          </w:p>
          <w:p w14:paraId="56AE24D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w:t>
            </w:r>
          </w:p>
          <w:p w14:paraId="71C8008D"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700000</w:t>
            </w:r>
          </w:p>
          <w:p w14:paraId="20CA271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1500000</w:t>
            </w:r>
          </w:p>
          <w:p w14:paraId="064B9A85"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3500000</w:t>
            </w:r>
          </w:p>
          <w:p w14:paraId="10E45290" w14:textId="77777777" w:rsidR="00C80D69" w:rsidRPr="009F0C13" w:rsidRDefault="00C80D69" w:rsidP="00C128E3">
            <w:pPr>
              <w:spacing w:after="0" w:line="240" w:lineRule="auto"/>
              <w:jc w:val="left"/>
              <w:rPr>
                <w:rFonts w:cs="Arial"/>
                <w:sz w:val="16"/>
                <w:szCs w:val="16"/>
                <w:lang w:eastAsia="en-US"/>
              </w:rPr>
            </w:pPr>
            <w:r w:rsidRPr="009F0C13">
              <w:rPr>
                <w:rFonts w:cs="Arial"/>
                <w:sz w:val="16"/>
                <w:szCs w:val="16"/>
                <w:lang w:eastAsia="en-US"/>
              </w:rPr>
              <w:t>10000000</w:t>
            </w:r>
          </w:p>
          <w:p w14:paraId="6B90AFDF" w14:textId="77777777" w:rsidR="009F0C13" w:rsidRPr="009F0C13" w:rsidRDefault="00C80D69" w:rsidP="00C128E3">
            <w:pPr>
              <w:spacing w:after="60" w:line="240" w:lineRule="auto"/>
              <w:jc w:val="left"/>
              <w:rPr>
                <w:rFonts w:cs="Arial"/>
                <w:sz w:val="16"/>
                <w:szCs w:val="16"/>
                <w:lang w:eastAsia="en-US"/>
              </w:rPr>
            </w:pPr>
            <w:r w:rsidRPr="009F0C13">
              <w:rPr>
                <w:rFonts w:cs="Arial"/>
                <w:sz w:val="16"/>
                <w:szCs w:val="16"/>
                <w:lang w:eastAsia="en-US"/>
              </w:rPr>
              <w:t>NULL</w:t>
            </w:r>
          </w:p>
          <w:p w14:paraId="2731F018" w14:textId="05E305F0" w:rsidR="00C80D69" w:rsidRPr="009F0C13" w:rsidRDefault="009F0C13" w:rsidP="00C128E3">
            <w:pPr>
              <w:spacing w:after="60" w:line="240" w:lineRule="auto"/>
              <w:jc w:val="left"/>
              <w:rPr>
                <w:rFonts w:cs="Arial"/>
                <w:b/>
                <w:bCs/>
                <w:sz w:val="16"/>
                <w:szCs w:val="16"/>
                <w:lang w:eastAsia="en-US"/>
              </w:rPr>
            </w:pPr>
            <w:r w:rsidRPr="009F0C13">
              <w:rPr>
                <w:rFonts w:cs="Arial"/>
                <w:bCs/>
                <w:sz w:val="16"/>
                <w:szCs w:val="16"/>
                <w:lang w:eastAsia="en-US"/>
              </w:rPr>
              <w:t>0..1 multiplicity in S-100 restricted to 1 in S-101</w:t>
            </w:r>
          </w:p>
        </w:tc>
      </w:tr>
    </w:tbl>
    <w:p w14:paraId="6E6C2968" w14:textId="77777777" w:rsidR="00E23934" w:rsidRDefault="00E23934" w:rsidP="00E23934">
      <w:pPr>
        <w:spacing w:after="0" w:line="240" w:lineRule="auto"/>
      </w:pPr>
    </w:p>
    <w:p w14:paraId="10F87A5A" w14:textId="3A6D3F5E" w:rsidR="00E23934" w:rsidRPr="00E23934" w:rsidRDefault="004B466C" w:rsidP="00241305">
      <w:pPr>
        <w:pStyle w:val="Heading4"/>
        <w:keepLines/>
        <w:tabs>
          <w:tab w:val="clear" w:pos="940"/>
          <w:tab w:val="clear" w:pos="1140"/>
          <w:tab w:val="clear" w:pos="1360"/>
          <w:tab w:val="left" w:pos="993"/>
        </w:tabs>
        <w:spacing w:before="120" w:after="120" w:line="240" w:lineRule="auto"/>
        <w:ind w:left="993" w:hanging="993"/>
      </w:pPr>
      <w:r w:rsidRPr="009F0C13">
        <w:t>S100_</w:t>
      </w:r>
      <w:r>
        <w:t>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0"/>
        <w:gridCol w:w="3024"/>
        <w:gridCol w:w="3440"/>
        <w:gridCol w:w="809"/>
        <w:gridCol w:w="5921"/>
      </w:tblGrid>
      <w:tr w:rsidR="00DC684D" w:rsidRPr="003A450C" w14:paraId="455612F6" w14:textId="77777777" w:rsidTr="009D36B5">
        <w:trPr>
          <w:cantSplit/>
          <w:trHeight w:val="277"/>
          <w:tblHeader/>
        </w:trPr>
        <w:tc>
          <w:tcPr>
            <w:tcW w:w="1140" w:type="dxa"/>
            <w:shd w:val="clear" w:color="auto" w:fill="D9D9D9" w:themeFill="background1" w:themeFillShade="D9"/>
          </w:tcPr>
          <w:p w14:paraId="12917021" w14:textId="7A205A37" w:rsidR="00DC684D" w:rsidRPr="003A450C" w:rsidRDefault="00A4519A" w:rsidP="004B466C">
            <w:pPr>
              <w:snapToGrid w:val="0"/>
              <w:spacing w:before="60" w:after="60" w:line="240" w:lineRule="auto"/>
              <w:jc w:val="left"/>
              <w:rPr>
                <w:b/>
                <w:sz w:val="16"/>
                <w:szCs w:val="16"/>
              </w:rPr>
            </w:pPr>
            <w:r>
              <w:rPr>
                <w:b/>
                <w:sz w:val="16"/>
                <w:szCs w:val="16"/>
              </w:rPr>
              <w:t>Item</w:t>
            </w:r>
          </w:p>
        </w:tc>
        <w:tc>
          <w:tcPr>
            <w:tcW w:w="3024" w:type="dxa"/>
            <w:shd w:val="clear" w:color="auto" w:fill="D9D9D9" w:themeFill="background1" w:themeFillShade="D9"/>
          </w:tcPr>
          <w:p w14:paraId="70875DA1" w14:textId="77777777" w:rsidR="00DC684D" w:rsidRPr="003A450C" w:rsidRDefault="00DC684D" w:rsidP="004B466C">
            <w:pPr>
              <w:snapToGrid w:val="0"/>
              <w:spacing w:before="60" w:after="60" w:line="240" w:lineRule="auto"/>
              <w:jc w:val="left"/>
              <w:rPr>
                <w:b/>
                <w:sz w:val="16"/>
                <w:szCs w:val="16"/>
              </w:rPr>
            </w:pPr>
            <w:r w:rsidRPr="003A450C">
              <w:rPr>
                <w:b/>
                <w:sz w:val="16"/>
                <w:szCs w:val="16"/>
              </w:rPr>
              <w:t>Name</w:t>
            </w:r>
          </w:p>
        </w:tc>
        <w:tc>
          <w:tcPr>
            <w:tcW w:w="3440" w:type="dxa"/>
            <w:shd w:val="clear" w:color="auto" w:fill="D9D9D9" w:themeFill="background1" w:themeFillShade="D9"/>
          </w:tcPr>
          <w:p w14:paraId="141FD9CF" w14:textId="77777777" w:rsidR="00DC684D" w:rsidRPr="003A450C" w:rsidRDefault="00DC684D" w:rsidP="004B466C">
            <w:pPr>
              <w:snapToGrid w:val="0"/>
              <w:spacing w:before="60" w:after="60" w:line="240" w:lineRule="auto"/>
              <w:jc w:val="left"/>
              <w:rPr>
                <w:b/>
                <w:sz w:val="16"/>
                <w:szCs w:val="16"/>
              </w:rPr>
            </w:pPr>
            <w:r w:rsidRPr="003A450C">
              <w:rPr>
                <w:b/>
                <w:sz w:val="16"/>
                <w:szCs w:val="16"/>
              </w:rPr>
              <w:t>Description</w:t>
            </w:r>
          </w:p>
        </w:tc>
        <w:tc>
          <w:tcPr>
            <w:tcW w:w="809" w:type="dxa"/>
            <w:shd w:val="clear" w:color="auto" w:fill="D9D9D9" w:themeFill="background1" w:themeFillShade="D9"/>
          </w:tcPr>
          <w:p w14:paraId="24F39877" w14:textId="77777777" w:rsidR="00DC684D" w:rsidRPr="003A450C" w:rsidRDefault="00DC684D" w:rsidP="004B466C">
            <w:pPr>
              <w:snapToGrid w:val="0"/>
              <w:spacing w:before="60" w:after="60" w:line="240" w:lineRule="auto"/>
              <w:jc w:val="center"/>
              <w:rPr>
                <w:b/>
                <w:sz w:val="16"/>
                <w:szCs w:val="16"/>
              </w:rPr>
            </w:pPr>
            <w:r w:rsidRPr="003A450C">
              <w:rPr>
                <w:b/>
                <w:sz w:val="16"/>
                <w:szCs w:val="16"/>
              </w:rPr>
              <w:t>Code</w:t>
            </w:r>
          </w:p>
        </w:tc>
        <w:tc>
          <w:tcPr>
            <w:tcW w:w="5921" w:type="dxa"/>
            <w:shd w:val="clear" w:color="auto" w:fill="D9D9D9" w:themeFill="background1" w:themeFillShade="D9"/>
          </w:tcPr>
          <w:p w14:paraId="302CE4E6" w14:textId="77777777" w:rsidR="00DC684D" w:rsidRPr="003A450C" w:rsidRDefault="00DC684D" w:rsidP="004B466C">
            <w:pPr>
              <w:snapToGrid w:val="0"/>
              <w:spacing w:before="60" w:after="60" w:line="240" w:lineRule="auto"/>
              <w:jc w:val="left"/>
              <w:rPr>
                <w:b/>
                <w:sz w:val="16"/>
                <w:szCs w:val="16"/>
              </w:rPr>
            </w:pPr>
            <w:r w:rsidRPr="003A450C">
              <w:rPr>
                <w:b/>
                <w:sz w:val="16"/>
                <w:szCs w:val="16"/>
              </w:rPr>
              <w:t>Remarks</w:t>
            </w:r>
          </w:p>
        </w:tc>
      </w:tr>
      <w:tr w:rsidR="00DC684D" w:rsidRPr="003A450C" w14:paraId="1327191E" w14:textId="77777777" w:rsidTr="004B466C">
        <w:trPr>
          <w:cantSplit/>
          <w:trHeight w:val="305"/>
        </w:trPr>
        <w:tc>
          <w:tcPr>
            <w:tcW w:w="1140" w:type="dxa"/>
          </w:tcPr>
          <w:p w14:paraId="1222452E" w14:textId="77777777" w:rsidR="00DC684D" w:rsidRPr="003A450C" w:rsidRDefault="00DC684D" w:rsidP="004B466C">
            <w:pPr>
              <w:snapToGrid w:val="0"/>
              <w:spacing w:before="60" w:after="60" w:line="240" w:lineRule="auto"/>
              <w:jc w:val="left"/>
              <w:rPr>
                <w:sz w:val="16"/>
                <w:szCs w:val="16"/>
              </w:rPr>
            </w:pPr>
            <w:r w:rsidRPr="003A450C">
              <w:rPr>
                <w:sz w:val="16"/>
                <w:szCs w:val="16"/>
              </w:rPr>
              <w:t>Enumeration</w:t>
            </w:r>
          </w:p>
        </w:tc>
        <w:tc>
          <w:tcPr>
            <w:tcW w:w="3024" w:type="dxa"/>
          </w:tcPr>
          <w:p w14:paraId="47C4B912" w14:textId="77777777" w:rsidR="00DC684D" w:rsidRPr="003A450C" w:rsidRDefault="00DC684D" w:rsidP="004B466C">
            <w:pPr>
              <w:snapToGrid w:val="0"/>
              <w:spacing w:before="60" w:after="60" w:line="240" w:lineRule="auto"/>
              <w:jc w:val="left"/>
              <w:rPr>
                <w:sz w:val="16"/>
                <w:szCs w:val="16"/>
              </w:rPr>
            </w:pPr>
            <w:r>
              <w:rPr>
                <w:sz w:val="16"/>
                <w:szCs w:val="16"/>
              </w:rPr>
              <w:t>S100_Purpose</w:t>
            </w:r>
          </w:p>
        </w:tc>
        <w:tc>
          <w:tcPr>
            <w:tcW w:w="3440" w:type="dxa"/>
          </w:tcPr>
          <w:p w14:paraId="60FCCCB1" w14:textId="77777777" w:rsidR="00DC684D" w:rsidRPr="003A450C" w:rsidRDefault="00DC684D" w:rsidP="004B466C">
            <w:pPr>
              <w:snapToGrid w:val="0"/>
              <w:spacing w:before="60" w:after="60" w:line="240" w:lineRule="auto"/>
              <w:jc w:val="left"/>
              <w:rPr>
                <w:sz w:val="16"/>
                <w:szCs w:val="16"/>
              </w:rPr>
            </w:pPr>
            <w:r>
              <w:rPr>
                <w:sz w:val="16"/>
                <w:szCs w:val="16"/>
              </w:rPr>
              <w:t>The purpose of the dataset</w:t>
            </w:r>
          </w:p>
        </w:tc>
        <w:tc>
          <w:tcPr>
            <w:tcW w:w="809" w:type="dxa"/>
          </w:tcPr>
          <w:p w14:paraId="5D458461" w14:textId="77777777" w:rsidR="00DC684D" w:rsidRPr="003A450C" w:rsidRDefault="00DC684D" w:rsidP="004B466C">
            <w:pPr>
              <w:snapToGrid w:val="0"/>
              <w:spacing w:before="60" w:after="60" w:line="240" w:lineRule="auto"/>
              <w:jc w:val="center"/>
              <w:rPr>
                <w:sz w:val="16"/>
                <w:szCs w:val="16"/>
              </w:rPr>
            </w:pPr>
            <w:r w:rsidRPr="003A450C">
              <w:rPr>
                <w:sz w:val="16"/>
                <w:szCs w:val="16"/>
              </w:rPr>
              <w:t>-</w:t>
            </w:r>
          </w:p>
        </w:tc>
        <w:tc>
          <w:tcPr>
            <w:tcW w:w="5921" w:type="dxa"/>
          </w:tcPr>
          <w:p w14:paraId="4EF47486" w14:textId="77777777" w:rsidR="00DC684D" w:rsidRPr="003A450C" w:rsidRDefault="00DC684D" w:rsidP="004B466C">
            <w:pPr>
              <w:spacing w:before="60" w:after="60" w:line="240" w:lineRule="auto"/>
              <w:jc w:val="left"/>
              <w:rPr>
                <w:sz w:val="16"/>
                <w:szCs w:val="16"/>
              </w:rPr>
            </w:pPr>
            <w:r w:rsidRPr="003A450C" w:rsidDel="006A2EDF">
              <w:rPr>
                <w:rFonts w:cs="Arial"/>
                <w:sz w:val="16"/>
                <w:szCs w:val="16"/>
                <w:lang w:eastAsia="en-US"/>
              </w:rPr>
              <w:t xml:space="preserve"> </w:t>
            </w:r>
          </w:p>
        </w:tc>
      </w:tr>
      <w:tr w:rsidR="00DC684D" w:rsidRPr="003A450C" w14:paraId="33EAF4D4" w14:textId="77777777" w:rsidTr="004B466C">
        <w:trPr>
          <w:cantSplit/>
          <w:trHeight w:val="277"/>
        </w:trPr>
        <w:tc>
          <w:tcPr>
            <w:tcW w:w="1140" w:type="dxa"/>
          </w:tcPr>
          <w:p w14:paraId="5DFB3E9B"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0A9DAEAE" w14:textId="77777777" w:rsidR="00DC684D" w:rsidRPr="003A450C" w:rsidRDefault="00DC684D" w:rsidP="004B466C">
            <w:pPr>
              <w:snapToGrid w:val="0"/>
              <w:spacing w:before="60" w:after="60" w:line="240" w:lineRule="auto"/>
              <w:jc w:val="left"/>
              <w:rPr>
                <w:sz w:val="16"/>
                <w:szCs w:val="16"/>
              </w:rPr>
            </w:pPr>
            <w:proofErr w:type="spellStart"/>
            <w:r>
              <w:rPr>
                <w:sz w:val="16"/>
                <w:szCs w:val="16"/>
              </w:rPr>
              <w:t>newDataset</w:t>
            </w:r>
            <w:proofErr w:type="spellEnd"/>
          </w:p>
        </w:tc>
        <w:tc>
          <w:tcPr>
            <w:tcW w:w="3440" w:type="dxa"/>
          </w:tcPr>
          <w:p w14:paraId="5E43120A" w14:textId="77777777" w:rsidR="00DC684D" w:rsidRPr="003A450C" w:rsidRDefault="00DC684D" w:rsidP="004B466C">
            <w:pPr>
              <w:snapToGrid w:val="0"/>
              <w:spacing w:before="60" w:after="60" w:line="240" w:lineRule="auto"/>
              <w:jc w:val="left"/>
              <w:rPr>
                <w:sz w:val="16"/>
                <w:szCs w:val="16"/>
              </w:rPr>
            </w:pPr>
            <w:r>
              <w:rPr>
                <w:sz w:val="16"/>
                <w:szCs w:val="16"/>
              </w:rPr>
              <w:t>Brand new dataset</w:t>
            </w:r>
          </w:p>
        </w:tc>
        <w:tc>
          <w:tcPr>
            <w:tcW w:w="809" w:type="dxa"/>
          </w:tcPr>
          <w:p w14:paraId="4E17F8C0" w14:textId="77777777" w:rsidR="00DC684D" w:rsidRPr="003A450C" w:rsidRDefault="00DC684D" w:rsidP="004B466C">
            <w:pPr>
              <w:snapToGrid w:val="0"/>
              <w:spacing w:before="60" w:after="60" w:line="240" w:lineRule="auto"/>
              <w:jc w:val="center"/>
              <w:rPr>
                <w:sz w:val="16"/>
                <w:szCs w:val="16"/>
              </w:rPr>
            </w:pPr>
            <w:r>
              <w:rPr>
                <w:sz w:val="16"/>
                <w:szCs w:val="16"/>
              </w:rPr>
              <w:t>1</w:t>
            </w:r>
          </w:p>
        </w:tc>
        <w:tc>
          <w:tcPr>
            <w:tcW w:w="5921" w:type="dxa"/>
          </w:tcPr>
          <w:p w14:paraId="08AEC5E7" w14:textId="77777777" w:rsidR="00DC684D" w:rsidRPr="003A450C" w:rsidRDefault="00DC684D" w:rsidP="004B466C">
            <w:pPr>
              <w:snapToGrid w:val="0"/>
              <w:spacing w:before="60" w:after="60" w:line="240" w:lineRule="auto"/>
              <w:jc w:val="left"/>
              <w:rPr>
                <w:sz w:val="16"/>
                <w:szCs w:val="16"/>
              </w:rPr>
            </w:pPr>
            <w:r>
              <w:rPr>
                <w:sz w:val="16"/>
                <w:szCs w:val="16"/>
              </w:rPr>
              <w:t xml:space="preserve">No data has previously been produced for this area </w:t>
            </w:r>
          </w:p>
        </w:tc>
      </w:tr>
      <w:tr w:rsidR="00DC684D" w:rsidRPr="003A450C" w14:paraId="761EDA1A" w14:textId="77777777" w:rsidTr="004B466C">
        <w:trPr>
          <w:cantSplit/>
          <w:trHeight w:val="277"/>
        </w:trPr>
        <w:tc>
          <w:tcPr>
            <w:tcW w:w="1140" w:type="dxa"/>
          </w:tcPr>
          <w:p w14:paraId="57BF2E8C"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5C69A047" w14:textId="77777777" w:rsidR="00DC684D" w:rsidRPr="003A450C" w:rsidRDefault="00DC684D" w:rsidP="004B466C">
            <w:pPr>
              <w:snapToGrid w:val="0"/>
              <w:spacing w:before="60" w:after="60" w:line="240" w:lineRule="auto"/>
              <w:jc w:val="left"/>
              <w:rPr>
                <w:sz w:val="16"/>
                <w:szCs w:val="16"/>
              </w:rPr>
            </w:pPr>
            <w:proofErr w:type="spellStart"/>
            <w:r>
              <w:rPr>
                <w:sz w:val="16"/>
                <w:szCs w:val="16"/>
              </w:rPr>
              <w:t>newEdition</w:t>
            </w:r>
            <w:proofErr w:type="spellEnd"/>
          </w:p>
        </w:tc>
        <w:tc>
          <w:tcPr>
            <w:tcW w:w="3440" w:type="dxa"/>
          </w:tcPr>
          <w:p w14:paraId="5B36A174" w14:textId="77777777" w:rsidR="00DC684D" w:rsidRPr="003A450C" w:rsidRDefault="00DC684D" w:rsidP="004B466C">
            <w:pPr>
              <w:snapToGrid w:val="0"/>
              <w:spacing w:before="60" w:after="60" w:line="240" w:lineRule="auto"/>
              <w:jc w:val="left"/>
              <w:rPr>
                <w:sz w:val="16"/>
                <w:szCs w:val="16"/>
              </w:rPr>
            </w:pPr>
            <w:r>
              <w:rPr>
                <w:sz w:val="16"/>
                <w:szCs w:val="16"/>
              </w:rPr>
              <w:t xml:space="preserve">New edition of the dataset or </w:t>
            </w:r>
            <w:r w:rsidRPr="00A93CCB">
              <w:rPr>
                <w:sz w:val="16"/>
                <w:szCs w:val="16"/>
              </w:rPr>
              <w:t>Catalogue</w:t>
            </w:r>
          </w:p>
        </w:tc>
        <w:tc>
          <w:tcPr>
            <w:tcW w:w="809" w:type="dxa"/>
          </w:tcPr>
          <w:p w14:paraId="59DCBAED" w14:textId="77777777" w:rsidR="00DC684D" w:rsidRPr="003A450C" w:rsidRDefault="00DC684D" w:rsidP="004B466C">
            <w:pPr>
              <w:snapToGrid w:val="0"/>
              <w:spacing w:before="60" w:after="60" w:line="240" w:lineRule="auto"/>
              <w:jc w:val="center"/>
              <w:rPr>
                <w:sz w:val="16"/>
                <w:szCs w:val="16"/>
              </w:rPr>
            </w:pPr>
            <w:r>
              <w:rPr>
                <w:sz w:val="16"/>
                <w:szCs w:val="16"/>
              </w:rPr>
              <w:t>2</w:t>
            </w:r>
          </w:p>
        </w:tc>
        <w:tc>
          <w:tcPr>
            <w:tcW w:w="5921" w:type="dxa"/>
          </w:tcPr>
          <w:p w14:paraId="03FC037F" w14:textId="77777777" w:rsidR="00DC684D" w:rsidRPr="003A450C" w:rsidRDefault="00DC684D" w:rsidP="004B466C">
            <w:pPr>
              <w:snapToGrid w:val="0"/>
              <w:spacing w:before="60" w:after="60" w:line="240" w:lineRule="auto"/>
              <w:jc w:val="left"/>
              <w:rPr>
                <w:sz w:val="16"/>
                <w:szCs w:val="16"/>
              </w:rPr>
            </w:pPr>
            <w:r>
              <w:rPr>
                <w:sz w:val="16"/>
                <w:szCs w:val="16"/>
              </w:rPr>
              <w:t>Includes new information which has not been previously distributed by updates</w:t>
            </w:r>
          </w:p>
        </w:tc>
      </w:tr>
      <w:tr w:rsidR="00DC684D" w:rsidRPr="003A450C" w14:paraId="68E5C7A1" w14:textId="77777777" w:rsidTr="004B466C">
        <w:trPr>
          <w:cantSplit/>
          <w:trHeight w:val="305"/>
        </w:trPr>
        <w:tc>
          <w:tcPr>
            <w:tcW w:w="1140" w:type="dxa"/>
          </w:tcPr>
          <w:p w14:paraId="18A215C7"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1D2A305D" w14:textId="77777777" w:rsidR="00DC684D" w:rsidRPr="003A450C" w:rsidRDefault="00DC684D" w:rsidP="004B466C">
            <w:pPr>
              <w:snapToGrid w:val="0"/>
              <w:spacing w:before="60" w:after="60" w:line="240" w:lineRule="auto"/>
              <w:jc w:val="left"/>
              <w:rPr>
                <w:sz w:val="16"/>
                <w:szCs w:val="16"/>
              </w:rPr>
            </w:pPr>
            <w:r>
              <w:rPr>
                <w:sz w:val="16"/>
                <w:szCs w:val="16"/>
              </w:rPr>
              <w:t>update</w:t>
            </w:r>
          </w:p>
        </w:tc>
        <w:tc>
          <w:tcPr>
            <w:tcW w:w="3440" w:type="dxa"/>
          </w:tcPr>
          <w:p w14:paraId="768E14AE" w14:textId="77777777" w:rsidR="00DC684D" w:rsidRPr="003A450C" w:rsidRDefault="00DC684D" w:rsidP="004B466C">
            <w:pPr>
              <w:snapToGrid w:val="0"/>
              <w:spacing w:before="60" w:after="60" w:line="240" w:lineRule="auto"/>
              <w:jc w:val="left"/>
              <w:rPr>
                <w:sz w:val="16"/>
                <w:szCs w:val="16"/>
              </w:rPr>
            </w:pPr>
            <w:r>
              <w:rPr>
                <w:sz w:val="16"/>
                <w:szCs w:val="16"/>
              </w:rPr>
              <w:t>Dataset update</w:t>
            </w:r>
          </w:p>
        </w:tc>
        <w:tc>
          <w:tcPr>
            <w:tcW w:w="809" w:type="dxa"/>
          </w:tcPr>
          <w:p w14:paraId="43BC608E" w14:textId="77777777" w:rsidR="00DC684D" w:rsidRPr="003A450C" w:rsidRDefault="00DC684D" w:rsidP="004B466C">
            <w:pPr>
              <w:snapToGrid w:val="0"/>
              <w:spacing w:before="60" w:after="60" w:line="240" w:lineRule="auto"/>
              <w:jc w:val="center"/>
              <w:rPr>
                <w:sz w:val="16"/>
                <w:szCs w:val="16"/>
              </w:rPr>
            </w:pPr>
            <w:r>
              <w:rPr>
                <w:sz w:val="16"/>
                <w:szCs w:val="16"/>
              </w:rPr>
              <w:t>3</w:t>
            </w:r>
          </w:p>
        </w:tc>
        <w:tc>
          <w:tcPr>
            <w:tcW w:w="5921" w:type="dxa"/>
          </w:tcPr>
          <w:p w14:paraId="2CD0FF7A" w14:textId="77777777" w:rsidR="00DC684D" w:rsidRPr="003A450C" w:rsidRDefault="00DC684D" w:rsidP="004B466C">
            <w:pPr>
              <w:snapToGrid w:val="0"/>
              <w:spacing w:before="60" w:after="60" w:line="240" w:lineRule="auto"/>
              <w:jc w:val="left"/>
              <w:rPr>
                <w:sz w:val="16"/>
                <w:szCs w:val="16"/>
              </w:rPr>
            </w:pPr>
            <w:r>
              <w:rPr>
                <w:sz w:val="16"/>
                <w:szCs w:val="16"/>
              </w:rPr>
              <w:t>Changing some information in an existing dataset</w:t>
            </w:r>
          </w:p>
        </w:tc>
      </w:tr>
      <w:tr w:rsidR="00DC684D" w:rsidRPr="003A450C" w14:paraId="00B4C83E" w14:textId="77777777" w:rsidTr="004B466C">
        <w:trPr>
          <w:cantSplit/>
          <w:trHeight w:val="305"/>
        </w:trPr>
        <w:tc>
          <w:tcPr>
            <w:tcW w:w="1140" w:type="dxa"/>
          </w:tcPr>
          <w:p w14:paraId="5228634C"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72764574" w14:textId="77777777" w:rsidR="00DC684D" w:rsidRPr="003A450C" w:rsidRDefault="00DC684D" w:rsidP="004B466C">
            <w:pPr>
              <w:snapToGrid w:val="0"/>
              <w:spacing w:before="60" w:after="60" w:line="240" w:lineRule="auto"/>
              <w:jc w:val="left"/>
              <w:rPr>
                <w:sz w:val="16"/>
                <w:szCs w:val="16"/>
              </w:rPr>
            </w:pPr>
            <w:r>
              <w:rPr>
                <w:sz w:val="16"/>
                <w:szCs w:val="16"/>
              </w:rPr>
              <w:t>reissue</w:t>
            </w:r>
          </w:p>
        </w:tc>
        <w:tc>
          <w:tcPr>
            <w:tcW w:w="3440" w:type="dxa"/>
          </w:tcPr>
          <w:p w14:paraId="3E537418" w14:textId="77777777" w:rsidR="00DC684D" w:rsidRPr="003A450C" w:rsidRDefault="00DC684D" w:rsidP="004B466C">
            <w:pPr>
              <w:snapToGrid w:val="0"/>
              <w:spacing w:before="60" w:after="60" w:line="240" w:lineRule="auto"/>
              <w:jc w:val="left"/>
              <w:rPr>
                <w:sz w:val="16"/>
                <w:szCs w:val="16"/>
              </w:rPr>
            </w:pPr>
            <w:r>
              <w:rPr>
                <w:sz w:val="16"/>
                <w:szCs w:val="16"/>
              </w:rPr>
              <w:t>Dataset that has been re-issued</w:t>
            </w:r>
          </w:p>
        </w:tc>
        <w:tc>
          <w:tcPr>
            <w:tcW w:w="809" w:type="dxa"/>
          </w:tcPr>
          <w:p w14:paraId="2299876D" w14:textId="77777777" w:rsidR="00DC684D" w:rsidRPr="003A450C" w:rsidRDefault="00DC684D" w:rsidP="004B466C">
            <w:pPr>
              <w:snapToGrid w:val="0"/>
              <w:spacing w:before="60" w:after="60" w:line="240" w:lineRule="auto"/>
              <w:jc w:val="center"/>
              <w:rPr>
                <w:sz w:val="16"/>
                <w:szCs w:val="16"/>
              </w:rPr>
            </w:pPr>
            <w:r>
              <w:rPr>
                <w:sz w:val="16"/>
                <w:szCs w:val="16"/>
              </w:rPr>
              <w:t>4</w:t>
            </w:r>
          </w:p>
        </w:tc>
        <w:tc>
          <w:tcPr>
            <w:tcW w:w="5921" w:type="dxa"/>
          </w:tcPr>
          <w:p w14:paraId="76ED17BE" w14:textId="78F08829" w:rsidR="00DC684D" w:rsidRPr="003A450C" w:rsidRDefault="00DC684D" w:rsidP="004B466C">
            <w:pPr>
              <w:snapToGrid w:val="0"/>
              <w:spacing w:before="60" w:after="60" w:line="240" w:lineRule="auto"/>
              <w:jc w:val="left"/>
              <w:rPr>
                <w:sz w:val="16"/>
                <w:szCs w:val="16"/>
              </w:rPr>
            </w:pPr>
            <w:r>
              <w:rPr>
                <w:sz w:val="16"/>
                <w:szCs w:val="16"/>
              </w:rPr>
              <w:t>Includes all the updates applied to the original dataset up to the date of the re-issue. A re-issue does not contain any new information additional to that previously issued by updates</w:t>
            </w:r>
          </w:p>
        </w:tc>
      </w:tr>
      <w:tr w:rsidR="00DC684D" w:rsidRPr="003A450C" w14:paraId="5F26C210" w14:textId="77777777" w:rsidTr="004B466C">
        <w:trPr>
          <w:cantSplit/>
          <w:trHeight w:val="305"/>
        </w:trPr>
        <w:tc>
          <w:tcPr>
            <w:tcW w:w="1140" w:type="dxa"/>
          </w:tcPr>
          <w:p w14:paraId="32729B83" w14:textId="77777777" w:rsidR="00DC684D" w:rsidRPr="003A450C" w:rsidRDefault="00DC684D" w:rsidP="004B466C">
            <w:pPr>
              <w:snapToGrid w:val="0"/>
              <w:spacing w:before="60" w:after="60" w:line="240" w:lineRule="auto"/>
              <w:jc w:val="left"/>
              <w:rPr>
                <w:sz w:val="16"/>
                <w:szCs w:val="16"/>
              </w:rPr>
            </w:pPr>
            <w:r>
              <w:rPr>
                <w:sz w:val="16"/>
                <w:szCs w:val="16"/>
              </w:rPr>
              <w:t>Value</w:t>
            </w:r>
          </w:p>
        </w:tc>
        <w:tc>
          <w:tcPr>
            <w:tcW w:w="3024" w:type="dxa"/>
          </w:tcPr>
          <w:p w14:paraId="71C4B1C7" w14:textId="77777777" w:rsidR="00DC684D" w:rsidRDefault="00DC684D" w:rsidP="004B466C">
            <w:pPr>
              <w:snapToGrid w:val="0"/>
              <w:spacing w:before="60" w:after="60" w:line="240" w:lineRule="auto"/>
              <w:jc w:val="left"/>
              <w:rPr>
                <w:sz w:val="16"/>
                <w:szCs w:val="16"/>
              </w:rPr>
            </w:pPr>
            <w:r>
              <w:rPr>
                <w:sz w:val="16"/>
                <w:szCs w:val="16"/>
              </w:rPr>
              <w:t>cancellation</w:t>
            </w:r>
          </w:p>
        </w:tc>
        <w:tc>
          <w:tcPr>
            <w:tcW w:w="3440" w:type="dxa"/>
          </w:tcPr>
          <w:p w14:paraId="21E505AF" w14:textId="77777777" w:rsidR="00DC684D" w:rsidRDefault="00DC684D" w:rsidP="004B466C">
            <w:pPr>
              <w:snapToGrid w:val="0"/>
              <w:spacing w:before="60" w:after="60" w:line="240" w:lineRule="auto"/>
              <w:jc w:val="left"/>
              <w:rPr>
                <w:sz w:val="16"/>
                <w:szCs w:val="16"/>
              </w:rPr>
            </w:pPr>
            <w:r>
              <w:rPr>
                <w:sz w:val="16"/>
                <w:szCs w:val="16"/>
              </w:rPr>
              <w:t xml:space="preserve">Dataset or </w:t>
            </w:r>
            <w:r w:rsidRPr="00A93CCB">
              <w:rPr>
                <w:sz w:val="16"/>
                <w:szCs w:val="16"/>
              </w:rPr>
              <w:t>Catalogue</w:t>
            </w:r>
            <w:r>
              <w:rPr>
                <w:sz w:val="16"/>
                <w:szCs w:val="16"/>
              </w:rPr>
              <w:t xml:space="preserve"> that has been cancelled</w:t>
            </w:r>
          </w:p>
        </w:tc>
        <w:tc>
          <w:tcPr>
            <w:tcW w:w="809" w:type="dxa"/>
          </w:tcPr>
          <w:p w14:paraId="6A17D979" w14:textId="77777777" w:rsidR="00DC684D" w:rsidRPr="003A450C" w:rsidRDefault="00DC684D" w:rsidP="004B466C">
            <w:pPr>
              <w:snapToGrid w:val="0"/>
              <w:spacing w:before="60" w:after="60" w:line="240" w:lineRule="auto"/>
              <w:jc w:val="center"/>
              <w:rPr>
                <w:sz w:val="16"/>
                <w:szCs w:val="16"/>
              </w:rPr>
            </w:pPr>
            <w:r>
              <w:rPr>
                <w:sz w:val="16"/>
                <w:szCs w:val="16"/>
              </w:rPr>
              <w:t>5</w:t>
            </w:r>
          </w:p>
        </w:tc>
        <w:tc>
          <w:tcPr>
            <w:tcW w:w="5921" w:type="dxa"/>
          </w:tcPr>
          <w:p w14:paraId="2FFEDB10" w14:textId="77777777" w:rsidR="00DC684D" w:rsidRPr="003A450C" w:rsidRDefault="00DC684D" w:rsidP="004B466C">
            <w:pPr>
              <w:snapToGrid w:val="0"/>
              <w:spacing w:before="60" w:after="60" w:line="240" w:lineRule="auto"/>
              <w:jc w:val="left"/>
              <w:rPr>
                <w:sz w:val="16"/>
                <w:szCs w:val="16"/>
              </w:rPr>
            </w:pPr>
            <w:r>
              <w:rPr>
                <w:sz w:val="16"/>
                <w:szCs w:val="16"/>
              </w:rPr>
              <w:t xml:space="preserve">Indicates the dataset or </w:t>
            </w:r>
            <w:r w:rsidRPr="00A93CCB">
              <w:rPr>
                <w:sz w:val="16"/>
                <w:szCs w:val="16"/>
              </w:rPr>
              <w:t>Catalogue</w:t>
            </w:r>
            <w:r>
              <w:rPr>
                <w:sz w:val="16"/>
                <w:szCs w:val="16"/>
              </w:rPr>
              <w:t xml:space="preserve"> should no longer be used and can be deleted</w:t>
            </w:r>
          </w:p>
        </w:tc>
      </w:tr>
    </w:tbl>
    <w:p w14:paraId="687C2CC7" w14:textId="77777777" w:rsidR="00261D89" w:rsidRDefault="00261D89" w:rsidP="004B466C">
      <w:pPr>
        <w:spacing w:after="0" w:line="240" w:lineRule="auto"/>
      </w:pPr>
    </w:p>
    <w:p w14:paraId="1AF67719" w14:textId="5FF35E9B" w:rsidR="004B466C" w:rsidRPr="009D36B5" w:rsidRDefault="004B466C" w:rsidP="00681EDD">
      <w:pPr>
        <w:pStyle w:val="Heading4"/>
        <w:keepLines/>
        <w:tabs>
          <w:tab w:val="clear" w:pos="940"/>
          <w:tab w:val="clear" w:pos="1140"/>
          <w:tab w:val="clear" w:pos="1360"/>
          <w:tab w:val="left" w:pos="993"/>
        </w:tabs>
        <w:spacing w:before="120" w:after="120" w:line="240" w:lineRule="auto"/>
        <w:ind w:left="993" w:hanging="993"/>
      </w:pPr>
      <w:r w:rsidRPr="009D36B5">
        <w:lastRenderedPageBreak/>
        <w:t>S100_TemporalExtent</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8621DA" w:rsidRPr="00B81B69" w14:paraId="467C6E99" w14:textId="77777777" w:rsidTr="009D36B5">
        <w:trPr>
          <w:cantSplit/>
        </w:trPr>
        <w:tc>
          <w:tcPr>
            <w:tcW w:w="1117" w:type="dxa"/>
            <w:shd w:val="clear" w:color="auto" w:fill="D9D9D9" w:themeFill="background1" w:themeFillShade="D9"/>
          </w:tcPr>
          <w:p w14:paraId="652A5250"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Role Name</w:t>
            </w:r>
          </w:p>
        </w:tc>
        <w:tc>
          <w:tcPr>
            <w:tcW w:w="3165" w:type="dxa"/>
            <w:shd w:val="clear" w:color="auto" w:fill="D9D9D9" w:themeFill="background1" w:themeFillShade="D9"/>
          </w:tcPr>
          <w:p w14:paraId="23A4A852"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Name</w:t>
            </w:r>
          </w:p>
        </w:tc>
        <w:tc>
          <w:tcPr>
            <w:tcW w:w="3537" w:type="dxa"/>
            <w:shd w:val="clear" w:color="auto" w:fill="D9D9D9" w:themeFill="background1" w:themeFillShade="D9"/>
          </w:tcPr>
          <w:p w14:paraId="7EDA22C8"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Description</w:t>
            </w:r>
          </w:p>
        </w:tc>
        <w:tc>
          <w:tcPr>
            <w:tcW w:w="831" w:type="dxa"/>
            <w:shd w:val="clear" w:color="auto" w:fill="D9D9D9" w:themeFill="background1" w:themeFillShade="D9"/>
          </w:tcPr>
          <w:p w14:paraId="1175606C" w14:textId="77777777" w:rsidR="008621DA" w:rsidRPr="00B81B69" w:rsidRDefault="008621DA" w:rsidP="00C128E3">
            <w:pPr>
              <w:keepNext/>
              <w:keepLines/>
              <w:snapToGrid w:val="0"/>
              <w:spacing w:before="60" w:after="60" w:line="240" w:lineRule="auto"/>
              <w:jc w:val="center"/>
              <w:rPr>
                <w:b/>
                <w:sz w:val="16"/>
                <w:szCs w:val="16"/>
              </w:rPr>
            </w:pPr>
            <w:r w:rsidRPr="00B81B69">
              <w:rPr>
                <w:b/>
                <w:sz w:val="16"/>
                <w:szCs w:val="16"/>
              </w:rPr>
              <w:t>Mult</w:t>
            </w:r>
          </w:p>
        </w:tc>
        <w:tc>
          <w:tcPr>
            <w:tcW w:w="2519" w:type="dxa"/>
            <w:shd w:val="clear" w:color="auto" w:fill="D9D9D9" w:themeFill="background1" w:themeFillShade="D9"/>
          </w:tcPr>
          <w:p w14:paraId="5F00DC2F"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Type</w:t>
            </w:r>
          </w:p>
        </w:tc>
        <w:tc>
          <w:tcPr>
            <w:tcW w:w="3165" w:type="dxa"/>
            <w:shd w:val="clear" w:color="auto" w:fill="D9D9D9" w:themeFill="background1" w:themeFillShade="D9"/>
          </w:tcPr>
          <w:p w14:paraId="3F0BE5D2"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Remarks</w:t>
            </w:r>
          </w:p>
        </w:tc>
      </w:tr>
      <w:tr w:rsidR="008621DA" w:rsidRPr="00B81B69" w14:paraId="53081F93" w14:textId="77777777" w:rsidTr="009D36B5">
        <w:trPr>
          <w:cantSplit/>
        </w:trPr>
        <w:tc>
          <w:tcPr>
            <w:tcW w:w="1117" w:type="dxa"/>
          </w:tcPr>
          <w:p w14:paraId="2EABBE19" w14:textId="77777777" w:rsidR="008621DA" w:rsidRPr="00B81B69" w:rsidRDefault="008621DA" w:rsidP="00C128E3">
            <w:pPr>
              <w:snapToGrid w:val="0"/>
              <w:spacing w:before="60" w:after="60" w:line="240" w:lineRule="auto"/>
              <w:jc w:val="left"/>
              <w:rPr>
                <w:sz w:val="16"/>
                <w:szCs w:val="16"/>
              </w:rPr>
            </w:pPr>
            <w:r w:rsidRPr="00B81B69">
              <w:rPr>
                <w:sz w:val="16"/>
                <w:szCs w:val="16"/>
              </w:rPr>
              <w:t>Class</w:t>
            </w:r>
          </w:p>
        </w:tc>
        <w:tc>
          <w:tcPr>
            <w:tcW w:w="3165" w:type="dxa"/>
          </w:tcPr>
          <w:p w14:paraId="0DA888BF" w14:textId="77777777" w:rsidR="008621DA" w:rsidRPr="00B81B69" w:rsidRDefault="008621DA" w:rsidP="00C128E3">
            <w:pPr>
              <w:snapToGrid w:val="0"/>
              <w:spacing w:before="60" w:after="60" w:line="240" w:lineRule="auto"/>
              <w:jc w:val="left"/>
              <w:rPr>
                <w:sz w:val="16"/>
                <w:szCs w:val="16"/>
              </w:rPr>
            </w:pPr>
            <w:r w:rsidRPr="00B81B69">
              <w:rPr>
                <w:sz w:val="16"/>
                <w:szCs w:val="16"/>
              </w:rPr>
              <w:t>S100_TemporalExtent</w:t>
            </w:r>
          </w:p>
        </w:tc>
        <w:tc>
          <w:tcPr>
            <w:tcW w:w="3537" w:type="dxa"/>
          </w:tcPr>
          <w:p w14:paraId="1592BBB1" w14:textId="77777777" w:rsidR="008621DA" w:rsidRPr="00B81B69" w:rsidRDefault="008621DA" w:rsidP="00C128E3">
            <w:pPr>
              <w:spacing w:before="60" w:after="60" w:line="240" w:lineRule="auto"/>
              <w:rPr>
                <w:rFonts w:eastAsia="Times New Roman"/>
                <w:sz w:val="16"/>
                <w:szCs w:val="16"/>
                <w:lang w:eastAsia="en-US"/>
              </w:rPr>
            </w:pPr>
            <w:r w:rsidRPr="00B81B69">
              <w:rPr>
                <w:rFonts w:eastAsia="Times New Roman"/>
                <w:sz w:val="16"/>
                <w:szCs w:val="16"/>
                <w:lang w:eastAsia="en-US"/>
              </w:rPr>
              <w:t>Temporal extent</w:t>
            </w:r>
          </w:p>
          <w:p w14:paraId="39372089" w14:textId="77777777" w:rsidR="008621DA" w:rsidRPr="00B81B69" w:rsidRDefault="008621DA" w:rsidP="00C128E3">
            <w:pPr>
              <w:snapToGrid w:val="0"/>
              <w:spacing w:before="60" w:after="60" w:line="240" w:lineRule="auto"/>
              <w:jc w:val="left"/>
              <w:rPr>
                <w:sz w:val="16"/>
                <w:szCs w:val="16"/>
              </w:rPr>
            </w:pPr>
          </w:p>
        </w:tc>
        <w:tc>
          <w:tcPr>
            <w:tcW w:w="831" w:type="dxa"/>
          </w:tcPr>
          <w:p w14:paraId="12E7FA32" w14:textId="77777777" w:rsidR="008621DA" w:rsidRPr="00B81B69" w:rsidRDefault="008621DA" w:rsidP="00C128E3">
            <w:pPr>
              <w:snapToGrid w:val="0"/>
              <w:spacing w:before="60" w:after="60" w:line="240" w:lineRule="auto"/>
              <w:jc w:val="center"/>
              <w:rPr>
                <w:sz w:val="16"/>
                <w:szCs w:val="16"/>
              </w:rPr>
            </w:pPr>
            <w:r w:rsidRPr="00B81B69">
              <w:rPr>
                <w:sz w:val="16"/>
                <w:szCs w:val="16"/>
              </w:rPr>
              <w:t>--</w:t>
            </w:r>
          </w:p>
        </w:tc>
        <w:tc>
          <w:tcPr>
            <w:tcW w:w="2519" w:type="dxa"/>
          </w:tcPr>
          <w:p w14:paraId="6875FC25" w14:textId="77777777" w:rsidR="008621DA" w:rsidRPr="00B81B69" w:rsidRDefault="008621DA" w:rsidP="00C128E3">
            <w:pPr>
              <w:snapToGrid w:val="0"/>
              <w:spacing w:before="60" w:after="60" w:line="240" w:lineRule="auto"/>
              <w:jc w:val="left"/>
              <w:rPr>
                <w:sz w:val="16"/>
                <w:szCs w:val="16"/>
              </w:rPr>
            </w:pPr>
          </w:p>
        </w:tc>
        <w:tc>
          <w:tcPr>
            <w:tcW w:w="3165" w:type="dxa"/>
          </w:tcPr>
          <w:p w14:paraId="11570930" w14:textId="77777777" w:rsidR="008621DA" w:rsidRPr="00B81B69" w:rsidRDefault="008621DA" w:rsidP="00C128E3">
            <w:pPr>
              <w:snapToGrid w:val="0"/>
              <w:spacing w:before="60" w:after="60" w:line="240" w:lineRule="auto"/>
              <w:jc w:val="left"/>
              <w:rPr>
                <w:sz w:val="16"/>
                <w:szCs w:val="16"/>
              </w:rPr>
            </w:pPr>
            <w:r w:rsidRPr="00B81B69">
              <w:rPr>
                <w:sz w:val="16"/>
                <w:szCs w:val="16"/>
              </w:rPr>
              <w:t xml:space="preserve">At least one of the </w:t>
            </w:r>
            <w:proofErr w:type="spellStart"/>
            <w:r w:rsidRPr="00B81B69">
              <w:rPr>
                <w:sz w:val="16"/>
                <w:szCs w:val="16"/>
              </w:rPr>
              <w:t>timeInstantBegin</w:t>
            </w:r>
            <w:proofErr w:type="spellEnd"/>
            <w:r w:rsidRPr="00B81B69">
              <w:rPr>
                <w:sz w:val="16"/>
                <w:szCs w:val="16"/>
              </w:rPr>
              <w:t xml:space="preserve"> and </w:t>
            </w:r>
            <w:proofErr w:type="spellStart"/>
            <w:r w:rsidRPr="00B81B69">
              <w:rPr>
                <w:sz w:val="16"/>
                <w:szCs w:val="16"/>
              </w:rPr>
              <w:t>timeInstantEnd</w:t>
            </w:r>
            <w:proofErr w:type="spellEnd"/>
            <w:r w:rsidRPr="00B81B69">
              <w:rPr>
                <w:sz w:val="16"/>
                <w:szCs w:val="16"/>
              </w:rPr>
              <w:t xml:space="preserve"> attributes must be populated; if both are known, both must be populated. The absence of either begin or end indicates indefinite validity in the corresponding direction, limited by the issue date/time or the cancellation or supersession of the dataset</w:t>
            </w:r>
          </w:p>
        </w:tc>
      </w:tr>
      <w:tr w:rsidR="008621DA" w:rsidRPr="00B81B69" w14:paraId="3104C3C9" w14:textId="77777777" w:rsidTr="009D36B5">
        <w:trPr>
          <w:cantSplit/>
        </w:trPr>
        <w:tc>
          <w:tcPr>
            <w:tcW w:w="1117" w:type="dxa"/>
          </w:tcPr>
          <w:p w14:paraId="79B01986" w14:textId="77777777" w:rsidR="008621DA" w:rsidRPr="00B81B69" w:rsidRDefault="008621DA" w:rsidP="00C128E3">
            <w:pPr>
              <w:snapToGrid w:val="0"/>
              <w:spacing w:before="60" w:after="60" w:line="240" w:lineRule="auto"/>
              <w:jc w:val="left"/>
              <w:rPr>
                <w:sz w:val="16"/>
                <w:szCs w:val="16"/>
              </w:rPr>
            </w:pPr>
            <w:r w:rsidRPr="00B81B69">
              <w:rPr>
                <w:sz w:val="16"/>
                <w:szCs w:val="16"/>
              </w:rPr>
              <w:t>Attribute</w:t>
            </w:r>
          </w:p>
        </w:tc>
        <w:tc>
          <w:tcPr>
            <w:tcW w:w="3165" w:type="dxa"/>
          </w:tcPr>
          <w:p w14:paraId="73D022B0" w14:textId="77777777" w:rsidR="008621DA" w:rsidRPr="00B81B69" w:rsidRDefault="008621DA" w:rsidP="00C128E3">
            <w:pPr>
              <w:snapToGrid w:val="0"/>
              <w:spacing w:before="60" w:after="60" w:line="240" w:lineRule="auto"/>
              <w:jc w:val="left"/>
              <w:rPr>
                <w:sz w:val="16"/>
                <w:szCs w:val="16"/>
              </w:rPr>
            </w:pPr>
            <w:proofErr w:type="spellStart"/>
            <w:r w:rsidRPr="00B81B69">
              <w:rPr>
                <w:sz w:val="16"/>
                <w:szCs w:val="16"/>
              </w:rPr>
              <w:t>timeInstantBegin</w:t>
            </w:r>
            <w:proofErr w:type="spellEnd"/>
          </w:p>
        </w:tc>
        <w:tc>
          <w:tcPr>
            <w:tcW w:w="3537" w:type="dxa"/>
          </w:tcPr>
          <w:p w14:paraId="12CFA144" w14:textId="77777777" w:rsidR="008621DA" w:rsidRPr="00B81B69" w:rsidRDefault="008621DA" w:rsidP="00C128E3">
            <w:pPr>
              <w:snapToGrid w:val="0"/>
              <w:spacing w:before="60" w:after="60" w:line="240" w:lineRule="auto"/>
              <w:jc w:val="left"/>
              <w:rPr>
                <w:sz w:val="16"/>
                <w:szCs w:val="16"/>
              </w:rPr>
            </w:pPr>
            <w:r w:rsidRPr="00B81B69">
              <w:rPr>
                <w:sz w:val="16"/>
                <w:szCs w:val="16"/>
              </w:rPr>
              <w:t>The instant at which the temporal extent begins</w:t>
            </w:r>
          </w:p>
        </w:tc>
        <w:tc>
          <w:tcPr>
            <w:tcW w:w="831" w:type="dxa"/>
          </w:tcPr>
          <w:p w14:paraId="426A73C3" w14:textId="77777777" w:rsidR="008621DA" w:rsidRPr="00B81B69" w:rsidRDefault="008621DA" w:rsidP="00C128E3">
            <w:pPr>
              <w:snapToGrid w:val="0"/>
              <w:spacing w:before="60" w:after="60" w:line="240" w:lineRule="auto"/>
              <w:jc w:val="center"/>
              <w:rPr>
                <w:sz w:val="16"/>
                <w:szCs w:val="16"/>
              </w:rPr>
            </w:pPr>
            <w:r w:rsidRPr="00B81B69">
              <w:rPr>
                <w:sz w:val="16"/>
                <w:szCs w:val="16"/>
              </w:rPr>
              <w:t>0..1</w:t>
            </w:r>
          </w:p>
        </w:tc>
        <w:tc>
          <w:tcPr>
            <w:tcW w:w="2519" w:type="dxa"/>
          </w:tcPr>
          <w:p w14:paraId="08E7D350" w14:textId="77777777" w:rsidR="008621DA" w:rsidRPr="00B81B69" w:rsidRDefault="008621DA" w:rsidP="00C128E3">
            <w:pPr>
              <w:snapToGrid w:val="0"/>
              <w:spacing w:before="60" w:after="60" w:line="240" w:lineRule="auto"/>
              <w:jc w:val="left"/>
              <w:rPr>
                <w:sz w:val="16"/>
                <w:szCs w:val="16"/>
              </w:rPr>
            </w:pPr>
            <w:proofErr w:type="spellStart"/>
            <w:r w:rsidRPr="00B81B69">
              <w:rPr>
                <w:sz w:val="16"/>
                <w:szCs w:val="16"/>
              </w:rPr>
              <w:t>DateTime</w:t>
            </w:r>
            <w:proofErr w:type="spellEnd"/>
          </w:p>
        </w:tc>
        <w:tc>
          <w:tcPr>
            <w:tcW w:w="3165" w:type="dxa"/>
          </w:tcPr>
          <w:p w14:paraId="40A264E0" w14:textId="77777777" w:rsidR="008621DA" w:rsidRPr="00B81B69" w:rsidRDefault="008621DA" w:rsidP="00C128E3">
            <w:pPr>
              <w:snapToGrid w:val="0"/>
              <w:spacing w:before="60" w:after="60" w:line="240" w:lineRule="auto"/>
              <w:jc w:val="left"/>
              <w:rPr>
                <w:sz w:val="16"/>
                <w:szCs w:val="16"/>
              </w:rPr>
            </w:pPr>
          </w:p>
        </w:tc>
      </w:tr>
      <w:tr w:rsidR="008621DA" w:rsidRPr="00B81B69" w14:paraId="23920A3B" w14:textId="77777777" w:rsidTr="009D36B5">
        <w:trPr>
          <w:cantSplit/>
        </w:trPr>
        <w:tc>
          <w:tcPr>
            <w:tcW w:w="1117" w:type="dxa"/>
          </w:tcPr>
          <w:p w14:paraId="1ED7CAC4" w14:textId="77777777" w:rsidR="008621DA" w:rsidRPr="00B81B69" w:rsidRDefault="008621DA" w:rsidP="00C128E3">
            <w:pPr>
              <w:snapToGrid w:val="0"/>
              <w:spacing w:before="60" w:after="60" w:line="240" w:lineRule="auto"/>
              <w:jc w:val="left"/>
              <w:rPr>
                <w:sz w:val="16"/>
                <w:szCs w:val="16"/>
              </w:rPr>
            </w:pPr>
            <w:r w:rsidRPr="00B81B69">
              <w:rPr>
                <w:sz w:val="16"/>
                <w:szCs w:val="16"/>
              </w:rPr>
              <w:t>Attribute</w:t>
            </w:r>
          </w:p>
        </w:tc>
        <w:tc>
          <w:tcPr>
            <w:tcW w:w="3165" w:type="dxa"/>
          </w:tcPr>
          <w:p w14:paraId="578A8563" w14:textId="77777777" w:rsidR="008621DA" w:rsidRPr="00B81B69" w:rsidRDefault="008621DA" w:rsidP="00C128E3">
            <w:pPr>
              <w:snapToGrid w:val="0"/>
              <w:spacing w:before="60" w:after="60" w:line="240" w:lineRule="auto"/>
              <w:jc w:val="left"/>
              <w:rPr>
                <w:sz w:val="16"/>
                <w:szCs w:val="16"/>
              </w:rPr>
            </w:pPr>
            <w:proofErr w:type="spellStart"/>
            <w:r w:rsidRPr="00B81B69">
              <w:rPr>
                <w:sz w:val="16"/>
                <w:szCs w:val="16"/>
              </w:rPr>
              <w:t>timeInstantEnd</w:t>
            </w:r>
            <w:proofErr w:type="spellEnd"/>
          </w:p>
        </w:tc>
        <w:tc>
          <w:tcPr>
            <w:tcW w:w="3537" w:type="dxa"/>
          </w:tcPr>
          <w:p w14:paraId="782C0C0A" w14:textId="77777777" w:rsidR="008621DA" w:rsidRPr="00B81B69" w:rsidRDefault="008621DA" w:rsidP="00C128E3">
            <w:pPr>
              <w:snapToGrid w:val="0"/>
              <w:spacing w:before="60" w:after="60" w:line="240" w:lineRule="auto"/>
              <w:jc w:val="left"/>
              <w:rPr>
                <w:sz w:val="16"/>
                <w:szCs w:val="16"/>
              </w:rPr>
            </w:pPr>
            <w:r w:rsidRPr="00B81B69">
              <w:rPr>
                <w:sz w:val="16"/>
                <w:szCs w:val="16"/>
              </w:rPr>
              <w:t>The instant at which the temporal extent ends</w:t>
            </w:r>
          </w:p>
        </w:tc>
        <w:tc>
          <w:tcPr>
            <w:tcW w:w="831" w:type="dxa"/>
          </w:tcPr>
          <w:p w14:paraId="4CD6DD1C" w14:textId="77777777" w:rsidR="008621DA" w:rsidRPr="00B81B69" w:rsidRDefault="008621DA" w:rsidP="00C128E3">
            <w:pPr>
              <w:snapToGrid w:val="0"/>
              <w:spacing w:before="60" w:after="60" w:line="240" w:lineRule="auto"/>
              <w:jc w:val="center"/>
              <w:rPr>
                <w:sz w:val="16"/>
                <w:szCs w:val="16"/>
              </w:rPr>
            </w:pPr>
            <w:r w:rsidRPr="00B81B69">
              <w:rPr>
                <w:sz w:val="16"/>
                <w:szCs w:val="16"/>
              </w:rPr>
              <w:t>0..1</w:t>
            </w:r>
          </w:p>
        </w:tc>
        <w:tc>
          <w:tcPr>
            <w:tcW w:w="2519" w:type="dxa"/>
          </w:tcPr>
          <w:p w14:paraId="69ED5037" w14:textId="77777777" w:rsidR="008621DA" w:rsidRPr="00B81B69" w:rsidRDefault="008621DA" w:rsidP="00C128E3">
            <w:pPr>
              <w:snapToGrid w:val="0"/>
              <w:spacing w:before="60" w:after="60" w:line="240" w:lineRule="auto"/>
              <w:jc w:val="left"/>
              <w:rPr>
                <w:sz w:val="16"/>
                <w:szCs w:val="16"/>
              </w:rPr>
            </w:pPr>
            <w:proofErr w:type="spellStart"/>
            <w:r w:rsidRPr="00B81B69">
              <w:rPr>
                <w:sz w:val="16"/>
                <w:szCs w:val="16"/>
              </w:rPr>
              <w:t>DateTime</w:t>
            </w:r>
            <w:proofErr w:type="spellEnd"/>
          </w:p>
        </w:tc>
        <w:tc>
          <w:tcPr>
            <w:tcW w:w="3165" w:type="dxa"/>
          </w:tcPr>
          <w:p w14:paraId="502B2E0A" w14:textId="77777777" w:rsidR="008621DA" w:rsidRPr="00B81B69" w:rsidRDefault="008621DA" w:rsidP="00C128E3">
            <w:pPr>
              <w:snapToGrid w:val="0"/>
              <w:spacing w:before="60" w:after="60" w:line="240" w:lineRule="auto"/>
              <w:jc w:val="left"/>
              <w:rPr>
                <w:sz w:val="16"/>
                <w:szCs w:val="16"/>
              </w:rPr>
            </w:pPr>
          </w:p>
        </w:tc>
      </w:tr>
    </w:tbl>
    <w:p w14:paraId="52279E25" w14:textId="77777777" w:rsidR="00261D89" w:rsidRPr="00261D89" w:rsidRDefault="00261D89" w:rsidP="007B1DD6">
      <w:pPr>
        <w:spacing w:after="0" w:line="240" w:lineRule="auto"/>
      </w:pPr>
    </w:p>
    <w:p w14:paraId="39C4D5CE" w14:textId="0FE275B9" w:rsidR="00E73EDF" w:rsidRPr="002455BA" w:rsidRDefault="007653F1" w:rsidP="00323239">
      <w:pPr>
        <w:pStyle w:val="Heading4"/>
        <w:keepLines/>
        <w:tabs>
          <w:tab w:val="clear" w:pos="940"/>
          <w:tab w:val="clear" w:pos="1140"/>
          <w:tab w:val="clear" w:pos="1360"/>
          <w:tab w:val="left" w:pos="993"/>
        </w:tabs>
        <w:spacing w:before="120" w:after="120" w:line="240" w:lineRule="auto"/>
        <w:ind w:left="993" w:hanging="993"/>
      </w:pPr>
      <w:r w:rsidRPr="002455BA">
        <w:t>S10</w:t>
      </w:r>
      <w:r w:rsidR="00E4720B" w:rsidRPr="002455BA">
        <w:t>0</w:t>
      </w:r>
      <w:r w:rsidRPr="002455BA">
        <w:t>_</w:t>
      </w:r>
      <w:r w:rsidR="004632BA">
        <w:t>Encoding</w:t>
      </w:r>
      <w:r w:rsidR="004632BA" w:rsidRPr="002455BA">
        <w:t>Format</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493"/>
        <w:gridCol w:w="821"/>
        <w:gridCol w:w="5791"/>
      </w:tblGrid>
      <w:tr w:rsidR="002455BA" w:rsidRPr="002455BA" w14:paraId="19E9466A" w14:textId="77777777" w:rsidTr="007028DE">
        <w:trPr>
          <w:cantSplit/>
        </w:trPr>
        <w:tc>
          <w:tcPr>
            <w:tcW w:w="1134" w:type="dxa"/>
            <w:shd w:val="clear" w:color="auto" w:fill="D9D9D9" w:themeFill="background1" w:themeFillShade="D9"/>
          </w:tcPr>
          <w:p w14:paraId="0E1C5F6C" w14:textId="326A8B4F" w:rsidR="00D85821" w:rsidRPr="002455BA" w:rsidRDefault="00A4519A" w:rsidP="00323239">
            <w:pPr>
              <w:keepNext/>
              <w:keepLines/>
              <w:suppressAutoHyphens/>
              <w:snapToGrid w:val="0"/>
              <w:spacing w:before="60" w:after="60" w:line="240" w:lineRule="auto"/>
              <w:rPr>
                <w:b/>
                <w:bCs/>
                <w:sz w:val="16"/>
                <w:szCs w:val="16"/>
                <w:lang w:eastAsia="ar-SA"/>
              </w:rPr>
            </w:pPr>
            <w:r>
              <w:rPr>
                <w:b/>
                <w:sz w:val="16"/>
                <w:szCs w:val="16"/>
                <w:lang w:eastAsia="ar-SA"/>
              </w:rPr>
              <w:t>Item</w:t>
            </w:r>
          </w:p>
        </w:tc>
        <w:tc>
          <w:tcPr>
            <w:tcW w:w="3006" w:type="dxa"/>
            <w:shd w:val="clear" w:color="auto" w:fill="D9D9D9" w:themeFill="background1" w:themeFillShade="D9"/>
          </w:tcPr>
          <w:p w14:paraId="718560C3"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Name</w:t>
            </w:r>
          </w:p>
        </w:tc>
        <w:tc>
          <w:tcPr>
            <w:tcW w:w="3420" w:type="dxa"/>
            <w:shd w:val="clear" w:color="auto" w:fill="D9D9D9" w:themeFill="background1" w:themeFillShade="D9"/>
          </w:tcPr>
          <w:p w14:paraId="24DE1154"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Description</w:t>
            </w:r>
          </w:p>
        </w:tc>
        <w:tc>
          <w:tcPr>
            <w:tcW w:w="804" w:type="dxa"/>
            <w:shd w:val="clear" w:color="auto" w:fill="D9D9D9" w:themeFill="background1" w:themeFillShade="D9"/>
          </w:tcPr>
          <w:p w14:paraId="764B79FC" w14:textId="3770F4AB" w:rsidR="00D85821" w:rsidRPr="002455BA" w:rsidRDefault="00D85821" w:rsidP="00323239">
            <w:pPr>
              <w:keepNext/>
              <w:keepLines/>
              <w:suppressAutoHyphens/>
              <w:snapToGrid w:val="0"/>
              <w:spacing w:before="60" w:after="60" w:line="240" w:lineRule="auto"/>
              <w:jc w:val="center"/>
              <w:rPr>
                <w:b/>
                <w:bCs/>
                <w:sz w:val="16"/>
                <w:szCs w:val="16"/>
                <w:lang w:eastAsia="ar-SA"/>
              </w:rPr>
            </w:pPr>
            <w:r w:rsidRPr="002455BA">
              <w:rPr>
                <w:b/>
                <w:sz w:val="16"/>
                <w:szCs w:val="16"/>
                <w:lang w:eastAsia="ar-SA"/>
              </w:rPr>
              <w:t>Code</w:t>
            </w:r>
          </w:p>
        </w:tc>
        <w:tc>
          <w:tcPr>
            <w:tcW w:w="5670" w:type="dxa"/>
            <w:shd w:val="clear" w:color="auto" w:fill="D9D9D9" w:themeFill="background1" w:themeFillShade="D9"/>
          </w:tcPr>
          <w:p w14:paraId="66710C14"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Remarks</w:t>
            </w:r>
          </w:p>
        </w:tc>
      </w:tr>
      <w:tr w:rsidR="002455BA" w:rsidRPr="002455BA" w14:paraId="3DC1021B" w14:textId="77777777" w:rsidTr="007028DE">
        <w:trPr>
          <w:cantSplit/>
        </w:trPr>
        <w:tc>
          <w:tcPr>
            <w:tcW w:w="1134" w:type="dxa"/>
          </w:tcPr>
          <w:p w14:paraId="253F209C" w14:textId="03670696"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Enumeration</w:t>
            </w:r>
          </w:p>
        </w:tc>
        <w:tc>
          <w:tcPr>
            <w:tcW w:w="3006" w:type="dxa"/>
          </w:tcPr>
          <w:p w14:paraId="01D2BAD2" w14:textId="7DCAED61"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S100_</w:t>
            </w:r>
            <w:r w:rsidR="00C82A29">
              <w:rPr>
                <w:sz w:val="16"/>
                <w:szCs w:val="16"/>
                <w:lang w:eastAsia="ar-SA"/>
              </w:rPr>
              <w:t>Encoding</w:t>
            </w:r>
            <w:r w:rsidR="00C82A29" w:rsidRPr="002455BA">
              <w:rPr>
                <w:sz w:val="16"/>
                <w:szCs w:val="16"/>
                <w:lang w:eastAsia="ar-SA"/>
              </w:rPr>
              <w:t>Format</w:t>
            </w:r>
          </w:p>
        </w:tc>
        <w:tc>
          <w:tcPr>
            <w:tcW w:w="3420" w:type="dxa"/>
          </w:tcPr>
          <w:p w14:paraId="0C55BBF8"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The encoding format</w:t>
            </w:r>
          </w:p>
        </w:tc>
        <w:tc>
          <w:tcPr>
            <w:tcW w:w="804" w:type="dxa"/>
          </w:tcPr>
          <w:p w14:paraId="5018DCFB" w14:textId="77777777" w:rsidR="00D85821" w:rsidRPr="002455BA" w:rsidRDefault="00D85821" w:rsidP="00323239">
            <w:pPr>
              <w:keepNext/>
              <w:keepLines/>
              <w:suppressAutoHyphens/>
              <w:snapToGrid w:val="0"/>
              <w:spacing w:before="60" w:after="60" w:line="240" w:lineRule="auto"/>
              <w:jc w:val="center"/>
              <w:rPr>
                <w:b/>
                <w:bCs/>
                <w:sz w:val="16"/>
                <w:szCs w:val="16"/>
                <w:lang w:eastAsia="ar-SA"/>
              </w:rPr>
            </w:pPr>
            <w:r w:rsidRPr="002455BA">
              <w:rPr>
                <w:sz w:val="16"/>
                <w:szCs w:val="16"/>
                <w:lang w:eastAsia="ar-SA"/>
              </w:rPr>
              <w:t>-</w:t>
            </w:r>
          </w:p>
        </w:tc>
        <w:tc>
          <w:tcPr>
            <w:tcW w:w="5670" w:type="dxa"/>
          </w:tcPr>
          <w:p w14:paraId="5CF1A7D8" w14:textId="6D01A4C3"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 xml:space="preserve">Values listed in S-100 Part </w:t>
            </w:r>
            <w:r w:rsidR="00F843F9">
              <w:rPr>
                <w:sz w:val="16"/>
                <w:szCs w:val="16"/>
                <w:lang w:eastAsia="ar-SA"/>
              </w:rPr>
              <w:t>17</w:t>
            </w:r>
            <w:r w:rsidR="00F843F9" w:rsidRPr="002455BA">
              <w:rPr>
                <w:sz w:val="16"/>
                <w:szCs w:val="16"/>
                <w:lang w:eastAsia="ar-SA"/>
              </w:rPr>
              <w:t xml:space="preserve"> </w:t>
            </w:r>
            <w:r w:rsidRPr="002455BA">
              <w:rPr>
                <w:sz w:val="16"/>
                <w:szCs w:val="16"/>
                <w:lang w:eastAsia="ar-SA"/>
              </w:rPr>
              <w:t>but not mentioned in this table are not allowed</w:t>
            </w:r>
          </w:p>
        </w:tc>
      </w:tr>
      <w:tr w:rsidR="002455BA" w:rsidRPr="002455BA" w14:paraId="4192D348" w14:textId="77777777" w:rsidTr="007028DE">
        <w:trPr>
          <w:cantSplit/>
        </w:trPr>
        <w:tc>
          <w:tcPr>
            <w:tcW w:w="1134" w:type="dxa"/>
          </w:tcPr>
          <w:p w14:paraId="307A8A38" w14:textId="77777777"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lang w:eastAsia="ar-SA"/>
              </w:rPr>
              <w:t>Value</w:t>
            </w:r>
          </w:p>
        </w:tc>
        <w:tc>
          <w:tcPr>
            <w:tcW w:w="3006" w:type="dxa"/>
          </w:tcPr>
          <w:p w14:paraId="681559F6" w14:textId="2B594225"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lang w:eastAsia="ar-SA"/>
              </w:rPr>
              <w:t>ISO/IEC 8211</w:t>
            </w:r>
          </w:p>
        </w:tc>
        <w:tc>
          <w:tcPr>
            <w:tcW w:w="3420" w:type="dxa"/>
          </w:tcPr>
          <w:p w14:paraId="1629277C" w14:textId="76D7DA17"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rPr>
              <w:t>The ISO 8211 data format as defined in S-100 Part 10a</w:t>
            </w:r>
          </w:p>
        </w:tc>
        <w:tc>
          <w:tcPr>
            <w:tcW w:w="804" w:type="dxa"/>
          </w:tcPr>
          <w:p w14:paraId="43DC6FDA" w14:textId="34FC3C99" w:rsidR="00D85821" w:rsidRPr="002455BA" w:rsidRDefault="004D0544" w:rsidP="00C128E3">
            <w:pPr>
              <w:suppressAutoHyphens/>
              <w:snapToGrid w:val="0"/>
              <w:spacing w:before="60" w:after="60" w:line="240" w:lineRule="auto"/>
              <w:jc w:val="center"/>
              <w:rPr>
                <w:b/>
                <w:bCs/>
                <w:sz w:val="16"/>
                <w:szCs w:val="16"/>
                <w:lang w:eastAsia="ar-SA"/>
              </w:rPr>
            </w:pPr>
            <w:r>
              <w:rPr>
                <w:b/>
                <w:bCs/>
                <w:sz w:val="16"/>
                <w:szCs w:val="16"/>
                <w:lang w:eastAsia="ar-SA"/>
              </w:rPr>
              <w:t>1</w:t>
            </w:r>
          </w:p>
        </w:tc>
        <w:tc>
          <w:tcPr>
            <w:tcW w:w="5670" w:type="dxa"/>
          </w:tcPr>
          <w:p w14:paraId="12B4EA72" w14:textId="5465CEF0" w:rsidR="00D85821" w:rsidRPr="002455BA" w:rsidRDefault="00D85821" w:rsidP="00C128E3">
            <w:pPr>
              <w:suppressAutoHyphens/>
              <w:snapToGrid w:val="0"/>
              <w:spacing w:before="60" w:after="60" w:line="240" w:lineRule="auto"/>
              <w:rPr>
                <w:b/>
                <w:bCs/>
                <w:sz w:val="16"/>
                <w:szCs w:val="16"/>
                <w:lang w:eastAsia="ar-SA"/>
              </w:rPr>
            </w:pPr>
          </w:p>
        </w:tc>
      </w:tr>
    </w:tbl>
    <w:p w14:paraId="38C05004" w14:textId="77777777" w:rsidR="00E73EDF" w:rsidRPr="002455BA" w:rsidRDefault="00E73EDF" w:rsidP="007028DE">
      <w:pPr>
        <w:spacing w:after="0" w:line="240" w:lineRule="auto"/>
      </w:pPr>
    </w:p>
    <w:p w14:paraId="44CA81A5" w14:textId="77777777" w:rsidR="00E73EDF" w:rsidRPr="002455BA" w:rsidRDefault="007653F1" w:rsidP="007028DE">
      <w:pPr>
        <w:pStyle w:val="Heading4"/>
        <w:tabs>
          <w:tab w:val="clear" w:pos="940"/>
          <w:tab w:val="clear" w:pos="1140"/>
          <w:tab w:val="clear" w:pos="1360"/>
          <w:tab w:val="left" w:pos="993"/>
        </w:tabs>
        <w:spacing w:before="120" w:after="120" w:line="240" w:lineRule="auto"/>
        <w:ind w:left="993" w:hanging="993"/>
      </w:pPr>
      <w:r w:rsidRPr="002455BA">
        <w:t>S100_ProductSpecification</w:t>
      </w:r>
    </w:p>
    <w:tbl>
      <w:tblPr>
        <w:tblW w:w="144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3079"/>
        <w:gridCol w:w="3541"/>
        <w:gridCol w:w="825"/>
        <w:gridCol w:w="2499"/>
        <w:gridCol w:w="3341"/>
      </w:tblGrid>
      <w:tr w:rsidR="00E73EDF" w:rsidRPr="007028DE" w14:paraId="32383B40" w14:textId="77777777" w:rsidTr="0050482B">
        <w:trPr>
          <w:trHeight w:val="153"/>
          <w:tblHeader/>
        </w:trPr>
        <w:tc>
          <w:tcPr>
            <w:tcW w:w="1135" w:type="dxa"/>
            <w:shd w:val="clear" w:color="auto" w:fill="D9D9D9" w:themeFill="background1" w:themeFillShade="D9"/>
          </w:tcPr>
          <w:p w14:paraId="27DC68C4"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Role Name</w:t>
            </w:r>
          </w:p>
        </w:tc>
        <w:tc>
          <w:tcPr>
            <w:tcW w:w="3079" w:type="dxa"/>
            <w:shd w:val="clear" w:color="auto" w:fill="D9D9D9" w:themeFill="background1" w:themeFillShade="D9"/>
          </w:tcPr>
          <w:p w14:paraId="4DABE82A"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Name</w:t>
            </w:r>
          </w:p>
        </w:tc>
        <w:tc>
          <w:tcPr>
            <w:tcW w:w="3541" w:type="dxa"/>
            <w:shd w:val="clear" w:color="auto" w:fill="D9D9D9" w:themeFill="background1" w:themeFillShade="D9"/>
          </w:tcPr>
          <w:p w14:paraId="56F67F9A"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Description</w:t>
            </w:r>
          </w:p>
        </w:tc>
        <w:tc>
          <w:tcPr>
            <w:tcW w:w="825" w:type="dxa"/>
            <w:shd w:val="clear" w:color="auto" w:fill="D9D9D9" w:themeFill="background1" w:themeFillShade="D9"/>
          </w:tcPr>
          <w:p w14:paraId="498A29CF"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b/>
                <w:sz w:val="16"/>
                <w:szCs w:val="16"/>
              </w:rPr>
              <w:t>Mult</w:t>
            </w:r>
          </w:p>
        </w:tc>
        <w:tc>
          <w:tcPr>
            <w:tcW w:w="2499" w:type="dxa"/>
            <w:shd w:val="clear" w:color="auto" w:fill="D9D9D9" w:themeFill="background1" w:themeFillShade="D9"/>
          </w:tcPr>
          <w:p w14:paraId="5472D57F"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Type</w:t>
            </w:r>
          </w:p>
        </w:tc>
        <w:tc>
          <w:tcPr>
            <w:tcW w:w="3341" w:type="dxa"/>
            <w:shd w:val="clear" w:color="auto" w:fill="D9D9D9" w:themeFill="background1" w:themeFillShade="D9"/>
          </w:tcPr>
          <w:p w14:paraId="5475472C"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Remarks</w:t>
            </w:r>
          </w:p>
        </w:tc>
      </w:tr>
      <w:tr w:rsidR="00E73EDF" w:rsidRPr="007028DE" w14:paraId="61423D79" w14:textId="77777777" w:rsidTr="0050482B">
        <w:trPr>
          <w:trHeight w:val="490"/>
        </w:trPr>
        <w:tc>
          <w:tcPr>
            <w:tcW w:w="1135" w:type="dxa"/>
          </w:tcPr>
          <w:p w14:paraId="3245DF0B"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Class</w:t>
            </w:r>
          </w:p>
        </w:tc>
        <w:tc>
          <w:tcPr>
            <w:tcW w:w="3079" w:type="dxa"/>
          </w:tcPr>
          <w:p w14:paraId="3D8A65D7"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S100_ProductSpecification</w:t>
            </w:r>
          </w:p>
        </w:tc>
        <w:tc>
          <w:tcPr>
            <w:tcW w:w="3541" w:type="dxa"/>
          </w:tcPr>
          <w:p w14:paraId="0171AF78" w14:textId="77777777" w:rsidR="00E73EDF" w:rsidRPr="007028DE" w:rsidRDefault="007653F1" w:rsidP="00C128E3">
            <w:pPr>
              <w:snapToGrid w:val="0"/>
              <w:spacing w:before="60" w:after="60" w:line="240" w:lineRule="auto"/>
              <w:jc w:val="left"/>
              <w:rPr>
                <w:rFonts w:cs="Arial"/>
                <w:b/>
                <w:bCs/>
                <w:sz w:val="16"/>
                <w:szCs w:val="16"/>
              </w:rPr>
            </w:pPr>
            <w:r w:rsidRPr="007028DE">
              <w:rPr>
                <w:rFonts w:cs="Arial"/>
                <w:sz w:val="16"/>
                <w:szCs w:val="16"/>
              </w:rPr>
              <w:t>The Product Specification contains the information needed to build the specified product</w:t>
            </w:r>
          </w:p>
        </w:tc>
        <w:tc>
          <w:tcPr>
            <w:tcW w:w="825" w:type="dxa"/>
          </w:tcPr>
          <w:p w14:paraId="01653137"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w:t>
            </w:r>
          </w:p>
        </w:tc>
        <w:tc>
          <w:tcPr>
            <w:tcW w:w="2499" w:type="dxa"/>
          </w:tcPr>
          <w:p w14:paraId="221DBB5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w:t>
            </w:r>
          </w:p>
        </w:tc>
        <w:tc>
          <w:tcPr>
            <w:tcW w:w="3341" w:type="dxa"/>
          </w:tcPr>
          <w:p w14:paraId="69A7B11B"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w:t>
            </w:r>
          </w:p>
        </w:tc>
      </w:tr>
      <w:tr w:rsidR="00E73EDF" w:rsidRPr="007028DE" w14:paraId="0BCE4A6A" w14:textId="77777777" w:rsidTr="0050482B">
        <w:trPr>
          <w:trHeight w:val="321"/>
        </w:trPr>
        <w:tc>
          <w:tcPr>
            <w:tcW w:w="1135" w:type="dxa"/>
          </w:tcPr>
          <w:p w14:paraId="453D394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58CA3479"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name</w:t>
            </w:r>
          </w:p>
        </w:tc>
        <w:tc>
          <w:tcPr>
            <w:tcW w:w="3541" w:type="dxa"/>
          </w:tcPr>
          <w:p w14:paraId="604BF932" w14:textId="2B5AC233"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name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 used to create the datasets</w:t>
            </w:r>
          </w:p>
        </w:tc>
        <w:tc>
          <w:tcPr>
            <w:tcW w:w="825" w:type="dxa"/>
          </w:tcPr>
          <w:p w14:paraId="5DA3DAF0"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721318FA" w14:textId="77777777" w:rsidR="00E73EDF" w:rsidRPr="007028DE" w:rsidRDefault="007653F1" w:rsidP="00C128E3">
            <w:pPr>
              <w:snapToGrid w:val="0"/>
              <w:spacing w:before="60" w:after="60" w:line="240" w:lineRule="auto"/>
              <w:rPr>
                <w:rFonts w:cs="Arial"/>
                <w:b/>
                <w:bCs/>
                <w:sz w:val="16"/>
                <w:szCs w:val="16"/>
              </w:rPr>
            </w:pPr>
            <w:proofErr w:type="spellStart"/>
            <w:r w:rsidRPr="007028DE">
              <w:rPr>
                <w:rFonts w:cs="Arial"/>
                <w:sz w:val="16"/>
                <w:szCs w:val="16"/>
              </w:rPr>
              <w:t>CharacterString</w:t>
            </w:r>
            <w:proofErr w:type="spellEnd"/>
          </w:p>
        </w:tc>
        <w:tc>
          <w:tcPr>
            <w:tcW w:w="3341" w:type="dxa"/>
          </w:tcPr>
          <w:p w14:paraId="28AA6FD1" w14:textId="2801628F" w:rsidR="00E73EDF" w:rsidRDefault="007653F1" w:rsidP="00C128E3">
            <w:pPr>
              <w:snapToGrid w:val="0"/>
              <w:spacing w:before="60" w:after="60" w:line="240" w:lineRule="auto"/>
              <w:rPr>
                <w:rFonts w:cs="Arial"/>
                <w:sz w:val="16"/>
                <w:szCs w:val="16"/>
                <w:lang w:eastAsia="en-US"/>
              </w:rPr>
            </w:pPr>
            <w:r w:rsidRPr="007028DE">
              <w:rPr>
                <w:rFonts w:cs="Arial"/>
                <w:sz w:val="16"/>
                <w:szCs w:val="16"/>
                <w:lang w:eastAsia="en-US"/>
              </w:rPr>
              <w:t>Electronic Navigational Chart</w:t>
            </w:r>
          </w:p>
          <w:p w14:paraId="61B22F52" w14:textId="649A4AD1" w:rsidR="002C6BD2"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E73EDF" w:rsidRPr="007028DE" w14:paraId="7660AB4F" w14:textId="77777777" w:rsidTr="0050482B">
        <w:trPr>
          <w:trHeight w:val="337"/>
        </w:trPr>
        <w:tc>
          <w:tcPr>
            <w:tcW w:w="1135" w:type="dxa"/>
          </w:tcPr>
          <w:p w14:paraId="04096E06"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78CE816A"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version</w:t>
            </w:r>
          </w:p>
        </w:tc>
        <w:tc>
          <w:tcPr>
            <w:tcW w:w="3541" w:type="dxa"/>
          </w:tcPr>
          <w:p w14:paraId="2547CA47" w14:textId="29214FDF"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version number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w:t>
            </w:r>
          </w:p>
        </w:tc>
        <w:tc>
          <w:tcPr>
            <w:tcW w:w="825" w:type="dxa"/>
          </w:tcPr>
          <w:p w14:paraId="4E27C88E"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6745C35B" w14:textId="77777777" w:rsidR="00E73EDF" w:rsidRPr="007028DE" w:rsidRDefault="007653F1" w:rsidP="00C128E3">
            <w:pPr>
              <w:snapToGrid w:val="0"/>
              <w:spacing w:before="60" w:after="60" w:line="240" w:lineRule="auto"/>
              <w:rPr>
                <w:rFonts w:cs="Arial"/>
                <w:b/>
                <w:bCs/>
                <w:sz w:val="16"/>
                <w:szCs w:val="16"/>
              </w:rPr>
            </w:pPr>
            <w:proofErr w:type="spellStart"/>
            <w:r w:rsidRPr="007028DE">
              <w:rPr>
                <w:rFonts w:cs="Arial"/>
                <w:sz w:val="16"/>
                <w:szCs w:val="16"/>
              </w:rPr>
              <w:t>CharacterString</w:t>
            </w:r>
            <w:proofErr w:type="spellEnd"/>
          </w:p>
        </w:tc>
        <w:tc>
          <w:tcPr>
            <w:tcW w:w="3341" w:type="dxa"/>
          </w:tcPr>
          <w:p w14:paraId="227501FC" w14:textId="483929C1" w:rsidR="00E73EDF" w:rsidRDefault="00C72AA6" w:rsidP="00C128E3">
            <w:pPr>
              <w:snapToGrid w:val="0"/>
              <w:spacing w:before="60" w:after="60" w:line="240" w:lineRule="auto"/>
              <w:rPr>
                <w:rFonts w:cs="Arial"/>
                <w:sz w:val="16"/>
                <w:szCs w:val="16"/>
              </w:rPr>
            </w:pPr>
            <w:r>
              <w:rPr>
                <w:rFonts w:cs="Arial"/>
                <w:sz w:val="16"/>
                <w:szCs w:val="16"/>
              </w:rPr>
              <w:t>2.0</w:t>
            </w:r>
            <w:r w:rsidR="00304936" w:rsidRPr="007028DE">
              <w:rPr>
                <w:rFonts w:cs="Arial"/>
                <w:sz w:val="16"/>
                <w:szCs w:val="16"/>
              </w:rPr>
              <w:t>.0</w:t>
            </w:r>
          </w:p>
          <w:p w14:paraId="7A6456BE" w14:textId="1B7BB1E2" w:rsidR="002C6BD2"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E73EDF" w:rsidRPr="007028DE" w14:paraId="7FB7AE88" w14:textId="77777777" w:rsidTr="0050482B">
        <w:trPr>
          <w:trHeight w:val="321"/>
        </w:trPr>
        <w:tc>
          <w:tcPr>
            <w:tcW w:w="1135" w:type="dxa"/>
          </w:tcPr>
          <w:p w14:paraId="7598F24D"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079476E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date</w:t>
            </w:r>
          </w:p>
        </w:tc>
        <w:tc>
          <w:tcPr>
            <w:tcW w:w="3541" w:type="dxa"/>
          </w:tcPr>
          <w:p w14:paraId="65A12F70" w14:textId="308A8192"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version date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w:t>
            </w:r>
          </w:p>
        </w:tc>
        <w:tc>
          <w:tcPr>
            <w:tcW w:w="825" w:type="dxa"/>
          </w:tcPr>
          <w:p w14:paraId="73A5C123"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38EF59AC"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Date</w:t>
            </w:r>
          </w:p>
        </w:tc>
        <w:tc>
          <w:tcPr>
            <w:tcW w:w="3341" w:type="dxa"/>
          </w:tcPr>
          <w:p w14:paraId="514FDBFF" w14:textId="2B7C8C38" w:rsidR="00E73EDF"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01045F" w:rsidRPr="007028DE" w14:paraId="29E40610" w14:textId="77777777" w:rsidTr="0050482B">
        <w:trPr>
          <w:trHeight w:val="321"/>
        </w:trPr>
        <w:tc>
          <w:tcPr>
            <w:tcW w:w="1135" w:type="dxa"/>
          </w:tcPr>
          <w:p w14:paraId="133174A7" w14:textId="7CB172AA" w:rsidR="00E81EF1" w:rsidRPr="007028DE" w:rsidRDefault="0001045F" w:rsidP="00C128E3">
            <w:pPr>
              <w:snapToGrid w:val="0"/>
              <w:spacing w:before="60" w:after="60" w:line="240" w:lineRule="auto"/>
              <w:rPr>
                <w:rFonts w:cs="Arial"/>
                <w:sz w:val="16"/>
                <w:szCs w:val="16"/>
              </w:rPr>
            </w:pPr>
            <w:r>
              <w:rPr>
                <w:rFonts w:cs="Arial"/>
                <w:sz w:val="16"/>
                <w:szCs w:val="16"/>
              </w:rPr>
              <w:lastRenderedPageBreak/>
              <w:t>Attribute</w:t>
            </w:r>
          </w:p>
        </w:tc>
        <w:tc>
          <w:tcPr>
            <w:tcW w:w="3079" w:type="dxa"/>
          </w:tcPr>
          <w:p w14:paraId="6B54E82F" w14:textId="530C1D5B" w:rsidR="00E81EF1" w:rsidRPr="007028DE" w:rsidRDefault="00E81EF1" w:rsidP="00C128E3">
            <w:pPr>
              <w:snapToGrid w:val="0"/>
              <w:spacing w:before="60" w:after="60" w:line="240" w:lineRule="auto"/>
              <w:rPr>
                <w:rFonts w:cs="Arial"/>
                <w:sz w:val="16"/>
                <w:szCs w:val="16"/>
              </w:rPr>
            </w:pPr>
            <w:proofErr w:type="spellStart"/>
            <w:r w:rsidRPr="007028DE">
              <w:rPr>
                <w:rFonts w:cs="Arial"/>
                <w:sz w:val="16"/>
                <w:szCs w:val="16"/>
              </w:rPr>
              <w:t>productIdentifier</w:t>
            </w:r>
            <w:proofErr w:type="spellEnd"/>
          </w:p>
        </w:tc>
        <w:tc>
          <w:tcPr>
            <w:tcW w:w="3541" w:type="dxa"/>
          </w:tcPr>
          <w:p w14:paraId="335C31C9" w14:textId="1F4AC6DB" w:rsidR="00E81EF1" w:rsidRPr="007028DE" w:rsidRDefault="007863CD" w:rsidP="00C128E3">
            <w:pPr>
              <w:snapToGrid w:val="0"/>
              <w:spacing w:before="60" w:after="60" w:line="240" w:lineRule="auto"/>
              <w:jc w:val="left"/>
              <w:rPr>
                <w:rFonts w:cs="Arial"/>
                <w:sz w:val="16"/>
                <w:szCs w:val="16"/>
              </w:rPr>
            </w:pPr>
            <w:r w:rsidRPr="007028DE">
              <w:rPr>
                <w:rFonts w:cs="Arial"/>
                <w:sz w:val="16"/>
                <w:szCs w:val="16"/>
              </w:rPr>
              <w:t>Machine readable unique identifier of a product type</w:t>
            </w:r>
          </w:p>
        </w:tc>
        <w:tc>
          <w:tcPr>
            <w:tcW w:w="825" w:type="dxa"/>
          </w:tcPr>
          <w:p w14:paraId="72EEB645" w14:textId="3F186767" w:rsidR="00E81EF1" w:rsidRPr="007028DE" w:rsidRDefault="00304936"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3AAC0262" w14:textId="77777777" w:rsidR="00C637F9" w:rsidRPr="007028DE" w:rsidRDefault="00C637F9" w:rsidP="00C128E3">
            <w:pPr>
              <w:snapToGrid w:val="0"/>
              <w:spacing w:before="60" w:after="60" w:line="240" w:lineRule="auto"/>
              <w:jc w:val="left"/>
              <w:rPr>
                <w:rFonts w:cs="Arial"/>
                <w:sz w:val="16"/>
                <w:szCs w:val="16"/>
              </w:rPr>
            </w:pPr>
            <w:proofErr w:type="spellStart"/>
            <w:r w:rsidRPr="007028DE">
              <w:rPr>
                <w:rFonts w:cs="Arial"/>
                <w:sz w:val="16"/>
                <w:szCs w:val="16"/>
              </w:rPr>
              <w:t>CharacterString</w:t>
            </w:r>
            <w:proofErr w:type="spellEnd"/>
          </w:p>
          <w:p w14:paraId="4AD3757E" w14:textId="27C472A3" w:rsidR="00E81EF1" w:rsidRPr="007028DE" w:rsidRDefault="00C637F9" w:rsidP="007028DE">
            <w:pPr>
              <w:snapToGrid w:val="0"/>
              <w:spacing w:before="60" w:after="60" w:line="240" w:lineRule="auto"/>
              <w:jc w:val="left"/>
              <w:rPr>
                <w:rFonts w:cs="Arial"/>
                <w:sz w:val="16"/>
                <w:szCs w:val="16"/>
              </w:rPr>
            </w:pPr>
            <w:r w:rsidRPr="007028DE">
              <w:rPr>
                <w:rFonts w:cs="Arial"/>
                <w:sz w:val="16"/>
                <w:szCs w:val="16"/>
              </w:rPr>
              <w:t xml:space="preserve">(Restricted to Product ID values from the IHO Product Specification Register, in the IHO Geospatial Information </w:t>
            </w:r>
            <w:r w:rsidR="007028DE">
              <w:rPr>
                <w:rFonts w:cs="Arial"/>
                <w:sz w:val="16"/>
                <w:szCs w:val="16"/>
              </w:rPr>
              <w:t xml:space="preserve">(GI) </w:t>
            </w:r>
            <w:r w:rsidRPr="007028DE">
              <w:rPr>
                <w:rFonts w:cs="Arial"/>
                <w:sz w:val="16"/>
                <w:szCs w:val="16"/>
              </w:rPr>
              <w:t>Registry)</w:t>
            </w:r>
          </w:p>
        </w:tc>
        <w:tc>
          <w:tcPr>
            <w:tcW w:w="3341" w:type="dxa"/>
          </w:tcPr>
          <w:p w14:paraId="2D4F4980" w14:textId="2E7DA467" w:rsidR="00E81EF1" w:rsidRPr="007028DE" w:rsidRDefault="0001045F" w:rsidP="00C128E3">
            <w:pPr>
              <w:snapToGrid w:val="0"/>
              <w:spacing w:before="60" w:after="60" w:line="240" w:lineRule="auto"/>
              <w:jc w:val="left"/>
              <w:rPr>
                <w:rFonts w:cs="Arial"/>
                <w:bCs/>
                <w:sz w:val="16"/>
                <w:szCs w:val="16"/>
              </w:rPr>
            </w:pPr>
            <w:r w:rsidRPr="00B73A79">
              <w:rPr>
                <w:rFonts w:cs="Arial"/>
                <w:bCs/>
                <w:sz w:val="16"/>
                <w:szCs w:val="16"/>
              </w:rPr>
              <w:t>“S-101”</w:t>
            </w:r>
            <w:r>
              <w:rPr>
                <w:rFonts w:cs="Arial"/>
                <w:bCs/>
                <w:sz w:val="16"/>
                <w:szCs w:val="16"/>
              </w:rPr>
              <w:t xml:space="preserve"> (without quotes)</w:t>
            </w:r>
          </w:p>
        </w:tc>
      </w:tr>
      <w:tr w:rsidR="008A3326" w:rsidRPr="007028DE" w14:paraId="2F0E305B" w14:textId="77777777" w:rsidTr="0050482B">
        <w:trPr>
          <w:trHeight w:val="321"/>
        </w:trPr>
        <w:tc>
          <w:tcPr>
            <w:tcW w:w="1135" w:type="dxa"/>
          </w:tcPr>
          <w:p w14:paraId="4635BC35" w14:textId="15BD01AB" w:rsidR="008A3326" w:rsidRPr="007028DE" w:rsidRDefault="008A3326" w:rsidP="00C128E3">
            <w:pPr>
              <w:snapToGrid w:val="0"/>
              <w:spacing w:before="60" w:after="60" w:line="240" w:lineRule="auto"/>
              <w:rPr>
                <w:rFonts w:cs="Arial"/>
                <w:sz w:val="16"/>
                <w:szCs w:val="16"/>
              </w:rPr>
            </w:pPr>
            <w:r w:rsidRPr="007028DE">
              <w:rPr>
                <w:rFonts w:cs="Arial"/>
                <w:sz w:val="16"/>
                <w:szCs w:val="16"/>
              </w:rPr>
              <w:t>Attribute</w:t>
            </w:r>
          </w:p>
        </w:tc>
        <w:tc>
          <w:tcPr>
            <w:tcW w:w="3079" w:type="dxa"/>
          </w:tcPr>
          <w:p w14:paraId="16821898" w14:textId="04C95522" w:rsidR="008A3326" w:rsidRPr="007028DE" w:rsidRDefault="008A3326" w:rsidP="00C128E3">
            <w:pPr>
              <w:snapToGrid w:val="0"/>
              <w:spacing w:before="60" w:after="60" w:line="240" w:lineRule="auto"/>
              <w:rPr>
                <w:rFonts w:cs="Arial"/>
                <w:sz w:val="16"/>
                <w:szCs w:val="16"/>
              </w:rPr>
            </w:pPr>
            <w:r w:rsidRPr="007028DE">
              <w:rPr>
                <w:rFonts w:cs="Arial"/>
                <w:sz w:val="16"/>
                <w:szCs w:val="16"/>
              </w:rPr>
              <w:t>number</w:t>
            </w:r>
          </w:p>
        </w:tc>
        <w:tc>
          <w:tcPr>
            <w:tcW w:w="3541" w:type="dxa"/>
          </w:tcPr>
          <w:p w14:paraId="17F642CF" w14:textId="7E3A6593" w:rsidR="008A3326" w:rsidRPr="007028DE" w:rsidRDefault="008A3326" w:rsidP="00C128E3">
            <w:pPr>
              <w:snapToGrid w:val="0"/>
              <w:spacing w:before="60" w:after="60" w:line="240" w:lineRule="auto"/>
              <w:jc w:val="left"/>
              <w:rPr>
                <w:rFonts w:cs="Arial"/>
                <w:sz w:val="16"/>
                <w:szCs w:val="16"/>
              </w:rPr>
            </w:pPr>
            <w:r w:rsidRPr="007028DE">
              <w:rPr>
                <w:rFonts w:cs="Arial"/>
                <w:sz w:val="16"/>
                <w:szCs w:val="16"/>
              </w:rPr>
              <w:t xml:space="preserve">The number (registry index) used to lookup the product in the </w:t>
            </w:r>
            <w:r w:rsidR="00E06B9A" w:rsidRPr="007028DE">
              <w:rPr>
                <w:rFonts w:cs="Arial"/>
                <w:sz w:val="16"/>
                <w:szCs w:val="16"/>
              </w:rPr>
              <w:t>P</w:t>
            </w:r>
            <w:r w:rsidRPr="007028DE">
              <w:rPr>
                <w:rFonts w:cs="Arial"/>
                <w:sz w:val="16"/>
                <w:szCs w:val="16"/>
              </w:rPr>
              <w:t xml:space="preserve">roduct </w:t>
            </w:r>
            <w:r w:rsidR="00E06B9A" w:rsidRPr="007028DE">
              <w:rPr>
                <w:rFonts w:cs="Arial"/>
                <w:sz w:val="16"/>
                <w:szCs w:val="16"/>
              </w:rPr>
              <w:t>S</w:t>
            </w:r>
            <w:r w:rsidRPr="007028DE">
              <w:rPr>
                <w:rFonts w:cs="Arial"/>
                <w:sz w:val="16"/>
                <w:szCs w:val="16"/>
              </w:rPr>
              <w:t xml:space="preserve">pecification </w:t>
            </w:r>
            <w:r w:rsidR="00E06B9A" w:rsidRPr="007028DE">
              <w:rPr>
                <w:rFonts w:cs="Arial"/>
                <w:sz w:val="16"/>
                <w:szCs w:val="16"/>
              </w:rPr>
              <w:t>Register</w:t>
            </w:r>
          </w:p>
        </w:tc>
        <w:tc>
          <w:tcPr>
            <w:tcW w:w="825" w:type="dxa"/>
          </w:tcPr>
          <w:p w14:paraId="5D6DAC88" w14:textId="0B2A3664" w:rsidR="008A3326" w:rsidRPr="007028DE" w:rsidRDefault="008A3326"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5380B320" w14:textId="6D75536C" w:rsidR="008A3326" w:rsidRPr="007028DE" w:rsidRDefault="008A3326" w:rsidP="00C128E3">
            <w:pPr>
              <w:snapToGrid w:val="0"/>
              <w:spacing w:before="60" w:after="60" w:line="240" w:lineRule="auto"/>
              <w:rPr>
                <w:rFonts w:cs="Arial"/>
                <w:sz w:val="16"/>
                <w:szCs w:val="16"/>
              </w:rPr>
            </w:pPr>
            <w:r w:rsidRPr="007028DE">
              <w:rPr>
                <w:rFonts w:cs="Arial"/>
                <w:sz w:val="16"/>
                <w:szCs w:val="16"/>
              </w:rPr>
              <w:t>Integer</w:t>
            </w:r>
          </w:p>
        </w:tc>
        <w:tc>
          <w:tcPr>
            <w:tcW w:w="3341" w:type="dxa"/>
          </w:tcPr>
          <w:p w14:paraId="0B64A4AD" w14:textId="366EA24B" w:rsidR="008A3326" w:rsidRPr="007028DE" w:rsidRDefault="008A3326" w:rsidP="00C128E3">
            <w:pPr>
              <w:snapToGrid w:val="0"/>
              <w:spacing w:before="60" w:after="60" w:line="240" w:lineRule="auto"/>
              <w:jc w:val="left"/>
              <w:rPr>
                <w:rFonts w:cs="Arial"/>
                <w:bCs/>
                <w:sz w:val="16"/>
                <w:szCs w:val="16"/>
              </w:rPr>
            </w:pPr>
            <w:r w:rsidRPr="007028DE">
              <w:rPr>
                <w:rFonts w:cs="Arial"/>
                <w:bCs/>
                <w:sz w:val="16"/>
                <w:szCs w:val="16"/>
              </w:rPr>
              <w:t xml:space="preserve">From the Product Specification Register in the IHO Geospatial Information </w:t>
            </w:r>
            <w:r w:rsidR="007028DE">
              <w:rPr>
                <w:rFonts w:cs="Arial"/>
                <w:bCs/>
                <w:sz w:val="16"/>
                <w:szCs w:val="16"/>
              </w:rPr>
              <w:t xml:space="preserve">(GI) </w:t>
            </w:r>
            <w:r w:rsidRPr="007028DE">
              <w:rPr>
                <w:rFonts w:cs="Arial"/>
                <w:bCs/>
                <w:sz w:val="16"/>
                <w:szCs w:val="16"/>
              </w:rPr>
              <w:t>Registry</w:t>
            </w:r>
          </w:p>
        </w:tc>
      </w:tr>
      <w:tr w:rsidR="00241305" w:rsidRPr="007028DE" w14:paraId="1736B440" w14:textId="77777777" w:rsidTr="0050482B">
        <w:trPr>
          <w:trHeight w:val="321"/>
        </w:trPr>
        <w:tc>
          <w:tcPr>
            <w:tcW w:w="1135" w:type="dxa"/>
          </w:tcPr>
          <w:p w14:paraId="1999B7F8" w14:textId="7C1876CC" w:rsidR="009952E2" w:rsidRPr="007028DE" w:rsidRDefault="00BC3507" w:rsidP="00C128E3">
            <w:pPr>
              <w:snapToGrid w:val="0"/>
              <w:spacing w:before="60" w:after="60" w:line="240" w:lineRule="auto"/>
              <w:rPr>
                <w:rFonts w:cs="Arial"/>
                <w:sz w:val="16"/>
                <w:szCs w:val="16"/>
              </w:rPr>
            </w:pPr>
            <w:r w:rsidRPr="007028DE">
              <w:rPr>
                <w:rFonts w:cs="Arial"/>
                <w:sz w:val="16"/>
                <w:szCs w:val="16"/>
              </w:rPr>
              <w:t>Attribute</w:t>
            </w:r>
          </w:p>
        </w:tc>
        <w:tc>
          <w:tcPr>
            <w:tcW w:w="3079" w:type="dxa"/>
          </w:tcPr>
          <w:p w14:paraId="393364A2" w14:textId="7A860EF1" w:rsidR="009952E2" w:rsidRPr="007028DE" w:rsidRDefault="00BC3507" w:rsidP="00C128E3">
            <w:pPr>
              <w:snapToGrid w:val="0"/>
              <w:spacing w:before="60" w:after="60" w:line="240" w:lineRule="auto"/>
              <w:rPr>
                <w:rFonts w:cs="Arial"/>
                <w:sz w:val="16"/>
                <w:szCs w:val="16"/>
              </w:rPr>
            </w:pPr>
            <w:proofErr w:type="spellStart"/>
            <w:r w:rsidRPr="007028DE">
              <w:rPr>
                <w:rFonts w:cs="Arial"/>
                <w:sz w:val="16"/>
                <w:szCs w:val="16"/>
              </w:rPr>
              <w:t>compliancyCategory</w:t>
            </w:r>
            <w:proofErr w:type="spellEnd"/>
          </w:p>
        </w:tc>
        <w:tc>
          <w:tcPr>
            <w:tcW w:w="3541" w:type="dxa"/>
          </w:tcPr>
          <w:p w14:paraId="03A875E5" w14:textId="5A5870B8" w:rsidR="009952E2" w:rsidRPr="007028DE" w:rsidRDefault="009731E5" w:rsidP="00C128E3">
            <w:pPr>
              <w:snapToGrid w:val="0"/>
              <w:spacing w:before="60" w:after="60" w:line="240" w:lineRule="auto"/>
              <w:jc w:val="left"/>
              <w:rPr>
                <w:rFonts w:cs="Arial"/>
                <w:sz w:val="16"/>
                <w:szCs w:val="16"/>
              </w:rPr>
            </w:pPr>
            <w:r w:rsidRPr="007028DE">
              <w:rPr>
                <w:rFonts w:cs="Arial"/>
                <w:sz w:val="16"/>
                <w:szCs w:val="16"/>
              </w:rPr>
              <w:t>The level of compliance of the Product Specification to S-100</w:t>
            </w:r>
          </w:p>
        </w:tc>
        <w:tc>
          <w:tcPr>
            <w:tcW w:w="825" w:type="dxa"/>
          </w:tcPr>
          <w:p w14:paraId="70BF79E7" w14:textId="17E9A775" w:rsidR="009952E2" w:rsidRPr="007028DE" w:rsidRDefault="007F5602"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7CB47718" w14:textId="21127430" w:rsidR="009952E2" w:rsidRPr="007028DE" w:rsidRDefault="00BC6888" w:rsidP="00C128E3">
            <w:pPr>
              <w:snapToGrid w:val="0"/>
              <w:spacing w:before="60" w:after="60" w:line="240" w:lineRule="auto"/>
              <w:rPr>
                <w:rFonts w:cs="Arial"/>
                <w:sz w:val="16"/>
                <w:szCs w:val="16"/>
              </w:rPr>
            </w:pPr>
            <w:r w:rsidRPr="007028DE">
              <w:rPr>
                <w:rFonts w:cs="Arial"/>
                <w:sz w:val="16"/>
                <w:szCs w:val="16"/>
              </w:rPr>
              <w:t>S100_CompliancyCategory</w:t>
            </w:r>
          </w:p>
        </w:tc>
        <w:tc>
          <w:tcPr>
            <w:tcW w:w="3341" w:type="dxa"/>
          </w:tcPr>
          <w:p w14:paraId="3249CE61" w14:textId="675B8BC8" w:rsidR="009952E2" w:rsidRPr="007028DE" w:rsidRDefault="0001045F" w:rsidP="00C128E3">
            <w:pPr>
              <w:snapToGrid w:val="0"/>
              <w:spacing w:before="60" w:after="60" w:line="240" w:lineRule="auto"/>
              <w:jc w:val="left"/>
              <w:rPr>
                <w:rFonts w:cs="Arial"/>
                <w:bCs/>
                <w:sz w:val="16"/>
                <w:szCs w:val="16"/>
              </w:rPr>
            </w:pPr>
            <w:r w:rsidRPr="00CA7F2D">
              <w:rPr>
                <w:rFonts w:cs="Arial"/>
                <w:sz w:val="16"/>
                <w:szCs w:val="16"/>
                <w:lang w:eastAsia="en-US"/>
              </w:rPr>
              <w:t>0..</w:t>
            </w:r>
            <w:r>
              <w:rPr>
                <w:rFonts w:cs="Arial"/>
                <w:sz w:val="16"/>
                <w:szCs w:val="16"/>
                <w:lang w:eastAsia="en-US"/>
              </w:rPr>
              <w:t>1</w:t>
            </w:r>
            <w:r w:rsidRPr="00CA7F2D">
              <w:rPr>
                <w:rFonts w:cs="Arial"/>
                <w:sz w:val="16"/>
                <w:szCs w:val="16"/>
                <w:lang w:eastAsia="en-US"/>
              </w:rPr>
              <w:t xml:space="preserve"> multiplicity in S-100 restricted to 1 in S-101</w:t>
            </w:r>
            <w:r>
              <w:rPr>
                <w:rFonts w:cs="Arial"/>
                <w:sz w:val="16"/>
                <w:szCs w:val="16"/>
                <w:lang w:eastAsia="en-US"/>
              </w:rPr>
              <w:t xml:space="preserve">. </w:t>
            </w:r>
            <w:r>
              <w:rPr>
                <w:rFonts w:cs="Arial"/>
                <w:bCs/>
                <w:sz w:val="16"/>
                <w:szCs w:val="16"/>
              </w:rPr>
              <w:t>Needed for S-98 interoperability</w:t>
            </w:r>
          </w:p>
        </w:tc>
      </w:tr>
    </w:tbl>
    <w:p w14:paraId="44AFA2FF" w14:textId="77777777" w:rsidR="00E73EDF" w:rsidRDefault="00E73EDF" w:rsidP="001B75EB">
      <w:pPr>
        <w:spacing w:after="0" w:line="240" w:lineRule="auto"/>
      </w:pPr>
    </w:p>
    <w:p w14:paraId="38DE470D" w14:textId="79C9EADF" w:rsidR="001B75EB" w:rsidRPr="002455BA" w:rsidRDefault="001B75EB" w:rsidP="001B75EB">
      <w:pPr>
        <w:pStyle w:val="Heading4"/>
        <w:tabs>
          <w:tab w:val="clear" w:pos="940"/>
          <w:tab w:val="clear" w:pos="1140"/>
          <w:tab w:val="clear" w:pos="1360"/>
          <w:tab w:val="left" w:pos="993"/>
        </w:tabs>
        <w:spacing w:before="120" w:after="120" w:line="240" w:lineRule="auto"/>
        <w:ind w:left="993" w:hanging="993"/>
      </w:pPr>
      <w:r w:rsidRPr="002455BA">
        <w:t>S100_</w:t>
      </w:r>
      <w:r>
        <w:t>Comp</w:t>
      </w:r>
      <w:r w:rsidR="00641B93">
        <w:t>li</w:t>
      </w:r>
      <w:r>
        <w:t>ancyCategory</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529"/>
        <w:gridCol w:w="830"/>
        <w:gridCol w:w="5704"/>
      </w:tblGrid>
      <w:tr w:rsidR="00BC3507" w:rsidRPr="003A450C" w14:paraId="21BB022A" w14:textId="77777777" w:rsidTr="00A535A0">
        <w:trPr>
          <w:cantSplit/>
        </w:trPr>
        <w:tc>
          <w:tcPr>
            <w:tcW w:w="1169" w:type="dxa"/>
            <w:shd w:val="clear" w:color="auto" w:fill="D9D9D9" w:themeFill="background1" w:themeFillShade="D9"/>
          </w:tcPr>
          <w:p w14:paraId="5403E557" w14:textId="1131CACA" w:rsidR="00BC3507" w:rsidRPr="00AF45B2" w:rsidRDefault="00A4519A" w:rsidP="00C128E3">
            <w:pPr>
              <w:keepNext/>
              <w:keepLines/>
              <w:snapToGrid w:val="0"/>
              <w:spacing w:before="60" w:after="60" w:line="240" w:lineRule="auto"/>
              <w:jc w:val="left"/>
              <w:rPr>
                <w:b/>
                <w:sz w:val="16"/>
                <w:szCs w:val="16"/>
              </w:rPr>
            </w:pPr>
            <w:r>
              <w:rPr>
                <w:b/>
                <w:sz w:val="16"/>
                <w:szCs w:val="16"/>
              </w:rPr>
              <w:t>Item</w:t>
            </w:r>
          </w:p>
        </w:tc>
        <w:tc>
          <w:tcPr>
            <w:tcW w:w="3102" w:type="dxa"/>
            <w:shd w:val="clear" w:color="auto" w:fill="D9D9D9" w:themeFill="background1" w:themeFillShade="D9"/>
          </w:tcPr>
          <w:p w14:paraId="34821113" w14:textId="77777777" w:rsidR="00BC3507" w:rsidRPr="00AF45B2" w:rsidRDefault="00BC3507" w:rsidP="00C128E3">
            <w:pPr>
              <w:keepNext/>
              <w:keepLines/>
              <w:snapToGrid w:val="0"/>
              <w:spacing w:before="60" w:after="60" w:line="240" w:lineRule="auto"/>
              <w:jc w:val="left"/>
              <w:rPr>
                <w:b/>
                <w:sz w:val="16"/>
                <w:szCs w:val="16"/>
              </w:rPr>
            </w:pPr>
            <w:r w:rsidRPr="00AF45B2">
              <w:rPr>
                <w:b/>
                <w:sz w:val="16"/>
                <w:szCs w:val="16"/>
              </w:rPr>
              <w:t>Name</w:t>
            </w:r>
          </w:p>
        </w:tc>
        <w:tc>
          <w:tcPr>
            <w:tcW w:w="3529" w:type="dxa"/>
            <w:shd w:val="clear" w:color="auto" w:fill="D9D9D9" w:themeFill="background1" w:themeFillShade="D9"/>
          </w:tcPr>
          <w:p w14:paraId="7CD5D0E7" w14:textId="77777777" w:rsidR="00BC3507" w:rsidRPr="00AF45B2" w:rsidRDefault="00BC3507" w:rsidP="00C128E3">
            <w:pPr>
              <w:keepNext/>
              <w:keepLines/>
              <w:snapToGrid w:val="0"/>
              <w:spacing w:before="60" w:after="60" w:line="240" w:lineRule="auto"/>
              <w:jc w:val="left"/>
              <w:rPr>
                <w:b/>
                <w:sz w:val="16"/>
                <w:szCs w:val="16"/>
              </w:rPr>
            </w:pPr>
            <w:r w:rsidRPr="00AF45B2">
              <w:rPr>
                <w:b/>
                <w:sz w:val="16"/>
                <w:szCs w:val="16"/>
              </w:rPr>
              <w:t>Description</w:t>
            </w:r>
          </w:p>
        </w:tc>
        <w:tc>
          <w:tcPr>
            <w:tcW w:w="830" w:type="dxa"/>
            <w:shd w:val="clear" w:color="auto" w:fill="D9D9D9" w:themeFill="background1" w:themeFillShade="D9"/>
          </w:tcPr>
          <w:p w14:paraId="31BC274E" w14:textId="77777777" w:rsidR="00BC3507" w:rsidRPr="003A450C" w:rsidRDefault="00BC3507" w:rsidP="00C128E3">
            <w:pPr>
              <w:keepNext/>
              <w:keepLines/>
              <w:snapToGrid w:val="0"/>
              <w:spacing w:before="60" w:after="60" w:line="240" w:lineRule="auto"/>
              <w:jc w:val="center"/>
              <w:rPr>
                <w:b/>
                <w:sz w:val="16"/>
                <w:szCs w:val="16"/>
              </w:rPr>
            </w:pPr>
            <w:r w:rsidRPr="003A450C">
              <w:rPr>
                <w:b/>
                <w:sz w:val="16"/>
                <w:szCs w:val="16"/>
              </w:rPr>
              <w:t>Code</w:t>
            </w:r>
          </w:p>
        </w:tc>
        <w:tc>
          <w:tcPr>
            <w:tcW w:w="5704" w:type="dxa"/>
            <w:shd w:val="clear" w:color="auto" w:fill="D9D9D9" w:themeFill="background1" w:themeFillShade="D9"/>
          </w:tcPr>
          <w:p w14:paraId="1A3C98B4" w14:textId="77777777" w:rsidR="00BC3507" w:rsidRPr="003A450C" w:rsidRDefault="00BC3507" w:rsidP="00C128E3">
            <w:pPr>
              <w:keepNext/>
              <w:keepLines/>
              <w:snapToGrid w:val="0"/>
              <w:spacing w:before="60" w:after="60" w:line="240" w:lineRule="auto"/>
              <w:jc w:val="left"/>
              <w:rPr>
                <w:b/>
                <w:sz w:val="16"/>
                <w:szCs w:val="16"/>
              </w:rPr>
            </w:pPr>
            <w:r w:rsidRPr="003A450C">
              <w:rPr>
                <w:b/>
                <w:sz w:val="16"/>
                <w:szCs w:val="16"/>
              </w:rPr>
              <w:t>Remarks</w:t>
            </w:r>
          </w:p>
        </w:tc>
      </w:tr>
      <w:tr w:rsidR="00BC3507" w:rsidRPr="003A450C" w14:paraId="1D0F3E52" w14:textId="77777777" w:rsidTr="00A535A0">
        <w:trPr>
          <w:cantSplit/>
        </w:trPr>
        <w:tc>
          <w:tcPr>
            <w:tcW w:w="1169" w:type="dxa"/>
          </w:tcPr>
          <w:p w14:paraId="1E4ED7C2" w14:textId="77777777" w:rsidR="00BC3507" w:rsidRPr="00AF45B2" w:rsidRDefault="00BC3507" w:rsidP="00C128E3">
            <w:pPr>
              <w:snapToGrid w:val="0"/>
              <w:spacing w:before="60" w:after="60" w:line="240" w:lineRule="auto"/>
              <w:jc w:val="left"/>
              <w:rPr>
                <w:sz w:val="16"/>
                <w:szCs w:val="16"/>
              </w:rPr>
            </w:pPr>
            <w:r w:rsidRPr="00AF45B2">
              <w:rPr>
                <w:sz w:val="16"/>
                <w:szCs w:val="16"/>
              </w:rPr>
              <w:t>Enumeration</w:t>
            </w:r>
          </w:p>
        </w:tc>
        <w:tc>
          <w:tcPr>
            <w:tcW w:w="3102" w:type="dxa"/>
          </w:tcPr>
          <w:p w14:paraId="51B7E06D" w14:textId="77777777" w:rsidR="00BC3507" w:rsidRPr="00AF45B2" w:rsidRDefault="00BC3507" w:rsidP="00C128E3">
            <w:pPr>
              <w:snapToGrid w:val="0"/>
              <w:spacing w:before="60" w:after="60" w:line="240" w:lineRule="auto"/>
              <w:jc w:val="left"/>
              <w:rPr>
                <w:sz w:val="16"/>
                <w:szCs w:val="16"/>
              </w:rPr>
            </w:pPr>
            <w:r w:rsidRPr="00AF45B2">
              <w:rPr>
                <w:sz w:val="16"/>
                <w:szCs w:val="16"/>
              </w:rPr>
              <w:t>S100_CompliancyCategory</w:t>
            </w:r>
          </w:p>
        </w:tc>
        <w:tc>
          <w:tcPr>
            <w:tcW w:w="3529" w:type="dxa"/>
          </w:tcPr>
          <w:p w14:paraId="1629A338" w14:textId="77777777" w:rsidR="00BC3507" w:rsidRPr="00AF45B2" w:rsidRDefault="00BC3507" w:rsidP="00C128E3">
            <w:pPr>
              <w:snapToGrid w:val="0"/>
              <w:spacing w:before="60" w:after="60" w:line="240" w:lineRule="auto"/>
              <w:jc w:val="left"/>
              <w:rPr>
                <w:sz w:val="16"/>
                <w:szCs w:val="16"/>
              </w:rPr>
            </w:pPr>
          </w:p>
        </w:tc>
        <w:tc>
          <w:tcPr>
            <w:tcW w:w="830" w:type="dxa"/>
          </w:tcPr>
          <w:p w14:paraId="56676B37" w14:textId="77777777" w:rsidR="00BC3507" w:rsidRPr="003A450C" w:rsidRDefault="00BC3507" w:rsidP="00C128E3">
            <w:pPr>
              <w:snapToGrid w:val="0"/>
              <w:spacing w:before="60" w:after="60" w:line="240" w:lineRule="auto"/>
              <w:jc w:val="center"/>
              <w:rPr>
                <w:sz w:val="16"/>
                <w:szCs w:val="16"/>
              </w:rPr>
            </w:pPr>
            <w:r w:rsidRPr="003A450C">
              <w:rPr>
                <w:sz w:val="16"/>
                <w:szCs w:val="16"/>
              </w:rPr>
              <w:t>-</w:t>
            </w:r>
          </w:p>
        </w:tc>
        <w:tc>
          <w:tcPr>
            <w:tcW w:w="5704" w:type="dxa"/>
          </w:tcPr>
          <w:p w14:paraId="58890EF2" w14:textId="52447621" w:rsidR="00BC3507" w:rsidRPr="003A450C" w:rsidRDefault="0001045F" w:rsidP="00C128E3">
            <w:pPr>
              <w:snapToGrid w:val="0"/>
              <w:spacing w:before="60" w:after="60" w:line="240" w:lineRule="auto"/>
              <w:jc w:val="left"/>
              <w:rPr>
                <w:sz w:val="16"/>
                <w:szCs w:val="16"/>
              </w:rPr>
            </w:pPr>
            <w:r>
              <w:rPr>
                <w:rFonts w:cs="Arial"/>
                <w:bCs/>
                <w:sz w:val="16"/>
                <w:szCs w:val="16"/>
              </w:rPr>
              <w:t>All S-101 products fully conforming to this Product Specification would be category3 or category4. (S-101 is expected to be category4, but the requirements for harmonized display are being determined, so category3 is provisionally retained to allow for potential divergences between S-101 and those requirements while both specifications are being finalised. In the absence of specific guidance to the contrary from the S-101 project team use category4)</w:t>
            </w:r>
          </w:p>
        </w:tc>
      </w:tr>
      <w:tr w:rsidR="00BC3507" w:rsidRPr="003A450C" w14:paraId="11B9AE63" w14:textId="77777777" w:rsidTr="00A535A0">
        <w:trPr>
          <w:cantSplit/>
        </w:trPr>
        <w:tc>
          <w:tcPr>
            <w:tcW w:w="1169" w:type="dxa"/>
          </w:tcPr>
          <w:p w14:paraId="09B74275" w14:textId="77777777" w:rsidR="00BC3507" w:rsidRPr="00AF45B2" w:rsidRDefault="00BC3507" w:rsidP="00C128E3">
            <w:pPr>
              <w:snapToGrid w:val="0"/>
              <w:spacing w:before="60" w:after="60" w:line="240" w:lineRule="auto"/>
              <w:jc w:val="left"/>
              <w:rPr>
                <w:sz w:val="16"/>
                <w:szCs w:val="16"/>
              </w:rPr>
            </w:pPr>
            <w:r w:rsidRPr="00AF45B2">
              <w:rPr>
                <w:sz w:val="16"/>
                <w:szCs w:val="16"/>
              </w:rPr>
              <w:t>Value</w:t>
            </w:r>
          </w:p>
        </w:tc>
        <w:tc>
          <w:tcPr>
            <w:tcW w:w="3102" w:type="dxa"/>
          </w:tcPr>
          <w:p w14:paraId="567D2C63" w14:textId="77777777" w:rsidR="00BC3507" w:rsidRPr="00AF45B2" w:rsidRDefault="00BC3507" w:rsidP="00C128E3">
            <w:pPr>
              <w:snapToGrid w:val="0"/>
              <w:spacing w:before="60" w:after="60" w:line="240" w:lineRule="auto"/>
              <w:jc w:val="left"/>
              <w:rPr>
                <w:sz w:val="16"/>
                <w:szCs w:val="16"/>
              </w:rPr>
            </w:pPr>
            <w:r w:rsidRPr="00AF45B2">
              <w:rPr>
                <w:sz w:val="16"/>
                <w:szCs w:val="16"/>
              </w:rPr>
              <w:t>category3</w:t>
            </w:r>
          </w:p>
        </w:tc>
        <w:tc>
          <w:tcPr>
            <w:tcW w:w="3529" w:type="dxa"/>
          </w:tcPr>
          <w:p w14:paraId="1B1CC069" w14:textId="77777777" w:rsidR="00BC3507" w:rsidRPr="00AF45B2" w:rsidRDefault="00BC3507" w:rsidP="00C128E3">
            <w:pPr>
              <w:snapToGrid w:val="0"/>
              <w:spacing w:before="60" w:after="60" w:line="240" w:lineRule="auto"/>
              <w:jc w:val="left"/>
              <w:rPr>
                <w:sz w:val="16"/>
                <w:szCs w:val="16"/>
              </w:rPr>
            </w:pPr>
            <w:r w:rsidRPr="00AF45B2">
              <w:rPr>
                <w:sz w:val="16"/>
                <w:szCs w:val="16"/>
              </w:rPr>
              <w:t>IHO S-100 compliant with standard encoding</w:t>
            </w:r>
          </w:p>
        </w:tc>
        <w:tc>
          <w:tcPr>
            <w:tcW w:w="830" w:type="dxa"/>
          </w:tcPr>
          <w:p w14:paraId="390E4BF2" w14:textId="60A77A77" w:rsidR="00BC3507" w:rsidRPr="003A450C" w:rsidRDefault="004D0544" w:rsidP="00C128E3">
            <w:pPr>
              <w:snapToGrid w:val="0"/>
              <w:spacing w:before="60" w:after="60" w:line="240" w:lineRule="auto"/>
              <w:jc w:val="center"/>
              <w:rPr>
                <w:sz w:val="16"/>
                <w:szCs w:val="16"/>
              </w:rPr>
            </w:pPr>
            <w:r>
              <w:rPr>
                <w:sz w:val="16"/>
                <w:szCs w:val="16"/>
              </w:rPr>
              <w:t>3</w:t>
            </w:r>
          </w:p>
        </w:tc>
        <w:tc>
          <w:tcPr>
            <w:tcW w:w="5704" w:type="dxa"/>
          </w:tcPr>
          <w:p w14:paraId="7484478C" w14:textId="77777777" w:rsidR="00BC3507" w:rsidRPr="003A450C" w:rsidRDefault="00BC3507" w:rsidP="00C128E3">
            <w:pPr>
              <w:snapToGrid w:val="0"/>
              <w:spacing w:before="60" w:after="60" w:line="240" w:lineRule="auto"/>
              <w:jc w:val="left"/>
              <w:rPr>
                <w:sz w:val="16"/>
                <w:szCs w:val="16"/>
              </w:rPr>
            </w:pPr>
          </w:p>
        </w:tc>
      </w:tr>
      <w:tr w:rsidR="00BC3507" w:rsidRPr="003A450C" w14:paraId="58FD71FB" w14:textId="77777777" w:rsidTr="00A535A0">
        <w:trPr>
          <w:cantSplit/>
        </w:trPr>
        <w:tc>
          <w:tcPr>
            <w:tcW w:w="1169" w:type="dxa"/>
          </w:tcPr>
          <w:p w14:paraId="1B63CE6E" w14:textId="77777777" w:rsidR="00BC3507" w:rsidRPr="00AF45B2" w:rsidRDefault="00BC3507" w:rsidP="00C128E3">
            <w:pPr>
              <w:snapToGrid w:val="0"/>
              <w:spacing w:before="60" w:after="60" w:line="240" w:lineRule="auto"/>
              <w:jc w:val="left"/>
              <w:rPr>
                <w:sz w:val="16"/>
                <w:szCs w:val="16"/>
              </w:rPr>
            </w:pPr>
            <w:r w:rsidRPr="00AF45B2">
              <w:rPr>
                <w:sz w:val="16"/>
                <w:szCs w:val="16"/>
              </w:rPr>
              <w:t>Value</w:t>
            </w:r>
          </w:p>
        </w:tc>
        <w:tc>
          <w:tcPr>
            <w:tcW w:w="3102" w:type="dxa"/>
          </w:tcPr>
          <w:p w14:paraId="5EF309DB" w14:textId="77777777" w:rsidR="00BC3507" w:rsidRPr="00AF45B2" w:rsidRDefault="00BC3507" w:rsidP="00C128E3">
            <w:pPr>
              <w:snapToGrid w:val="0"/>
              <w:spacing w:before="60" w:after="60" w:line="240" w:lineRule="auto"/>
              <w:jc w:val="left"/>
              <w:rPr>
                <w:sz w:val="16"/>
                <w:szCs w:val="16"/>
              </w:rPr>
            </w:pPr>
            <w:r w:rsidRPr="00AF45B2">
              <w:rPr>
                <w:sz w:val="16"/>
                <w:szCs w:val="16"/>
              </w:rPr>
              <w:t>category4</w:t>
            </w:r>
          </w:p>
        </w:tc>
        <w:tc>
          <w:tcPr>
            <w:tcW w:w="3529" w:type="dxa"/>
          </w:tcPr>
          <w:p w14:paraId="2CCE03BB" w14:textId="77777777" w:rsidR="00BC3507" w:rsidRPr="00AF45B2" w:rsidRDefault="00BC3507" w:rsidP="00C128E3">
            <w:pPr>
              <w:snapToGrid w:val="0"/>
              <w:spacing w:before="60" w:after="60" w:line="240" w:lineRule="auto"/>
              <w:jc w:val="left"/>
              <w:rPr>
                <w:sz w:val="16"/>
                <w:szCs w:val="16"/>
              </w:rPr>
            </w:pPr>
            <w:r w:rsidRPr="00AF45B2">
              <w:rPr>
                <w:sz w:val="16"/>
                <w:szCs w:val="16"/>
              </w:rPr>
              <w:t>IHO S-100 and IMO harmonized display compliant</w:t>
            </w:r>
          </w:p>
        </w:tc>
        <w:tc>
          <w:tcPr>
            <w:tcW w:w="830" w:type="dxa"/>
          </w:tcPr>
          <w:p w14:paraId="7671E95C" w14:textId="141217C7" w:rsidR="00BC3507" w:rsidRPr="003A450C" w:rsidRDefault="004D0544" w:rsidP="00C128E3">
            <w:pPr>
              <w:snapToGrid w:val="0"/>
              <w:spacing w:before="60" w:after="60" w:line="240" w:lineRule="auto"/>
              <w:jc w:val="center"/>
              <w:rPr>
                <w:sz w:val="16"/>
                <w:szCs w:val="16"/>
              </w:rPr>
            </w:pPr>
            <w:r>
              <w:rPr>
                <w:sz w:val="16"/>
                <w:szCs w:val="16"/>
              </w:rPr>
              <w:t>4</w:t>
            </w:r>
          </w:p>
        </w:tc>
        <w:tc>
          <w:tcPr>
            <w:tcW w:w="5704" w:type="dxa"/>
          </w:tcPr>
          <w:p w14:paraId="0B1252C1" w14:textId="77777777" w:rsidR="00BC3507" w:rsidRPr="003A450C" w:rsidRDefault="00BC3507" w:rsidP="00C128E3">
            <w:pPr>
              <w:snapToGrid w:val="0"/>
              <w:spacing w:before="60" w:after="60" w:line="240" w:lineRule="auto"/>
              <w:jc w:val="left"/>
              <w:rPr>
                <w:sz w:val="16"/>
                <w:szCs w:val="16"/>
              </w:rPr>
            </w:pPr>
          </w:p>
        </w:tc>
      </w:tr>
    </w:tbl>
    <w:p w14:paraId="245CC0ED" w14:textId="77777777" w:rsidR="009952E2" w:rsidRPr="00F7772D" w:rsidRDefault="009952E2" w:rsidP="001B75EB">
      <w:pPr>
        <w:spacing w:after="0" w:line="240" w:lineRule="auto"/>
      </w:pPr>
    </w:p>
    <w:p w14:paraId="178BBF57" w14:textId="5E8BDBD3" w:rsidR="00962982" w:rsidRPr="00F7772D" w:rsidRDefault="00962982" w:rsidP="001B75EB">
      <w:pPr>
        <w:pStyle w:val="Heading4"/>
        <w:tabs>
          <w:tab w:val="clear" w:pos="940"/>
          <w:tab w:val="clear" w:pos="1140"/>
          <w:tab w:val="clear" w:pos="1360"/>
          <w:tab w:val="left" w:pos="993"/>
        </w:tabs>
        <w:spacing w:before="120" w:after="120" w:line="240" w:lineRule="auto"/>
        <w:ind w:left="993" w:hanging="993"/>
      </w:pPr>
      <w:r w:rsidRPr="00F7772D">
        <w:t>S100_ProtectionScheme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9"/>
        <w:gridCol w:w="3128"/>
        <w:gridCol w:w="3559"/>
        <w:gridCol w:w="837"/>
        <w:gridCol w:w="5631"/>
      </w:tblGrid>
      <w:tr w:rsidR="00F7772D" w:rsidRPr="00F7772D" w14:paraId="6C41154F" w14:textId="77777777" w:rsidTr="001B75EB">
        <w:trPr>
          <w:cantSplit/>
        </w:trPr>
        <w:tc>
          <w:tcPr>
            <w:tcW w:w="1134" w:type="dxa"/>
            <w:shd w:val="clear" w:color="auto" w:fill="D9D9D9" w:themeFill="background1" w:themeFillShade="D9"/>
            <w:tcMar>
              <w:top w:w="0" w:type="dxa"/>
              <w:bottom w:w="0" w:type="dxa"/>
            </w:tcMar>
            <w:vAlign w:val="center"/>
          </w:tcPr>
          <w:p w14:paraId="67382553" w14:textId="3E3D6772" w:rsidR="00D85821" w:rsidRPr="00F7772D" w:rsidRDefault="00A4519A" w:rsidP="00C128E3">
            <w:pPr>
              <w:suppressAutoHyphens/>
              <w:snapToGrid w:val="0"/>
              <w:spacing w:before="60" w:after="60" w:line="240" w:lineRule="auto"/>
              <w:rPr>
                <w:b/>
                <w:sz w:val="16"/>
                <w:szCs w:val="16"/>
                <w:lang w:eastAsia="ar-SA"/>
              </w:rPr>
            </w:pPr>
            <w:r>
              <w:rPr>
                <w:b/>
                <w:sz w:val="16"/>
                <w:szCs w:val="16"/>
                <w:lang w:eastAsia="ar-SA"/>
              </w:rPr>
              <w:t>Item</w:t>
            </w:r>
          </w:p>
        </w:tc>
        <w:tc>
          <w:tcPr>
            <w:tcW w:w="3006" w:type="dxa"/>
            <w:shd w:val="clear" w:color="auto" w:fill="D9D9D9" w:themeFill="background1" w:themeFillShade="D9"/>
            <w:tcMar>
              <w:top w:w="0" w:type="dxa"/>
              <w:bottom w:w="0" w:type="dxa"/>
            </w:tcMar>
            <w:vAlign w:val="center"/>
          </w:tcPr>
          <w:p w14:paraId="6FFCCE3F"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Name</w:t>
            </w:r>
          </w:p>
        </w:tc>
        <w:tc>
          <w:tcPr>
            <w:tcW w:w="3420" w:type="dxa"/>
            <w:shd w:val="clear" w:color="auto" w:fill="D9D9D9" w:themeFill="background1" w:themeFillShade="D9"/>
            <w:tcMar>
              <w:top w:w="0" w:type="dxa"/>
              <w:bottom w:w="0" w:type="dxa"/>
            </w:tcMar>
            <w:vAlign w:val="center"/>
          </w:tcPr>
          <w:p w14:paraId="508132B5"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Description</w:t>
            </w:r>
          </w:p>
        </w:tc>
        <w:tc>
          <w:tcPr>
            <w:tcW w:w="804" w:type="dxa"/>
            <w:shd w:val="clear" w:color="auto" w:fill="D9D9D9" w:themeFill="background1" w:themeFillShade="D9"/>
          </w:tcPr>
          <w:p w14:paraId="07833248" w14:textId="77777777" w:rsidR="00D85821" w:rsidRPr="00F7772D" w:rsidRDefault="00D85821" w:rsidP="00C128E3">
            <w:pPr>
              <w:suppressAutoHyphens/>
              <w:snapToGrid w:val="0"/>
              <w:spacing w:before="60" w:after="60" w:line="240" w:lineRule="auto"/>
              <w:jc w:val="center"/>
              <w:rPr>
                <w:b/>
                <w:sz w:val="16"/>
                <w:szCs w:val="16"/>
                <w:lang w:eastAsia="ar-SA"/>
              </w:rPr>
            </w:pPr>
            <w:r w:rsidRPr="00F7772D">
              <w:rPr>
                <w:b/>
                <w:sz w:val="16"/>
                <w:szCs w:val="16"/>
              </w:rPr>
              <w:t>Code</w:t>
            </w:r>
          </w:p>
        </w:tc>
        <w:tc>
          <w:tcPr>
            <w:tcW w:w="5411" w:type="dxa"/>
            <w:shd w:val="clear" w:color="auto" w:fill="D9D9D9" w:themeFill="background1" w:themeFillShade="D9"/>
            <w:tcMar>
              <w:top w:w="0" w:type="dxa"/>
              <w:bottom w:w="0" w:type="dxa"/>
            </w:tcMar>
            <w:vAlign w:val="center"/>
          </w:tcPr>
          <w:p w14:paraId="0163C9CB"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Remarks</w:t>
            </w:r>
          </w:p>
        </w:tc>
      </w:tr>
      <w:tr w:rsidR="00F7772D" w:rsidRPr="00F7772D" w14:paraId="0FB0D3E3" w14:textId="77777777" w:rsidTr="001B75EB">
        <w:trPr>
          <w:cantSplit/>
        </w:trPr>
        <w:tc>
          <w:tcPr>
            <w:tcW w:w="1134" w:type="dxa"/>
            <w:tcMar>
              <w:top w:w="0" w:type="dxa"/>
              <w:bottom w:w="0" w:type="dxa"/>
            </w:tcMar>
          </w:tcPr>
          <w:p w14:paraId="17DB6A1E" w14:textId="77777777"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Enumeration</w:t>
            </w:r>
          </w:p>
        </w:tc>
        <w:tc>
          <w:tcPr>
            <w:tcW w:w="3006" w:type="dxa"/>
            <w:tcMar>
              <w:top w:w="0" w:type="dxa"/>
              <w:bottom w:w="0" w:type="dxa"/>
            </w:tcMar>
          </w:tcPr>
          <w:p w14:paraId="5782CE00" w14:textId="54EFB25D"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S100_ProtectionScheme</w:t>
            </w:r>
          </w:p>
        </w:tc>
        <w:tc>
          <w:tcPr>
            <w:tcW w:w="3420" w:type="dxa"/>
            <w:tcMar>
              <w:top w:w="0" w:type="dxa"/>
              <w:bottom w:w="0" w:type="dxa"/>
            </w:tcMar>
          </w:tcPr>
          <w:p w14:paraId="5025AC51" w14:textId="667FE2B0" w:rsidR="00D85821" w:rsidRPr="00F7772D" w:rsidRDefault="00D85821" w:rsidP="00C128E3">
            <w:pPr>
              <w:suppressAutoHyphens/>
              <w:snapToGrid w:val="0"/>
              <w:spacing w:before="60" w:after="60" w:line="240" w:lineRule="auto"/>
              <w:jc w:val="left"/>
              <w:rPr>
                <w:sz w:val="16"/>
                <w:szCs w:val="16"/>
                <w:lang w:eastAsia="ar-SA"/>
              </w:rPr>
            </w:pPr>
            <w:r w:rsidRPr="00F7772D">
              <w:rPr>
                <w:sz w:val="16"/>
                <w:szCs w:val="16"/>
              </w:rPr>
              <w:t>Data protection schemes</w:t>
            </w:r>
          </w:p>
        </w:tc>
        <w:tc>
          <w:tcPr>
            <w:tcW w:w="804" w:type="dxa"/>
          </w:tcPr>
          <w:p w14:paraId="505082DB" w14:textId="4D4B0927" w:rsidR="00D85821" w:rsidRPr="00F7772D" w:rsidRDefault="00D85821" w:rsidP="00C128E3">
            <w:pPr>
              <w:suppressAutoHyphens/>
              <w:snapToGrid w:val="0"/>
              <w:spacing w:before="60" w:after="60" w:line="240" w:lineRule="auto"/>
              <w:jc w:val="center"/>
              <w:rPr>
                <w:sz w:val="16"/>
                <w:szCs w:val="16"/>
              </w:rPr>
            </w:pPr>
            <w:r w:rsidRPr="00F7772D">
              <w:rPr>
                <w:sz w:val="16"/>
                <w:szCs w:val="16"/>
              </w:rPr>
              <w:t>-</w:t>
            </w:r>
          </w:p>
        </w:tc>
        <w:tc>
          <w:tcPr>
            <w:tcW w:w="5411" w:type="dxa"/>
            <w:tcMar>
              <w:top w:w="0" w:type="dxa"/>
              <w:bottom w:w="0" w:type="dxa"/>
            </w:tcMar>
          </w:tcPr>
          <w:p w14:paraId="3F7BE945" w14:textId="651150EC"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w:t>
            </w:r>
          </w:p>
        </w:tc>
      </w:tr>
      <w:tr w:rsidR="00F7772D" w:rsidRPr="00F7772D" w14:paraId="66CD1483" w14:textId="77777777" w:rsidTr="001B75EB">
        <w:trPr>
          <w:cantSplit/>
        </w:trPr>
        <w:tc>
          <w:tcPr>
            <w:tcW w:w="1134" w:type="dxa"/>
            <w:tcMar>
              <w:top w:w="0" w:type="dxa"/>
              <w:bottom w:w="0" w:type="dxa"/>
            </w:tcMar>
          </w:tcPr>
          <w:p w14:paraId="0DBD5A73" w14:textId="77777777"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Value</w:t>
            </w:r>
          </w:p>
        </w:tc>
        <w:tc>
          <w:tcPr>
            <w:tcW w:w="3006" w:type="dxa"/>
            <w:tcMar>
              <w:top w:w="0" w:type="dxa"/>
              <w:bottom w:w="0" w:type="dxa"/>
            </w:tcMar>
          </w:tcPr>
          <w:p w14:paraId="34439CFC" w14:textId="2774B96A"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S100p15</w:t>
            </w:r>
          </w:p>
        </w:tc>
        <w:tc>
          <w:tcPr>
            <w:tcW w:w="3420" w:type="dxa"/>
            <w:tcMar>
              <w:top w:w="0" w:type="dxa"/>
              <w:bottom w:w="0" w:type="dxa"/>
            </w:tcMar>
          </w:tcPr>
          <w:p w14:paraId="20EA33A9" w14:textId="43F9E0CA" w:rsidR="00F7772D" w:rsidRPr="00F7772D" w:rsidRDefault="00F7772D" w:rsidP="00C128E3">
            <w:pPr>
              <w:suppressAutoHyphens/>
              <w:snapToGrid w:val="0"/>
              <w:spacing w:before="60" w:after="60" w:line="240" w:lineRule="auto"/>
              <w:jc w:val="left"/>
              <w:rPr>
                <w:sz w:val="16"/>
                <w:szCs w:val="16"/>
                <w:lang w:val="fr-MC" w:eastAsia="ar-SA"/>
              </w:rPr>
            </w:pPr>
            <w:r w:rsidRPr="00F7772D">
              <w:rPr>
                <w:sz w:val="16"/>
                <w:szCs w:val="16"/>
              </w:rPr>
              <w:t>IHO S-100 Part 15</w:t>
            </w:r>
          </w:p>
        </w:tc>
        <w:tc>
          <w:tcPr>
            <w:tcW w:w="804" w:type="dxa"/>
          </w:tcPr>
          <w:p w14:paraId="53CC9224" w14:textId="54B665DE" w:rsidR="00F7772D" w:rsidRPr="00F7772D" w:rsidDel="007A5525" w:rsidRDefault="004D0544" w:rsidP="00C128E3">
            <w:pPr>
              <w:suppressAutoHyphens/>
              <w:snapToGrid w:val="0"/>
              <w:spacing w:before="60" w:after="60" w:line="240" w:lineRule="auto"/>
              <w:jc w:val="center"/>
              <w:rPr>
                <w:sz w:val="16"/>
                <w:szCs w:val="16"/>
              </w:rPr>
            </w:pPr>
            <w:r>
              <w:rPr>
                <w:sz w:val="16"/>
                <w:szCs w:val="16"/>
              </w:rPr>
              <w:t>1</w:t>
            </w:r>
          </w:p>
        </w:tc>
        <w:tc>
          <w:tcPr>
            <w:tcW w:w="5411" w:type="dxa"/>
            <w:tcMar>
              <w:top w:w="0" w:type="dxa"/>
              <w:bottom w:w="0" w:type="dxa"/>
            </w:tcMar>
          </w:tcPr>
          <w:p w14:paraId="683C27BB" w14:textId="7BBF2AB0"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See S-100 Part 15</w:t>
            </w:r>
          </w:p>
        </w:tc>
      </w:tr>
    </w:tbl>
    <w:p w14:paraId="6CFAC503" w14:textId="77777777" w:rsidR="00565A9C" w:rsidRPr="00F7772D" w:rsidRDefault="00565A9C" w:rsidP="001B75EB">
      <w:pPr>
        <w:spacing w:after="0" w:line="240" w:lineRule="auto"/>
      </w:pPr>
    </w:p>
    <w:p w14:paraId="210CF9C3" w14:textId="60C0A514" w:rsidR="00E73EDF" w:rsidRPr="003713AD" w:rsidRDefault="00E4720B" w:rsidP="008A2C29">
      <w:pPr>
        <w:pStyle w:val="Heading3"/>
        <w:tabs>
          <w:tab w:val="clear" w:pos="660"/>
          <w:tab w:val="clear" w:pos="880"/>
          <w:tab w:val="left" w:pos="851"/>
        </w:tabs>
        <w:spacing w:before="120" w:after="120" w:line="240" w:lineRule="auto"/>
        <w:ind w:left="851" w:hanging="851"/>
        <w:jc w:val="both"/>
      </w:pPr>
      <w:bookmarkStart w:id="703" w:name="_Toc439685326"/>
      <w:bookmarkStart w:id="704" w:name="_Toc175558670"/>
      <w:r w:rsidRPr="003713AD">
        <w:lastRenderedPageBreak/>
        <w:t>S100</w:t>
      </w:r>
      <w:r w:rsidR="007653F1" w:rsidRPr="003713AD">
        <w:t>_SupportFileDiscoveryMetadata</w:t>
      </w:r>
      <w:bookmarkEnd w:id="703"/>
      <w:bookmarkEnd w:id="704"/>
    </w:p>
    <w:tbl>
      <w:tblPr>
        <w:tblW w:w="14278" w:type="dxa"/>
        <w:tblInd w:w="-108" w:type="dxa"/>
        <w:tblLayout w:type="fixed"/>
        <w:tblCellMar>
          <w:left w:w="0" w:type="dxa"/>
          <w:right w:w="0" w:type="dxa"/>
        </w:tblCellMar>
        <w:tblLook w:val="04A0" w:firstRow="1" w:lastRow="0" w:firstColumn="1" w:lastColumn="0" w:noHBand="0" w:noVBand="1"/>
      </w:tblPr>
      <w:tblGrid>
        <w:gridCol w:w="2938"/>
        <w:gridCol w:w="3261"/>
        <w:gridCol w:w="708"/>
        <w:gridCol w:w="3213"/>
        <w:gridCol w:w="4158"/>
      </w:tblGrid>
      <w:tr w:rsidR="00A66719" w:rsidRPr="008A2C29" w14:paraId="02842DAC" w14:textId="77777777" w:rsidTr="00A66719">
        <w:trPr>
          <w:cantSplit/>
        </w:trPr>
        <w:tc>
          <w:tcPr>
            <w:tcW w:w="293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9D6819D"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Name</w:t>
            </w:r>
          </w:p>
        </w:tc>
        <w:tc>
          <w:tcPr>
            <w:tcW w:w="3261"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05371A5D" w14:textId="57DF56EA" w:rsidR="00E73EDF" w:rsidRPr="008A2C29" w:rsidRDefault="00A66719" w:rsidP="00A66719">
            <w:pPr>
              <w:keepNext/>
              <w:spacing w:before="60" w:after="60" w:line="240" w:lineRule="auto"/>
              <w:jc w:val="left"/>
              <w:rPr>
                <w:rFonts w:cs="Arial"/>
                <w:b/>
                <w:bCs/>
                <w:sz w:val="16"/>
                <w:szCs w:val="16"/>
                <w:lang w:eastAsia="en-US"/>
              </w:rPr>
            </w:pPr>
            <w:r>
              <w:rPr>
                <w:rFonts w:cs="Arial"/>
                <w:b/>
                <w:bCs/>
                <w:sz w:val="16"/>
                <w:szCs w:val="16"/>
                <w:lang w:eastAsia="en-US"/>
              </w:rPr>
              <w:t>Description</w:t>
            </w:r>
          </w:p>
        </w:tc>
        <w:tc>
          <w:tcPr>
            <w:tcW w:w="70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2DFB0959" w14:textId="020A6E7B" w:rsidR="00E73EDF" w:rsidRPr="008A2C29" w:rsidRDefault="003713AD" w:rsidP="003713AD">
            <w:pPr>
              <w:keepNext/>
              <w:spacing w:before="60" w:after="60" w:line="240" w:lineRule="auto"/>
              <w:jc w:val="center"/>
              <w:rPr>
                <w:rFonts w:cs="Arial"/>
                <w:b/>
                <w:bCs/>
                <w:sz w:val="16"/>
                <w:szCs w:val="16"/>
                <w:lang w:eastAsia="en-US"/>
              </w:rPr>
            </w:pPr>
            <w:r>
              <w:rPr>
                <w:rFonts w:cs="Arial"/>
                <w:b/>
                <w:bCs/>
                <w:sz w:val="16"/>
                <w:szCs w:val="16"/>
                <w:lang w:eastAsia="en-US"/>
              </w:rPr>
              <w:t>Mult</w:t>
            </w:r>
          </w:p>
        </w:tc>
        <w:tc>
          <w:tcPr>
            <w:tcW w:w="3213"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12A27194"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Type</w:t>
            </w:r>
          </w:p>
        </w:tc>
        <w:tc>
          <w:tcPr>
            <w:tcW w:w="4158"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7CEBF0DC"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Remarks</w:t>
            </w:r>
          </w:p>
        </w:tc>
      </w:tr>
      <w:tr w:rsidR="00A66719" w:rsidRPr="008A2C29" w14:paraId="74DEEFF4" w14:textId="77777777" w:rsidTr="00A66719">
        <w:trPr>
          <w:cantSplit/>
        </w:trPr>
        <w:tc>
          <w:tcPr>
            <w:tcW w:w="293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3D8DBCE" w14:textId="46D92D4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S100_SupportFileDiscoveryMetadata</w:t>
            </w:r>
          </w:p>
        </w:tc>
        <w:tc>
          <w:tcPr>
            <w:tcW w:w="3261"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17529C8" w14:textId="2E163D87" w:rsidR="003713AD" w:rsidRPr="008A2C29" w:rsidRDefault="00A66719" w:rsidP="00A66719">
            <w:pPr>
              <w:pStyle w:val="NormalWeb"/>
              <w:spacing w:before="60" w:beforeAutospacing="0" w:after="60" w:afterAutospacing="0"/>
              <w:rPr>
                <w:rFonts w:ascii="Arial" w:hAnsi="Arial" w:cs="Arial"/>
                <w:b/>
                <w:bCs/>
                <w:sz w:val="16"/>
                <w:szCs w:val="16"/>
              </w:rPr>
            </w:pPr>
            <w:r w:rsidRPr="00A66719">
              <w:rPr>
                <w:rFonts w:ascii="Arial" w:hAnsi="Arial" w:cs="Arial"/>
                <w:sz w:val="16"/>
                <w:szCs w:val="16"/>
              </w:rPr>
              <w:t>Metadata about the individual support files in the Exchange Catalogue</w:t>
            </w:r>
          </w:p>
        </w:tc>
        <w:tc>
          <w:tcPr>
            <w:tcW w:w="70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6D0B420" w14:textId="156BCEE2"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w:t>
            </w:r>
          </w:p>
        </w:tc>
        <w:tc>
          <w:tcPr>
            <w:tcW w:w="3213"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F9AFAA0"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w:t>
            </w:r>
          </w:p>
        </w:tc>
        <w:tc>
          <w:tcPr>
            <w:tcW w:w="415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78DC582"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w:t>
            </w:r>
          </w:p>
        </w:tc>
      </w:tr>
      <w:tr w:rsidR="00A66719" w:rsidRPr="008A2C29" w14:paraId="4906DF3F" w14:textId="77777777" w:rsidTr="00A66719">
        <w:trPr>
          <w:cantSplit/>
        </w:trPr>
        <w:tc>
          <w:tcPr>
            <w:tcW w:w="293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7A85AC7"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fileName</w:t>
            </w:r>
            <w:proofErr w:type="spellEnd"/>
          </w:p>
        </w:tc>
        <w:tc>
          <w:tcPr>
            <w:tcW w:w="3261"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0AF56F1" w14:textId="26433AD0" w:rsidR="003713AD" w:rsidRPr="008A2C29" w:rsidRDefault="00A66719" w:rsidP="00A66719">
            <w:pPr>
              <w:pStyle w:val="NormalWeb"/>
              <w:spacing w:before="60" w:beforeAutospacing="0" w:after="60" w:afterAutospacing="0"/>
              <w:rPr>
                <w:rFonts w:ascii="Arial" w:hAnsi="Arial" w:cs="Arial"/>
                <w:b/>
                <w:bCs/>
                <w:sz w:val="16"/>
                <w:szCs w:val="16"/>
              </w:rPr>
            </w:pPr>
            <w:r w:rsidRPr="00A66719">
              <w:rPr>
                <w:rFonts w:ascii="Arial" w:hAnsi="Arial" w:cs="Arial"/>
                <w:sz w:val="16"/>
                <w:szCs w:val="16"/>
              </w:rPr>
              <w:t>Name of the support file</w:t>
            </w:r>
          </w:p>
        </w:tc>
        <w:tc>
          <w:tcPr>
            <w:tcW w:w="70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1A71C70" w14:textId="63EC7A28"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2FADA11" w14:textId="7C33FE13" w:rsidR="003713AD" w:rsidRPr="008A2C29" w:rsidRDefault="00353431" w:rsidP="003713AD">
            <w:pPr>
              <w:pStyle w:val="NormalWeb"/>
              <w:spacing w:before="60" w:beforeAutospacing="0" w:after="60" w:afterAutospacing="0"/>
              <w:jc w:val="both"/>
              <w:rPr>
                <w:rFonts w:ascii="Arial" w:hAnsi="Arial" w:cs="Arial"/>
                <w:b/>
                <w:bCs/>
                <w:sz w:val="16"/>
                <w:szCs w:val="16"/>
              </w:rPr>
            </w:pPr>
            <w:r>
              <w:rPr>
                <w:rFonts w:ascii="Arial" w:hAnsi="Arial" w:cs="Arial"/>
                <w:sz w:val="16"/>
                <w:szCs w:val="16"/>
              </w:rPr>
              <w:t>URI</w:t>
            </w:r>
          </w:p>
        </w:tc>
        <w:tc>
          <w:tcPr>
            <w:tcW w:w="415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8C9A43" w14:textId="0CF329ED" w:rsidR="003713AD" w:rsidRPr="008A2C29" w:rsidRDefault="00353431" w:rsidP="003713AD">
            <w:pPr>
              <w:pStyle w:val="NormalWeb"/>
              <w:spacing w:before="60" w:beforeAutospacing="0" w:after="60" w:afterAutospacing="0"/>
              <w:jc w:val="both"/>
              <w:rPr>
                <w:rFonts w:ascii="Arial" w:hAnsi="Arial" w:cs="Arial"/>
                <w:b/>
                <w:bCs/>
                <w:sz w:val="16"/>
                <w:szCs w:val="16"/>
              </w:rPr>
            </w:pPr>
            <w:r w:rsidRPr="00353431">
              <w:rPr>
                <w:rFonts w:ascii="Arial" w:hAnsi="Arial" w:cs="Arial"/>
                <w:sz w:val="16"/>
                <w:szCs w:val="16"/>
              </w:rPr>
              <w:t xml:space="preserve">See </w:t>
            </w:r>
            <w:r>
              <w:rPr>
                <w:rFonts w:ascii="Arial" w:hAnsi="Arial" w:cs="Arial"/>
                <w:sz w:val="16"/>
                <w:szCs w:val="16"/>
              </w:rPr>
              <w:t xml:space="preserve">S-100 </w:t>
            </w:r>
            <w:r w:rsidRPr="00353431">
              <w:rPr>
                <w:rFonts w:ascii="Arial" w:hAnsi="Arial" w:cs="Arial"/>
                <w:sz w:val="16"/>
                <w:szCs w:val="16"/>
              </w:rPr>
              <w:t>Part</w:t>
            </w:r>
            <w:ins w:id="705" w:author="Jeff Wootton" w:date="2024-11-06T07:39:00Z" w16du:dateUtc="2024-11-06T06:39:00Z">
              <w:r w:rsidR="00717BB7">
                <w:rPr>
                  <w:rFonts w:ascii="Arial" w:hAnsi="Arial" w:cs="Arial"/>
                  <w:sz w:val="16"/>
                  <w:szCs w:val="16"/>
                </w:rPr>
                <w:t xml:space="preserve"> </w:t>
              </w:r>
            </w:ins>
            <w:r w:rsidRPr="00353431">
              <w:rPr>
                <w:rFonts w:ascii="Arial" w:hAnsi="Arial" w:cs="Arial"/>
                <w:sz w:val="16"/>
                <w:szCs w:val="16"/>
              </w:rPr>
              <w:t>1, clause 1-4.6</w:t>
            </w:r>
          </w:p>
        </w:tc>
      </w:tr>
      <w:tr w:rsidR="00A66719" w:rsidRPr="008A2C29" w14:paraId="57C4B151"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300AD06" w14:textId="2FE328B4"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revisionStatus</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2BFAA4B6" w14:textId="389D4427"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purpose for which the support file has been issued</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498D9250" w14:textId="528CB8F6"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73E0054" w14:textId="044C5FF1"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S100_SupportFileRevisionStatus</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DE21D5" w14:textId="27EDD929" w:rsidR="003713AD" w:rsidRPr="008A2C29" w:rsidRDefault="003713AD" w:rsidP="003713AD">
            <w:pPr>
              <w:pStyle w:val="NormalWeb"/>
              <w:spacing w:before="60" w:beforeAutospacing="0" w:after="60" w:afterAutospacing="0"/>
              <w:rPr>
                <w:rFonts w:ascii="Arial" w:hAnsi="Arial" w:cs="Arial"/>
                <w:b/>
                <w:bCs/>
                <w:sz w:val="16"/>
                <w:szCs w:val="16"/>
              </w:rPr>
            </w:pPr>
            <w:r w:rsidRPr="008A2C29">
              <w:rPr>
                <w:rFonts w:ascii="Arial" w:hAnsi="Arial" w:cs="Arial"/>
                <w:sz w:val="16"/>
                <w:szCs w:val="16"/>
              </w:rPr>
              <w:t>For example new, replacement, etc</w:t>
            </w:r>
          </w:p>
        </w:tc>
      </w:tr>
      <w:tr w:rsidR="00A66719" w:rsidRPr="008A2C29" w14:paraId="3C9F00F8"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2FD3662D" w14:textId="77777777" w:rsidR="003713AD" w:rsidRPr="008A2C29" w:rsidRDefault="003713AD" w:rsidP="003713AD">
            <w:pPr>
              <w:pStyle w:val="NormalWeb"/>
              <w:spacing w:before="60" w:beforeAutospacing="0" w:after="60" w:afterAutospacing="0"/>
              <w:ind w:right="72"/>
              <w:jc w:val="both"/>
              <w:rPr>
                <w:rFonts w:ascii="Arial" w:hAnsi="Arial" w:cs="Arial"/>
                <w:b/>
                <w:bCs/>
                <w:sz w:val="16"/>
                <w:szCs w:val="16"/>
              </w:rPr>
            </w:pPr>
            <w:proofErr w:type="spellStart"/>
            <w:r w:rsidRPr="008A2C29">
              <w:rPr>
                <w:rFonts w:ascii="Arial" w:hAnsi="Arial" w:cs="Arial"/>
                <w:sz w:val="16"/>
                <w:szCs w:val="16"/>
              </w:rPr>
              <w:t>editionNumber</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5C03A42A" w14:textId="010956E1"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The Edition number of the support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12BDB49B" w14:textId="7BA093C7"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2C64D84" w14:textId="5E569D4D"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Integer</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3594EC" w14:textId="63B87DA5" w:rsidR="003713AD" w:rsidRPr="008A2C29" w:rsidRDefault="003713AD" w:rsidP="003713AD">
            <w:pPr>
              <w:spacing w:before="60" w:after="60" w:line="240" w:lineRule="auto"/>
              <w:jc w:val="left"/>
              <w:rPr>
                <w:rFonts w:cs="Arial"/>
                <w:b/>
                <w:bCs/>
                <w:sz w:val="16"/>
                <w:szCs w:val="16"/>
                <w:lang w:eastAsia="en-US"/>
              </w:rPr>
            </w:pPr>
            <w:r w:rsidRPr="008A2C29">
              <w:rPr>
                <w:rFonts w:eastAsia="Times New Roman" w:cs="Arial"/>
                <w:sz w:val="16"/>
                <w:szCs w:val="16"/>
              </w:rPr>
              <w:t>When a data set is initially created, the Edition number 1 is assigned to it. The Edition number is increased by 1 at each new Edition. Edition number remains the same for a re-issue</w:t>
            </w:r>
          </w:p>
        </w:tc>
      </w:tr>
      <w:tr w:rsidR="00A66719" w:rsidRPr="008A2C29" w14:paraId="38F614DF"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3AF4FEC3"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issueDate</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63DE626B" w14:textId="37B91B34"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Date on which the data was made available by the Data Producer</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5728C12" w14:textId="535561D2"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746946"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Date</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F7A15B" w14:textId="0D969D85" w:rsidR="003713AD" w:rsidRPr="008A2C29" w:rsidRDefault="003713AD" w:rsidP="003713AD">
            <w:pPr>
              <w:pStyle w:val="NormalWeb"/>
              <w:spacing w:before="60" w:beforeAutospacing="0" w:after="60" w:afterAutospacing="0"/>
              <w:rPr>
                <w:rFonts w:ascii="Arial" w:hAnsi="Arial" w:cs="Arial"/>
                <w:b/>
                <w:bCs/>
                <w:sz w:val="16"/>
                <w:szCs w:val="16"/>
              </w:rPr>
            </w:pPr>
          </w:p>
        </w:tc>
      </w:tr>
      <w:tr w:rsidR="00A66719" w:rsidRPr="008A2C29" w14:paraId="10F5CA38"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538B8FBE" w14:textId="3B68E76B"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supportFileSpecification</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2C1658F9" w14:textId="66259DD4"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specification used to create this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705FFFFA" w14:textId="1C63D244"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DEC0A84" w14:textId="2C5490B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S100_SupportFileSpecification</w:t>
            </w:r>
          </w:p>
        </w:tc>
        <w:tc>
          <w:tcPr>
            <w:tcW w:w="4158"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35C249F" w14:textId="734E5FE8" w:rsidR="003713AD" w:rsidRPr="008A2C29" w:rsidRDefault="00353431" w:rsidP="00C3139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0..1 multiplicity in S-100 restricted to 1 in S-101</w:t>
            </w:r>
            <w:ins w:id="706" w:author="Jeff Wootton" w:date="2024-11-06T07:31:00Z" w16du:dateUtc="2024-11-06T06:31:00Z">
              <w:r w:rsidR="00D00FE4">
                <w:rPr>
                  <w:rFonts w:ascii="Arial" w:hAnsi="Arial" w:cs="Arial"/>
                  <w:sz w:val="16"/>
                  <w:szCs w:val="16"/>
                </w:rPr>
                <w:t xml:space="preserve">. </w:t>
              </w:r>
            </w:ins>
          </w:p>
        </w:tc>
      </w:tr>
      <w:tr w:rsidR="00A66719" w:rsidRPr="008A2C29" w14:paraId="0B8B8F01"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405B93BF"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dataType</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143FD238" w14:textId="375EF62D"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format of the support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F705AEC" w14:textId="3C86482E"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A956F7" w14:textId="2C8F809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S100_SupportFileFormat</w:t>
            </w:r>
          </w:p>
        </w:tc>
        <w:tc>
          <w:tcPr>
            <w:tcW w:w="4158"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8BAA652" w14:textId="63D019F5" w:rsidR="003713AD" w:rsidRPr="008A2C29" w:rsidRDefault="00FF4276" w:rsidP="00FF4276">
            <w:pPr>
              <w:pStyle w:val="NormalWeb"/>
              <w:spacing w:before="60" w:beforeAutospacing="0" w:after="60" w:afterAutospacing="0"/>
              <w:rPr>
                <w:rFonts w:ascii="Arial" w:hAnsi="Arial" w:cs="Arial"/>
                <w:b/>
                <w:bCs/>
                <w:sz w:val="16"/>
                <w:szCs w:val="16"/>
              </w:rPr>
            </w:pPr>
            <w:commentRangeStart w:id="707"/>
            <w:ins w:id="708" w:author="Jeff Wootton" w:date="2024-11-06T09:02:00Z" w16du:dateUtc="2024-11-06T08:02:00Z">
              <w:r>
                <w:rPr>
                  <w:rFonts w:ascii="Arial" w:hAnsi="Arial" w:cs="Arial"/>
                  <w:sz w:val="16"/>
                  <w:szCs w:val="16"/>
                </w:rPr>
                <w:t>Constrained to TXT and TIF – see clause 11.4.1</w:t>
              </w:r>
              <w:commentRangeEnd w:id="707"/>
              <w:r>
                <w:rPr>
                  <w:rStyle w:val="CommentReference"/>
                  <w:rFonts w:ascii="Arial" w:eastAsia="MS Mincho" w:hAnsi="Arial"/>
                  <w:szCs w:val="20"/>
                  <w:lang w:eastAsia="ja-JP"/>
                </w:rPr>
                <w:commentReference w:id="707"/>
              </w:r>
            </w:ins>
          </w:p>
        </w:tc>
      </w:tr>
      <w:tr w:rsidR="00A66719" w:rsidRPr="008A2C29" w14:paraId="2D614B49"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F7B849"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comment</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365A715" w14:textId="5116F67C"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Optional comment</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DC78CF2" w14:textId="068BDF83"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B770239"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CharacterString</w:t>
            </w:r>
            <w:proofErr w:type="spellEnd"/>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F9D042C" w14:textId="1494DB42" w:rsidR="003713AD" w:rsidRPr="008A2C29" w:rsidRDefault="003713AD" w:rsidP="003713AD">
            <w:pPr>
              <w:spacing w:before="60" w:after="60" w:line="240" w:lineRule="auto"/>
              <w:rPr>
                <w:rFonts w:cs="Arial"/>
                <w:sz w:val="16"/>
                <w:szCs w:val="16"/>
                <w:lang w:eastAsia="en-US"/>
              </w:rPr>
            </w:pPr>
            <w:r w:rsidRPr="008A2C29">
              <w:rPr>
                <w:rFonts w:cs="Arial"/>
                <w:sz w:val="16"/>
                <w:szCs w:val="16"/>
                <w:lang w:eastAsia="en-US"/>
              </w:rPr>
              <w:t>Any additional Information</w:t>
            </w:r>
          </w:p>
          <w:p w14:paraId="05B5E00F" w14:textId="78FAE097" w:rsidR="003713AD" w:rsidRPr="008A2C29" w:rsidRDefault="003713AD" w:rsidP="003713AD">
            <w:pPr>
              <w:pStyle w:val="NormalWeb"/>
              <w:spacing w:before="60" w:beforeAutospacing="0" w:after="60" w:afterAutospacing="0"/>
              <w:jc w:val="both"/>
              <w:rPr>
                <w:rFonts w:ascii="Arial" w:hAnsi="Arial" w:cs="Arial"/>
                <w:b/>
                <w:bCs/>
                <w:sz w:val="16"/>
                <w:szCs w:val="16"/>
              </w:rPr>
            </w:pPr>
          </w:p>
        </w:tc>
      </w:tr>
      <w:tr w:rsidR="00A66719" w:rsidRPr="008A2C29" w14:paraId="41CD9744"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AD54B06" w14:textId="78E25EA8" w:rsidR="003713AD" w:rsidRPr="008A2C29" w:rsidRDefault="003713AD" w:rsidP="003713AD">
            <w:pPr>
              <w:pStyle w:val="NormalWeb"/>
              <w:spacing w:before="60" w:beforeAutospacing="0" w:after="60" w:afterAutospacing="0"/>
              <w:jc w:val="both"/>
              <w:rPr>
                <w:rFonts w:ascii="Arial" w:hAnsi="Arial" w:cs="Arial"/>
                <w:sz w:val="16"/>
                <w:szCs w:val="16"/>
              </w:rPr>
            </w:pPr>
            <w:proofErr w:type="spellStart"/>
            <w:r w:rsidRPr="008A2C29">
              <w:rPr>
                <w:rFonts w:ascii="Arial" w:hAnsi="Arial" w:cs="Arial"/>
                <w:sz w:val="16"/>
                <w:szCs w:val="16"/>
              </w:rPr>
              <w:t>compressionFlag</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53ABDEE0" w14:textId="4B86F020" w:rsidR="003713AD" w:rsidRPr="008A2C29" w:rsidRDefault="00353431" w:rsidP="00A66719">
            <w:pPr>
              <w:pStyle w:val="NormalWeb"/>
              <w:spacing w:before="60" w:beforeAutospacing="0" w:after="60" w:afterAutospacing="0"/>
              <w:rPr>
                <w:rFonts w:ascii="Arial" w:hAnsi="Arial" w:cs="Arial"/>
                <w:sz w:val="16"/>
                <w:szCs w:val="16"/>
              </w:rPr>
            </w:pPr>
            <w:r w:rsidRPr="006834DB">
              <w:rPr>
                <w:rFonts w:ascii="Arial" w:hAnsi="Arial" w:cs="Arial"/>
                <w:sz w:val="16"/>
                <w:szCs w:val="16"/>
              </w:rPr>
              <w:t>Indicates if the resource is compressed</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3920BF9" w14:textId="3F0A4D0D"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4E205B5" w14:textId="2B9F8FBE"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Boolean</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F1CAA7D" w14:textId="77777777" w:rsidR="003713AD" w:rsidRPr="008A2C29" w:rsidRDefault="003713AD" w:rsidP="003713AD">
            <w:pPr>
              <w:snapToGrid w:val="0"/>
              <w:spacing w:before="60" w:after="60" w:line="240" w:lineRule="auto"/>
              <w:jc w:val="left"/>
              <w:rPr>
                <w:rFonts w:cs="Arial"/>
                <w:sz w:val="16"/>
                <w:szCs w:val="16"/>
              </w:rPr>
            </w:pPr>
            <w:r w:rsidRPr="008A2C29">
              <w:rPr>
                <w:rFonts w:cs="Arial"/>
                <w:i/>
                <w:sz w:val="16"/>
                <w:szCs w:val="16"/>
              </w:rPr>
              <w:t>True</w:t>
            </w:r>
            <w:r w:rsidRPr="008A2C29">
              <w:rPr>
                <w:rFonts w:cs="Arial"/>
                <w:sz w:val="16"/>
                <w:szCs w:val="16"/>
              </w:rPr>
              <w:t xml:space="preserve"> indicates a compressed resource</w:t>
            </w:r>
          </w:p>
          <w:p w14:paraId="3E01B7B6" w14:textId="49C5505B"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i/>
                <w:sz w:val="16"/>
                <w:szCs w:val="16"/>
              </w:rPr>
              <w:t>False</w:t>
            </w:r>
            <w:r w:rsidRPr="008A2C29">
              <w:rPr>
                <w:rFonts w:ascii="Arial" w:hAnsi="Arial" w:cs="Arial"/>
                <w:sz w:val="16"/>
                <w:szCs w:val="16"/>
              </w:rPr>
              <w:t xml:space="preserve"> indicates an uncompressed resource</w:t>
            </w:r>
          </w:p>
        </w:tc>
      </w:tr>
      <w:tr w:rsidR="00A66719" w:rsidRPr="008A2C29" w14:paraId="149121A3"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891ECF7" w14:textId="1770A226"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digitalSignatureReference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13C711B" w14:textId="12B6CB6D"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 xml:space="preserve">Specifies the algorithm used to compute </w:t>
            </w:r>
            <w:proofErr w:type="spellStart"/>
            <w:r w:rsidRPr="00353431">
              <w:rPr>
                <w:rFonts w:ascii="Arial" w:hAnsi="Arial" w:cs="Arial"/>
                <w:sz w:val="16"/>
                <w:szCs w:val="16"/>
              </w:rPr>
              <w:t>digitalSignatureValue</w:t>
            </w:r>
            <w:proofErr w:type="spellEnd"/>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6CC0D8B" w14:textId="09A6D93C"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D308D8D" w14:textId="58F270A1"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S100_</w:t>
            </w:r>
            <w:r w:rsidR="004B3B4E">
              <w:rPr>
                <w:rFonts w:cs="Arial"/>
                <w:sz w:val="16"/>
                <w:szCs w:val="16"/>
              </w:rPr>
              <w:t>SE_</w:t>
            </w:r>
            <w:r w:rsidRPr="008A2C29">
              <w:rPr>
                <w:rFonts w:cs="Arial"/>
                <w:sz w:val="16"/>
                <w:szCs w:val="16"/>
              </w:rPr>
              <w:t>DigitalSignatureReference</w:t>
            </w:r>
            <w:r>
              <w:rPr>
                <w:rFonts w:cs="Arial"/>
                <w:sz w:val="16"/>
                <w:szCs w:val="16"/>
              </w:rPr>
              <w:t xml:space="preserve"> </w:t>
            </w:r>
            <w:r w:rsidRPr="008A2C29">
              <w:rPr>
                <w:rFonts w:cs="Arial"/>
                <w:sz w:val="16"/>
                <w:szCs w:val="16"/>
              </w:rPr>
              <w:t>(see Part 15)</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AB31DF6"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
        </w:tc>
      </w:tr>
      <w:tr w:rsidR="00A66719" w:rsidRPr="008A2C29" w14:paraId="20A41E68"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EC437B1"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digitalSignatureValue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8995418" w14:textId="55A763C1"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Value derived from the digital signature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3C11E8" w14:textId="11AABA68" w:rsidR="003713AD" w:rsidRPr="008A2C29" w:rsidRDefault="003713AD" w:rsidP="003713AD">
            <w:pPr>
              <w:pStyle w:val="NormalWeb"/>
              <w:spacing w:before="60" w:beforeAutospacing="0" w:after="60" w:afterAutospacing="0"/>
              <w:jc w:val="center"/>
              <w:rPr>
                <w:rFonts w:ascii="Arial" w:hAnsi="Arial" w:cs="Arial"/>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487CE6A" w14:textId="746ECD3D" w:rsidR="003713AD" w:rsidRPr="008A2C29" w:rsidRDefault="003713AD" w:rsidP="004B3B4E">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w:t>
            </w:r>
            <w:r w:rsidR="004B3B4E">
              <w:rPr>
                <w:rFonts w:ascii="Arial" w:hAnsi="Arial" w:cs="Arial"/>
                <w:sz w:val="16"/>
                <w:szCs w:val="16"/>
              </w:rPr>
              <w:t>SE_</w:t>
            </w:r>
            <w:r w:rsidRPr="008A2C29">
              <w:rPr>
                <w:rFonts w:ascii="Arial" w:hAnsi="Arial" w:cs="Arial"/>
                <w:sz w:val="16"/>
                <w:szCs w:val="16"/>
              </w:rPr>
              <w:t>DigitalSignature (see Part 15)</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346E13B" w14:textId="4B44A9F6"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The value resulting from application of </w:t>
            </w:r>
            <w:proofErr w:type="spellStart"/>
            <w:r w:rsidRPr="008A2C29">
              <w:rPr>
                <w:rFonts w:cs="Arial"/>
                <w:sz w:val="16"/>
                <w:szCs w:val="16"/>
              </w:rPr>
              <w:t>digitalSignatureReference</w:t>
            </w:r>
            <w:proofErr w:type="spellEnd"/>
          </w:p>
          <w:p w14:paraId="4906B03E" w14:textId="5DBDF2B5"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Implemented as the digital signature format specifi</w:t>
            </w:r>
            <w:r>
              <w:rPr>
                <w:rFonts w:ascii="Arial" w:hAnsi="Arial" w:cs="Arial"/>
                <w:sz w:val="16"/>
                <w:szCs w:val="16"/>
              </w:rPr>
              <w:t>ed in S-100 Part 15</w:t>
            </w:r>
          </w:p>
        </w:tc>
      </w:tr>
      <w:tr w:rsidR="00A66719" w:rsidRPr="008A2C29" w14:paraId="6198B17F"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75FC049" w14:textId="5C0CB861"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defaultLocale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F608B1C" w14:textId="5B14FC2B"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Default language and character set used in the support file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5C57BCE" w14:textId="15796056"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42B3E05" w14:textId="1D77B5BA" w:rsidR="003713AD" w:rsidRPr="008A2C29" w:rsidRDefault="003713AD" w:rsidP="003713AD">
            <w:pPr>
              <w:pStyle w:val="NormalWeb"/>
              <w:spacing w:before="60" w:beforeAutospacing="0" w:after="60" w:afterAutospacing="0"/>
              <w:rPr>
                <w:rFonts w:ascii="Arial" w:hAnsi="Arial" w:cs="Arial"/>
                <w:i/>
                <w:sz w:val="16"/>
                <w:szCs w:val="16"/>
              </w:rPr>
            </w:pPr>
            <w:proofErr w:type="spellStart"/>
            <w:r w:rsidRPr="008A2C29">
              <w:rPr>
                <w:rFonts w:ascii="Arial" w:hAnsi="Arial" w:cs="Arial"/>
                <w:sz w:val="16"/>
                <w:szCs w:val="16"/>
              </w:rPr>
              <w:t>PT_Locale</w:t>
            </w:r>
            <w:proofErr w:type="spellEnd"/>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9F6F16E" w14:textId="5F733013"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A support file is expected to use only one </w:t>
            </w:r>
            <w:r w:rsidR="00353431">
              <w:rPr>
                <w:rFonts w:cs="Arial"/>
                <w:sz w:val="16"/>
                <w:szCs w:val="16"/>
              </w:rPr>
              <w:t xml:space="preserve">as </w:t>
            </w:r>
            <w:r w:rsidRPr="008A2C29">
              <w:rPr>
                <w:rFonts w:cs="Arial"/>
                <w:sz w:val="16"/>
                <w:szCs w:val="16"/>
              </w:rPr>
              <w:t>locale</w:t>
            </w:r>
            <w:r w:rsidR="00353431">
              <w:rPr>
                <w:rFonts w:cs="Arial"/>
                <w:sz w:val="16"/>
                <w:szCs w:val="16"/>
              </w:rPr>
              <w:t>.</w:t>
            </w:r>
            <w:r w:rsidR="00353431" w:rsidRPr="008A2C29">
              <w:rPr>
                <w:rFonts w:cs="Arial"/>
                <w:sz w:val="16"/>
                <w:szCs w:val="16"/>
              </w:rPr>
              <w:t xml:space="preserve"> </w:t>
            </w:r>
            <w:r w:rsidR="00353431">
              <w:rPr>
                <w:rFonts w:cs="Arial"/>
                <w:sz w:val="16"/>
                <w:szCs w:val="16"/>
              </w:rPr>
              <w:t>Additional support</w:t>
            </w:r>
            <w:r w:rsidRPr="008A2C29">
              <w:rPr>
                <w:rFonts w:cs="Arial"/>
                <w:sz w:val="16"/>
                <w:szCs w:val="16"/>
              </w:rPr>
              <w:t xml:space="preserve"> files can be created for other </w:t>
            </w:r>
            <w:r w:rsidR="00353431">
              <w:rPr>
                <w:rFonts w:cs="Arial"/>
                <w:sz w:val="16"/>
                <w:szCs w:val="16"/>
              </w:rPr>
              <w:t>locales</w:t>
            </w:r>
          </w:p>
        </w:tc>
      </w:tr>
      <w:tr w:rsidR="00A66719" w:rsidRPr="008A2C29" w14:paraId="5431AB96"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5B92A47" w14:textId="6B538979"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supportedResource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4B97A628" w14:textId="610836D2"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Identifier of the resource supported by this support file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3CE277F" w14:textId="6C718D7E"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6CDFA3E" w14:textId="605EB419"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CharacterString</w:t>
            </w:r>
            <w:proofErr w:type="spellEnd"/>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70604D4" w14:textId="59C483F6"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Conventions for identifiers are </w:t>
            </w:r>
            <w:r w:rsidR="00741D53">
              <w:rPr>
                <w:rFonts w:cs="Arial"/>
                <w:sz w:val="16"/>
                <w:szCs w:val="16"/>
              </w:rPr>
              <w:t>detailed in S-100 Part 15. S-100 allows file URI, digital signature or cryptographic hash checksums to be used</w:t>
            </w:r>
          </w:p>
        </w:tc>
      </w:tr>
      <w:tr w:rsidR="00A66719" w:rsidRPr="008A2C29" w14:paraId="12758064"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7EBC8B95" w14:textId="69D3E332"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resourcePurpose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243DBE0" w14:textId="132C020A"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The purpose of the supporting resource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056E6E3" w14:textId="5B4E1B33"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0E44305" w14:textId="1161CED2" w:rsidR="003713AD" w:rsidRPr="008A2C29" w:rsidRDefault="003713AD" w:rsidP="003713AD">
            <w:pPr>
              <w:pStyle w:val="NormalWeb"/>
              <w:spacing w:before="60" w:beforeAutospacing="0" w:after="60" w:afterAutospacing="0"/>
              <w:rPr>
                <w:rFonts w:ascii="Arial" w:hAnsi="Arial" w:cs="Arial"/>
                <w:sz w:val="16"/>
                <w:szCs w:val="16"/>
              </w:rPr>
            </w:pPr>
            <w:r w:rsidRPr="008A2C29">
              <w:rPr>
                <w:rFonts w:ascii="Arial" w:hAnsi="Arial" w:cs="Arial"/>
                <w:sz w:val="16"/>
                <w:szCs w:val="16"/>
              </w:rPr>
              <w:t>S100_ResourcePurpose</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FEBE545" w14:textId="3CC2F65A"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Identifies how the supporting resource is used</w:t>
            </w:r>
          </w:p>
        </w:tc>
      </w:tr>
    </w:tbl>
    <w:p w14:paraId="532F3420" w14:textId="77777777" w:rsidR="00E73EDF" w:rsidRPr="00774650" w:rsidRDefault="00E73EDF" w:rsidP="00C128E3">
      <w:pPr>
        <w:spacing w:after="0" w:line="240" w:lineRule="auto"/>
      </w:pPr>
    </w:p>
    <w:p w14:paraId="6B3EF425" w14:textId="064D522B" w:rsidR="00C65996" w:rsidRPr="00774650" w:rsidRDefault="008D2619" w:rsidP="00E035EC">
      <w:pPr>
        <w:spacing w:after="120" w:line="240" w:lineRule="auto"/>
      </w:pPr>
      <w:r w:rsidRPr="00774650">
        <w:t xml:space="preserve">NOTE: The optional S-100 field </w:t>
      </w:r>
      <w:proofErr w:type="spellStart"/>
      <w:r w:rsidRPr="00774650">
        <w:rPr>
          <w:i/>
        </w:rPr>
        <w:t>otherDataTypeDescription</w:t>
      </w:r>
      <w:proofErr w:type="spellEnd"/>
      <w:r w:rsidRPr="00774650">
        <w:t xml:space="preserve"> is not allowed in S-101.</w:t>
      </w:r>
    </w:p>
    <w:p w14:paraId="54EFA03E" w14:textId="1CD6A9B1" w:rsidR="00E73EDF" w:rsidRPr="00774650" w:rsidRDefault="00E4720B" w:rsidP="00E035EC">
      <w:pPr>
        <w:pStyle w:val="Heading4"/>
        <w:keepLines/>
        <w:tabs>
          <w:tab w:val="clear" w:pos="940"/>
          <w:tab w:val="clear" w:pos="1140"/>
          <w:tab w:val="clear" w:pos="1360"/>
          <w:tab w:val="left" w:pos="993"/>
        </w:tabs>
        <w:spacing w:before="120" w:after="120" w:line="240" w:lineRule="auto"/>
        <w:ind w:left="993" w:hanging="993"/>
      </w:pPr>
      <w:commentRangeStart w:id="709"/>
      <w:r w:rsidRPr="00774650">
        <w:lastRenderedPageBreak/>
        <w:t>S100</w:t>
      </w:r>
      <w:r w:rsidR="007653F1" w:rsidRPr="00774650">
        <w:t>_Support</w:t>
      </w:r>
      <w:r w:rsidR="00190F85" w:rsidRPr="00774650">
        <w:t>File</w:t>
      </w:r>
      <w:r w:rsidR="007653F1" w:rsidRPr="00774650">
        <w:t>Format</w:t>
      </w:r>
      <w:commentRangeEnd w:id="709"/>
      <w:r w:rsidR="00AC6609">
        <w:rPr>
          <w:rStyle w:val="CommentReference"/>
          <w:b w:val="0"/>
          <w:bCs w:val="0"/>
        </w:rPr>
        <w:commentReference w:id="709"/>
      </w:r>
    </w:p>
    <w:tbl>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63"/>
        <w:gridCol w:w="2994"/>
        <w:gridCol w:w="3564"/>
        <w:gridCol w:w="855"/>
        <w:gridCol w:w="5702"/>
      </w:tblGrid>
      <w:tr w:rsidR="00353431" w:rsidRPr="00774650" w14:paraId="1865EFAF" w14:textId="77777777" w:rsidTr="00D26480">
        <w:trPr>
          <w:cantSplit/>
        </w:trPr>
        <w:tc>
          <w:tcPr>
            <w:tcW w:w="1163" w:type="dxa"/>
            <w:shd w:val="clear" w:color="auto" w:fill="D9D9D9" w:themeFill="background1" w:themeFillShade="D9"/>
          </w:tcPr>
          <w:p w14:paraId="07E34497" w14:textId="6307564C" w:rsidR="00D85821" w:rsidRPr="00774650" w:rsidRDefault="00A4519A" w:rsidP="00C128E3">
            <w:pPr>
              <w:keepNext/>
              <w:keepLines/>
              <w:suppressAutoHyphens/>
              <w:snapToGrid w:val="0"/>
              <w:spacing w:before="60" w:after="60" w:line="240" w:lineRule="auto"/>
              <w:rPr>
                <w:b/>
                <w:bCs/>
                <w:sz w:val="16"/>
                <w:szCs w:val="16"/>
                <w:lang w:eastAsia="ar-SA"/>
              </w:rPr>
            </w:pPr>
            <w:r>
              <w:rPr>
                <w:b/>
                <w:sz w:val="16"/>
                <w:szCs w:val="16"/>
                <w:lang w:eastAsia="ar-SA"/>
              </w:rPr>
              <w:t>Item</w:t>
            </w:r>
          </w:p>
        </w:tc>
        <w:tc>
          <w:tcPr>
            <w:tcW w:w="2994" w:type="dxa"/>
            <w:shd w:val="clear" w:color="auto" w:fill="D9D9D9" w:themeFill="background1" w:themeFillShade="D9"/>
          </w:tcPr>
          <w:p w14:paraId="34CB1512"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Name</w:t>
            </w:r>
          </w:p>
        </w:tc>
        <w:tc>
          <w:tcPr>
            <w:tcW w:w="3564" w:type="dxa"/>
            <w:shd w:val="clear" w:color="auto" w:fill="D9D9D9" w:themeFill="background1" w:themeFillShade="D9"/>
          </w:tcPr>
          <w:p w14:paraId="6DF4209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Description</w:t>
            </w:r>
          </w:p>
        </w:tc>
        <w:tc>
          <w:tcPr>
            <w:tcW w:w="855" w:type="dxa"/>
            <w:shd w:val="clear" w:color="auto" w:fill="D9D9D9" w:themeFill="background1" w:themeFillShade="D9"/>
          </w:tcPr>
          <w:p w14:paraId="49922A06" w14:textId="72389CAD" w:rsidR="00D85821" w:rsidRPr="00774650" w:rsidRDefault="00D85821" w:rsidP="00C128E3">
            <w:pPr>
              <w:keepNext/>
              <w:keepLines/>
              <w:suppressAutoHyphens/>
              <w:snapToGrid w:val="0"/>
              <w:spacing w:before="60" w:after="60" w:line="240" w:lineRule="auto"/>
              <w:jc w:val="center"/>
              <w:rPr>
                <w:b/>
                <w:bCs/>
                <w:sz w:val="16"/>
                <w:szCs w:val="16"/>
                <w:lang w:eastAsia="ar-SA"/>
              </w:rPr>
            </w:pPr>
            <w:r w:rsidRPr="00774650">
              <w:rPr>
                <w:b/>
                <w:sz w:val="16"/>
                <w:szCs w:val="16"/>
                <w:lang w:eastAsia="ar-SA"/>
              </w:rPr>
              <w:t>Code</w:t>
            </w:r>
          </w:p>
        </w:tc>
        <w:tc>
          <w:tcPr>
            <w:tcW w:w="5702" w:type="dxa"/>
            <w:shd w:val="clear" w:color="auto" w:fill="D9D9D9" w:themeFill="background1" w:themeFillShade="D9"/>
          </w:tcPr>
          <w:p w14:paraId="7E6233B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Remarks</w:t>
            </w:r>
          </w:p>
        </w:tc>
      </w:tr>
      <w:tr w:rsidR="00D85821" w:rsidRPr="00774650" w14:paraId="0DFC50F4" w14:textId="77777777" w:rsidTr="00D26480">
        <w:trPr>
          <w:trHeight w:val="263"/>
        </w:trPr>
        <w:tc>
          <w:tcPr>
            <w:tcW w:w="1163" w:type="dxa"/>
          </w:tcPr>
          <w:p w14:paraId="19A8D316" w14:textId="00DF8D97" w:rsidR="00D85821" w:rsidRPr="0076198D" w:rsidRDefault="00D85821" w:rsidP="00C128E3">
            <w:pPr>
              <w:keepNext/>
              <w:keepLines/>
              <w:suppressAutoHyphens/>
              <w:snapToGrid w:val="0"/>
              <w:spacing w:before="60" w:after="60" w:line="240" w:lineRule="auto"/>
              <w:rPr>
                <w:b/>
                <w:bCs/>
                <w:sz w:val="16"/>
                <w:szCs w:val="16"/>
                <w:lang w:eastAsia="ar-SA"/>
              </w:rPr>
            </w:pPr>
            <w:r w:rsidRPr="0076198D">
              <w:rPr>
                <w:sz w:val="16"/>
                <w:szCs w:val="16"/>
                <w:lang w:eastAsia="ar-SA"/>
              </w:rPr>
              <w:t>Enumeration</w:t>
            </w:r>
          </w:p>
        </w:tc>
        <w:tc>
          <w:tcPr>
            <w:tcW w:w="2994" w:type="dxa"/>
          </w:tcPr>
          <w:p w14:paraId="7CB6A38B" w14:textId="49A81FB0"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S100_SupportFileFormat</w:t>
            </w:r>
          </w:p>
        </w:tc>
        <w:tc>
          <w:tcPr>
            <w:tcW w:w="3564" w:type="dxa"/>
          </w:tcPr>
          <w:p w14:paraId="05AD0050" w14:textId="1B478D55"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The format used for the support file</w:t>
            </w:r>
          </w:p>
        </w:tc>
        <w:tc>
          <w:tcPr>
            <w:tcW w:w="855" w:type="dxa"/>
          </w:tcPr>
          <w:p w14:paraId="58F1B76E" w14:textId="77777777" w:rsidR="00D85821" w:rsidRPr="00774650" w:rsidRDefault="00D85821" w:rsidP="00C128E3">
            <w:pPr>
              <w:keepNext/>
              <w:keepLines/>
              <w:suppressAutoHyphens/>
              <w:snapToGrid w:val="0"/>
              <w:spacing w:before="60" w:after="60" w:line="240" w:lineRule="auto"/>
              <w:jc w:val="center"/>
              <w:rPr>
                <w:b/>
                <w:bCs/>
                <w:sz w:val="16"/>
                <w:szCs w:val="16"/>
                <w:lang w:eastAsia="ar-SA"/>
              </w:rPr>
            </w:pPr>
            <w:r w:rsidRPr="00774650">
              <w:rPr>
                <w:sz w:val="16"/>
                <w:szCs w:val="16"/>
                <w:lang w:eastAsia="ar-SA"/>
              </w:rPr>
              <w:t>-</w:t>
            </w:r>
          </w:p>
        </w:tc>
        <w:tc>
          <w:tcPr>
            <w:tcW w:w="5702" w:type="dxa"/>
          </w:tcPr>
          <w:p w14:paraId="2532192B" w14:textId="1A56F4C1"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 xml:space="preserve">Values listed in S-100 Part </w:t>
            </w:r>
            <w:r w:rsidR="00C16466">
              <w:rPr>
                <w:sz w:val="16"/>
                <w:szCs w:val="16"/>
                <w:lang w:eastAsia="ar-SA"/>
              </w:rPr>
              <w:t>17</w:t>
            </w:r>
            <w:r w:rsidRPr="00774650">
              <w:rPr>
                <w:sz w:val="16"/>
                <w:szCs w:val="16"/>
                <w:lang w:eastAsia="ar-SA"/>
              </w:rPr>
              <w:t xml:space="preserve"> but not mentioned in this table are not allowed</w:t>
            </w:r>
          </w:p>
        </w:tc>
      </w:tr>
      <w:tr w:rsidR="004F0A00" w:rsidRPr="00774650" w14:paraId="50BBAE01" w14:textId="77777777" w:rsidTr="00D26480">
        <w:trPr>
          <w:trHeight w:val="263"/>
        </w:trPr>
        <w:tc>
          <w:tcPr>
            <w:tcW w:w="1163" w:type="dxa"/>
          </w:tcPr>
          <w:p w14:paraId="23BA5B50" w14:textId="77777777" w:rsidR="004F0A00" w:rsidRPr="00774650" w:rsidRDefault="004F0A00" w:rsidP="004F0A00">
            <w:pPr>
              <w:keepNext/>
              <w:keepLines/>
              <w:suppressAutoHyphens/>
              <w:snapToGrid w:val="0"/>
              <w:spacing w:before="60" w:after="60" w:line="240" w:lineRule="auto"/>
              <w:rPr>
                <w:b/>
                <w:bCs/>
                <w:sz w:val="16"/>
                <w:szCs w:val="16"/>
                <w:lang w:eastAsia="ar-SA"/>
              </w:rPr>
            </w:pPr>
            <w:r w:rsidRPr="00774650">
              <w:rPr>
                <w:sz w:val="16"/>
                <w:szCs w:val="16"/>
                <w:lang w:eastAsia="ar-SA"/>
              </w:rPr>
              <w:t>Value</w:t>
            </w:r>
          </w:p>
        </w:tc>
        <w:tc>
          <w:tcPr>
            <w:tcW w:w="2994" w:type="dxa"/>
          </w:tcPr>
          <w:p w14:paraId="3F4DC828" w14:textId="5403BB23" w:rsidR="004F0A00" w:rsidRPr="00774650" w:rsidRDefault="004F0A00" w:rsidP="004F0A00">
            <w:pPr>
              <w:keepNext/>
              <w:keepLines/>
              <w:suppressAutoHyphens/>
              <w:snapToGrid w:val="0"/>
              <w:spacing w:before="60" w:after="60" w:line="240" w:lineRule="auto"/>
              <w:rPr>
                <w:b/>
                <w:bCs/>
                <w:sz w:val="16"/>
                <w:szCs w:val="16"/>
                <w:lang w:eastAsia="ar-SA"/>
              </w:rPr>
            </w:pPr>
            <w:r>
              <w:rPr>
                <w:sz w:val="16"/>
                <w:szCs w:val="16"/>
                <w:lang w:eastAsia="ar-SA"/>
              </w:rPr>
              <w:t>TXT_UTF-8</w:t>
            </w:r>
          </w:p>
        </w:tc>
        <w:tc>
          <w:tcPr>
            <w:tcW w:w="3564" w:type="dxa"/>
          </w:tcPr>
          <w:p w14:paraId="260473EF" w14:textId="24C9478D" w:rsidR="004F0A00" w:rsidRPr="00774650" w:rsidRDefault="004F0A00" w:rsidP="004F0A00">
            <w:pPr>
              <w:keepNext/>
              <w:keepLines/>
              <w:suppressAutoHyphens/>
              <w:snapToGrid w:val="0"/>
              <w:spacing w:before="60" w:after="60" w:line="240" w:lineRule="auto"/>
              <w:rPr>
                <w:b/>
                <w:bCs/>
                <w:sz w:val="16"/>
                <w:szCs w:val="16"/>
                <w:lang w:eastAsia="ar-SA"/>
              </w:rPr>
            </w:pPr>
            <w:r>
              <w:rPr>
                <w:sz w:val="16"/>
                <w:szCs w:val="16"/>
              </w:rPr>
              <w:t>UTF-8 text excluding control codes</w:t>
            </w:r>
          </w:p>
        </w:tc>
        <w:tc>
          <w:tcPr>
            <w:tcW w:w="855" w:type="dxa"/>
          </w:tcPr>
          <w:p w14:paraId="13E063A8" w14:textId="44A1DA4E" w:rsidR="004F0A00" w:rsidRPr="00E035EC" w:rsidRDefault="004F0A00" w:rsidP="004F0A00">
            <w:pPr>
              <w:keepNext/>
              <w:keepLines/>
              <w:suppressAutoHyphens/>
              <w:snapToGrid w:val="0"/>
              <w:spacing w:before="60" w:after="60" w:line="240" w:lineRule="auto"/>
              <w:jc w:val="center"/>
              <w:rPr>
                <w:bCs/>
                <w:sz w:val="16"/>
                <w:szCs w:val="16"/>
                <w:lang w:eastAsia="ar-SA"/>
              </w:rPr>
            </w:pPr>
            <w:r w:rsidRPr="00E035EC">
              <w:rPr>
                <w:bCs/>
                <w:sz w:val="16"/>
                <w:szCs w:val="16"/>
                <w:lang w:eastAsia="ar-SA"/>
              </w:rPr>
              <w:t>1</w:t>
            </w:r>
          </w:p>
        </w:tc>
        <w:tc>
          <w:tcPr>
            <w:tcW w:w="5702" w:type="dxa"/>
          </w:tcPr>
          <w:p w14:paraId="375EF3CC" w14:textId="2E2F0861" w:rsidR="004F0A00" w:rsidRPr="00774650" w:rsidRDefault="004F0A00" w:rsidP="004F0A00">
            <w:pPr>
              <w:keepNext/>
              <w:keepLines/>
              <w:suppressAutoHyphens/>
              <w:snapToGrid w:val="0"/>
              <w:spacing w:before="60" w:after="60" w:line="240" w:lineRule="auto"/>
              <w:rPr>
                <w:b/>
                <w:bCs/>
                <w:sz w:val="16"/>
                <w:szCs w:val="16"/>
                <w:lang w:eastAsia="ar-SA"/>
              </w:rPr>
            </w:pPr>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p>
        </w:tc>
      </w:tr>
      <w:tr w:rsidR="004F0A00" w:rsidRPr="00774650" w:rsidDel="00802059" w14:paraId="70044369" w14:textId="58CB6FDB" w:rsidTr="00D26480">
        <w:trPr>
          <w:trHeight w:val="263"/>
          <w:del w:id="710" w:author="Jeff Wootton" w:date="2024-11-06T09:03:00Z"/>
        </w:trPr>
        <w:tc>
          <w:tcPr>
            <w:tcW w:w="1163" w:type="dxa"/>
          </w:tcPr>
          <w:p w14:paraId="4B0F2E7C" w14:textId="537CEC0A" w:rsidR="004F0A00" w:rsidRPr="00774650" w:rsidDel="00802059" w:rsidRDefault="004F0A00" w:rsidP="004F0A00">
            <w:pPr>
              <w:suppressAutoHyphens/>
              <w:snapToGrid w:val="0"/>
              <w:spacing w:before="60" w:after="60" w:line="240" w:lineRule="auto"/>
              <w:rPr>
                <w:del w:id="711" w:author="Jeff Wootton" w:date="2024-11-06T09:03:00Z" w16du:dateUtc="2024-11-06T08:03:00Z"/>
                <w:b/>
                <w:bCs/>
                <w:sz w:val="16"/>
                <w:szCs w:val="16"/>
                <w:lang w:eastAsia="ar-SA"/>
              </w:rPr>
            </w:pPr>
            <w:del w:id="712" w:author="Jeff Wootton" w:date="2024-11-06T09:03:00Z" w16du:dateUtc="2024-11-06T08:03:00Z">
              <w:r w:rsidRPr="00774650" w:rsidDel="00802059">
                <w:rPr>
                  <w:sz w:val="16"/>
                  <w:szCs w:val="16"/>
                  <w:lang w:eastAsia="ar-SA"/>
                </w:rPr>
                <w:delText>Value</w:delText>
              </w:r>
            </w:del>
          </w:p>
        </w:tc>
        <w:tc>
          <w:tcPr>
            <w:tcW w:w="2994" w:type="dxa"/>
          </w:tcPr>
          <w:p w14:paraId="207727E3" w14:textId="6E635787" w:rsidR="004F0A00" w:rsidRPr="00774650" w:rsidDel="00802059" w:rsidRDefault="004F0A00" w:rsidP="004F0A00">
            <w:pPr>
              <w:suppressAutoHyphens/>
              <w:snapToGrid w:val="0"/>
              <w:spacing w:before="60" w:after="60" w:line="240" w:lineRule="auto"/>
              <w:rPr>
                <w:del w:id="713" w:author="Jeff Wootton" w:date="2024-11-06T09:03:00Z" w16du:dateUtc="2024-11-06T08:03:00Z"/>
                <w:b/>
                <w:bCs/>
                <w:sz w:val="16"/>
                <w:szCs w:val="16"/>
                <w:lang w:eastAsia="ar-SA"/>
              </w:rPr>
            </w:pPr>
            <w:del w:id="714" w:author="Jeff Wootton" w:date="2024-11-06T09:03:00Z" w16du:dateUtc="2024-11-06T08:03:00Z">
              <w:r w:rsidRPr="00774650" w:rsidDel="00802059">
                <w:rPr>
                  <w:sz w:val="16"/>
                  <w:szCs w:val="16"/>
                  <w:lang w:eastAsia="ar-SA"/>
                </w:rPr>
                <w:delText>HTML</w:delText>
              </w:r>
            </w:del>
          </w:p>
        </w:tc>
        <w:tc>
          <w:tcPr>
            <w:tcW w:w="3564" w:type="dxa"/>
          </w:tcPr>
          <w:p w14:paraId="1641E4F7" w14:textId="501C8C88" w:rsidR="004F0A00" w:rsidRPr="00774650" w:rsidDel="00802059" w:rsidRDefault="004F0A00" w:rsidP="004F0A00">
            <w:pPr>
              <w:suppressAutoHyphens/>
              <w:snapToGrid w:val="0"/>
              <w:spacing w:before="60" w:after="60" w:line="240" w:lineRule="auto"/>
              <w:rPr>
                <w:del w:id="715" w:author="Jeff Wootton" w:date="2024-11-06T09:03:00Z" w16du:dateUtc="2024-11-06T08:03:00Z"/>
                <w:b/>
                <w:bCs/>
                <w:sz w:val="16"/>
                <w:szCs w:val="16"/>
                <w:lang w:eastAsia="ar-SA"/>
              </w:rPr>
            </w:pPr>
            <w:del w:id="716" w:author="Jeff Wootton" w:date="2024-11-06T09:03:00Z" w16du:dateUtc="2024-11-06T08:03:00Z">
              <w:r w:rsidDel="00802059">
                <w:rPr>
                  <w:sz w:val="16"/>
                  <w:szCs w:val="16"/>
                </w:rPr>
                <w:delText>Hypertext Markup Language</w:delText>
              </w:r>
            </w:del>
          </w:p>
        </w:tc>
        <w:tc>
          <w:tcPr>
            <w:tcW w:w="855" w:type="dxa"/>
          </w:tcPr>
          <w:p w14:paraId="78F9A5BA" w14:textId="530119F0" w:rsidR="004F0A00" w:rsidRPr="00E035EC" w:rsidDel="00802059" w:rsidRDefault="004F0A00" w:rsidP="004F0A00">
            <w:pPr>
              <w:suppressAutoHyphens/>
              <w:snapToGrid w:val="0"/>
              <w:spacing w:before="60" w:after="60" w:line="240" w:lineRule="auto"/>
              <w:jc w:val="center"/>
              <w:rPr>
                <w:del w:id="717" w:author="Jeff Wootton" w:date="2024-11-06T09:03:00Z" w16du:dateUtc="2024-11-06T08:03:00Z"/>
                <w:sz w:val="16"/>
                <w:szCs w:val="16"/>
                <w:lang w:eastAsia="ar-SA"/>
              </w:rPr>
            </w:pPr>
            <w:del w:id="718" w:author="Jeff Wootton" w:date="2024-11-06T09:03:00Z" w16du:dateUtc="2024-11-06T08:03:00Z">
              <w:r w:rsidRPr="00E035EC" w:rsidDel="00802059">
                <w:rPr>
                  <w:sz w:val="16"/>
                  <w:szCs w:val="16"/>
                  <w:lang w:eastAsia="ar-SA"/>
                </w:rPr>
                <w:delText>3</w:delText>
              </w:r>
            </w:del>
          </w:p>
        </w:tc>
        <w:tc>
          <w:tcPr>
            <w:tcW w:w="5702" w:type="dxa"/>
          </w:tcPr>
          <w:p w14:paraId="707267C7" w14:textId="740E0464" w:rsidR="004F0A00" w:rsidRPr="00774650" w:rsidDel="00802059" w:rsidRDefault="004F0A00" w:rsidP="004F0A00">
            <w:pPr>
              <w:suppressAutoHyphens/>
              <w:snapToGrid w:val="0"/>
              <w:spacing w:before="60" w:after="60" w:line="240" w:lineRule="auto"/>
              <w:rPr>
                <w:del w:id="719" w:author="Jeff Wootton" w:date="2024-11-06T09:03:00Z" w16du:dateUtc="2024-11-06T08:03:00Z"/>
                <w:b/>
                <w:bCs/>
                <w:sz w:val="16"/>
                <w:szCs w:val="16"/>
                <w:lang w:eastAsia="ar-SA"/>
              </w:rPr>
            </w:pPr>
            <w:del w:id="720" w:author="Jeff Wootton" w:date="2024-11-06T09:03:00Z" w16du:dateUtc="2024-11-06T08:03:00Z">
              <w:r w:rsidDel="00802059">
                <w:rPr>
                  <w:sz w:val="16"/>
                  <w:szCs w:val="16"/>
                  <w:lang w:eastAsia="ar-SA"/>
                </w:rPr>
                <w:delText>Not an allowed format for ENC support files</w:delText>
              </w:r>
            </w:del>
          </w:p>
        </w:tc>
      </w:tr>
      <w:tr w:rsidR="004F0A00" w:rsidRPr="00774650" w:rsidDel="00802059" w14:paraId="5ECA6155" w14:textId="0210C976" w:rsidTr="00D26480">
        <w:trPr>
          <w:trHeight w:val="289"/>
          <w:del w:id="721" w:author="Jeff Wootton" w:date="2024-11-06T09:03:00Z"/>
        </w:trPr>
        <w:tc>
          <w:tcPr>
            <w:tcW w:w="1163" w:type="dxa"/>
          </w:tcPr>
          <w:p w14:paraId="6E9B18BD" w14:textId="7CA85661" w:rsidR="004F0A00" w:rsidRPr="00774650" w:rsidDel="00802059" w:rsidRDefault="004F0A00" w:rsidP="004F0A00">
            <w:pPr>
              <w:suppressAutoHyphens/>
              <w:snapToGrid w:val="0"/>
              <w:spacing w:before="60" w:after="60" w:line="240" w:lineRule="auto"/>
              <w:rPr>
                <w:del w:id="722" w:author="Jeff Wootton" w:date="2024-11-06T09:03:00Z" w16du:dateUtc="2024-11-06T08:03:00Z"/>
                <w:b/>
                <w:bCs/>
                <w:sz w:val="16"/>
                <w:szCs w:val="16"/>
                <w:lang w:eastAsia="ar-SA"/>
              </w:rPr>
            </w:pPr>
            <w:del w:id="723" w:author="Jeff Wootton" w:date="2024-11-06T09:03:00Z" w16du:dateUtc="2024-11-06T08:03:00Z">
              <w:r w:rsidRPr="00774650" w:rsidDel="00802059">
                <w:rPr>
                  <w:sz w:val="16"/>
                  <w:szCs w:val="16"/>
                  <w:lang w:eastAsia="ar-SA"/>
                </w:rPr>
                <w:delText>Value</w:delText>
              </w:r>
            </w:del>
          </w:p>
        </w:tc>
        <w:tc>
          <w:tcPr>
            <w:tcW w:w="2994" w:type="dxa"/>
          </w:tcPr>
          <w:p w14:paraId="4F1105C4" w14:textId="58A2F3E3" w:rsidR="004F0A00" w:rsidRPr="00774650" w:rsidDel="00802059" w:rsidRDefault="004F0A00" w:rsidP="004F0A00">
            <w:pPr>
              <w:suppressAutoHyphens/>
              <w:snapToGrid w:val="0"/>
              <w:spacing w:before="60" w:after="60" w:line="240" w:lineRule="auto"/>
              <w:rPr>
                <w:del w:id="724" w:author="Jeff Wootton" w:date="2024-11-06T09:03:00Z" w16du:dateUtc="2024-11-06T08:03:00Z"/>
                <w:b/>
                <w:bCs/>
                <w:sz w:val="16"/>
                <w:szCs w:val="16"/>
                <w:lang w:eastAsia="ar-SA"/>
              </w:rPr>
            </w:pPr>
            <w:del w:id="725" w:author="Jeff Wootton" w:date="2024-11-06T09:03:00Z" w16du:dateUtc="2024-11-06T08:03:00Z">
              <w:r w:rsidRPr="00774650" w:rsidDel="00802059">
                <w:rPr>
                  <w:sz w:val="16"/>
                  <w:szCs w:val="16"/>
                  <w:lang w:eastAsia="ar-SA"/>
                </w:rPr>
                <w:delText>XML</w:delText>
              </w:r>
            </w:del>
          </w:p>
        </w:tc>
        <w:tc>
          <w:tcPr>
            <w:tcW w:w="3564" w:type="dxa"/>
          </w:tcPr>
          <w:p w14:paraId="5B171AD3" w14:textId="251FB3D8" w:rsidR="004F0A00" w:rsidRPr="00774650" w:rsidDel="00802059" w:rsidRDefault="004F0A00" w:rsidP="004F0A00">
            <w:pPr>
              <w:suppressAutoHyphens/>
              <w:snapToGrid w:val="0"/>
              <w:spacing w:before="60" w:after="60" w:line="240" w:lineRule="auto"/>
              <w:rPr>
                <w:del w:id="726" w:author="Jeff Wootton" w:date="2024-11-06T09:03:00Z" w16du:dateUtc="2024-11-06T08:03:00Z"/>
                <w:b/>
                <w:bCs/>
                <w:sz w:val="16"/>
                <w:szCs w:val="16"/>
                <w:lang w:eastAsia="ar-SA"/>
              </w:rPr>
            </w:pPr>
            <w:del w:id="727" w:author="Jeff Wootton" w:date="2024-11-06T09:03:00Z" w16du:dateUtc="2024-11-06T08:03:00Z">
              <w:r w:rsidDel="00802059">
                <w:rPr>
                  <w:sz w:val="16"/>
                  <w:szCs w:val="16"/>
                </w:rPr>
                <w:delText>Extensible Markup Language</w:delText>
              </w:r>
            </w:del>
          </w:p>
        </w:tc>
        <w:tc>
          <w:tcPr>
            <w:tcW w:w="855" w:type="dxa"/>
          </w:tcPr>
          <w:p w14:paraId="206CFCB4" w14:textId="45B646DC" w:rsidR="004F0A00" w:rsidRPr="00E035EC" w:rsidDel="00802059" w:rsidRDefault="004F0A00" w:rsidP="004F0A00">
            <w:pPr>
              <w:suppressAutoHyphens/>
              <w:snapToGrid w:val="0"/>
              <w:spacing w:before="60" w:after="60" w:line="240" w:lineRule="auto"/>
              <w:jc w:val="center"/>
              <w:rPr>
                <w:del w:id="728" w:author="Jeff Wootton" w:date="2024-11-06T09:03:00Z" w16du:dateUtc="2024-11-06T08:03:00Z"/>
                <w:bCs/>
                <w:sz w:val="16"/>
                <w:szCs w:val="16"/>
                <w:lang w:eastAsia="ar-SA"/>
              </w:rPr>
            </w:pPr>
            <w:del w:id="729" w:author="Jeff Wootton" w:date="2024-11-06T09:03:00Z" w16du:dateUtc="2024-11-06T08:03:00Z">
              <w:r w:rsidRPr="00E035EC" w:rsidDel="00802059">
                <w:rPr>
                  <w:bCs/>
                  <w:sz w:val="16"/>
                  <w:szCs w:val="16"/>
                  <w:lang w:eastAsia="ar-SA"/>
                </w:rPr>
                <w:delText>4</w:delText>
              </w:r>
            </w:del>
          </w:p>
        </w:tc>
        <w:tc>
          <w:tcPr>
            <w:tcW w:w="5702" w:type="dxa"/>
          </w:tcPr>
          <w:p w14:paraId="4B50333C" w14:textId="51F012DF" w:rsidR="004F0A00" w:rsidRPr="00774650" w:rsidDel="00802059" w:rsidRDefault="00DB1A1E" w:rsidP="004F0A00">
            <w:pPr>
              <w:suppressAutoHyphens/>
              <w:snapToGrid w:val="0"/>
              <w:spacing w:before="60" w:after="60" w:line="240" w:lineRule="auto"/>
              <w:rPr>
                <w:del w:id="730" w:author="Jeff Wootton" w:date="2024-11-06T09:03:00Z" w16du:dateUtc="2024-11-06T08:03:00Z"/>
                <w:b/>
                <w:bCs/>
                <w:sz w:val="16"/>
                <w:szCs w:val="16"/>
                <w:lang w:eastAsia="ar-SA"/>
              </w:rPr>
            </w:pPr>
            <w:del w:id="731" w:author="Jeff Wootton" w:date="2024-11-06T09:03:00Z" w16du:dateUtc="2024-11-06T08:03:00Z">
              <w:r w:rsidDel="00802059">
                <w:rPr>
                  <w:sz w:val="16"/>
                  <w:szCs w:val="16"/>
                  <w:lang w:eastAsia="ar-SA"/>
                </w:rPr>
                <w:delText>Not an allowed format for ENC support files</w:delText>
              </w:r>
            </w:del>
          </w:p>
        </w:tc>
      </w:tr>
      <w:tr w:rsidR="004F0A00" w:rsidRPr="00774650" w14:paraId="0E728F03" w14:textId="77777777" w:rsidTr="00D26480">
        <w:trPr>
          <w:trHeight w:val="289"/>
        </w:trPr>
        <w:tc>
          <w:tcPr>
            <w:tcW w:w="1163" w:type="dxa"/>
          </w:tcPr>
          <w:p w14:paraId="1504E03C" w14:textId="77777777" w:rsidR="004F0A00" w:rsidRPr="00774650" w:rsidRDefault="004F0A00" w:rsidP="004F0A00">
            <w:pPr>
              <w:suppressAutoHyphens/>
              <w:snapToGrid w:val="0"/>
              <w:spacing w:before="60" w:after="60" w:line="240" w:lineRule="auto"/>
              <w:rPr>
                <w:b/>
                <w:bCs/>
                <w:sz w:val="16"/>
                <w:szCs w:val="16"/>
                <w:lang w:eastAsia="ar-SA"/>
              </w:rPr>
            </w:pPr>
            <w:r w:rsidRPr="00774650">
              <w:rPr>
                <w:sz w:val="16"/>
                <w:szCs w:val="16"/>
                <w:lang w:eastAsia="ar-SA"/>
              </w:rPr>
              <w:t>Value</w:t>
            </w:r>
          </w:p>
        </w:tc>
        <w:tc>
          <w:tcPr>
            <w:tcW w:w="2994" w:type="dxa"/>
          </w:tcPr>
          <w:p w14:paraId="771B15EA" w14:textId="00F16953" w:rsidR="004F0A00" w:rsidRPr="00774650" w:rsidRDefault="004F0A00" w:rsidP="004F0A00">
            <w:pPr>
              <w:suppressAutoHyphens/>
              <w:snapToGrid w:val="0"/>
              <w:spacing w:before="60" w:after="60" w:line="240" w:lineRule="auto"/>
              <w:rPr>
                <w:b/>
                <w:bCs/>
                <w:sz w:val="16"/>
                <w:szCs w:val="16"/>
                <w:lang w:eastAsia="ar-SA"/>
              </w:rPr>
            </w:pPr>
            <w:r w:rsidRPr="00774650">
              <w:rPr>
                <w:sz w:val="16"/>
                <w:szCs w:val="16"/>
                <w:lang w:eastAsia="ar-SA"/>
              </w:rPr>
              <w:t>TIFF</w:t>
            </w:r>
          </w:p>
        </w:tc>
        <w:tc>
          <w:tcPr>
            <w:tcW w:w="3564" w:type="dxa"/>
          </w:tcPr>
          <w:p w14:paraId="6524B415" w14:textId="580533B2" w:rsidR="004F0A00" w:rsidRPr="00774650" w:rsidRDefault="004F0A00" w:rsidP="004F0A00">
            <w:pPr>
              <w:tabs>
                <w:tab w:val="left" w:pos="877"/>
              </w:tabs>
              <w:suppressAutoHyphens/>
              <w:snapToGrid w:val="0"/>
              <w:spacing w:before="60" w:after="60" w:line="240" w:lineRule="auto"/>
              <w:rPr>
                <w:b/>
                <w:bCs/>
                <w:sz w:val="16"/>
                <w:szCs w:val="16"/>
                <w:lang w:eastAsia="ar-SA"/>
              </w:rPr>
            </w:pPr>
            <w:r>
              <w:rPr>
                <w:sz w:val="16"/>
                <w:szCs w:val="16"/>
              </w:rPr>
              <w:t>Tagged Image File Format</w:t>
            </w:r>
          </w:p>
        </w:tc>
        <w:tc>
          <w:tcPr>
            <w:tcW w:w="855" w:type="dxa"/>
          </w:tcPr>
          <w:p w14:paraId="4C1D700E" w14:textId="4E26D39F" w:rsidR="004F0A00" w:rsidRPr="00E035EC" w:rsidRDefault="004F0A00" w:rsidP="004F0A00">
            <w:pPr>
              <w:suppressAutoHyphens/>
              <w:snapToGrid w:val="0"/>
              <w:spacing w:before="60" w:after="60" w:line="240" w:lineRule="auto"/>
              <w:jc w:val="center"/>
              <w:rPr>
                <w:bCs/>
                <w:sz w:val="16"/>
                <w:szCs w:val="16"/>
                <w:lang w:eastAsia="ar-SA"/>
              </w:rPr>
            </w:pPr>
            <w:r w:rsidRPr="00E035EC">
              <w:rPr>
                <w:bCs/>
                <w:sz w:val="16"/>
                <w:szCs w:val="16"/>
                <w:lang w:eastAsia="ar-SA"/>
              </w:rPr>
              <w:t>7</w:t>
            </w:r>
          </w:p>
        </w:tc>
        <w:tc>
          <w:tcPr>
            <w:tcW w:w="5702" w:type="dxa"/>
          </w:tcPr>
          <w:p w14:paraId="3814BBBA" w14:textId="38412584" w:rsidR="004F0A00" w:rsidRPr="00774650" w:rsidRDefault="004F0A00" w:rsidP="004F0A00">
            <w:pPr>
              <w:suppressAutoHyphens/>
              <w:snapToGrid w:val="0"/>
              <w:spacing w:before="60" w:after="60" w:line="240" w:lineRule="auto"/>
              <w:rPr>
                <w:b/>
                <w:bCs/>
                <w:sz w:val="16"/>
                <w:szCs w:val="16"/>
                <w:lang w:eastAsia="ar-SA"/>
              </w:rPr>
            </w:pPr>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p>
        </w:tc>
      </w:tr>
    </w:tbl>
    <w:p w14:paraId="5BE521A8" w14:textId="77777777" w:rsidR="00E73EDF" w:rsidRPr="00774650" w:rsidRDefault="00E73EDF" w:rsidP="00E035EC">
      <w:pPr>
        <w:spacing w:after="0" w:line="240" w:lineRule="auto"/>
      </w:pPr>
    </w:p>
    <w:p w14:paraId="00491362" w14:textId="14F84FA8" w:rsidR="00E73EDF" w:rsidRPr="00774650" w:rsidRDefault="007653F1" w:rsidP="00E035EC">
      <w:pPr>
        <w:pStyle w:val="Heading4"/>
        <w:tabs>
          <w:tab w:val="clear" w:pos="940"/>
          <w:tab w:val="clear" w:pos="1140"/>
          <w:tab w:val="clear" w:pos="1360"/>
          <w:tab w:val="left" w:pos="993"/>
        </w:tabs>
        <w:spacing w:before="120" w:after="120" w:line="240" w:lineRule="auto"/>
        <w:ind w:left="993" w:hanging="993"/>
      </w:pPr>
      <w:r w:rsidRPr="00774650">
        <w:t>S100_</w:t>
      </w:r>
      <w:r w:rsidR="009F7A34" w:rsidRPr="00774650">
        <w:t>SupportFile</w:t>
      </w:r>
      <w:r w:rsidR="009F7A34">
        <w:t>RevisionStatus</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529"/>
        <w:gridCol w:w="850"/>
        <w:gridCol w:w="5726"/>
      </w:tblGrid>
      <w:tr w:rsidR="00D85821" w:rsidRPr="00774650" w14:paraId="181E4795" w14:textId="77777777" w:rsidTr="00353431">
        <w:trPr>
          <w:cantSplit/>
        </w:trPr>
        <w:tc>
          <w:tcPr>
            <w:tcW w:w="1159" w:type="dxa"/>
            <w:shd w:val="clear" w:color="auto" w:fill="D9D9D9" w:themeFill="background1" w:themeFillShade="D9"/>
          </w:tcPr>
          <w:p w14:paraId="0E7958EB" w14:textId="638DC1AD" w:rsidR="00D85821" w:rsidRPr="00774650" w:rsidRDefault="00A4519A" w:rsidP="00C128E3">
            <w:pPr>
              <w:suppressAutoHyphens/>
              <w:snapToGrid w:val="0"/>
              <w:spacing w:before="60" w:after="60" w:line="240" w:lineRule="auto"/>
              <w:rPr>
                <w:b/>
                <w:bCs/>
                <w:sz w:val="16"/>
                <w:szCs w:val="16"/>
                <w:lang w:eastAsia="ar-SA"/>
              </w:rPr>
            </w:pPr>
            <w:r>
              <w:rPr>
                <w:b/>
                <w:sz w:val="16"/>
                <w:szCs w:val="16"/>
                <w:lang w:eastAsia="ar-SA"/>
              </w:rPr>
              <w:t>Item</w:t>
            </w:r>
          </w:p>
        </w:tc>
        <w:tc>
          <w:tcPr>
            <w:tcW w:w="3070" w:type="dxa"/>
            <w:shd w:val="clear" w:color="auto" w:fill="D9D9D9" w:themeFill="background1" w:themeFillShade="D9"/>
          </w:tcPr>
          <w:p w14:paraId="6054D955"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Name</w:t>
            </w:r>
          </w:p>
        </w:tc>
        <w:tc>
          <w:tcPr>
            <w:tcW w:w="3529" w:type="dxa"/>
            <w:shd w:val="clear" w:color="auto" w:fill="D9D9D9" w:themeFill="background1" w:themeFillShade="D9"/>
          </w:tcPr>
          <w:p w14:paraId="32226F4C"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Description</w:t>
            </w:r>
          </w:p>
        </w:tc>
        <w:tc>
          <w:tcPr>
            <w:tcW w:w="850" w:type="dxa"/>
            <w:shd w:val="clear" w:color="auto" w:fill="D9D9D9" w:themeFill="background1" w:themeFillShade="D9"/>
          </w:tcPr>
          <w:p w14:paraId="6E14855B" w14:textId="1B4078A0" w:rsidR="00D85821" w:rsidRPr="00774650" w:rsidRDefault="00D85821" w:rsidP="00C128E3">
            <w:pPr>
              <w:suppressAutoHyphens/>
              <w:snapToGrid w:val="0"/>
              <w:spacing w:before="60" w:after="60" w:line="240" w:lineRule="auto"/>
              <w:jc w:val="center"/>
              <w:rPr>
                <w:b/>
                <w:bCs/>
                <w:sz w:val="16"/>
                <w:szCs w:val="16"/>
                <w:lang w:eastAsia="ar-SA"/>
              </w:rPr>
            </w:pPr>
            <w:r w:rsidRPr="00774650">
              <w:rPr>
                <w:b/>
                <w:sz w:val="16"/>
                <w:szCs w:val="16"/>
                <w:lang w:eastAsia="ar-SA"/>
              </w:rPr>
              <w:t>Code</w:t>
            </w:r>
          </w:p>
        </w:tc>
        <w:tc>
          <w:tcPr>
            <w:tcW w:w="5726" w:type="dxa"/>
            <w:shd w:val="clear" w:color="auto" w:fill="D9D9D9" w:themeFill="background1" w:themeFillShade="D9"/>
          </w:tcPr>
          <w:p w14:paraId="36B6A680"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Remarks</w:t>
            </w:r>
          </w:p>
        </w:tc>
      </w:tr>
      <w:tr w:rsidR="00D85821" w:rsidRPr="00774650" w14:paraId="0BCE59E6" w14:textId="77777777" w:rsidTr="00353431">
        <w:tc>
          <w:tcPr>
            <w:tcW w:w="1159" w:type="dxa"/>
          </w:tcPr>
          <w:p w14:paraId="5CACD2C1" w14:textId="136053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Enumeration</w:t>
            </w:r>
          </w:p>
        </w:tc>
        <w:tc>
          <w:tcPr>
            <w:tcW w:w="3070" w:type="dxa"/>
          </w:tcPr>
          <w:p w14:paraId="6D1E15B8" w14:textId="151494B5" w:rsidR="00D85821" w:rsidRPr="00774650" w:rsidRDefault="00D85821" w:rsidP="007B4FED">
            <w:pPr>
              <w:suppressAutoHyphens/>
              <w:snapToGrid w:val="0"/>
              <w:spacing w:before="60" w:after="60" w:line="240" w:lineRule="auto"/>
              <w:rPr>
                <w:b/>
                <w:bCs/>
                <w:sz w:val="16"/>
                <w:szCs w:val="16"/>
                <w:lang w:eastAsia="ar-SA"/>
              </w:rPr>
            </w:pPr>
            <w:r w:rsidRPr="00774650">
              <w:rPr>
                <w:sz w:val="16"/>
                <w:szCs w:val="16"/>
                <w:lang w:eastAsia="ar-SA"/>
              </w:rPr>
              <w:t>S100_</w:t>
            </w:r>
            <w:r w:rsidR="007B4FED" w:rsidRPr="00774650">
              <w:rPr>
                <w:sz w:val="16"/>
                <w:szCs w:val="16"/>
                <w:lang w:eastAsia="ar-SA"/>
              </w:rPr>
              <w:t>SupportFile</w:t>
            </w:r>
            <w:r w:rsidR="007B4FED">
              <w:rPr>
                <w:sz w:val="16"/>
                <w:szCs w:val="16"/>
                <w:lang w:eastAsia="ar-SA"/>
              </w:rPr>
              <w:t>RevisionStatus</w:t>
            </w:r>
          </w:p>
        </w:tc>
        <w:tc>
          <w:tcPr>
            <w:tcW w:w="3529" w:type="dxa"/>
          </w:tcPr>
          <w:p w14:paraId="36342B5B"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The reason for inclusion of the support file in this exchange set</w:t>
            </w:r>
          </w:p>
        </w:tc>
        <w:tc>
          <w:tcPr>
            <w:tcW w:w="850" w:type="dxa"/>
          </w:tcPr>
          <w:p w14:paraId="0A70111D" w14:textId="77777777" w:rsidR="00D85821" w:rsidRPr="00774650" w:rsidRDefault="00D85821" w:rsidP="00C128E3">
            <w:pPr>
              <w:suppressAutoHyphens/>
              <w:snapToGrid w:val="0"/>
              <w:spacing w:before="60" w:after="60" w:line="240" w:lineRule="auto"/>
              <w:jc w:val="center"/>
              <w:rPr>
                <w:b/>
                <w:bCs/>
                <w:sz w:val="16"/>
                <w:szCs w:val="16"/>
                <w:lang w:eastAsia="ar-SA"/>
              </w:rPr>
            </w:pPr>
            <w:r w:rsidRPr="00774650">
              <w:rPr>
                <w:sz w:val="16"/>
                <w:szCs w:val="16"/>
                <w:lang w:eastAsia="ar-SA"/>
              </w:rPr>
              <w:t>-</w:t>
            </w:r>
          </w:p>
        </w:tc>
        <w:tc>
          <w:tcPr>
            <w:tcW w:w="5726" w:type="dxa"/>
          </w:tcPr>
          <w:p w14:paraId="1371B235"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w:t>
            </w:r>
          </w:p>
        </w:tc>
      </w:tr>
      <w:tr w:rsidR="00D85821" w:rsidRPr="00774650" w14:paraId="00144D92" w14:textId="77777777" w:rsidTr="00353431">
        <w:tc>
          <w:tcPr>
            <w:tcW w:w="1159" w:type="dxa"/>
          </w:tcPr>
          <w:p w14:paraId="065B7A5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7E710E6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new</w:t>
            </w:r>
          </w:p>
        </w:tc>
        <w:tc>
          <w:tcPr>
            <w:tcW w:w="3529" w:type="dxa"/>
          </w:tcPr>
          <w:p w14:paraId="52428B77"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A file which is new</w:t>
            </w:r>
          </w:p>
        </w:tc>
        <w:tc>
          <w:tcPr>
            <w:tcW w:w="850" w:type="dxa"/>
          </w:tcPr>
          <w:p w14:paraId="5DED2C6B" w14:textId="47E74400"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1</w:t>
            </w:r>
          </w:p>
        </w:tc>
        <w:tc>
          <w:tcPr>
            <w:tcW w:w="5726" w:type="dxa"/>
          </w:tcPr>
          <w:p w14:paraId="6F71E969" w14:textId="40966A90"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a new file</w:t>
            </w:r>
          </w:p>
        </w:tc>
      </w:tr>
      <w:tr w:rsidR="00D85821" w:rsidRPr="00774650" w14:paraId="5C6A2A51" w14:textId="77777777" w:rsidTr="00353431">
        <w:tc>
          <w:tcPr>
            <w:tcW w:w="1159" w:type="dxa"/>
          </w:tcPr>
          <w:p w14:paraId="25F08739"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17805D7E"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replacement</w:t>
            </w:r>
          </w:p>
        </w:tc>
        <w:tc>
          <w:tcPr>
            <w:tcW w:w="3529" w:type="dxa"/>
          </w:tcPr>
          <w:p w14:paraId="328F6C56"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A file which replaces an existing file</w:t>
            </w:r>
          </w:p>
        </w:tc>
        <w:tc>
          <w:tcPr>
            <w:tcW w:w="850" w:type="dxa"/>
          </w:tcPr>
          <w:p w14:paraId="433BF69C" w14:textId="0AF7AA1E"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2</w:t>
            </w:r>
          </w:p>
        </w:tc>
        <w:tc>
          <w:tcPr>
            <w:tcW w:w="5726" w:type="dxa"/>
          </w:tcPr>
          <w:p w14:paraId="6F66F8F8"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a replacement for a file of the same name</w:t>
            </w:r>
          </w:p>
        </w:tc>
      </w:tr>
      <w:tr w:rsidR="00D85821" w:rsidRPr="00774650" w14:paraId="4327A958" w14:textId="77777777" w:rsidTr="00353431">
        <w:tc>
          <w:tcPr>
            <w:tcW w:w="1159" w:type="dxa"/>
          </w:tcPr>
          <w:p w14:paraId="6FE658BD"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72E7396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deletion</w:t>
            </w:r>
          </w:p>
        </w:tc>
        <w:tc>
          <w:tcPr>
            <w:tcW w:w="3529" w:type="dxa"/>
          </w:tcPr>
          <w:p w14:paraId="2B92103E"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Deletes an existing file</w:t>
            </w:r>
          </w:p>
        </w:tc>
        <w:tc>
          <w:tcPr>
            <w:tcW w:w="850" w:type="dxa"/>
          </w:tcPr>
          <w:p w14:paraId="1D85DCB0" w14:textId="5402DB41"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3</w:t>
            </w:r>
          </w:p>
        </w:tc>
        <w:tc>
          <w:tcPr>
            <w:tcW w:w="5726" w:type="dxa"/>
          </w:tcPr>
          <w:p w14:paraId="6CE25D71"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deletion of a file of that name</w:t>
            </w:r>
          </w:p>
        </w:tc>
      </w:tr>
    </w:tbl>
    <w:p w14:paraId="63986105" w14:textId="77777777" w:rsidR="00E73EDF" w:rsidRDefault="00E73EDF" w:rsidP="00E035EC">
      <w:pPr>
        <w:spacing w:after="0" w:line="240" w:lineRule="auto"/>
      </w:pPr>
    </w:p>
    <w:p w14:paraId="09D667B8" w14:textId="086E93AA" w:rsidR="009B1476" w:rsidRPr="001E42E8" w:rsidRDefault="009B1476" w:rsidP="00E035EC">
      <w:pPr>
        <w:pStyle w:val="Heading4"/>
        <w:tabs>
          <w:tab w:val="clear" w:pos="940"/>
          <w:tab w:val="clear" w:pos="1140"/>
          <w:tab w:val="clear" w:pos="1360"/>
          <w:tab w:val="left" w:pos="993"/>
        </w:tabs>
        <w:spacing w:before="120" w:after="120" w:line="240" w:lineRule="auto"/>
        <w:ind w:left="993" w:hanging="993"/>
      </w:pPr>
      <w:r w:rsidRPr="001E42E8">
        <w:t>S100_SupportFileSpecification</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1E42E8" w:rsidRPr="001E42E8" w14:paraId="2EC85A12" w14:textId="77777777" w:rsidTr="00E035EC">
        <w:trPr>
          <w:cantSplit/>
        </w:trPr>
        <w:tc>
          <w:tcPr>
            <w:tcW w:w="1106" w:type="dxa"/>
            <w:shd w:val="clear" w:color="auto" w:fill="D9D9D9" w:themeFill="background1" w:themeFillShade="D9"/>
          </w:tcPr>
          <w:p w14:paraId="0155B79E" w14:textId="77777777" w:rsidR="009B1476" w:rsidRPr="001E42E8" w:rsidRDefault="009B1476" w:rsidP="00C128E3">
            <w:pPr>
              <w:snapToGrid w:val="0"/>
              <w:spacing w:before="60" w:after="60" w:line="240" w:lineRule="auto"/>
              <w:rPr>
                <w:b/>
                <w:bCs/>
                <w:sz w:val="16"/>
                <w:szCs w:val="16"/>
              </w:rPr>
            </w:pPr>
            <w:r w:rsidRPr="001E42E8">
              <w:rPr>
                <w:b/>
                <w:sz w:val="16"/>
                <w:szCs w:val="16"/>
              </w:rPr>
              <w:t>Role Name</w:t>
            </w:r>
          </w:p>
        </w:tc>
        <w:tc>
          <w:tcPr>
            <w:tcW w:w="3034" w:type="dxa"/>
            <w:shd w:val="clear" w:color="auto" w:fill="D9D9D9" w:themeFill="background1" w:themeFillShade="D9"/>
          </w:tcPr>
          <w:p w14:paraId="5071DD99" w14:textId="77777777" w:rsidR="009B1476" w:rsidRPr="001E42E8" w:rsidRDefault="009B1476" w:rsidP="00C128E3">
            <w:pPr>
              <w:snapToGrid w:val="0"/>
              <w:spacing w:before="60" w:after="60" w:line="240" w:lineRule="auto"/>
              <w:rPr>
                <w:b/>
                <w:bCs/>
                <w:sz w:val="16"/>
                <w:szCs w:val="16"/>
              </w:rPr>
            </w:pPr>
            <w:r w:rsidRPr="001E42E8">
              <w:rPr>
                <w:b/>
                <w:sz w:val="16"/>
                <w:szCs w:val="16"/>
              </w:rPr>
              <w:t>Name</w:t>
            </w:r>
          </w:p>
        </w:tc>
        <w:tc>
          <w:tcPr>
            <w:tcW w:w="3420" w:type="dxa"/>
            <w:shd w:val="clear" w:color="auto" w:fill="D9D9D9" w:themeFill="background1" w:themeFillShade="D9"/>
          </w:tcPr>
          <w:p w14:paraId="3B4F0F13" w14:textId="77777777" w:rsidR="009B1476" w:rsidRPr="001E42E8" w:rsidRDefault="009B1476" w:rsidP="00C128E3">
            <w:pPr>
              <w:snapToGrid w:val="0"/>
              <w:spacing w:before="60" w:after="60" w:line="240" w:lineRule="auto"/>
              <w:rPr>
                <w:b/>
                <w:bCs/>
                <w:sz w:val="16"/>
                <w:szCs w:val="16"/>
              </w:rPr>
            </w:pPr>
            <w:r w:rsidRPr="001E42E8">
              <w:rPr>
                <w:b/>
                <w:sz w:val="16"/>
                <w:szCs w:val="16"/>
              </w:rPr>
              <w:t>Description</w:t>
            </w:r>
          </w:p>
        </w:tc>
        <w:tc>
          <w:tcPr>
            <w:tcW w:w="804" w:type="dxa"/>
            <w:shd w:val="clear" w:color="auto" w:fill="D9D9D9" w:themeFill="background1" w:themeFillShade="D9"/>
          </w:tcPr>
          <w:p w14:paraId="63021EB2" w14:textId="77777777" w:rsidR="009B1476" w:rsidRPr="001E42E8" w:rsidRDefault="009B1476" w:rsidP="00C128E3">
            <w:pPr>
              <w:snapToGrid w:val="0"/>
              <w:spacing w:before="60" w:after="60" w:line="240" w:lineRule="auto"/>
              <w:jc w:val="center"/>
              <w:rPr>
                <w:b/>
                <w:bCs/>
                <w:sz w:val="16"/>
                <w:szCs w:val="16"/>
              </w:rPr>
            </w:pPr>
            <w:r w:rsidRPr="001E42E8">
              <w:rPr>
                <w:b/>
                <w:sz w:val="16"/>
                <w:szCs w:val="16"/>
              </w:rPr>
              <w:t>Mult</w:t>
            </w:r>
          </w:p>
        </w:tc>
        <w:tc>
          <w:tcPr>
            <w:tcW w:w="2436" w:type="dxa"/>
            <w:shd w:val="clear" w:color="auto" w:fill="D9D9D9" w:themeFill="background1" w:themeFillShade="D9"/>
          </w:tcPr>
          <w:p w14:paraId="636087DA" w14:textId="77777777" w:rsidR="009B1476" w:rsidRPr="001E42E8" w:rsidRDefault="009B1476" w:rsidP="00C128E3">
            <w:pPr>
              <w:snapToGrid w:val="0"/>
              <w:spacing w:before="60" w:after="60" w:line="240" w:lineRule="auto"/>
              <w:rPr>
                <w:b/>
                <w:bCs/>
                <w:sz w:val="16"/>
                <w:szCs w:val="16"/>
              </w:rPr>
            </w:pPr>
            <w:r w:rsidRPr="001E42E8">
              <w:rPr>
                <w:b/>
                <w:sz w:val="16"/>
                <w:szCs w:val="16"/>
              </w:rPr>
              <w:t>Type</w:t>
            </w:r>
          </w:p>
        </w:tc>
        <w:tc>
          <w:tcPr>
            <w:tcW w:w="3060" w:type="dxa"/>
            <w:shd w:val="clear" w:color="auto" w:fill="D9D9D9" w:themeFill="background1" w:themeFillShade="D9"/>
          </w:tcPr>
          <w:p w14:paraId="09489356" w14:textId="77777777" w:rsidR="009B1476" w:rsidRPr="001E42E8" w:rsidRDefault="009B1476" w:rsidP="00C128E3">
            <w:pPr>
              <w:snapToGrid w:val="0"/>
              <w:spacing w:before="60" w:after="60" w:line="240" w:lineRule="auto"/>
              <w:rPr>
                <w:b/>
                <w:bCs/>
                <w:sz w:val="16"/>
                <w:szCs w:val="16"/>
              </w:rPr>
            </w:pPr>
            <w:r w:rsidRPr="001E42E8">
              <w:rPr>
                <w:b/>
                <w:sz w:val="16"/>
                <w:szCs w:val="16"/>
              </w:rPr>
              <w:t>Remarks</w:t>
            </w:r>
          </w:p>
        </w:tc>
      </w:tr>
      <w:tr w:rsidR="001E42E8" w:rsidRPr="001E42E8" w14:paraId="78AF1286" w14:textId="77777777" w:rsidTr="00E035EC">
        <w:trPr>
          <w:trHeight w:val="490"/>
        </w:trPr>
        <w:tc>
          <w:tcPr>
            <w:tcW w:w="1106" w:type="dxa"/>
          </w:tcPr>
          <w:p w14:paraId="49F57C21" w14:textId="01459474" w:rsidR="009B1476" w:rsidRPr="001E42E8" w:rsidRDefault="009B1476" w:rsidP="00C128E3">
            <w:pPr>
              <w:snapToGrid w:val="0"/>
              <w:spacing w:before="60" w:after="60" w:line="240" w:lineRule="auto"/>
              <w:rPr>
                <w:b/>
                <w:bCs/>
                <w:sz w:val="16"/>
                <w:szCs w:val="16"/>
              </w:rPr>
            </w:pPr>
            <w:r w:rsidRPr="001E42E8">
              <w:rPr>
                <w:sz w:val="16"/>
                <w:szCs w:val="16"/>
              </w:rPr>
              <w:t>Class</w:t>
            </w:r>
          </w:p>
        </w:tc>
        <w:tc>
          <w:tcPr>
            <w:tcW w:w="3034" w:type="dxa"/>
          </w:tcPr>
          <w:p w14:paraId="69A7DCB2" w14:textId="3582BAAB" w:rsidR="009B1476" w:rsidRPr="001E42E8" w:rsidRDefault="009B1476" w:rsidP="00C128E3">
            <w:pPr>
              <w:snapToGrid w:val="0"/>
              <w:spacing w:before="60" w:after="60" w:line="240" w:lineRule="auto"/>
              <w:rPr>
                <w:b/>
                <w:bCs/>
                <w:sz w:val="16"/>
                <w:szCs w:val="16"/>
              </w:rPr>
            </w:pPr>
            <w:r w:rsidRPr="001E42E8">
              <w:rPr>
                <w:sz w:val="16"/>
                <w:szCs w:val="16"/>
              </w:rPr>
              <w:t>S100_SupportFileSpecification</w:t>
            </w:r>
          </w:p>
        </w:tc>
        <w:tc>
          <w:tcPr>
            <w:tcW w:w="3420" w:type="dxa"/>
          </w:tcPr>
          <w:p w14:paraId="67CA8947" w14:textId="79BEBD8E" w:rsidR="009B1476" w:rsidRPr="001E42E8" w:rsidRDefault="009B1476" w:rsidP="00C128E3">
            <w:pPr>
              <w:snapToGrid w:val="0"/>
              <w:spacing w:before="60" w:after="60" w:line="240" w:lineRule="auto"/>
              <w:jc w:val="left"/>
              <w:rPr>
                <w:b/>
                <w:bCs/>
                <w:sz w:val="16"/>
                <w:szCs w:val="16"/>
              </w:rPr>
            </w:pPr>
            <w:r w:rsidRPr="001E42E8">
              <w:rPr>
                <w:sz w:val="16"/>
                <w:szCs w:val="16"/>
              </w:rPr>
              <w:t>The standard or specification to which a support file conforms</w:t>
            </w:r>
          </w:p>
        </w:tc>
        <w:tc>
          <w:tcPr>
            <w:tcW w:w="804" w:type="dxa"/>
          </w:tcPr>
          <w:p w14:paraId="60016938" w14:textId="77C7CEE3" w:rsidR="009B1476" w:rsidRPr="001E42E8" w:rsidRDefault="009B1476" w:rsidP="00C128E3">
            <w:pPr>
              <w:snapToGrid w:val="0"/>
              <w:spacing w:before="60" w:after="60" w:line="240" w:lineRule="auto"/>
              <w:jc w:val="center"/>
              <w:rPr>
                <w:b/>
                <w:bCs/>
                <w:sz w:val="16"/>
                <w:szCs w:val="16"/>
              </w:rPr>
            </w:pPr>
            <w:r w:rsidRPr="001E42E8">
              <w:rPr>
                <w:sz w:val="16"/>
                <w:szCs w:val="16"/>
              </w:rPr>
              <w:t>-</w:t>
            </w:r>
          </w:p>
        </w:tc>
        <w:tc>
          <w:tcPr>
            <w:tcW w:w="2436" w:type="dxa"/>
          </w:tcPr>
          <w:p w14:paraId="312E6FEC" w14:textId="34935D6C" w:rsidR="009B1476" w:rsidRPr="001E42E8" w:rsidRDefault="009B1476" w:rsidP="00C128E3">
            <w:pPr>
              <w:snapToGrid w:val="0"/>
              <w:spacing w:before="60" w:after="60" w:line="240" w:lineRule="auto"/>
              <w:rPr>
                <w:b/>
                <w:bCs/>
                <w:sz w:val="16"/>
                <w:szCs w:val="16"/>
              </w:rPr>
            </w:pPr>
            <w:r w:rsidRPr="001E42E8">
              <w:rPr>
                <w:sz w:val="16"/>
                <w:szCs w:val="16"/>
              </w:rPr>
              <w:t>-</w:t>
            </w:r>
          </w:p>
        </w:tc>
        <w:tc>
          <w:tcPr>
            <w:tcW w:w="3060" w:type="dxa"/>
          </w:tcPr>
          <w:p w14:paraId="5D887DC2" w14:textId="378334C7" w:rsidR="009B1476" w:rsidRPr="001E42E8" w:rsidRDefault="009B1476" w:rsidP="00C128E3">
            <w:pPr>
              <w:snapToGrid w:val="0"/>
              <w:spacing w:before="60" w:after="60" w:line="240" w:lineRule="auto"/>
              <w:rPr>
                <w:b/>
                <w:bCs/>
                <w:sz w:val="16"/>
                <w:szCs w:val="16"/>
              </w:rPr>
            </w:pPr>
            <w:r w:rsidRPr="001E42E8">
              <w:rPr>
                <w:sz w:val="16"/>
                <w:szCs w:val="16"/>
              </w:rPr>
              <w:t>-</w:t>
            </w:r>
          </w:p>
        </w:tc>
      </w:tr>
      <w:tr w:rsidR="001E42E8" w:rsidRPr="001E42E8" w14:paraId="382B27B3" w14:textId="77777777" w:rsidTr="00E035EC">
        <w:trPr>
          <w:trHeight w:val="321"/>
        </w:trPr>
        <w:tc>
          <w:tcPr>
            <w:tcW w:w="1106" w:type="dxa"/>
          </w:tcPr>
          <w:p w14:paraId="2DFC25FD" w14:textId="0CFE2B7C"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3D4A35CC" w14:textId="0B4E50E5" w:rsidR="009B1476" w:rsidRPr="001E42E8" w:rsidRDefault="009B1476" w:rsidP="00C128E3">
            <w:pPr>
              <w:snapToGrid w:val="0"/>
              <w:spacing w:before="60" w:after="60" w:line="240" w:lineRule="auto"/>
              <w:rPr>
                <w:b/>
                <w:bCs/>
                <w:sz w:val="16"/>
                <w:szCs w:val="16"/>
              </w:rPr>
            </w:pPr>
            <w:r w:rsidRPr="001E42E8">
              <w:rPr>
                <w:sz w:val="16"/>
                <w:szCs w:val="16"/>
              </w:rPr>
              <w:t>name</w:t>
            </w:r>
          </w:p>
        </w:tc>
        <w:tc>
          <w:tcPr>
            <w:tcW w:w="3420" w:type="dxa"/>
          </w:tcPr>
          <w:p w14:paraId="62FEB99C" w14:textId="5785141C" w:rsidR="009B1476" w:rsidRPr="001E42E8" w:rsidRDefault="009B1476" w:rsidP="00C128E3">
            <w:pPr>
              <w:snapToGrid w:val="0"/>
              <w:spacing w:before="60" w:after="60" w:line="240" w:lineRule="auto"/>
              <w:jc w:val="left"/>
              <w:rPr>
                <w:b/>
                <w:bCs/>
                <w:sz w:val="16"/>
                <w:szCs w:val="16"/>
              </w:rPr>
            </w:pPr>
            <w:r w:rsidRPr="001E42E8">
              <w:rPr>
                <w:sz w:val="16"/>
                <w:szCs w:val="16"/>
              </w:rPr>
              <w:t>The name of the specification used to create the support file</w:t>
            </w:r>
          </w:p>
        </w:tc>
        <w:tc>
          <w:tcPr>
            <w:tcW w:w="804" w:type="dxa"/>
          </w:tcPr>
          <w:p w14:paraId="61238217" w14:textId="5EAE4D93" w:rsidR="009B1476" w:rsidRPr="001E42E8" w:rsidRDefault="009B1476" w:rsidP="00C128E3">
            <w:pPr>
              <w:snapToGrid w:val="0"/>
              <w:spacing w:before="60" w:after="60" w:line="240" w:lineRule="auto"/>
              <w:jc w:val="center"/>
              <w:rPr>
                <w:b/>
                <w:bCs/>
                <w:sz w:val="16"/>
                <w:szCs w:val="16"/>
              </w:rPr>
            </w:pPr>
            <w:r w:rsidRPr="001E42E8">
              <w:rPr>
                <w:sz w:val="16"/>
                <w:szCs w:val="16"/>
              </w:rPr>
              <w:t>1</w:t>
            </w:r>
          </w:p>
        </w:tc>
        <w:tc>
          <w:tcPr>
            <w:tcW w:w="2436" w:type="dxa"/>
          </w:tcPr>
          <w:p w14:paraId="2A42A631" w14:textId="1F621119" w:rsidR="009B1476" w:rsidRPr="001E42E8" w:rsidRDefault="009B1476" w:rsidP="00C128E3">
            <w:pPr>
              <w:snapToGrid w:val="0"/>
              <w:spacing w:before="60" w:after="60" w:line="240" w:lineRule="auto"/>
              <w:rPr>
                <w:b/>
                <w:bCs/>
                <w:sz w:val="16"/>
                <w:szCs w:val="16"/>
              </w:rPr>
            </w:pPr>
            <w:proofErr w:type="spellStart"/>
            <w:r w:rsidRPr="001E42E8">
              <w:rPr>
                <w:sz w:val="16"/>
                <w:szCs w:val="16"/>
              </w:rPr>
              <w:t>CharacterString</w:t>
            </w:r>
            <w:proofErr w:type="spellEnd"/>
          </w:p>
        </w:tc>
        <w:tc>
          <w:tcPr>
            <w:tcW w:w="3060" w:type="dxa"/>
          </w:tcPr>
          <w:p w14:paraId="59EE669D" w14:textId="3874B757" w:rsidR="009B1476" w:rsidRPr="001E42E8" w:rsidRDefault="009B1476" w:rsidP="00C128E3">
            <w:pPr>
              <w:snapToGrid w:val="0"/>
              <w:spacing w:before="60" w:after="60" w:line="240" w:lineRule="auto"/>
              <w:rPr>
                <w:b/>
                <w:bCs/>
                <w:sz w:val="16"/>
                <w:szCs w:val="16"/>
              </w:rPr>
            </w:pPr>
          </w:p>
        </w:tc>
      </w:tr>
      <w:tr w:rsidR="001E42E8" w:rsidRPr="001E42E8" w14:paraId="07238A1C" w14:textId="77777777" w:rsidTr="00E035EC">
        <w:trPr>
          <w:trHeight w:val="337"/>
        </w:trPr>
        <w:tc>
          <w:tcPr>
            <w:tcW w:w="1106" w:type="dxa"/>
          </w:tcPr>
          <w:p w14:paraId="15D0B129" w14:textId="51BF9B0D"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02293615" w14:textId="6F140DAB" w:rsidR="009B1476" w:rsidRPr="001E42E8" w:rsidRDefault="009B1476" w:rsidP="00C128E3">
            <w:pPr>
              <w:snapToGrid w:val="0"/>
              <w:spacing w:before="60" w:after="60" w:line="240" w:lineRule="auto"/>
              <w:rPr>
                <w:b/>
                <w:bCs/>
                <w:sz w:val="16"/>
                <w:szCs w:val="16"/>
              </w:rPr>
            </w:pPr>
            <w:r w:rsidRPr="001E42E8">
              <w:rPr>
                <w:sz w:val="16"/>
                <w:szCs w:val="16"/>
              </w:rPr>
              <w:t>version</w:t>
            </w:r>
          </w:p>
        </w:tc>
        <w:tc>
          <w:tcPr>
            <w:tcW w:w="3420" w:type="dxa"/>
          </w:tcPr>
          <w:p w14:paraId="020C8259" w14:textId="67618320" w:rsidR="009B1476" w:rsidRPr="001E42E8" w:rsidRDefault="009B1476" w:rsidP="00C128E3">
            <w:pPr>
              <w:snapToGrid w:val="0"/>
              <w:spacing w:before="60" w:after="60" w:line="240" w:lineRule="auto"/>
              <w:jc w:val="left"/>
              <w:rPr>
                <w:b/>
                <w:bCs/>
                <w:sz w:val="16"/>
                <w:szCs w:val="16"/>
              </w:rPr>
            </w:pPr>
            <w:r w:rsidRPr="001E42E8">
              <w:rPr>
                <w:sz w:val="16"/>
                <w:szCs w:val="16"/>
              </w:rPr>
              <w:t>The version number of the specification</w:t>
            </w:r>
          </w:p>
        </w:tc>
        <w:tc>
          <w:tcPr>
            <w:tcW w:w="804" w:type="dxa"/>
          </w:tcPr>
          <w:p w14:paraId="34F14516" w14:textId="7A87F6A2" w:rsidR="009B1476" w:rsidRPr="001E42E8" w:rsidRDefault="009B1476" w:rsidP="00C128E3">
            <w:pPr>
              <w:snapToGrid w:val="0"/>
              <w:spacing w:before="60" w:after="60" w:line="240" w:lineRule="auto"/>
              <w:jc w:val="center"/>
              <w:rPr>
                <w:b/>
                <w:bCs/>
                <w:sz w:val="16"/>
                <w:szCs w:val="16"/>
              </w:rPr>
            </w:pPr>
            <w:r w:rsidRPr="001E42E8">
              <w:rPr>
                <w:sz w:val="16"/>
                <w:szCs w:val="16"/>
              </w:rPr>
              <w:t>0..1</w:t>
            </w:r>
          </w:p>
        </w:tc>
        <w:tc>
          <w:tcPr>
            <w:tcW w:w="2436" w:type="dxa"/>
          </w:tcPr>
          <w:p w14:paraId="26F422AC" w14:textId="1F1A607E" w:rsidR="009B1476" w:rsidRPr="001E42E8" w:rsidRDefault="009B1476" w:rsidP="00C128E3">
            <w:pPr>
              <w:snapToGrid w:val="0"/>
              <w:spacing w:before="60" w:after="60" w:line="240" w:lineRule="auto"/>
              <w:rPr>
                <w:b/>
                <w:bCs/>
                <w:sz w:val="16"/>
                <w:szCs w:val="16"/>
              </w:rPr>
            </w:pPr>
            <w:proofErr w:type="spellStart"/>
            <w:r w:rsidRPr="001E42E8">
              <w:rPr>
                <w:sz w:val="16"/>
                <w:szCs w:val="16"/>
              </w:rPr>
              <w:t>CharacterString</w:t>
            </w:r>
            <w:proofErr w:type="spellEnd"/>
          </w:p>
        </w:tc>
        <w:tc>
          <w:tcPr>
            <w:tcW w:w="3060" w:type="dxa"/>
          </w:tcPr>
          <w:p w14:paraId="7EE2EFD4" w14:textId="51F476AC" w:rsidR="009B1476" w:rsidRPr="001E42E8" w:rsidRDefault="009B1476" w:rsidP="00C128E3">
            <w:pPr>
              <w:snapToGrid w:val="0"/>
              <w:spacing w:before="60" w:after="60" w:line="240" w:lineRule="auto"/>
              <w:rPr>
                <w:b/>
                <w:bCs/>
                <w:sz w:val="16"/>
                <w:szCs w:val="16"/>
              </w:rPr>
            </w:pPr>
          </w:p>
        </w:tc>
      </w:tr>
      <w:tr w:rsidR="009B1476" w:rsidRPr="001E42E8" w14:paraId="78A98788" w14:textId="77777777" w:rsidTr="00E035EC">
        <w:trPr>
          <w:trHeight w:val="321"/>
        </w:trPr>
        <w:tc>
          <w:tcPr>
            <w:tcW w:w="1106" w:type="dxa"/>
          </w:tcPr>
          <w:p w14:paraId="1D457680" w14:textId="134EB80D"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0CDFDA94" w14:textId="2A04C3F6" w:rsidR="009B1476" w:rsidRPr="001E42E8" w:rsidRDefault="009B1476" w:rsidP="00C128E3">
            <w:pPr>
              <w:snapToGrid w:val="0"/>
              <w:spacing w:before="60" w:after="60" w:line="240" w:lineRule="auto"/>
              <w:rPr>
                <w:b/>
                <w:bCs/>
                <w:sz w:val="16"/>
                <w:szCs w:val="16"/>
              </w:rPr>
            </w:pPr>
            <w:r w:rsidRPr="001E42E8">
              <w:rPr>
                <w:sz w:val="16"/>
                <w:szCs w:val="16"/>
              </w:rPr>
              <w:t>date</w:t>
            </w:r>
          </w:p>
        </w:tc>
        <w:tc>
          <w:tcPr>
            <w:tcW w:w="3420" w:type="dxa"/>
          </w:tcPr>
          <w:p w14:paraId="02D11D96" w14:textId="75566131" w:rsidR="009B1476" w:rsidRPr="001E42E8" w:rsidRDefault="009B1476" w:rsidP="00C128E3">
            <w:pPr>
              <w:snapToGrid w:val="0"/>
              <w:spacing w:before="60" w:after="60" w:line="240" w:lineRule="auto"/>
              <w:jc w:val="left"/>
              <w:rPr>
                <w:b/>
                <w:bCs/>
                <w:sz w:val="16"/>
                <w:szCs w:val="16"/>
              </w:rPr>
            </w:pPr>
            <w:r w:rsidRPr="001E42E8">
              <w:rPr>
                <w:sz w:val="16"/>
                <w:szCs w:val="16"/>
              </w:rPr>
              <w:t>The version date of the specification</w:t>
            </w:r>
          </w:p>
        </w:tc>
        <w:tc>
          <w:tcPr>
            <w:tcW w:w="804" w:type="dxa"/>
          </w:tcPr>
          <w:p w14:paraId="2B68B15A" w14:textId="3B29C21C" w:rsidR="009B1476" w:rsidRPr="001E42E8" w:rsidRDefault="009B1476" w:rsidP="00C128E3">
            <w:pPr>
              <w:snapToGrid w:val="0"/>
              <w:spacing w:before="60" w:after="60" w:line="240" w:lineRule="auto"/>
              <w:jc w:val="center"/>
              <w:rPr>
                <w:b/>
                <w:bCs/>
                <w:sz w:val="16"/>
                <w:szCs w:val="16"/>
              </w:rPr>
            </w:pPr>
            <w:r w:rsidRPr="001E42E8">
              <w:rPr>
                <w:sz w:val="16"/>
                <w:szCs w:val="16"/>
              </w:rPr>
              <w:t>0..1</w:t>
            </w:r>
          </w:p>
        </w:tc>
        <w:tc>
          <w:tcPr>
            <w:tcW w:w="2436" w:type="dxa"/>
          </w:tcPr>
          <w:p w14:paraId="6A688377" w14:textId="7CAE2268" w:rsidR="009B1476" w:rsidRPr="001E42E8" w:rsidRDefault="009B1476" w:rsidP="00C128E3">
            <w:pPr>
              <w:snapToGrid w:val="0"/>
              <w:spacing w:before="60" w:after="60" w:line="240" w:lineRule="auto"/>
              <w:rPr>
                <w:b/>
                <w:bCs/>
                <w:sz w:val="16"/>
                <w:szCs w:val="16"/>
              </w:rPr>
            </w:pPr>
            <w:r w:rsidRPr="001E42E8">
              <w:rPr>
                <w:sz w:val="16"/>
                <w:szCs w:val="16"/>
              </w:rPr>
              <w:t>Date</w:t>
            </w:r>
          </w:p>
        </w:tc>
        <w:tc>
          <w:tcPr>
            <w:tcW w:w="3060" w:type="dxa"/>
          </w:tcPr>
          <w:p w14:paraId="46885ECC" w14:textId="77777777" w:rsidR="009B1476" w:rsidRPr="001E42E8" w:rsidRDefault="009B1476" w:rsidP="00C128E3">
            <w:pPr>
              <w:snapToGrid w:val="0"/>
              <w:spacing w:before="60" w:after="60" w:line="240" w:lineRule="auto"/>
              <w:rPr>
                <w:b/>
                <w:bCs/>
                <w:sz w:val="16"/>
                <w:szCs w:val="16"/>
              </w:rPr>
            </w:pPr>
          </w:p>
        </w:tc>
      </w:tr>
    </w:tbl>
    <w:p w14:paraId="45591DFD" w14:textId="77777777" w:rsidR="009B1476" w:rsidRDefault="009B1476" w:rsidP="007B4FED">
      <w:pPr>
        <w:spacing w:after="0" w:line="240" w:lineRule="auto"/>
      </w:pPr>
    </w:p>
    <w:p w14:paraId="4A6AA9DA" w14:textId="2B4F9684" w:rsidR="007B4FED" w:rsidRPr="002455BA" w:rsidRDefault="007B4FED" w:rsidP="007B4FED">
      <w:pPr>
        <w:pStyle w:val="Heading4"/>
        <w:tabs>
          <w:tab w:val="clear" w:pos="940"/>
          <w:tab w:val="clear" w:pos="1140"/>
          <w:tab w:val="clear" w:pos="1360"/>
          <w:tab w:val="left" w:pos="993"/>
        </w:tabs>
        <w:spacing w:before="120" w:after="120" w:line="240" w:lineRule="auto"/>
        <w:ind w:left="993" w:hanging="993"/>
      </w:pPr>
      <w:r w:rsidRPr="002455BA">
        <w:t>S100_</w:t>
      </w:r>
      <w:r>
        <w:t>ResourcePurpose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828"/>
        <w:gridCol w:w="732"/>
        <w:gridCol w:w="5503"/>
      </w:tblGrid>
      <w:tr w:rsidR="00AA4DED" w:rsidRPr="007B4FED" w14:paraId="025C3CBB" w14:textId="77777777" w:rsidTr="00142BCB">
        <w:trPr>
          <w:cantSplit/>
        </w:trPr>
        <w:tc>
          <w:tcPr>
            <w:tcW w:w="1169" w:type="dxa"/>
            <w:shd w:val="clear" w:color="auto" w:fill="D9D9D9" w:themeFill="background1" w:themeFillShade="D9"/>
          </w:tcPr>
          <w:p w14:paraId="5278F022" w14:textId="504C0089" w:rsidR="00AA4DED" w:rsidRPr="007B4FED" w:rsidRDefault="00A4519A" w:rsidP="00C128E3">
            <w:pPr>
              <w:keepNext/>
              <w:keepLines/>
              <w:snapToGrid w:val="0"/>
              <w:spacing w:before="60" w:after="60" w:line="240" w:lineRule="auto"/>
              <w:jc w:val="left"/>
              <w:rPr>
                <w:rFonts w:cs="Arial"/>
                <w:b/>
                <w:sz w:val="16"/>
                <w:szCs w:val="16"/>
              </w:rPr>
            </w:pPr>
            <w:r>
              <w:rPr>
                <w:rFonts w:cs="Arial"/>
                <w:b/>
                <w:sz w:val="16"/>
                <w:szCs w:val="16"/>
              </w:rPr>
              <w:t>Item</w:t>
            </w:r>
          </w:p>
        </w:tc>
        <w:tc>
          <w:tcPr>
            <w:tcW w:w="3102" w:type="dxa"/>
            <w:shd w:val="clear" w:color="auto" w:fill="D9D9D9" w:themeFill="background1" w:themeFillShade="D9"/>
          </w:tcPr>
          <w:p w14:paraId="04A11EBF"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Name</w:t>
            </w:r>
          </w:p>
        </w:tc>
        <w:tc>
          <w:tcPr>
            <w:tcW w:w="3828" w:type="dxa"/>
            <w:shd w:val="clear" w:color="auto" w:fill="D9D9D9" w:themeFill="background1" w:themeFillShade="D9"/>
          </w:tcPr>
          <w:p w14:paraId="3425496C"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Description</w:t>
            </w:r>
          </w:p>
        </w:tc>
        <w:tc>
          <w:tcPr>
            <w:tcW w:w="732" w:type="dxa"/>
            <w:shd w:val="clear" w:color="auto" w:fill="D9D9D9" w:themeFill="background1" w:themeFillShade="D9"/>
          </w:tcPr>
          <w:p w14:paraId="157E8B61" w14:textId="77777777" w:rsidR="00AA4DED" w:rsidRPr="007B4FED" w:rsidRDefault="00AA4DED" w:rsidP="00C128E3">
            <w:pPr>
              <w:keepNext/>
              <w:keepLines/>
              <w:snapToGrid w:val="0"/>
              <w:spacing w:before="60" w:after="60" w:line="240" w:lineRule="auto"/>
              <w:jc w:val="center"/>
              <w:rPr>
                <w:rFonts w:cs="Arial"/>
                <w:b/>
                <w:sz w:val="16"/>
                <w:szCs w:val="16"/>
              </w:rPr>
            </w:pPr>
            <w:r w:rsidRPr="007B4FED">
              <w:rPr>
                <w:rFonts w:cs="Arial"/>
                <w:b/>
                <w:sz w:val="16"/>
                <w:szCs w:val="16"/>
              </w:rPr>
              <w:t>Code</w:t>
            </w:r>
          </w:p>
        </w:tc>
        <w:tc>
          <w:tcPr>
            <w:tcW w:w="5503" w:type="dxa"/>
            <w:shd w:val="clear" w:color="auto" w:fill="D9D9D9" w:themeFill="background1" w:themeFillShade="D9"/>
          </w:tcPr>
          <w:p w14:paraId="32B5C53B"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Remarks</w:t>
            </w:r>
          </w:p>
        </w:tc>
      </w:tr>
      <w:tr w:rsidR="00AA4DED" w:rsidRPr="007B4FED" w14:paraId="739103E6" w14:textId="77777777" w:rsidTr="00142BCB">
        <w:trPr>
          <w:cantSplit/>
          <w:trHeight w:val="276"/>
        </w:trPr>
        <w:tc>
          <w:tcPr>
            <w:tcW w:w="1169" w:type="dxa"/>
          </w:tcPr>
          <w:p w14:paraId="279292AC"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Enumeration</w:t>
            </w:r>
          </w:p>
        </w:tc>
        <w:tc>
          <w:tcPr>
            <w:tcW w:w="3102" w:type="dxa"/>
          </w:tcPr>
          <w:p w14:paraId="3D11A7EE"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S100_ResourcePurpose</w:t>
            </w:r>
          </w:p>
        </w:tc>
        <w:tc>
          <w:tcPr>
            <w:tcW w:w="3828" w:type="dxa"/>
          </w:tcPr>
          <w:p w14:paraId="69641EF7"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eastAsia="Times New Roman" w:cs="Arial"/>
                <w:sz w:val="16"/>
                <w:szCs w:val="16"/>
                <w:lang w:val="en-US"/>
              </w:rPr>
              <w:t>Defines the purpose of the supporting resource</w:t>
            </w:r>
          </w:p>
        </w:tc>
        <w:tc>
          <w:tcPr>
            <w:tcW w:w="732" w:type="dxa"/>
          </w:tcPr>
          <w:p w14:paraId="4104CAD6" w14:textId="77777777" w:rsidR="00AA4DED" w:rsidRPr="007B4FED" w:rsidRDefault="00AA4DED" w:rsidP="00C128E3">
            <w:pPr>
              <w:keepNext/>
              <w:keepLines/>
              <w:snapToGrid w:val="0"/>
              <w:spacing w:before="60" w:after="60" w:line="240" w:lineRule="auto"/>
              <w:jc w:val="center"/>
              <w:rPr>
                <w:rFonts w:cs="Arial"/>
                <w:sz w:val="16"/>
                <w:szCs w:val="16"/>
              </w:rPr>
            </w:pPr>
            <w:r w:rsidRPr="007B4FED">
              <w:rPr>
                <w:rFonts w:cs="Arial"/>
                <w:sz w:val="16"/>
                <w:szCs w:val="16"/>
              </w:rPr>
              <w:t>-</w:t>
            </w:r>
          </w:p>
        </w:tc>
        <w:tc>
          <w:tcPr>
            <w:tcW w:w="5503" w:type="dxa"/>
          </w:tcPr>
          <w:p w14:paraId="6FE65D2A"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w:t>
            </w:r>
          </w:p>
        </w:tc>
      </w:tr>
      <w:tr w:rsidR="00AA4DED" w:rsidRPr="007B4FED" w14:paraId="6E1125A6" w14:textId="77777777" w:rsidTr="00142BCB">
        <w:trPr>
          <w:cantSplit/>
          <w:trHeight w:val="304"/>
        </w:trPr>
        <w:tc>
          <w:tcPr>
            <w:tcW w:w="1169" w:type="dxa"/>
          </w:tcPr>
          <w:p w14:paraId="7A9A997E"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17FF6BBD" w14:textId="77777777" w:rsidR="00AA4DED" w:rsidRPr="007B4FED" w:rsidRDefault="00AA4DED" w:rsidP="00C128E3">
            <w:pPr>
              <w:snapToGrid w:val="0"/>
              <w:spacing w:before="60" w:after="60" w:line="240" w:lineRule="auto"/>
              <w:jc w:val="left"/>
              <w:rPr>
                <w:rFonts w:cs="Arial"/>
                <w:sz w:val="16"/>
                <w:szCs w:val="16"/>
              </w:rPr>
            </w:pPr>
            <w:proofErr w:type="spellStart"/>
            <w:r w:rsidRPr="007B4FED">
              <w:rPr>
                <w:rFonts w:cs="Arial"/>
                <w:sz w:val="16"/>
                <w:szCs w:val="16"/>
              </w:rPr>
              <w:t>supportFile</w:t>
            </w:r>
            <w:proofErr w:type="spellEnd"/>
          </w:p>
        </w:tc>
        <w:tc>
          <w:tcPr>
            <w:tcW w:w="3828" w:type="dxa"/>
          </w:tcPr>
          <w:p w14:paraId="3CD4F9F7"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support file</w:t>
            </w:r>
          </w:p>
        </w:tc>
        <w:tc>
          <w:tcPr>
            <w:tcW w:w="732" w:type="dxa"/>
          </w:tcPr>
          <w:p w14:paraId="51865D6F" w14:textId="0EBD56D2" w:rsidR="00AA4DED" w:rsidRPr="007B4FED" w:rsidRDefault="00753890" w:rsidP="00C128E3">
            <w:pPr>
              <w:snapToGrid w:val="0"/>
              <w:spacing w:before="60" w:after="60" w:line="240" w:lineRule="auto"/>
              <w:jc w:val="center"/>
              <w:rPr>
                <w:rFonts w:cs="Arial"/>
                <w:sz w:val="16"/>
                <w:szCs w:val="16"/>
              </w:rPr>
            </w:pPr>
            <w:r>
              <w:rPr>
                <w:rFonts w:cs="Arial"/>
                <w:sz w:val="16"/>
                <w:szCs w:val="16"/>
              </w:rPr>
              <w:t>1</w:t>
            </w:r>
          </w:p>
        </w:tc>
        <w:tc>
          <w:tcPr>
            <w:tcW w:w="5503" w:type="dxa"/>
          </w:tcPr>
          <w:p w14:paraId="2ABB49F6" w14:textId="48366C4B" w:rsidR="00AA4DED" w:rsidRPr="007B4FED" w:rsidRDefault="00B21B97" w:rsidP="00C128E3">
            <w:pPr>
              <w:snapToGrid w:val="0"/>
              <w:spacing w:before="60" w:after="60" w:line="240" w:lineRule="auto"/>
              <w:jc w:val="left"/>
              <w:rPr>
                <w:rFonts w:cs="Arial"/>
                <w:sz w:val="16"/>
                <w:szCs w:val="16"/>
              </w:rPr>
            </w:pPr>
            <w:r>
              <w:rPr>
                <w:rFonts w:cs="Arial"/>
                <w:sz w:val="16"/>
                <w:szCs w:val="16"/>
              </w:rPr>
              <w:t>An ENC support file</w:t>
            </w:r>
          </w:p>
        </w:tc>
      </w:tr>
      <w:tr w:rsidR="00AA4DED" w:rsidRPr="007B4FED" w14:paraId="4131D9AE" w14:textId="77777777" w:rsidTr="00142BCB">
        <w:trPr>
          <w:cantSplit/>
          <w:trHeight w:val="304"/>
        </w:trPr>
        <w:tc>
          <w:tcPr>
            <w:tcW w:w="1169" w:type="dxa"/>
          </w:tcPr>
          <w:p w14:paraId="1D3BEEA5"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1F3EE9A3"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ISO Metadata</w:t>
            </w:r>
          </w:p>
        </w:tc>
        <w:tc>
          <w:tcPr>
            <w:tcW w:w="3828" w:type="dxa"/>
          </w:tcPr>
          <w:p w14:paraId="4B95E6CF" w14:textId="77777777" w:rsidR="00AA4DED" w:rsidRPr="006834DB" w:rsidRDefault="00AA4DED" w:rsidP="00C128E3">
            <w:pPr>
              <w:snapToGrid w:val="0"/>
              <w:spacing w:before="60" w:after="60" w:line="240" w:lineRule="auto"/>
              <w:jc w:val="left"/>
              <w:rPr>
                <w:rFonts w:cs="Arial"/>
                <w:sz w:val="16"/>
                <w:szCs w:val="16"/>
                <w:lang w:val="it-IT"/>
              </w:rPr>
            </w:pPr>
            <w:r w:rsidRPr="006834DB">
              <w:rPr>
                <w:rFonts w:cs="Arial"/>
                <w:sz w:val="16"/>
                <w:szCs w:val="16"/>
                <w:lang w:val="it-IT"/>
              </w:rPr>
              <w:t>Dataset metadata in ISO format</w:t>
            </w:r>
          </w:p>
        </w:tc>
        <w:tc>
          <w:tcPr>
            <w:tcW w:w="732" w:type="dxa"/>
          </w:tcPr>
          <w:p w14:paraId="50C46FCF" w14:textId="10B881F8" w:rsidR="00AA4DED" w:rsidRPr="007B4FED" w:rsidRDefault="00753890" w:rsidP="00C128E3">
            <w:pPr>
              <w:snapToGrid w:val="0"/>
              <w:spacing w:before="60" w:after="60" w:line="240" w:lineRule="auto"/>
              <w:jc w:val="center"/>
              <w:rPr>
                <w:rFonts w:cs="Arial"/>
                <w:sz w:val="16"/>
                <w:szCs w:val="16"/>
              </w:rPr>
            </w:pPr>
            <w:r>
              <w:rPr>
                <w:rFonts w:cs="Arial"/>
                <w:sz w:val="16"/>
                <w:szCs w:val="16"/>
              </w:rPr>
              <w:t>2</w:t>
            </w:r>
          </w:p>
        </w:tc>
        <w:tc>
          <w:tcPr>
            <w:tcW w:w="5503" w:type="dxa"/>
          </w:tcPr>
          <w:p w14:paraId="1B024586" w14:textId="2D4C065B" w:rsidR="00AA4DED" w:rsidRPr="007B4FED" w:rsidDel="00C30E16" w:rsidRDefault="00CC7D8B" w:rsidP="00C128E3">
            <w:pPr>
              <w:snapToGrid w:val="0"/>
              <w:spacing w:before="60" w:after="60" w:line="240" w:lineRule="auto"/>
              <w:jc w:val="left"/>
              <w:rPr>
                <w:rFonts w:cs="Arial"/>
                <w:sz w:val="16"/>
                <w:szCs w:val="16"/>
              </w:rPr>
            </w:pPr>
            <w:r>
              <w:rPr>
                <w:rFonts w:cs="Arial"/>
                <w:sz w:val="16"/>
                <w:szCs w:val="16"/>
              </w:rPr>
              <w:t>N</w:t>
            </w:r>
            <w:r w:rsidR="00BC222F" w:rsidRPr="00E61F5B">
              <w:rPr>
                <w:rFonts w:cs="Arial"/>
                <w:sz w:val="16"/>
                <w:szCs w:val="16"/>
              </w:rPr>
              <w:t xml:space="preserve">ot to be used </w:t>
            </w:r>
            <w:r w:rsidR="00BC222F">
              <w:rPr>
                <w:rFonts w:cs="Arial"/>
                <w:sz w:val="16"/>
                <w:szCs w:val="16"/>
              </w:rPr>
              <w:t>for ENC distribution and use in navigational end</w:t>
            </w:r>
            <w:r w:rsidR="00027D85">
              <w:rPr>
                <w:rFonts w:cs="Arial"/>
                <w:sz w:val="16"/>
                <w:szCs w:val="16"/>
              </w:rPr>
              <w:t>-</w:t>
            </w:r>
            <w:r w:rsidR="00BC222F">
              <w:rPr>
                <w:rFonts w:cs="Arial"/>
                <w:sz w:val="16"/>
                <w:szCs w:val="16"/>
              </w:rPr>
              <w:t>user systems. See clause 11.5</w:t>
            </w:r>
          </w:p>
        </w:tc>
      </w:tr>
      <w:tr w:rsidR="00AA4DED" w:rsidRPr="007B4FED" w14:paraId="197B09BD" w14:textId="77777777" w:rsidTr="00142BCB">
        <w:trPr>
          <w:cantSplit/>
          <w:trHeight w:val="304"/>
        </w:trPr>
        <w:tc>
          <w:tcPr>
            <w:tcW w:w="1169" w:type="dxa"/>
          </w:tcPr>
          <w:p w14:paraId="3078C44D"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lastRenderedPageBreak/>
              <w:t>Value</w:t>
            </w:r>
          </w:p>
        </w:tc>
        <w:tc>
          <w:tcPr>
            <w:tcW w:w="3102" w:type="dxa"/>
          </w:tcPr>
          <w:p w14:paraId="240F7A84"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Language Pack</w:t>
            </w:r>
          </w:p>
        </w:tc>
        <w:tc>
          <w:tcPr>
            <w:tcW w:w="3828" w:type="dxa"/>
          </w:tcPr>
          <w:p w14:paraId="00DBEACE"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Language pack</w:t>
            </w:r>
          </w:p>
        </w:tc>
        <w:tc>
          <w:tcPr>
            <w:tcW w:w="732" w:type="dxa"/>
          </w:tcPr>
          <w:p w14:paraId="0FCB93F1" w14:textId="115ECC1B" w:rsidR="00AA4DED" w:rsidRPr="007B4FED" w:rsidRDefault="00753890" w:rsidP="00C128E3">
            <w:pPr>
              <w:snapToGrid w:val="0"/>
              <w:spacing w:before="60" w:after="60" w:line="240" w:lineRule="auto"/>
              <w:jc w:val="center"/>
              <w:rPr>
                <w:rFonts w:cs="Arial"/>
                <w:sz w:val="16"/>
                <w:szCs w:val="16"/>
              </w:rPr>
            </w:pPr>
            <w:r>
              <w:rPr>
                <w:rFonts w:cs="Arial"/>
                <w:sz w:val="16"/>
                <w:szCs w:val="16"/>
              </w:rPr>
              <w:t>3</w:t>
            </w:r>
          </w:p>
        </w:tc>
        <w:tc>
          <w:tcPr>
            <w:tcW w:w="5503" w:type="dxa"/>
          </w:tcPr>
          <w:p w14:paraId="0FF73363" w14:textId="2ECE2DCA" w:rsidR="00AA4DED" w:rsidRPr="007B4FED" w:rsidDel="00C30E16" w:rsidRDefault="004F532E" w:rsidP="00C128E3">
            <w:pPr>
              <w:snapToGrid w:val="0"/>
              <w:spacing w:before="60" w:after="60" w:line="240" w:lineRule="auto"/>
              <w:jc w:val="left"/>
              <w:rPr>
                <w:rFonts w:cs="Arial"/>
                <w:sz w:val="16"/>
                <w:szCs w:val="16"/>
              </w:rPr>
            </w:pPr>
            <w:r>
              <w:rPr>
                <w:rFonts w:cs="Arial"/>
                <w:sz w:val="16"/>
                <w:szCs w:val="16"/>
              </w:rPr>
              <w:t>A system support file</w:t>
            </w:r>
          </w:p>
        </w:tc>
      </w:tr>
      <w:tr w:rsidR="00AA4DED" w:rsidRPr="007B4FED" w14:paraId="3528B578" w14:textId="77777777" w:rsidTr="00142BCB">
        <w:trPr>
          <w:cantSplit/>
          <w:trHeight w:val="304"/>
        </w:trPr>
        <w:tc>
          <w:tcPr>
            <w:tcW w:w="1169" w:type="dxa"/>
          </w:tcPr>
          <w:p w14:paraId="20314C4D"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1E48DD62"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GML Schema</w:t>
            </w:r>
          </w:p>
        </w:tc>
        <w:tc>
          <w:tcPr>
            <w:tcW w:w="3828" w:type="dxa"/>
          </w:tcPr>
          <w:p w14:paraId="6C61CBA8"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GML Application Schema</w:t>
            </w:r>
          </w:p>
        </w:tc>
        <w:tc>
          <w:tcPr>
            <w:tcW w:w="732" w:type="dxa"/>
          </w:tcPr>
          <w:p w14:paraId="7ECEE66C" w14:textId="7CC8E672" w:rsidR="00AA4DED" w:rsidRPr="007B4FED" w:rsidRDefault="00753890" w:rsidP="00C128E3">
            <w:pPr>
              <w:snapToGrid w:val="0"/>
              <w:spacing w:before="60" w:after="60" w:line="240" w:lineRule="auto"/>
              <w:jc w:val="center"/>
              <w:rPr>
                <w:rFonts w:cs="Arial"/>
                <w:sz w:val="16"/>
                <w:szCs w:val="16"/>
              </w:rPr>
            </w:pPr>
            <w:r>
              <w:rPr>
                <w:rFonts w:cs="Arial"/>
                <w:sz w:val="16"/>
                <w:szCs w:val="16"/>
              </w:rPr>
              <w:t>4</w:t>
            </w:r>
          </w:p>
        </w:tc>
        <w:tc>
          <w:tcPr>
            <w:tcW w:w="5503" w:type="dxa"/>
          </w:tcPr>
          <w:p w14:paraId="626AC587" w14:textId="3B50CA7B" w:rsidR="00AA4DED" w:rsidRPr="007B4FED" w:rsidDel="00C30E16" w:rsidRDefault="00855053" w:rsidP="00C128E3">
            <w:pPr>
              <w:snapToGrid w:val="0"/>
              <w:spacing w:before="60" w:after="60" w:line="240" w:lineRule="auto"/>
              <w:jc w:val="left"/>
              <w:rPr>
                <w:rFonts w:cs="Arial"/>
                <w:sz w:val="16"/>
                <w:szCs w:val="16"/>
              </w:rPr>
            </w:pPr>
            <w:r>
              <w:rPr>
                <w:rFonts w:cs="Arial"/>
                <w:sz w:val="16"/>
                <w:szCs w:val="16"/>
              </w:rPr>
              <w:t>N</w:t>
            </w:r>
            <w:r w:rsidR="00BF7B90">
              <w:rPr>
                <w:rFonts w:cs="Arial"/>
                <w:sz w:val="16"/>
                <w:szCs w:val="16"/>
              </w:rPr>
              <w:t xml:space="preserve">ot </w:t>
            </w:r>
            <w:r w:rsidR="00BF7B90" w:rsidRPr="00E61F5B">
              <w:rPr>
                <w:rFonts w:cs="Arial"/>
                <w:sz w:val="16"/>
                <w:szCs w:val="16"/>
              </w:rPr>
              <w:t xml:space="preserve">used in </w:t>
            </w:r>
            <w:r w:rsidR="00BF7B90">
              <w:rPr>
                <w:rFonts w:cs="Arial"/>
                <w:sz w:val="16"/>
                <w:szCs w:val="16"/>
              </w:rPr>
              <w:t xml:space="preserve">the </w:t>
            </w:r>
            <w:r w:rsidR="00BF7B90" w:rsidRPr="00E61F5B">
              <w:rPr>
                <w:rFonts w:cs="Arial"/>
                <w:sz w:val="16"/>
                <w:szCs w:val="16"/>
              </w:rPr>
              <w:t xml:space="preserve">S-101 </w:t>
            </w:r>
            <w:r w:rsidR="00BF7B90">
              <w:rPr>
                <w:rFonts w:cs="Arial"/>
                <w:sz w:val="16"/>
                <w:szCs w:val="16"/>
              </w:rPr>
              <w:t xml:space="preserve">ENC </w:t>
            </w:r>
            <w:r w:rsidR="00BF7B90" w:rsidRPr="00E61F5B">
              <w:rPr>
                <w:rFonts w:cs="Arial"/>
                <w:sz w:val="16"/>
                <w:szCs w:val="16"/>
              </w:rPr>
              <w:t>P</w:t>
            </w:r>
            <w:r w:rsidR="00BF7B90">
              <w:rPr>
                <w:rFonts w:cs="Arial"/>
                <w:sz w:val="16"/>
                <w:szCs w:val="16"/>
              </w:rPr>
              <w:t xml:space="preserve">roduct </w:t>
            </w:r>
            <w:r w:rsidR="00BF7B90" w:rsidRPr="00E61F5B">
              <w:rPr>
                <w:rFonts w:cs="Arial"/>
                <w:sz w:val="16"/>
                <w:szCs w:val="16"/>
              </w:rPr>
              <w:t>S</w:t>
            </w:r>
            <w:r w:rsidR="00BF7B90">
              <w:rPr>
                <w:rFonts w:cs="Arial"/>
                <w:sz w:val="16"/>
                <w:szCs w:val="16"/>
              </w:rPr>
              <w:t>pecification</w:t>
            </w:r>
          </w:p>
        </w:tc>
      </w:tr>
      <w:tr w:rsidR="00AA4DED" w:rsidRPr="007B4FED" w14:paraId="2E254BA6" w14:textId="77777777" w:rsidTr="00142BCB">
        <w:trPr>
          <w:cantSplit/>
          <w:trHeight w:val="304"/>
        </w:trPr>
        <w:tc>
          <w:tcPr>
            <w:tcW w:w="1169" w:type="dxa"/>
          </w:tcPr>
          <w:p w14:paraId="75C685DF"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5C0AAE93"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other</w:t>
            </w:r>
          </w:p>
        </w:tc>
        <w:tc>
          <w:tcPr>
            <w:tcW w:w="3828" w:type="dxa"/>
          </w:tcPr>
          <w:p w14:paraId="20D83344"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type of resource not otherwise described</w:t>
            </w:r>
          </w:p>
        </w:tc>
        <w:tc>
          <w:tcPr>
            <w:tcW w:w="732" w:type="dxa"/>
          </w:tcPr>
          <w:p w14:paraId="213386D4" w14:textId="77777777" w:rsidR="00AA4DED" w:rsidRPr="007B4FED" w:rsidRDefault="00AA4DED" w:rsidP="00C128E3">
            <w:pPr>
              <w:snapToGrid w:val="0"/>
              <w:spacing w:before="60" w:after="60" w:line="240" w:lineRule="auto"/>
              <w:jc w:val="center"/>
              <w:rPr>
                <w:rFonts w:cs="Arial"/>
                <w:sz w:val="16"/>
                <w:szCs w:val="16"/>
              </w:rPr>
            </w:pPr>
            <w:r w:rsidRPr="007B4FED">
              <w:rPr>
                <w:rFonts w:cs="Arial"/>
                <w:sz w:val="16"/>
                <w:szCs w:val="16"/>
              </w:rPr>
              <w:t>100</w:t>
            </w:r>
          </w:p>
        </w:tc>
        <w:tc>
          <w:tcPr>
            <w:tcW w:w="5503" w:type="dxa"/>
          </w:tcPr>
          <w:p w14:paraId="50C845A9" w14:textId="2EA7377E" w:rsidR="00AA4DED" w:rsidRPr="007B4FED" w:rsidRDefault="00EA55E8" w:rsidP="00C128E3">
            <w:pPr>
              <w:snapToGrid w:val="0"/>
              <w:spacing w:before="60" w:after="60" w:line="240" w:lineRule="auto"/>
              <w:jc w:val="left"/>
              <w:rPr>
                <w:rFonts w:cs="Arial"/>
                <w:sz w:val="16"/>
                <w:szCs w:val="16"/>
              </w:rPr>
            </w:pPr>
            <w:r>
              <w:rPr>
                <w:rFonts w:cs="Arial"/>
                <w:sz w:val="16"/>
                <w:szCs w:val="16"/>
              </w:rPr>
              <w:t>A system support file</w:t>
            </w:r>
          </w:p>
        </w:tc>
      </w:tr>
    </w:tbl>
    <w:p w14:paraId="67D3DE51" w14:textId="77777777" w:rsidR="00AA4DED" w:rsidRDefault="00AA4DED" w:rsidP="007B4FED">
      <w:pPr>
        <w:spacing w:after="0" w:line="240" w:lineRule="auto"/>
      </w:pPr>
    </w:p>
    <w:p w14:paraId="67CEE4AA" w14:textId="2E14DA02" w:rsidR="00E73EDF" w:rsidRPr="001E42E8" w:rsidRDefault="00006534" w:rsidP="007B4FED">
      <w:pPr>
        <w:pStyle w:val="Heading3"/>
        <w:tabs>
          <w:tab w:val="clear" w:pos="660"/>
          <w:tab w:val="clear" w:pos="880"/>
          <w:tab w:val="left" w:pos="851"/>
        </w:tabs>
        <w:spacing w:before="120" w:after="120" w:line="240" w:lineRule="auto"/>
        <w:ind w:left="851" w:hanging="851"/>
      </w:pPr>
      <w:bookmarkStart w:id="732" w:name="_Toc439685327"/>
      <w:bookmarkStart w:id="733" w:name="_Toc175558671"/>
      <w:r w:rsidRPr="001E42E8">
        <w:t>S100</w:t>
      </w:r>
      <w:r w:rsidR="007653F1" w:rsidRPr="001E42E8">
        <w:t>_Catalogue</w:t>
      </w:r>
      <w:r w:rsidR="00741C68">
        <w:t>Discovery</w:t>
      </w:r>
      <w:r w:rsidR="007653F1" w:rsidRPr="001E42E8">
        <w:t>Metadata</w:t>
      </w:r>
      <w:bookmarkEnd w:id="732"/>
      <w:bookmarkEnd w:id="733"/>
    </w:p>
    <w:p w14:paraId="07274486" w14:textId="322033D7" w:rsidR="00E73EDF" w:rsidRPr="001E42E8" w:rsidRDefault="007653F1" w:rsidP="007C62F7">
      <w:pPr>
        <w:spacing w:after="120" w:line="240" w:lineRule="auto"/>
      </w:pPr>
      <w:r w:rsidRPr="001E42E8">
        <w:t xml:space="preserve">This is an optional element that allows for the delivery of S-101 </w:t>
      </w:r>
      <w:r w:rsidR="007B4FED">
        <w:t>F</w:t>
      </w:r>
      <w:r w:rsidRPr="001E42E8">
        <w:t xml:space="preserve">eature and </w:t>
      </w:r>
      <w:r w:rsidR="007B4FED">
        <w:t>P</w:t>
      </w:r>
      <w:r w:rsidRPr="001E42E8">
        <w:t xml:space="preserve">ortrayal </w:t>
      </w:r>
      <w:r w:rsidR="007B4FED">
        <w:t>C</w:t>
      </w:r>
      <w:r w:rsidRPr="001E42E8">
        <w:t xml:space="preserve">atalogues within the </w:t>
      </w:r>
      <w:r w:rsidR="007C62F7">
        <w:t>E</w:t>
      </w:r>
      <w:r w:rsidRPr="001E42E8">
        <w:t xml:space="preserve">xchange </w:t>
      </w:r>
      <w:r w:rsidR="007C62F7">
        <w:t>S</w:t>
      </w:r>
      <w:r w:rsidRPr="001E42E8">
        <w:t>et.</w:t>
      </w:r>
    </w:p>
    <w:tbl>
      <w:tblPr>
        <w:tblW w:w="142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97"/>
        <w:gridCol w:w="3402"/>
        <w:gridCol w:w="708"/>
        <w:gridCol w:w="2984"/>
        <w:gridCol w:w="4387"/>
      </w:tblGrid>
      <w:tr w:rsidR="00E73EDF" w:rsidRPr="001E42E8" w14:paraId="4298F1CF" w14:textId="77777777" w:rsidTr="00353431">
        <w:trPr>
          <w:cantSplit/>
        </w:trPr>
        <w:tc>
          <w:tcPr>
            <w:tcW w:w="2797" w:type="dxa"/>
            <w:shd w:val="clear" w:color="auto" w:fill="D9D9D9" w:themeFill="background1" w:themeFillShade="D9"/>
            <w:tcMar>
              <w:left w:w="108" w:type="dxa"/>
              <w:right w:w="108" w:type="dxa"/>
            </w:tcMar>
          </w:tcPr>
          <w:p w14:paraId="087C7856"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Name</w:t>
            </w:r>
          </w:p>
        </w:tc>
        <w:tc>
          <w:tcPr>
            <w:tcW w:w="3402" w:type="dxa"/>
            <w:shd w:val="clear" w:color="auto" w:fill="D9D9D9" w:themeFill="background1" w:themeFillShade="D9"/>
            <w:tcMar>
              <w:left w:w="108" w:type="dxa"/>
              <w:right w:w="108" w:type="dxa"/>
            </w:tcMar>
          </w:tcPr>
          <w:p w14:paraId="2A2142CD" w14:textId="187195F3" w:rsidR="00E73EDF" w:rsidRPr="007C62F7" w:rsidRDefault="00353431" w:rsidP="00353431">
            <w:pPr>
              <w:spacing w:before="60" w:after="60" w:line="240" w:lineRule="auto"/>
              <w:jc w:val="left"/>
              <w:rPr>
                <w:rFonts w:cs="Arial"/>
                <w:b/>
                <w:bCs/>
                <w:sz w:val="16"/>
                <w:szCs w:val="16"/>
                <w:lang w:eastAsia="en-US"/>
              </w:rPr>
            </w:pPr>
            <w:r>
              <w:rPr>
                <w:rFonts w:cs="Arial"/>
                <w:b/>
                <w:bCs/>
                <w:sz w:val="16"/>
                <w:szCs w:val="16"/>
                <w:lang w:eastAsia="en-US"/>
              </w:rPr>
              <w:t>Description</w:t>
            </w:r>
          </w:p>
        </w:tc>
        <w:tc>
          <w:tcPr>
            <w:tcW w:w="708" w:type="dxa"/>
            <w:shd w:val="clear" w:color="auto" w:fill="D9D9D9" w:themeFill="background1" w:themeFillShade="D9"/>
            <w:tcMar>
              <w:left w:w="108" w:type="dxa"/>
              <w:right w:w="108" w:type="dxa"/>
            </w:tcMar>
          </w:tcPr>
          <w:p w14:paraId="590C77DB" w14:textId="589252C2" w:rsidR="00E73EDF" w:rsidRPr="007C62F7" w:rsidRDefault="00353431" w:rsidP="00353431">
            <w:pPr>
              <w:spacing w:before="60" w:after="60" w:line="240" w:lineRule="auto"/>
              <w:jc w:val="center"/>
              <w:rPr>
                <w:rFonts w:cs="Arial"/>
                <w:b/>
                <w:bCs/>
                <w:sz w:val="16"/>
                <w:szCs w:val="16"/>
                <w:lang w:eastAsia="en-US"/>
              </w:rPr>
            </w:pPr>
            <w:r>
              <w:rPr>
                <w:rFonts w:cs="Arial"/>
                <w:b/>
                <w:bCs/>
                <w:sz w:val="16"/>
                <w:szCs w:val="16"/>
                <w:lang w:eastAsia="en-US"/>
              </w:rPr>
              <w:t>Mult</w:t>
            </w:r>
          </w:p>
        </w:tc>
        <w:tc>
          <w:tcPr>
            <w:tcW w:w="2984" w:type="dxa"/>
            <w:shd w:val="clear" w:color="auto" w:fill="D9D9D9" w:themeFill="background1" w:themeFillShade="D9"/>
            <w:tcMar>
              <w:top w:w="0" w:type="dxa"/>
              <w:left w:w="108" w:type="dxa"/>
              <w:bottom w:w="0" w:type="dxa"/>
              <w:right w:w="108" w:type="dxa"/>
            </w:tcMar>
          </w:tcPr>
          <w:p w14:paraId="4E5EEE0A"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Type</w:t>
            </w:r>
          </w:p>
        </w:tc>
        <w:tc>
          <w:tcPr>
            <w:tcW w:w="4387" w:type="dxa"/>
            <w:shd w:val="clear" w:color="auto" w:fill="D9D9D9" w:themeFill="background1" w:themeFillShade="D9"/>
            <w:tcMar>
              <w:top w:w="0" w:type="dxa"/>
              <w:left w:w="108" w:type="dxa"/>
              <w:bottom w:w="0" w:type="dxa"/>
              <w:right w:w="108" w:type="dxa"/>
            </w:tcMar>
          </w:tcPr>
          <w:p w14:paraId="2ADEDB89"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Remarks</w:t>
            </w:r>
          </w:p>
        </w:tc>
      </w:tr>
      <w:tr w:rsidR="00353431" w:rsidRPr="001E42E8" w14:paraId="48F7DD0F" w14:textId="77777777" w:rsidTr="00353431">
        <w:trPr>
          <w:cantSplit/>
        </w:trPr>
        <w:tc>
          <w:tcPr>
            <w:tcW w:w="2797" w:type="dxa"/>
            <w:shd w:val="clear" w:color="auto" w:fill="auto"/>
            <w:tcMar>
              <w:left w:w="108" w:type="dxa"/>
              <w:right w:w="108" w:type="dxa"/>
            </w:tcMar>
          </w:tcPr>
          <w:p w14:paraId="00816047" w14:textId="758B6389"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S100_CatalogueDiscoveryMetadata</w:t>
            </w:r>
          </w:p>
        </w:tc>
        <w:tc>
          <w:tcPr>
            <w:tcW w:w="3402" w:type="dxa"/>
            <w:shd w:val="clear" w:color="auto" w:fill="auto"/>
            <w:tcMar>
              <w:left w:w="108" w:type="dxa"/>
              <w:right w:w="108" w:type="dxa"/>
            </w:tcMar>
          </w:tcPr>
          <w:p w14:paraId="7E57419B" w14:textId="007DC142"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Class for S-100 Catalogue metadata</w:t>
            </w:r>
          </w:p>
        </w:tc>
        <w:tc>
          <w:tcPr>
            <w:tcW w:w="708" w:type="dxa"/>
            <w:shd w:val="clear" w:color="auto" w:fill="auto"/>
            <w:tcMar>
              <w:left w:w="108" w:type="dxa"/>
              <w:right w:w="108" w:type="dxa"/>
            </w:tcMar>
          </w:tcPr>
          <w:p w14:paraId="747CD1E4" w14:textId="0383D4F8"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w:t>
            </w:r>
          </w:p>
        </w:tc>
        <w:tc>
          <w:tcPr>
            <w:tcW w:w="2984" w:type="dxa"/>
            <w:shd w:val="clear" w:color="auto" w:fill="auto"/>
            <w:tcMar>
              <w:top w:w="0" w:type="dxa"/>
              <w:left w:w="108" w:type="dxa"/>
              <w:bottom w:w="0" w:type="dxa"/>
              <w:right w:w="108" w:type="dxa"/>
            </w:tcMar>
          </w:tcPr>
          <w:p w14:paraId="738D037F"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w:t>
            </w:r>
          </w:p>
        </w:tc>
        <w:tc>
          <w:tcPr>
            <w:tcW w:w="4387" w:type="dxa"/>
            <w:shd w:val="clear" w:color="auto" w:fill="auto"/>
            <w:tcMar>
              <w:top w:w="0" w:type="dxa"/>
              <w:left w:w="108" w:type="dxa"/>
              <w:bottom w:w="0" w:type="dxa"/>
              <w:right w:w="108" w:type="dxa"/>
            </w:tcMar>
          </w:tcPr>
          <w:p w14:paraId="03CC2018"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w:t>
            </w:r>
          </w:p>
        </w:tc>
      </w:tr>
      <w:tr w:rsidR="00353431" w:rsidRPr="001E42E8" w14:paraId="2B8C19EE" w14:textId="77777777" w:rsidTr="00353431">
        <w:trPr>
          <w:cantSplit/>
        </w:trPr>
        <w:tc>
          <w:tcPr>
            <w:tcW w:w="2797" w:type="dxa"/>
            <w:shd w:val="clear" w:color="auto" w:fill="auto"/>
            <w:tcMar>
              <w:left w:w="108" w:type="dxa"/>
              <w:right w:w="108" w:type="dxa"/>
            </w:tcMar>
          </w:tcPr>
          <w:p w14:paraId="67E865F5" w14:textId="736BC03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fileName</w:t>
            </w:r>
            <w:proofErr w:type="spellEnd"/>
          </w:p>
        </w:tc>
        <w:tc>
          <w:tcPr>
            <w:tcW w:w="3402" w:type="dxa"/>
            <w:shd w:val="clear" w:color="auto" w:fill="auto"/>
            <w:tcMar>
              <w:left w:w="108" w:type="dxa"/>
              <w:right w:w="108" w:type="dxa"/>
            </w:tcMar>
          </w:tcPr>
          <w:p w14:paraId="599C5C37" w14:textId="0159DC67"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name for the Catalogue</w:t>
            </w:r>
          </w:p>
        </w:tc>
        <w:tc>
          <w:tcPr>
            <w:tcW w:w="708" w:type="dxa"/>
            <w:shd w:val="clear" w:color="auto" w:fill="auto"/>
            <w:tcMar>
              <w:left w:w="108" w:type="dxa"/>
              <w:right w:w="108" w:type="dxa"/>
            </w:tcMar>
          </w:tcPr>
          <w:p w14:paraId="5E8A9F9E" w14:textId="6F691DA7"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71A50FC" w14:textId="2EA37F63" w:rsidR="00353431" w:rsidRPr="007C62F7" w:rsidRDefault="00353431" w:rsidP="00353431">
            <w:pPr>
              <w:pStyle w:val="NormalWeb"/>
              <w:spacing w:before="60" w:beforeAutospacing="0" w:after="60" w:afterAutospacing="0"/>
              <w:rPr>
                <w:rFonts w:ascii="Arial" w:hAnsi="Arial" w:cs="Arial"/>
                <w:b/>
                <w:bCs/>
                <w:sz w:val="16"/>
                <w:szCs w:val="16"/>
              </w:rPr>
            </w:pPr>
            <w:r>
              <w:rPr>
                <w:rFonts w:ascii="Arial" w:hAnsi="Arial" w:cs="Arial"/>
                <w:sz w:val="16"/>
                <w:szCs w:val="16"/>
              </w:rPr>
              <w:t>URI</w:t>
            </w:r>
          </w:p>
        </w:tc>
        <w:tc>
          <w:tcPr>
            <w:tcW w:w="4387" w:type="dxa"/>
            <w:shd w:val="clear" w:color="auto" w:fill="auto"/>
            <w:tcMar>
              <w:top w:w="0" w:type="dxa"/>
              <w:left w:w="108" w:type="dxa"/>
              <w:bottom w:w="0" w:type="dxa"/>
              <w:right w:w="108" w:type="dxa"/>
            </w:tcMar>
          </w:tcPr>
          <w:p w14:paraId="17A18C32" w14:textId="08D89F3F" w:rsidR="00353431" w:rsidRPr="00353431"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See S-100 Part</w:t>
            </w:r>
            <w:r w:rsidR="002279B5">
              <w:rPr>
                <w:rFonts w:ascii="Arial" w:hAnsi="Arial" w:cs="Arial"/>
                <w:sz w:val="16"/>
                <w:szCs w:val="16"/>
              </w:rPr>
              <w:t xml:space="preserve"> </w:t>
            </w:r>
            <w:r w:rsidRPr="00353431">
              <w:rPr>
                <w:rFonts w:ascii="Arial" w:hAnsi="Arial" w:cs="Arial"/>
                <w:sz w:val="16"/>
                <w:szCs w:val="16"/>
              </w:rPr>
              <w:t>1, clause 1-4.6</w:t>
            </w:r>
          </w:p>
        </w:tc>
      </w:tr>
      <w:tr w:rsidR="00353431" w:rsidRPr="001E42E8" w14:paraId="1A22D212" w14:textId="77777777" w:rsidTr="00353431">
        <w:trPr>
          <w:cantSplit/>
        </w:trPr>
        <w:tc>
          <w:tcPr>
            <w:tcW w:w="2797" w:type="dxa"/>
            <w:shd w:val="clear" w:color="auto" w:fill="auto"/>
            <w:tcMar>
              <w:left w:w="108" w:type="dxa"/>
              <w:right w:w="108" w:type="dxa"/>
            </w:tcMar>
          </w:tcPr>
          <w:p w14:paraId="19F7FD3F" w14:textId="4CE7F15B"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purpose</w:t>
            </w:r>
          </w:p>
        </w:tc>
        <w:tc>
          <w:tcPr>
            <w:tcW w:w="3402" w:type="dxa"/>
            <w:shd w:val="clear" w:color="auto" w:fill="auto"/>
            <w:tcMar>
              <w:left w:w="108" w:type="dxa"/>
              <w:right w:w="108" w:type="dxa"/>
            </w:tcMar>
          </w:tcPr>
          <w:p w14:paraId="59BB0D5C" w14:textId="515AD7C0"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The purpose for which the Catalogue has been issued</w:t>
            </w:r>
          </w:p>
        </w:tc>
        <w:tc>
          <w:tcPr>
            <w:tcW w:w="708" w:type="dxa"/>
            <w:shd w:val="clear" w:color="auto" w:fill="auto"/>
            <w:tcMar>
              <w:left w:w="108" w:type="dxa"/>
              <w:right w:w="108" w:type="dxa"/>
            </w:tcMar>
          </w:tcPr>
          <w:p w14:paraId="77FC7A74" w14:textId="1EBA2DE3"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0..1</w:t>
            </w:r>
          </w:p>
        </w:tc>
        <w:tc>
          <w:tcPr>
            <w:tcW w:w="2984" w:type="dxa"/>
            <w:shd w:val="clear" w:color="auto" w:fill="auto"/>
            <w:tcMar>
              <w:top w:w="0" w:type="dxa"/>
              <w:left w:w="108" w:type="dxa"/>
              <w:bottom w:w="0" w:type="dxa"/>
              <w:right w:w="108" w:type="dxa"/>
            </w:tcMar>
          </w:tcPr>
          <w:p w14:paraId="2BF2B3E5" w14:textId="7F9F7365"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S100_Purpose</w:t>
            </w:r>
          </w:p>
        </w:tc>
        <w:tc>
          <w:tcPr>
            <w:tcW w:w="4387" w:type="dxa"/>
            <w:shd w:val="clear" w:color="auto" w:fill="auto"/>
            <w:tcMar>
              <w:top w:w="0" w:type="dxa"/>
              <w:left w:w="108" w:type="dxa"/>
              <w:bottom w:w="0" w:type="dxa"/>
              <w:right w:w="108" w:type="dxa"/>
            </w:tcMar>
          </w:tcPr>
          <w:p w14:paraId="74D5177F" w14:textId="77777777" w:rsidR="00353431" w:rsidRPr="007C62F7" w:rsidRDefault="00353431" w:rsidP="00353431">
            <w:pPr>
              <w:spacing w:before="60" w:after="60" w:line="240" w:lineRule="auto"/>
              <w:jc w:val="left"/>
              <w:rPr>
                <w:rFonts w:cs="Arial"/>
                <w:sz w:val="16"/>
                <w:szCs w:val="16"/>
                <w:lang w:eastAsia="en-US"/>
              </w:rPr>
            </w:pPr>
            <w:r w:rsidRPr="007C62F7">
              <w:rPr>
                <w:rFonts w:cs="Arial"/>
                <w:sz w:val="16"/>
                <w:szCs w:val="16"/>
                <w:lang w:eastAsia="en-US"/>
              </w:rPr>
              <w:t>The values must be one of the following:</w:t>
            </w:r>
          </w:p>
          <w:p w14:paraId="2DF34AFD" w14:textId="473ACB3B" w:rsidR="00353431" w:rsidRPr="007C62F7" w:rsidRDefault="00353431" w:rsidP="00353431">
            <w:pPr>
              <w:spacing w:before="60" w:after="60" w:line="240" w:lineRule="auto"/>
              <w:jc w:val="left"/>
              <w:rPr>
                <w:rFonts w:cs="Arial"/>
                <w:sz w:val="16"/>
                <w:szCs w:val="16"/>
                <w:lang w:eastAsia="en-US"/>
              </w:rPr>
            </w:pPr>
            <w:r w:rsidRPr="007C62F7">
              <w:rPr>
                <w:rFonts w:cs="Arial"/>
                <w:sz w:val="16"/>
                <w:szCs w:val="16"/>
                <w:lang w:eastAsia="en-US"/>
              </w:rPr>
              <w:t>2</w:t>
            </w:r>
            <w:r>
              <w:rPr>
                <w:rFonts w:cs="Arial"/>
                <w:sz w:val="16"/>
                <w:szCs w:val="16"/>
                <w:lang w:eastAsia="en-US"/>
              </w:rPr>
              <w:t>.</w:t>
            </w:r>
            <w:r w:rsidRPr="007C62F7">
              <w:rPr>
                <w:rFonts w:cs="Arial"/>
                <w:sz w:val="16"/>
                <w:szCs w:val="16"/>
                <w:lang w:eastAsia="en-US"/>
              </w:rPr>
              <w:t xml:space="preserve">  new edition</w:t>
            </w:r>
          </w:p>
          <w:p w14:paraId="69909C75" w14:textId="359375AB"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lang w:eastAsia="en-US"/>
              </w:rPr>
              <w:t>5</w:t>
            </w:r>
            <w:r>
              <w:rPr>
                <w:rFonts w:cs="Arial"/>
                <w:sz w:val="16"/>
                <w:szCs w:val="16"/>
                <w:lang w:eastAsia="en-US"/>
              </w:rPr>
              <w:t>.</w:t>
            </w:r>
            <w:r w:rsidRPr="007C62F7">
              <w:rPr>
                <w:rFonts w:cs="Arial"/>
                <w:sz w:val="16"/>
                <w:szCs w:val="16"/>
                <w:lang w:eastAsia="en-US"/>
              </w:rPr>
              <w:t xml:space="preserve">  cancellation</w:t>
            </w:r>
          </w:p>
          <w:p w14:paraId="18EC267F" w14:textId="6BCF1875"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Default is new edition</w:t>
            </w:r>
          </w:p>
        </w:tc>
      </w:tr>
      <w:tr w:rsidR="00353431" w:rsidRPr="001E42E8" w14:paraId="4B626324" w14:textId="77777777" w:rsidTr="00353431">
        <w:trPr>
          <w:cantSplit/>
        </w:trPr>
        <w:tc>
          <w:tcPr>
            <w:tcW w:w="2797" w:type="dxa"/>
            <w:shd w:val="clear" w:color="auto" w:fill="auto"/>
            <w:tcMar>
              <w:left w:w="108" w:type="dxa"/>
              <w:right w:w="108" w:type="dxa"/>
            </w:tcMar>
          </w:tcPr>
          <w:p w14:paraId="428B81BA" w14:textId="4AB1C93E"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editionNumber</w:t>
            </w:r>
            <w:proofErr w:type="spellEnd"/>
          </w:p>
        </w:tc>
        <w:tc>
          <w:tcPr>
            <w:tcW w:w="3402" w:type="dxa"/>
            <w:shd w:val="clear" w:color="auto" w:fill="auto"/>
            <w:tcMar>
              <w:left w:w="108" w:type="dxa"/>
              <w:right w:w="108" w:type="dxa"/>
            </w:tcMar>
          </w:tcPr>
          <w:p w14:paraId="7CFCA58B" w14:textId="231AF702"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The Edition number of the Catalogue</w:t>
            </w:r>
          </w:p>
        </w:tc>
        <w:tc>
          <w:tcPr>
            <w:tcW w:w="708" w:type="dxa"/>
            <w:shd w:val="clear" w:color="auto" w:fill="auto"/>
            <w:tcMar>
              <w:left w:w="108" w:type="dxa"/>
              <w:right w:w="108" w:type="dxa"/>
            </w:tcMar>
          </w:tcPr>
          <w:p w14:paraId="0367C8B3" w14:textId="677F25FE"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3F8B309A" w14:textId="38E3D2BD"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Integer</w:t>
            </w:r>
          </w:p>
        </w:tc>
        <w:tc>
          <w:tcPr>
            <w:tcW w:w="4387" w:type="dxa"/>
            <w:shd w:val="clear" w:color="auto" w:fill="auto"/>
            <w:tcMar>
              <w:top w:w="0" w:type="dxa"/>
              <w:left w:w="108" w:type="dxa"/>
              <w:bottom w:w="0" w:type="dxa"/>
              <w:right w:w="108" w:type="dxa"/>
            </w:tcMar>
          </w:tcPr>
          <w:p w14:paraId="31A8993C" w14:textId="77777777"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 xml:space="preserve">Initially set to 1 for a given </w:t>
            </w:r>
            <w:proofErr w:type="spellStart"/>
            <w:r w:rsidRPr="007C62F7">
              <w:rPr>
                <w:rFonts w:cs="Arial"/>
                <w:sz w:val="16"/>
                <w:szCs w:val="16"/>
              </w:rPr>
              <w:t>productSpecification.number</w:t>
            </w:r>
            <w:proofErr w:type="spellEnd"/>
          </w:p>
          <w:p w14:paraId="2C0B733B" w14:textId="238DADDD"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 xml:space="preserve">Increased by 1 for each subsequent </w:t>
            </w:r>
            <w:r>
              <w:rPr>
                <w:rFonts w:cs="Arial"/>
                <w:sz w:val="16"/>
                <w:szCs w:val="16"/>
              </w:rPr>
              <w:t>N</w:t>
            </w:r>
            <w:r w:rsidRPr="007C62F7">
              <w:rPr>
                <w:rFonts w:cs="Arial"/>
                <w:sz w:val="16"/>
                <w:szCs w:val="16"/>
              </w:rPr>
              <w:t>ew</w:t>
            </w:r>
            <w:r>
              <w:rPr>
                <w:rFonts w:cs="Arial"/>
                <w:sz w:val="16"/>
                <w:szCs w:val="16"/>
              </w:rPr>
              <w:t xml:space="preserve"> </w:t>
            </w:r>
            <w:r w:rsidRPr="007C62F7">
              <w:rPr>
                <w:rFonts w:cs="Arial"/>
                <w:sz w:val="16"/>
                <w:szCs w:val="16"/>
              </w:rPr>
              <w:t>Edition</w:t>
            </w:r>
          </w:p>
          <w:p w14:paraId="59D458EA" w14:textId="4E506F81"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Uniquely identifies the version of the Catalogue</w:t>
            </w:r>
          </w:p>
        </w:tc>
      </w:tr>
      <w:tr w:rsidR="00353431" w:rsidRPr="001E42E8" w14:paraId="256DB4A2" w14:textId="77777777" w:rsidTr="00353431">
        <w:trPr>
          <w:cantSplit/>
        </w:trPr>
        <w:tc>
          <w:tcPr>
            <w:tcW w:w="2797" w:type="dxa"/>
            <w:shd w:val="clear" w:color="auto" w:fill="auto"/>
            <w:tcMar>
              <w:left w:w="108" w:type="dxa"/>
              <w:right w:w="108" w:type="dxa"/>
            </w:tcMar>
          </w:tcPr>
          <w:p w14:paraId="50ADAF3F"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scope</w:t>
            </w:r>
          </w:p>
        </w:tc>
        <w:tc>
          <w:tcPr>
            <w:tcW w:w="3402" w:type="dxa"/>
            <w:shd w:val="clear" w:color="auto" w:fill="auto"/>
            <w:tcMar>
              <w:left w:w="108" w:type="dxa"/>
              <w:right w:w="108" w:type="dxa"/>
            </w:tcMar>
          </w:tcPr>
          <w:p w14:paraId="3228EF69" w14:textId="5C82D161"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Subject domain of the Catalogue</w:t>
            </w:r>
          </w:p>
        </w:tc>
        <w:tc>
          <w:tcPr>
            <w:tcW w:w="708" w:type="dxa"/>
            <w:shd w:val="clear" w:color="auto" w:fill="auto"/>
            <w:tcMar>
              <w:left w:w="108" w:type="dxa"/>
              <w:right w:w="108" w:type="dxa"/>
            </w:tcMar>
          </w:tcPr>
          <w:p w14:paraId="67755BB8" w14:textId="21A76549"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1C4C941D"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S100_CatalogueScope</w:t>
            </w:r>
          </w:p>
        </w:tc>
        <w:tc>
          <w:tcPr>
            <w:tcW w:w="4387" w:type="dxa"/>
            <w:shd w:val="clear" w:color="auto" w:fill="auto"/>
            <w:tcMar>
              <w:top w:w="0" w:type="dxa"/>
              <w:left w:w="108" w:type="dxa"/>
              <w:bottom w:w="0" w:type="dxa"/>
              <w:right w:w="108" w:type="dxa"/>
            </w:tcMar>
          </w:tcPr>
          <w:p w14:paraId="40DAD016" w14:textId="77777777" w:rsidR="00353431" w:rsidRPr="007C62F7" w:rsidRDefault="00353431" w:rsidP="001D02B5">
            <w:pPr>
              <w:pStyle w:val="NormalWeb"/>
              <w:numPr>
                <w:ilvl w:val="0"/>
                <w:numId w:val="20"/>
              </w:numPr>
              <w:spacing w:before="60" w:beforeAutospacing="0" w:after="60" w:afterAutospacing="0"/>
              <w:rPr>
                <w:rFonts w:ascii="Arial" w:hAnsi="Arial" w:cs="Arial"/>
                <w:b/>
                <w:bCs/>
                <w:sz w:val="16"/>
                <w:szCs w:val="16"/>
              </w:rPr>
            </w:pPr>
          </w:p>
        </w:tc>
      </w:tr>
      <w:tr w:rsidR="00353431" w:rsidRPr="001E42E8" w14:paraId="7CF027C6" w14:textId="77777777" w:rsidTr="00353431">
        <w:trPr>
          <w:cantSplit/>
        </w:trPr>
        <w:tc>
          <w:tcPr>
            <w:tcW w:w="2797" w:type="dxa"/>
            <w:shd w:val="clear" w:color="auto" w:fill="auto"/>
            <w:tcMar>
              <w:left w:w="108" w:type="dxa"/>
              <w:right w:w="108" w:type="dxa"/>
            </w:tcMar>
          </w:tcPr>
          <w:p w14:paraId="7CB7801E" w14:textId="77777777" w:rsidR="00353431" w:rsidRPr="007C62F7" w:rsidRDefault="00353431" w:rsidP="00353431">
            <w:pPr>
              <w:pStyle w:val="NormalWeb"/>
              <w:spacing w:before="60" w:beforeAutospacing="0" w:after="60" w:afterAutospacing="0"/>
              <w:ind w:right="72"/>
              <w:rPr>
                <w:rFonts w:ascii="Arial" w:hAnsi="Arial" w:cs="Arial"/>
                <w:b/>
                <w:bCs/>
                <w:sz w:val="16"/>
                <w:szCs w:val="16"/>
              </w:rPr>
            </w:pPr>
            <w:proofErr w:type="spellStart"/>
            <w:r w:rsidRPr="007C62F7">
              <w:rPr>
                <w:rFonts w:ascii="Arial" w:hAnsi="Arial" w:cs="Arial"/>
                <w:sz w:val="16"/>
                <w:szCs w:val="16"/>
              </w:rPr>
              <w:t>versionNumber</w:t>
            </w:r>
            <w:proofErr w:type="spellEnd"/>
          </w:p>
        </w:tc>
        <w:tc>
          <w:tcPr>
            <w:tcW w:w="3402" w:type="dxa"/>
            <w:shd w:val="clear" w:color="auto" w:fill="auto"/>
            <w:tcMar>
              <w:left w:w="108" w:type="dxa"/>
              <w:right w:w="108" w:type="dxa"/>
            </w:tcMar>
          </w:tcPr>
          <w:p w14:paraId="26BAF3DD" w14:textId="2DE55C57"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version identifier of the Catalogue</w:t>
            </w:r>
          </w:p>
        </w:tc>
        <w:tc>
          <w:tcPr>
            <w:tcW w:w="708" w:type="dxa"/>
            <w:shd w:val="clear" w:color="auto" w:fill="auto"/>
            <w:tcMar>
              <w:left w:w="108" w:type="dxa"/>
              <w:right w:w="108" w:type="dxa"/>
            </w:tcMar>
          </w:tcPr>
          <w:p w14:paraId="6D2A2D97" w14:textId="53143FA2"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623DE90"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CharacterString</w:t>
            </w:r>
            <w:proofErr w:type="spellEnd"/>
          </w:p>
        </w:tc>
        <w:tc>
          <w:tcPr>
            <w:tcW w:w="4387" w:type="dxa"/>
            <w:shd w:val="clear" w:color="auto" w:fill="auto"/>
            <w:tcMar>
              <w:top w:w="0" w:type="dxa"/>
              <w:left w:w="108" w:type="dxa"/>
              <w:bottom w:w="0" w:type="dxa"/>
              <w:right w:w="108" w:type="dxa"/>
            </w:tcMar>
          </w:tcPr>
          <w:p w14:paraId="291DF296" w14:textId="1DE510B0" w:rsidR="00353431" w:rsidRPr="007C62F7" w:rsidRDefault="00353431" w:rsidP="00353431">
            <w:pPr>
              <w:spacing w:before="60" w:after="60" w:line="240" w:lineRule="auto"/>
              <w:jc w:val="left"/>
              <w:rPr>
                <w:rFonts w:cs="Arial"/>
                <w:b/>
                <w:bCs/>
                <w:sz w:val="16"/>
                <w:szCs w:val="16"/>
                <w:lang w:eastAsia="en-US"/>
              </w:rPr>
            </w:pPr>
            <w:r>
              <w:rPr>
                <w:sz w:val="16"/>
                <w:szCs w:val="16"/>
              </w:rPr>
              <w:t>Human readable version identifier</w:t>
            </w:r>
          </w:p>
        </w:tc>
      </w:tr>
      <w:tr w:rsidR="00353431" w:rsidRPr="001E42E8" w14:paraId="7F54F74A" w14:textId="77777777" w:rsidTr="00353431">
        <w:trPr>
          <w:cantSplit/>
        </w:trPr>
        <w:tc>
          <w:tcPr>
            <w:tcW w:w="2797" w:type="dxa"/>
            <w:shd w:val="clear" w:color="auto" w:fill="auto"/>
            <w:tcMar>
              <w:left w:w="108" w:type="dxa"/>
              <w:right w:w="108" w:type="dxa"/>
            </w:tcMar>
          </w:tcPr>
          <w:p w14:paraId="2432DB7B"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issueDate</w:t>
            </w:r>
            <w:proofErr w:type="spellEnd"/>
          </w:p>
        </w:tc>
        <w:tc>
          <w:tcPr>
            <w:tcW w:w="3402" w:type="dxa"/>
            <w:shd w:val="clear" w:color="auto" w:fill="auto"/>
            <w:tcMar>
              <w:left w:w="108" w:type="dxa"/>
              <w:right w:w="108" w:type="dxa"/>
            </w:tcMar>
          </w:tcPr>
          <w:p w14:paraId="4E1ABD99" w14:textId="4ADA1560"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issue date of the Catalogue</w:t>
            </w:r>
          </w:p>
        </w:tc>
        <w:tc>
          <w:tcPr>
            <w:tcW w:w="708" w:type="dxa"/>
            <w:shd w:val="clear" w:color="auto" w:fill="auto"/>
            <w:tcMar>
              <w:left w:w="108" w:type="dxa"/>
              <w:right w:w="108" w:type="dxa"/>
            </w:tcMar>
          </w:tcPr>
          <w:p w14:paraId="72E86E18" w14:textId="2B72D074"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59D494EA"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Date</w:t>
            </w:r>
          </w:p>
        </w:tc>
        <w:tc>
          <w:tcPr>
            <w:tcW w:w="4387" w:type="dxa"/>
            <w:shd w:val="clear" w:color="auto" w:fill="auto"/>
            <w:tcMar>
              <w:top w:w="0" w:type="dxa"/>
              <w:left w:w="108" w:type="dxa"/>
              <w:bottom w:w="0" w:type="dxa"/>
              <w:right w:w="108" w:type="dxa"/>
            </w:tcMar>
          </w:tcPr>
          <w:p w14:paraId="4B61BB22" w14:textId="77777777" w:rsidR="00353431" w:rsidRPr="007C62F7" w:rsidRDefault="00353431" w:rsidP="00353431">
            <w:pPr>
              <w:pStyle w:val="NormalWeb"/>
              <w:spacing w:before="60" w:beforeAutospacing="0" w:after="60" w:afterAutospacing="0"/>
              <w:rPr>
                <w:rFonts w:ascii="Arial" w:hAnsi="Arial" w:cs="Arial"/>
                <w:b/>
                <w:bCs/>
                <w:sz w:val="16"/>
                <w:szCs w:val="16"/>
              </w:rPr>
            </w:pPr>
          </w:p>
        </w:tc>
      </w:tr>
      <w:tr w:rsidR="00353431" w:rsidRPr="001E42E8" w14:paraId="7B606B2A" w14:textId="77777777" w:rsidTr="00353431">
        <w:trPr>
          <w:cantSplit/>
        </w:trPr>
        <w:tc>
          <w:tcPr>
            <w:tcW w:w="2797" w:type="dxa"/>
            <w:shd w:val="clear" w:color="auto" w:fill="auto"/>
            <w:tcMar>
              <w:left w:w="108" w:type="dxa"/>
              <w:right w:w="108" w:type="dxa"/>
            </w:tcMar>
          </w:tcPr>
          <w:p w14:paraId="799FE051"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productSpecification</w:t>
            </w:r>
            <w:proofErr w:type="spellEnd"/>
          </w:p>
        </w:tc>
        <w:tc>
          <w:tcPr>
            <w:tcW w:w="3402" w:type="dxa"/>
            <w:shd w:val="clear" w:color="auto" w:fill="auto"/>
            <w:tcMar>
              <w:left w:w="108" w:type="dxa"/>
              <w:right w:w="108" w:type="dxa"/>
            </w:tcMar>
          </w:tcPr>
          <w:p w14:paraId="056D8F2C" w14:textId="6EB3BE0A"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Product Specification used to create this file</w:t>
            </w:r>
          </w:p>
        </w:tc>
        <w:tc>
          <w:tcPr>
            <w:tcW w:w="708" w:type="dxa"/>
            <w:shd w:val="clear" w:color="auto" w:fill="auto"/>
            <w:tcMar>
              <w:left w:w="108" w:type="dxa"/>
              <w:right w:w="108" w:type="dxa"/>
            </w:tcMar>
          </w:tcPr>
          <w:p w14:paraId="571A3551" w14:textId="008E85EA"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237C5652"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S100_ProductSpecification</w:t>
            </w:r>
          </w:p>
        </w:tc>
        <w:tc>
          <w:tcPr>
            <w:tcW w:w="4387" w:type="dxa"/>
            <w:shd w:val="clear" w:color="auto" w:fill="auto"/>
            <w:tcMar>
              <w:top w:w="0" w:type="dxa"/>
              <w:left w:w="108" w:type="dxa"/>
              <w:bottom w:w="0" w:type="dxa"/>
              <w:right w:w="108" w:type="dxa"/>
            </w:tcMar>
          </w:tcPr>
          <w:p w14:paraId="74083EDC" w14:textId="77777777" w:rsidR="00353431" w:rsidRPr="007C62F7" w:rsidRDefault="00353431" w:rsidP="00353431">
            <w:pPr>
              <w:pStyle w:val="NormalWeb"/>
              <w:spacing w:before="60" w:beforeAutospacing="0" w:after="60" w:afterAutospacing="0"/>
              <w:rPr>
                <w:rFonts w:ascii="Arial" w:hAnsi="Arial" w:cs="Arial"/>
                <w:b/>
                <w:bCs/>
                <w:sz w:val="16"/>
                <w:szCs w:val="16"/>
              </w:rPr>
            </w:pPr>
          </w:p>
        </w:tc>
      </w:tr>
      <w:tr w:rsidR="00353431" w:rsidRPr="001E42E8" w14:paraId="1944CF7A" w14:textId="77777777" w:rsidTr="00353431">
        <w:trPr>
          <w:cantSplit/>
        </w:trPr>
        <w:tc>
          <w:tcPr>
            <w:tcW w:w="2797" w:type="dxa"/>
            <w:shd w:val="clear" w:color="auto" w:fill="auto"/>
            <w:tcMar>
              <w:left w:w="108" w:type="dxa"/>
              <w:right w:w="108" w:type="dxa"/>
            </w:tcMar>
          </w:tcPr>
          <w:p w14:paraId="3CFC242B"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digitalSignatureReference</w:t>
            </w:r>
            <w:proofErr w:type="spellEnd"/>
          </w:p>
        </w:tc>
        <w:tc>
          <w:tcPr>
            <w:tcW w:w="3402" w:type="dxa"/>
            <w:shd w:val="clear" w:color="auto" w:fill="auto"/>
            <w:tcMar>
              <w:left w:w="108" w:type="dxa"/>
              <w:right w:w="108" w:type="dxa"/>
            </w:tcMar>
          </w:tcPr>
          <w:p w14:paraId="30044D7B" w14:textId="76B41448"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 xml:space="preserve">Specifies the algorithm used to compute </w:t>
            </w:r>
            <w:proofErr w:type="spellStart"/>
            <w:r w:rsidRPr="00353431">
              <w:rPr>
                <w:rFonts w:ascii="Arial" w:hAnsi="Arial" w:cs="Arial"/>
                <w:sz w:val="16"/>
                <w:szCs w:val="16"/>
              </w:rPr>
              <w:t>digitalSignatureValue</w:t>
            </w:r>
            <w:proofErr w:type="spellEnd"/>
          </w:p>
        </w:tc>
        <w:tc>
          <w:tcPr>
            <w:tcW w:w="708" w:type="dxa"/>
            <w:shd w:val="clear" w:color="auto" w:fill="auto"/>
            <w:tcMar>
              <w:left w:w="108" w:type="dxa"/>
              <w:right w:w="108" w:type="dxa"/>
            </w:tcMar>
          </w:tcPr>
          <w:p w14:paraId="301D2294" w14:textId="2B7D10D5"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68C458C3" w14:textId="67D0E35A"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w:t>
            </w:r>
            <w:r w:rsidR="00E21EBB">
              <w:rPr>
                <w:rFonts w:ascii="Arial" w:hAnsi="Arial" w:cs="Arial"/>
                <w:sz w:val="16"/>
                <w:szCs w:val="16"/>
              </w:rPr>
              <w:t>SE_</w:t>
            </w:r>
            <w:r w:rsidRPr="007C62F7">
              <w:rPr>
                <w:rFonts w:ascii="Arial" w:hAnsi="Arial" w:cs="Arial"/>
                <w:sz w:val="16"/>
                <w:szCs w:val="16"/>
              </w:rPr>
              <w:t>DigitalSignatureReference (see Part 15)</w:t>
            </w:r>
          </w:p>
        </w:tc>
        <w:tc>
          <w:tcPr>
            <w:tcW w:w="4387" w:type="dxa"/>
            <w:shd w:val="clear" w:color="auto" w:fill="auto"/>
            <w:tcMar>
              <w:top w:w="0" w:type="dxa"/>
              <w:left w:w="108" w:type="dxa"/>
              <w:bottom w:w="0" w:type="dxa"/>
              <w:right w:w="108" w:type="dxa"/>
            </w:tcMar>
          </w:tcPr>
          <w:p w14:paraId="4F8E183E" w14:textId="5A3C22E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Reference to the appropriate digital signature algorithm</w:t>
            </w:r>
          </w:p>
        </w:tc>
      </w:tr>
      <w:tr w:rsidR="00353431" w:rsidRPr="001E42E8" w14:paraId="0044530B" w14:textId="77777777" w:rsidTr="00353431">
        <w:trPr>
          <w:cantSplit/>
        </w:trPr>
        <w:tc>
          <w:tcPr>
            <w:tcW w:w="2797" w:type="dxa"/>
            <w:shd w:val="clear" w:color="auto" w:fill="auto"/>
            <w:tcMar>
              <w:left w:w="108" w:type="dxa"/>
              <w:right w:w="108" w:type="dxa"/>
            </w:tcMar>
          </w:tcPr>
          <w:p w14:paraId="7FD843B3"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digitalSignatureValue</w:t>
            </w:r>
            <w:proofErr w:type="spellEnd"/>
          </w:p>
        </w:tc>
        <w:tc>
          <w:tcPr>
            <w:tcW w:w="3402" w:type="dxa"/>
            <w:shd w:val="clear" w:color="auto" w:fill="auto"/>
            <w:tcMar>
              <w:left w:w="108" w:type="dxa"/>
              <w:right w:w="108" w:type="dxa"/>
            </w:tcMar>
          </w:tcPr>
          <w:p w14:paraId="26AA15B4" w14:textId="757B09C9"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Value derived from the digital signature</w:t>
            </w:r>
          </w:p>
        </w:tc>
        <w:tc>
          <w:tcPr>
            <w:tcW w:w="708" w:type="dxa"/>
            <w:shd w:val="clear" w:color="auto" w:fill="auto"/>
            <w:tcMar>
              <w:left w:w="108" w:type="dxa"/>
              <w:right w:w="108" w:type="dxa"/>
            </w:tcMar>
          </w:tcPr>
          <w:p w14:paraId="660F4E9D" w14:textId="0C336486"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7447CE06" w14:textId="423D9DEC" w:rsidR="00353431" w:rsidRPr="007C62F7" w:rsidRDefault="00353431" w:rsidP="00E21EBB">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w:t>
            </w:r>
            <w:r w:rsidR="00E21EBB">
              <w:rPr>
                <w:rFonts w:ascii="Arial" w:hAnsi="Arial" w:cs="Arial"/>
                <w:sz w:val="16"/>
                <w:szCs w:val="16"/>
              </w:rPr>
              <w:t>SE_</w:t>
            </w:r>
            <w:r w:rsidRPr="007C62F7">
              <w:rPr>
                <w:rFonts w:ascii="Arial" w:hAnsi="Arial" w:cs="Arial"/>
                <w:sz w:val="16"/>
                <w:szCs w:val="16"/>
              </w:rPr>
              <w:t>DigitalSignature (see Part 15)</w:t>
            </w:r>
          </w:p>
        </w:tc>
        <w:tc>
          <w:tcPr>
            <w:tcW w:w="4387" w:type="dxa"/>
            <w:shd w:val="clear" w:color="auto" w:fill="auto"/>
            <w:tcMar>
              <w:top w:w="0" w:type="dxa"/>
              <w:left w:w="108" w:type="dxa"/>
              <w:bottom w:w="0" w:type="dxa"/>
              <w:right w:w="108" w:type="dxa"/>
            </w:tcMar>
          </w:tcPr>
          <w:p w14:paraId="75099E11" w14:textId="77777777"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 xml:space="preserve">The value resulting from application of </w:t>
            </w:r>
            <w:proofErr w:type="spellStart"/>
            <w:r w:rsidRPr="007C62F7">
              <w:rPr>
                <w:rFonts w:cs="Arial"/>
                <w:sz w:val="16"/>
                <w:szCs w:val="16"/>
              </w:rPr>
              <w:t>digitalSignatureReference</w:t>
            </w:r>
            <w:proofErr w:type="spellEnd"/>
          </w:p>
          <w:p w14:paraId="01B7B917" w14:textId="0D01DDA0" w:rsidR="00353431" w:rsidRPr="007C62F7" w:rsidRDefault="00353431" w:rsidP="00353431">
            <w:pPr>
              <w:spacing w:before="60" w:after="60" w:line="240" w:lineRule="auto"/>
              <w:jc w:val="left"/>
              <w:rPr>
                <w:rFonts w:cs="Arial"/>
                <w:b/>
                <w:bCs/>
                <w:sz w:val="16"/>
                <w:szCs w:val="16"/>
              </w:rPr>
            </w:pPr>
            <w:r w:rsidRPr="007C62F7">
              <w:rPr>
                <w:rFonts w:cs="Arial"/>
                <w:sz w:val="16"/>
                <w:szCs w:val="16"/>
              </w:rPr>
              <w:t>Implemented as the digital signature format specified in Part 15</w:t>
            </w:r>
          </w:p>
        </w:tc>
      </w:tr>
      <w:tr w:rsidR="00353431" w:rsidRPr="001E42E8" w14:paraId="71573F9B" w14:textId="77777777" w:rsidTr="00353431">
        <w:trPr>
          <w:cantSplit/>
        </w:trPr>
        <w:tc>
          <w:tcPr>
            <w:tcW w:w="2797" w:type="dxa"/>
            <w:shd w:val="clear" w:color="auto" w:fill="auto"/>
            <w:tcMar>
              <w:left w:w="108" w:type="dxa"/>
              <w:right w:w="108" w:type="dxa"/>
            </w:tcMar>
          </w:tcPr>
          <w:p w14:paraId="71B6FD76" w14:textId="6F4D6B1A"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compressionFlag</w:t>
            </w:r>
            <w:proofErr w:type="spellEnd"/>
          </w:p>
        </w:tc>
        <w:tc>
          <w:tcPr>
            <w:tcW w:w="3402" w:type="dxa"/>
            <w:shd w:val="clear" w:color="auto" w:fill="auto"/>
            <w:tcMar>
              <w:left w:w="108" w:type="dxa"/>
              <w:right w:w="108" w:type="dxa"/>
            </w:tcMar>
          </w:tcPr>
          <w:p w14:paraId="142687BD" w14:textId="2AA42FF0" w:rsidR="00353431" w:rsidRPr="007C62F7" w:rsidRDefault="00353431" w:rsidP="00353431">
            <w:pPr>
              <w:pStyle w:val="NormalWeb"/>
              <w:spacing w:before="60" w:beforeAutospacing="0" w:after="60" w:afterAutospacing="0"/>
              <w:rPr>
                <w:rFonts w:ascii="Arial" w:hAnsi="Arial" w:cs="Arial"/>
                <w:sz w:val="16"/>
                <w:szCs w:val="16"/>
              </w:rPr>
            </w:pPr>
            <w:r w:rsidRPr="006834DB">
              <w:rPr>
                <w:rFonts w:ascii="Arial" w:hAnsi="Arial" w:cs="Arial"/>
                <w:sz w:val="16"/>
                <w:szCs w:val="16"/>
              </w:rPr>
              <w:t>Indicates if the resource is compressed</w:t>
            </w:r>
          </w:p>
        </w:tc>
        <w:tc>
          <w:tcPr>
            <w:tcW w:w="708" w:type="dxa"/>
            <w:shd w:val="clear" w:color="auto" w:fill="auto"/>
            <w:tcMar>
              <w:left w:w="108" w:type="dxa"/>
              <w:right w:w="108" w:type="dxa"/>
            </w:tcMar>
          </w:tcPr>
          <w:p w14:paraId="2532187B" w14:textId="06BE37DE"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DE1F0B7" w14:textId="6DBB019C"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Boolean</w:t>
            </w:r>
          </w:p>
        </w:tc>
        <w:tc>
          <w:tcPr>
            <w:tcW w:w="4387" w:type="dxa"/>
            <w:shd w:val="clear" w:color="auto" w:fill="auto"/>
            <w:tcMar>
              <w:top w:w="0" w:type="dxa"/>
              <w:left w:w="108" w:type="dxa"/>
              <w:bottom w:w="0" w:type="dxa"/>
              <w:right w:w="108" w:type="dxa"/>
            </w:tcMar>
          </w:tcPr>
          <w:p w14:paraId="1D2E4921" w14:textId="77777777" w:rsidR="00353431" w:rsidRPr="007C62F7" w:rsidRDefault="00353431" w:rsidP="00353431">
            <w:pPr>
              <w:suppressAutoHyphens/>
              <w:snapToGrid w:val="0"/>
              <w:spacing w:before="60" w:after="60" w:line="240" w:lineRule="auto"/>
              <w:jc w:val="left"/>
              <w:rPr>
                <w:rFonts w:cs="Arial"/>
                <w:sz w:val="16"/>
                <w:szCs w:val="16"/>
                <w:lang w:eastAsia="ar-SA"/>
              </w:rPr>
            </w:pPr>
            <w:r w:rsidRPr="007C62F7">
              <w:rPr>
                <w:rFonts w:cs="Arial"/>
                <w:i/>
                <w:sz w:val="16"/>
                <w:szCs w:val="16"/>
                <w:lang w:eastAsia="ar-SA"/>
              </w:rPr>
              <w:t>True</w:t>
            </w:r>
            <w:r w:rsidRPr="007C62F7">
              <w:rPr>
                <w:rFonts w:cs="Arial"/>
                <w:sz w:val="16"/>
                <w:szCs w:val="16"/>
                <w:lang w:eastAsia="ar-SA"/>
              </w:rPr>
              <w:t xml:space="preserve"> indicates a compressed resource</w:t>
            </w:r>
          </w:p>
          <w:p w14:paraId="2FDC61A4" w14:textId="13B838C7" w:rsidR="00353431" w:rsidRPr="007C62F7" w:rsidRDefault="00353431" w:rsidP="00353431">
            <w:pPr>
              <w:snapToGrid w:val="0"/>
              <w:spacing w:before="60" w:after="60" w:line="240" w:lineRule="auto"/>
              <w:jc w:val="left"/>
              <w:rPr>
                <w:rFonts w:cs="Arial"/>
                <w:sz w:val="16"/>
                <w:szCs w:val="16"/>
              </w:rPr>
            </w:pPr>
            <w:r w:rsidRPr="007C62F7">
              <w:rPr>
                <w:rFonts w:cs="Arial"/>
                <w:i/>
                <w:sz w:val="16"/>
                <w:szCs w:val="16"/>
                <w:lang w:eastAsia="ar-SA"/>
              </w:rPr>
              <w:t>False</w:t>
            </w:r>
            <w:r w:rsidRPr="007C62F7">
              <w:rPr>
                <w:rFonts w:cs="Arial"/>
                <w:sz w:val="16"/>
                <w:szCs w:val="16"/>
                <w:lang w:eastAsia="ar-SA"/>
              </w:rPr>
              <w:t xml:space="preserve"> indicates an uncompressed resource</w:t>
            </w:r>
          </w:p>
        </w:tc>
      </w:tr>
      <w:tr w:rsidR="00353431" w:rsidRPr="001E42E8" w14:paraId="7E0087A6" w14:textId="77777777" w:rsidTr="00353431">
        <w:trPr>
          <w:cantSplit/>
        </w:trPr>
        <w:tc>
          <w:tcPr>
            <w:tcW w:w="2797" w:type="dxa"/>
            <w:shd w:val="clear" w:color="auto" w:fill="auto"/>
            <w:tcMar>
              <w:left w:w="108" w:type="dxa"/>
              <w:right w:w="108" w:type="dxa"/>
            </w:tcMar>
          </w:tcPr>
          <w:p w14:paraId="3FB19B3E" w14:textId="3B366F7E"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defaultLocale</w:t>
            </w:r>
            <w:proofErr w:type="spellEnd"/>
          </w:p>
        </w:tc>
        <w:tc>
          <w:tcPr>
            <w:tcW w:w="3402" w:type="dxa"/>
            <w:shd w:val="clear" w:color="auto" w:fill="auto"/>
            <w:tcMar>
              <w:left w:w="108" w:type="dxa"/>
              <w:right w:w="108" w:type="dxa"/>
            </w:tcMar>
          </w:tcPr>
          <w:p w14:paraId="1B9D7DEE" w14:textId="77CFDA0F"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Default language and character set used in the Catalogue</w:t>
            </w:r>
          </w:p>
        </w:tc>
        <w:tc>
          <w:tcPr>
            <w:tcW w:w="708" w:type="dxa"/>
            <w:shd w:val="clear" w:color="auto" w:fill="auto"/>
            <w:tcMar>
              <w:left w:w="108" w:type="dxa"/>
              <w:right w:w="108" w:type="dxa"/>
            </w:tcMar>
          </w:tcPr>
          <w:p w14:paraId="03F4D63A" w14:textId="121B5232"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62CB1C7A" w14:textId="7E7BDCDB" w:rsidR="00353431" w:rsidRPr="007C62F7" w:rsidRDefault="00353431" w:rsidP="00353431">
            <w:pPr>
              <w:pStyle w:val="NormalWeb"/>
              <w:spacing w:before="60" w:beforeAutospacing="0" w:after="60" w:afterAutospacing="0"/>
              <w:rPr>
                <w:rFonts w:ascii="Arial" w:hAnsi="Arial" w:cs="Arial"/>
                <w:i/>
                <w:sz w:val="16"/>
                <w:szCs w:val="16"/>
              </w:rPr>
            </w:pPr>
            <w:proofErr w:type="spellStart"/>
            <w:r w:rsidRPr="007C62F7">
              <w:rPr>
                <w:rFonts w:ascii="Arial" w:hAnsi="Arial" w:cs="Arial"/>
                <w:sz w:val="16"/>
                <w:szCs w:val="16"/>
              </w:rPr>
              <w:t>PT_Locale</w:t>
            </w:r>
            <w:proofErr w:type="spellEnd"/>
          </w:p>
        </w:tc>
        <w:tc>
          <w:tcPr>
            <w:tcW w:w="4387" w:type="dxa"/>
            <w:shd w:val="clear" w:color="auto" w:fill="auto"/>
            <w:tcMar>
              <w:top w:w="0" w:type="dxa"/>
              <w:left w:w="108" w:type="dxa"/>
              <w:bottom w:w="0" w:type="dxa"/>
              <w:right w:w="108" w:type="dxa"/>
            </w:tcMar>
          </w:tcPr>
          <w:p w14:paraId="25105102" w14:textId="0F38ACB4" w:rsidR="00353431" w:rsidRPr="007C62F7" w:rsidRDefault="00353431" w:rsidP="00353431">
            <w:pPr>
              <w:snapToGrid w:val="0"/>
              <w:spacing w:before="60" w:after="60" w:line="240" w:lineRule="auto"/>
              <w:jc w:val="left"/>
              <w:rPr>
                <w:rFonts w:cs="Arial"/>
                <w:sz w:val="16"/>
                <w:szCs w:val="16"/>
              </w:rPr>
            </w:pPr>
            <w:r w:rsidRPr="00353431">
              <w:rPr>
                <w:rFonts w:cs="Arial"/>
                <w:sz w:val="16"/>
                <w:szCs w:val="16"/>
              </w:rPr>
              <w:t>0..1 multiplicity in S-100 restricted to 1 in S-101</w:t>
            </w:r>
          </w:p>
        </w:tc>
      </w:tr>
      <w:tr w:rsidR="00353431" w:rsidRPr="001E42E8" w14:paraId="2F992574" w14:textId="77777777" w:rsidTr="00353431">
        <w:trPr>
          <w:cantSplit/>
        </w:trPr>
        <w:tc>
          <w:tcPr>
            <w:tcW w:w="2797" w:type="dxa"/>
            <w:shd w:val="clear" w:color="auto" w:fill="auto"/>
            <w:tcMar>
              <w:left w:w="108" w:type="dxa"/>
              <w:right w:w="108" w:type="dxa"/>
            </w:tcMar>
          </w:tcPr>
          <w:p w14:paraId="4026106B" w14:textId="325FF630"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lastRenderedPageBreak/>
              <w:t>otherLocale</w:t>
            </w:r>
            <w:proofErr w:type="spellEnd"/>
          </w:p>
        </w:tc>
        <w:tc>
          <w:tcPr>
            <w:tcW w:w="3402" w:type="dxa"/>
            <w:shd w:val="clear" w:color="auto" w:fill="auto"/>
            <w:tcMar>
              <w:left w:w="108" w:type="dxa"/>
              <w:right w:w="108" w:type="dxa"/>
            </w:tcMar>
          </w:tcPr>
          <w:p w14:paraId="0F50BACE" w14:textId="7BED6369"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Other languages and character sets used in the Catalogue</w:t>
            </w:r>
          </w:p>
        </w:tc>
        <w:tc>
          <w:tcPr>
            <w:tcW w:w="708" w:type="dxa"/>
            <w:shd w:val="clear" w:color="auto" w:fill="auto"/>
            <w:tcMar>
              <w:left w:w="108" w:type="dxa"/>
              <w:right w:w="108" w:type="dxa"/>
            </w:tcMar>
          </w:tcPr>
          <w:p w14:paraId="271B33D3" w14:textId="3D2CF9B1"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0..*</w:t>
            </w:r>
          </w:p>
        </w:tc>
        <w:tc>
          <w:tcPr>
            <w:tcW w:w="2984" w:type="dxa"/>
            <w:shd w:val="clear" w:color="auto" w:fill="auto"/>
            <w:tcMar>
              <w:top w:w="0" w:type="dxa"/>
              <w:left w:w="108" w:type="dxa"/>
              <w:bottom w:w="0" w:type="dxa"/>
              <w:right w:w="108" w:type="dxa"/>
            </w:tcMar>
          </w:tcPr>
          <w:p w14:paraId="599FE7F6" w14:textId="70D4C03B" w:rsidR="00353431" w:rsidRPr="007C62F7" w:rsidRDefault="00353431" w:rsidP="00353431">
            <w:pPr>
              <w:pStyle w:val="NormalWeb"/>
              <w:spacing w:before="60" w:beforeAutospacing="0" w:after="60" w:afterAutospacing="0"/>
              <w:rPr>
                <w:rFonts w:ascii="Arial" w:hAnsi="Arial" w:cs="Arial"/>
                <w:i/>
                <w:sz w:val="16"/>
                <w:szCs w:val="16"/>
              </w:rPr>
            </w:pPr>
            <w:proofErr w:type="spellStart"/>
            <w:r w:rsidRPr="007C62F7">
              <w:rPr>
                <w:rFonts w:ascii="Arial" w:hAnsi="Arial" w:cs="Arial"/>
                <w:sz w:val="16"/>
                <w:szCs w:val="16"/>
              </w:rPr>
              <w:t>PT_Locale</w:t>
            </w:r>
            <w:proofErr w:type="spellEnd"/>
          </w:p>
        </w:tc>
        <w:tc>
          <w:tcPr>
            <w:tcW w:w="4387" w:type="dxa"/>
            <w:shd w:val="clear" w:color="auto" w:fill="auto"/>
            <w:tcMar>
              <w:top w:w="0" w:type="dxa"/>
              <w:left w:w="108" w:type="dxa"/>
              <w:bottom w:w="0" w:type="dxa"/>
              <w:right w:w="108" w:type="dxa"/>
            </w:tcMar>
          </w:tcPr>
          <w:p w14:paraId="6692BF0D" w14:textId="77777777" w:rsidR="00353431" w:rsidRPr="007C62F7" w:rsidRDefault="00353431" w:rsidP="00353431">
            <w:pPr>
              <w:snapToGrid w:val="0"/>
              <w:spacing w:before="60" w:after="60" w:line="240" w:lineRule="auto"/>
              <w:jc w:val="left"/>
              <w:rPr>
                <w:rFonts w:cs="Arial"/>
                <w:sz w:val="16"/>
                <w:szCs w:val="16"/>
              </w:rPr>
            </w:pPr>
          </w:p>
        </w:tc>
      </w:tr>
    </w:tbl>
    <w:p w14:paraId="67F4DD29" w14:textId="77777777" w:rsidR="003526BF" w:rsidRPr="003526BF" w:rsidRDefault="003526BF" w:rsidP="00353431">
      <w:pPr>
        <w:spacing w:after="0" w:line="240" w:lineRule="auto"/>
      </w:pPr>
    </w:p>
    <w:p w14:paraId="23DF317C" w14:textId="77777777" w:rsidR="00E73EDF" w:rsidRPr="00382BE3" w:rsidRDefault="007653F1" w:rsidP="00353431">
      <w:pPr>
        <w:pStyle w:val="Heading4"/>
        <w:tabs>
          <w:tab w:val="clear" w:pos="940"/>
          <w:tab w:val="clear" w:pos="1140"/>
          <w:tab w:val="clear" w:pos="1360"/>
          <w:tab w:val="left" w:pos="993"/>
        </w:tabs>
        <w:spacing w:before="120" w:after="120" w:line="240" w:lineRule="auto"/>
        <w:ind w:left="993" w:hanging="993"/>
      </w:pPr>
      <w:r w:rsidRPr="00382BE3">
        <w:t>S100_CatalogueScope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81"/>
        <w:gridCol w:w="3040"/>
        <w:gridCol w:w="3487"/>
        <w:gridCol w:w="820"/>
        <w:gridCol w:w="5806"/>
      </w:tblGrid>
      <w:tr w:rsidR="00D85821" w:rsidRPr="008A6F2A" w14:paraId="4DBE441B" w14:textId="77777777" w:rsidTr="00353431">
        <w:trPr>
          <w:cantSplit/>
        </w:trPr>
        <w:tc>
          <w:tcPr>
            <w:tcW w:w="1159" w:type="dxa"/>
            <w:shd w:val="clear" w:color="auto" w:fill="D9D9D9" w:themeFill="background1" w:themeFillShade="D9"/>
          </w:tcPr>
          <w:p w14:paraId="447A1659" w14:textId="50E03FF9" w:rsidR="00D85821" w:rsidRPr="00382BE3" w:rsidRDefault="00A4519A" w:rsidP="00C128E3">
            <w:pPr>
              <w:snapToGrid w:val="0"/>
              <w:spacing w:before="60" w:after="60" w:line="240" w:lineRule="auto"/>
              <w:rPr>
                <w:b/>
                <w:bCs/>
                <w:sz w:val="16"/>
                <w:szCs w:val="16"/>
              </w:rPr>
            </w:pPr>
            <w:r>
              <w:rPr>
                <w:b/>
                <w:sz w:val="16"/>
                <w:szCs w:val="16"/>
              </w:rPr>
              <w:t>Item</w:t>
            </w:r>
          </w:p>
        </w:tc>
        <w:tc>
          <w:tcPr>
            <w:tcW w:w="2981" w:type="dxa"/>
            <w:shd w:val="clear" w:color="auto" w:fill="D9D9D9" w:themeFill="background1" w:themeFillShade="D9"/>
          </w:tcPr>
          <w:p w14:paraId="1AB825EE" w14:textId="77777777" w:rsidR="00D85821" w:rsidRPr="008A6F2A" w:rsidRDefault="00D85821" w:rsidP="00C128E3">
            <w:pPr>
              <w:snapToGrid w:val="0"/>
              <w:spacing w:before="60" w:after="60" w:line="240" w:lineRule="auto"/>
              <w:rPr>
                <w:b/>
                <w:bCs/>
                <w:sz w:val="16"/>
                <w:szCs w:val="16"/>
              </w:rPr>
            </w:pPr>
            <w:r w:rsidRPr="008A6F2A">
              <w:rPr>
                <w:b/>
                <w:sz w:val="16"/>
                <w:szCs w:val="16"/>
              </w:rPr>
              <w:t>Name</w:t>
            </w:r>
          </w:p>
        </w:tc>
        <w:tc>
          <w:tcPr>
            <w:tcW w:w="3420" w:type="dxa"/>
            <w:shd w:val="clear" w:color="auto" w:fill="D9D9D9" w:themeFill="background1" w:themeFillShade="D9"/>
          </w:tcPr>
          <w:p w14:paraId="2593EDE2" w14:textId="77777777" w:rsidR="00D85821" w:rsidRPr="008A6F2A" w:rsidRDefault="00D85821" w:rsidP="00C128E3">
            <w:pPr>
              <w:snapToGrid w:val="0"/>
              <w:spacing w:before="60" w:after="60" w:line="240" w:lineRule="auto"/>
              <w:rPr>
                <w:b/>
                <w:bCs/>
                <w:sz w:val="16"/>
                <w:szCs w:val="16"/>
              </w:rPr>
            </w:pPr>
            <w:r w:rsidRPr="008A6F2A">
              <w:rPr>
                <w:b/>
                <w:sz w:val="16"/>
                <w:szCs w:val="16"/>
              </w:rPr>
              <w:t>Description</w:t>
            </w:r>
          </w:p>
        </w:tc>
        <w:tc>
          <w:tcPr>
            <w:tcW w:w="804" w:type="dxa"/>
            <w:shd w:val="clear" w:color="auto" w:fill="D9D9D9" w:themeFill="background1" w:themeFillShade="D9"/>
          </w:tcPr>
          <w:p w14:paraId="3719C973" w14:textId="2499432F" w:rsidR="00D85821" w:rsidRPr="00382BE3" w:rsidRDefault="00D85821" w:rsidP="00C128E3">
            <w:pPr>
              <w:snapToGrid w:val="0"/>
              <w:spacing w:before="60" w:after="60" w:line="240" w:lineRule="auto"/>
              <w:jc w:val="center"/>
              <w:rPr>
                <w:b/>
                <w:bCs/>
                <w:sz w:val="16"/>
                <w:szCs w:val="16"/>
              </w:rPr>
            </w:pPr>
            <w:r w:rsidRPr="00382BE3">
              <w:rPr>
                <w:b/>
                <w:sz w:val="16"/>
                <w:szCs w:val="16"/>
              </w:rPr>
              <w:t>Code</w:t>
            </w:r>
          </w:p>
        </w:tc>
        <w:tc>
          <w:tcPr>
            <w:tcW w:w="5694" w:type="dxa"/>
            <w:shd w:val="clear" w:color="auto" w:fill="D9D9D9" w:themeFill="background1" w:themeFillShade="D9"/>
          </w:tcPr>
          <w:p w14:paraId="2DA92A08" w14:textId="77777777" w:rsidR="00D85821" w:rsidRPr="008A6F2A" w:rsidRDefault="00D85821" w:rsidP="00C128E3">
            <w:pPr>
              <w:snapToGrid w:val="0"/>
              <w:spacing w:before="60" w:after="60" w:line="240" w:lineRule="auto"/>
              <w:rPr>
                <w:b/>
                <w:bCs/>
                <w:sz w:val="16"/>
                <w:szCs w:val="16"/>
              </w:rPr>
            </w:pPr>
            <w:r w:rsidRPr="008A6F2A">
              <w:rPr>
                <w:b/>
                <w:sz w:val="16"/>
                <w:szCs w:val="16"/>
              </w:rPr>
              <w:t>Remarks</w:t>
            </w:r>
          </w:p>
        </w:tc>
      </w:tr>
      <w:tr w:rsidR="00D85821" w:rsidRPr="008A6F2A" w14:paraId="48A7A911" w14:textId="77777777" w:rsidTr="00353431">
        <w:trPr>
          <w:cantSplit/>
        </w:trPr>
        <w:tc>
          <w:tcPr>
            <w:tcW w:w="1159" w:type="dxa"/>
          </w:tcPr>
          <w:p w14:paraId="1747996D" w14:textId="26B32463" w:rsidR="00D85821" w:rsidRPr="00382BE3" w:rsidRDefault="00D85821" w:rsidP="00C128E3">
            <w:pPr>
              <w:snapToGrid w:val="0"/>
              <w:spacing w:before="60" w:after="60" w:line="240" w:lineRule="auto"/>
              <w:rPr>
                <w:b/>
                <w:bCs/>
                <w:sz w:val="16"/>
                <w:szCs w:val="16"/>
              </w:rPr>
            </w:pPr>
            <w:r w:rsidRPr="00382BE3">
              <w:rPr>
                <w:sz w:val="16"/>
                <w:szCs w:val="16"/>
              </w:rPr>
              <w:t>Enumeration</w:t>
            </w:r>
          </w:p>
        </w:tc>
        <w:tc>
          <w:tcPr>
            <w:tcW w:w="2981" w:type="dxa"/>
          </w:tcPr>
          <w:p w14:paraId="30D5A75E" w14:textId="77777777" w:rsidR="00D85821" w:rsidRPr="008A6F2A" w:rsidRDefault="00D85821" w:rsidP="00C128E3">
            <w:pPr>
              <w:snapToGrid w:val="0"/>
              <w:spacing w:before="60" w:after="60" w:line="240" w:lineRule="auto"/>
              <w:rPr>
                <w:b/>
                <w:bCs/>
                <w:sz w:val="16"/>
                <w:szCs w:val="16"/>
              </w:rPr>
            </w:pPr>
            <w:r w:rsidRPr="008A6F2A">
              <w:rPr>
                <w:sz w:val="16"/>
                <w:szCs w:val="16"/>
              </w:rPr>
              <w:t>S100_CatalogueScope</w:t>
            </w:r>
          </w:p>
        </w:tc>
        <w:tc>
          <w:tcPr>
            <w:tcW w:w="3420" w:type="dxa"/>
          </w:tcPr>
          <w:p w14:paraId="0F82808B" w14:textId="5D0BBDFC" w:rsidR="00D85821" w:rsidRPr="008A6F2A" w:rsidRDefault="00D85821" w:rsidP="00C128E3">
            <w:pPr>
              <w:snapToGrid w:val="0"/>
              <w:spacing w:before="60" w:after="60" w:line="240" w:lineRule="auto"/>
              <w:jc w:val="left"/>
              <w:rPr>
                <w:b/>
                <w:bCs/>
                <w:sz w:val="16"/>
                <w:szCs w:val="16"/>
              </w:rPr>
            </w:pPr>
            <w:r w:rsidRPr="008A6F2A">
              <w:rPr>
                <w:sz w:val="16"/>
                <w:szCs w:val="16"/>
              </w:rPr>
              <w:t xml:space="preserve">The scope of the </w:t>
            </w:r>
            <w:r w:rsidR="00C8753F">
              <w:rPr>
                <w:sz w:val="16"/>
                <w:szCs w:val="16"/>
              </w:rPr>
              <w:t>C</w:t>
            </w:r>
            <w:r w:rsidRPr="008A6F2A">
              <w:rPr>
                <w:sz w:val="16"/>
                <w:szCs w:val="16"/>
              </w:rPr>
              <w:t>atalogue</w:t>
            </w:r>
          </w:p>
        </w:tc>
        <w:tc>
          <w:tcPr>
            <w:tcW w:w="804" w:type="dxa"/>
          </w:tcPr>
          <w:p w14:paraId="1C89FB3D" w14:textId="77777777" w:rsidR="00D85821" w:rsidRPr="008A6F2A" w:rsidRDefault="00D85821" w:rsidP="00C128E3">
            <w:pPr>
              <w:snapToGrid w:val="0"/>
              <w:spacing w:before="60" w:after="60" w:line="240" w:lineRule="auto"/>
              <w:jc w:val="center"/>
              <w:rPr>
                <w:b/>
                <w:bCs/>
                <w:sz w:val="16"/>
                <w:szCs w:val="16"/>
              </w:rPr>
            </w:pPr>
            <w:r w:rsidRPr="008A6F2A">
              <w:rPr>
                <w:sz w:val="16"/>
                <w:szCs w:val="16"/>
              </w:rPr>
              <w:t>-</w:t>
            </w:r>
          </w:p>
        </w:tc>
        <w:tc>
          <w:tcPr>
            <w:tcW w:w="5694" w:type="dxa"/>
          </w:tcPr>
          <w:p w14:paraId="3B1C52F7" w14:textId="77777777" w:rsidR="00D85821" w:rsidRPr="008A6F2A" w:rsidRDefault="00D85821" w:rsidP="00C128E3">
            <w:pPr>
              <w:snapToGrid w:val="0"/>
              <w:spacing w:before="60" w:after="60" w:line="240" w:lineRule="auto"/>
              <w:rPr>
                <w:b/>
                <w:bCs/>
                <w:sz w:val="16"/>
                <w:szCs w:val="16"/>
              </w:rPr>
            </w:pPr>
            <w:r w:rsidRPr="008A6F2A">
              <w:rPr>
                <w:sz w:val="16"/>
                <w:szCs w:val="16"/>
              </w:rPr>
              <w:t>-</w:t>
            </w:r>
          </w:p>
        </w:tc>
      </w:tr>
      <w:tr w:rsidR="00D85821" w:rsidRPr="008A6F2A" w14:paraId="02E6E6BD" w14:textId="77777777" w:rsidTr="00353431">
        <w:trPr>
          <w:cantSplit/>
        </w:trPr>
        <w:tc>
          <w:tcPr>
            <w:tcW w:w="1159" w:type="dxa"/>
          </w:tcPr>
          <w:p w14:paraId="630DDB1F" w14:textId="77777777" w:rsidR="00D85821" w:rsidRPr="008A6F2A" w:rsidRDefault="00D85821" w:rsidP="00C128E3">
            <w:pPr>
              <w:snapToGrid w:val="0"/>
              <w:spacing w:before="60" w:after="60" w:line="240" w:lineRule="auto"/>
              <w:rPr>
                <w:b/>
                <w:bCs/>
                <w:sz w:val="16"/>
                <w:szCs w:val="16"/>
              </w:rPr>
            </w:pPr>
            <w:r w:rsidRPr="008A6F2A">
              <w:rPr>
                <w:sz w:val="16"/>
                <w:szCs w:val="16"/>
              </w:rPr>
              <w:t>Value</w:t>
            </w:r>
          </w:p>
        </w:tc>
        <w:tc>
          <w:tcPr>
            <w:tcW w:w="2981" w:type="dxa"/>
          </w:tcPr>
          <w:p w14:paraId="259C2E52" w14:textId="77777777" w:rsidR="00D85821" w:rsidRPr="008A6F2A" w:rsidRDefault="00D85821" w:rsidP="00C128E3">
            <w:pPr>
              <w:snapToGrid w:val="0"/>
              <w:spacing w:before="60" w:after="60" w:line="240" w:lineRule="auto"/>
              <w:rPr>
                <w:b/>
                <w:bCs/>
                <w:sz w:val="16"/>
                <w:szCs w:val="16"/>
              </w:rPr>
            </w:pPr>
            <w:proofErr w:type="spellStart"/>
            <w:r w:rsidRPr="008A6F2A">
              <w:rPr>
                <w:sz w:val="16"/>
                <w:szCs w:val="16"/>
              </w:rPr>
              <w:t>featureCatalogue</w:t>
            </w:r>
            <w:proofErr w:type="spellEnd"/>
          </w:p>
        </w:tc>
        <w:tc>
          <w:tcPr>
            <w:tcW w:w="3420" w:type="dxa"/>
          </w:tcPr>
          <w:p w14:paraId="73A9D581" w14:textId="3EE5AF19"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F</w:t>
            </w:r>
            <w:r w:rsidRPr="008A6F2A">
              <w:rPr>
                <w:sz w:val="16"/>
                <w:szCs w:val="16"/>
              </w:rPr>
              <w:t xml:space="preserve">eature </w:t>
            </w:r>
            <w:r w:rsidR="00C8753F">
              <w:rPr>
                <w:sz w:val="16"/>
                <w:szCs w:val="16"/>
              </w:rPr>
              <w:t>C</w:t>
            </w:r>
            <w:r w:rsidRPr="008A6F2A">
              <w:rPr>
                <w:sz w:val="16"/>
                <w:szCs w:val="16"/>
              </w:rPr>
              <w:t>atalogue</w:t>
            </w:r>
          </w:p>
        </w:tc>
        <w:tc>
          <w:tcPr>
            <w:tcW w:w="804" w:type="dxa"/>
          </w:tcPr>
          <w:p w14:paraId="5570AE46" w14:textId="16225EE8" w:rsidR="00D85821" w:rsidRPr="00353431" w:rsidRDefault="00C8753F" w:rsidP="00C128E3">
            <w:pPr>
              <w:snapToGrid w:val="0"/>
              <w:spacing w:before="60" w:after="60" w:line="240" w:lineRule="auto"/>
              <w:jc w:val="center"/>
              <w:rPr>
                <w:bCs/>
                <w:sz w:val="16"/>
                <w:szCs w:val="16"/>
              </w:rPr>
            </w:pPr>
            <w:r w:rsidRPr="00353431">
              <w:rPr>
                <w:bCs/>
                <w:sz w:val="16"/>
                <w:szCs w:val="16"/>
              </w:rPr>
              <w:t>1</w:t>
            </w:r>
          </w:p>
        </w:tc>
        <w:tc>
          <w:tcPr>
            <w:tcW w:w="5694" w:type="dxa"/>
          </w:tcPr>
          <w:p w14:paraId="00D4E878" w14:textId="77777777" w:rsidR="00D85821" w:rsidRPr="008A6F2A" w:rsidRDefault="00D85821" w:rsidP="00C128E3">
            <w:pPr>
              <w:snapToGrid w:val="0"/>
              <w:spacing w:before="60" w:after="60" w:line="240" w:lineRule="auto"/>
              <w:rPr>
                <w:b/>
                <w:bCs/>
                <w:sz w:val="16"/>
                <w:szCs w:val="16"/>
              </w:rPr>
            </w:pPr>
          </w:p>
        </w:tc>
      </w:tr>
      <w:tr w:rsidR="00D85821" w:rsidRPr="008A6F2A" w14:paraId="5689E20F" w14:textId="77777777" w:rsidTr="00353431">
        <w:trPr>
          <w:cantSplit/>
        </w:trPr>
        <w:tc>
          <w:tcPr>
            <w:tcW w:w="1159" w:type="dxa"/>
          </w:tcPr>
          <w:p w14:paraId="6F2E9B67" w14:textId="77777777" w:rsidR="00D85821" w:rsidRPr="008A6F2A" w:rsidRDefault="00D85821" w:rsidP="00C128E3">
            <w:pPr>
              <w:snapToGrid w:val="0"/>
              <w:spacing w:before="60" w:after="60" w:line="240" w:lineRule="auto"/>
              <w:rPr>
                <w:b/>
                <w:bCs/>
                <w:sz w:val="16"/>
                <w:szCs w:val="16"/>
              </w:rPr>
            </w:pPr>
            <w:r w:rsidRPr="008A6F2A">
              <w:rPr>
                <w:sz w:val="16"/>
                <w:szCs w:val="16"/>
              </w:rPr>
              <w:t>Value</w:t>
            </w:r>
          </w:p>
        </w:tc>
        <w:tc>
          <w:tcPr>
            <w:tcW w:w="2981" w:type="dxa"/>
          </w:tcPr>
          <w:p w14:paraId="6A0CB357" w14:textId="77777777" w:rsidR="00D85821" w:rsidRPr="008A6F2A" w:rsidRDefault="00D85821" w:rsidP="00C128E3">
            <w:pPr>
              <w:snapToGrid w:val="0"/>
              <w:spacing w:before="60" w:after="60" w:line="240" w:lineRule="auto"/>
              <w:rPr>
                <w:b/>
                <w:bCs/>
                <w:sz w:val="16"/>
                <w:szCs w:val="16"/>
              </w:rPr>
            </w:pPr>
            <w:proofErr w:type="spellStart"/>
            <w:r w:rsidRPr="008A6F2A">
              <w:rPr>
                <w:sz w:val="16"/>
                <w:szCs w:val="16"/>
              </w:rPr>
              <w:t>portrayalCatalogue</w:t>
            </w:r>
            <w:proofErr w:type="spellEnd"/>
          </w:p>
        </w:tc>
        <w:tc>
          <w:tcPr>
            <w:tcW w:w="3420" w:type="dxa"/>
          </w:tcPr>
          <w:p w14:paraId="0448F7F0" w14:textId="6C2E4FF5"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P</w:t>
            </w:r>
            <w:r w:rsidRPr="008A6F2A">
              <w:rPr>
                <w:sz w:val="16"/>
                <w:szCs w:val="16"/>
              </w:rPr>
              <w:t xml:space="preserve">ortrayal </w:t>
            </w:r>
            <w:r w:rsidR="00C8753F">
              <w:rPr>
                <w:sz w:val="16"/>
                <w:szCs w:val="16"/>
              </w:rPr>
              <w:t>C</w:t>
            </w:r>
            <w:r w:rsidRPr="008A6F2A">
              <w:rPr>
                <w:sz w:val="16"/>
                <w:szCs w:val="16"/>
              </w:rPr>
              <w:t>atalogue</w:t>
            </w:r>
          </w:p>
        </w:tc>
        <w:tc>
          <w:tcPr>
            <w:tcW w:w="804" w:type="dxa"/>
          </w:tcPr>
          <w:p w14:paraId="7E5C51CE" w14:textId="5A9EDB52" w:rsidR="00D85821" w:rsidRPr="00353431" w:rsidRDefault="00C8753F" w:rsidP="00C128E3">
            <w:pPr>
              <w:snapToGrid w:val="0"/>
              <w:spacing w:before="60" w:after="60" w:line="240" w:lineRule="auto"/>
              <w:jc w:val="center"/>
              <w:rPr>
                <w:bCs/>
                <w:sz w:val="16"/>
                <w:szCs w:val="16"/>
              </w:rPr>
            </w:pPr>
            <w:r w:rsidRPr="00353431">
              <w:rPr>
                <w:bCs/>
                <w:sz w:val="16"/>
                <w:szCs w:val="16"/>
              </w:rPr>
              <w:t>2</w:t>
            </w:r>
          </w:p>
        </w:tc>
        <w:tc>
          <w:tcPr>
            <w:tcW w:w="5694" w:type="dxa"/>
          </w:tcPr>
          <w:p w14:paraId="48614466" w14:textId="77777777" w:rsidR="00D85821" w:rsidRPr="008A6F2A" w:rsidRDefault="00D85821" w:rsidP="00C128E3">
            <w:pPr>
              <w:snapToGrid w:val="0"/>
              <w:spacing w:before="60" w:after="60" w:line="240" w:lineRule="auto"/>
              <w:rPr>
                <w:b/>
                <w:bCs/>
                <w:sz w:val="16"/>
                <w:szCs w:val="16"/>
              </w:rPr>
            </w:pPr>
          </w:p>
        </w:tc>
      </w:tr>
      <w:tr w:rsidR="00D85821" w:rsidRPr="008A6F2A" w14:paraId="4A62524F" w14:textId="77777777" w:rsidTr="00353431">
        <w:trPr>
          <w:cantSplit/>
        </w:trPr>
        <w:tc>
          <w:tcPr>
            <w:tcW w:w="1159" w:type="dxa"/>
          </w:tcPr>
          <w:p w14:paraId="09B0D0CA" w14:textId="5285E9F4" w:rsidR="00D85821" w:rsidRPr="008A6F2A" w:rsidRDefault="00D85821" w:rsidP="00C128E3">
            <w:pPr>
              <w:snapToGrid w:val="0"/>
              <w:spacing w:before="60" w:after="60" w:line="240" w:lineRule="auto"/>
              <w:rPr>
                <w:sz w:val="16"/>
                <w:szCs w:val="16"/>
              </w:rPr>
            </w:pPr>
            <w:r w:rsidRPr="008A6F2A">
              <w:rPr>
                <w:sz w:val="16"/>
                <w:szCs w:val="16"/>
              </w:rPr>
              <w:t>Value</w:t>
            </w:r>
          </w:p>
        </w:tc>
        <w:tc>
          <w:tcPr>
            <w:tcW w:w="2981" w:type="dxa"/>
          </w:tcPr>
          <w:p w14:paraId="5F46985E" w14:textId="766D0FDA" w:rsidR="00D85821" w:rsidRPr="008A6F2A" w:rsidRDefault="00D85821" w:rsidP="00C128E3">
            <w:pPr>
              <w:snapToGrid w:val="0"/>
              <w:spacing w:before="60" w:after="60" w:line="240" w:lineRule="auto"/>
              <w:rPr>
                <w:sz w:val="16"/>
                <w:szCs w:val="16"/>
              </w:rPr>
            </w:pPr>
            <w:proofErr w:type="spellStart"/>
            <w:r w:rsidRPr="008A6F2A">
              <w:rPr>
                <w:sz w:val="16"/>
                <w:szCs w:val="16"/>
              </w:rPr>
              <w:t>interoperabilityCatalogue</w:t>
            </w:r>
            <w:proofErr w:type="spellEnd"/>
          </w:p>
        </w:tc>
        <w:tc>
          <w:tcPr>
            <w:tcW w:w="3420" w:type="dxa"/>
          </w:tcPr>
          <w:p w14:paraId="325036D3" w14:textId="6AD5B4D9"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I</w:t>
            </w:r>
            <w:r w:rsidRPr="008A6F2A">
              <w:rPr>
                <w:sz w:val="16"/>
                <w:szCs w:val="16"/>
              </w:rPr>
              <w:t xml:space="preserve">nteroperability </w:t>
            </w:r>
            <w:r w:rsidR="00C8753F">
              <w:rPr>
                <w:sz w:val="16"/>
                <w:szCs w:val="16"/>
              </w:rPr>
              <w:t>Catalogue</w:t>
            </w:r>
          </w:p>
        </w:tc>
        <w:tc>
          <w:tcPr>
            <w:tcW w:w="804" w:type="dxa"/>
          </w:tcPr>
          <w:p w14:paraId="4A540CFA" w14:textId="21BA407C" w:rsidR="00D85821" w:rsidRPr="00353431" w:rsidRDefault="00C8753F" w:rsidP="00C128E3">
            <w:pPr>
              <w:snapToGrid w:val="0"/>
              <w:spacing w:before="60" w:after="60" w:line="240" w:lineRule="auto"/>
              <w:jc w:val="center"/>
              <w:rPr>
                <w:bCs/>
                <w:sz w:val="16"/>
                <w:szCs w:val="16"/>
              </w:rPr>
            </w:pPr>
            <w:r w:rsidRPr="00353431">
              <w:rPr>
                <w:bCs/>
                <w:sz w:val="16"/>
                <w:szCs w:val="16"/>
              </w:rPr>
              <w:t>3</w:t>
            </w:r>
          </w:p>
        </w:tc>
        <w:tc>
          <w:tcPr>
            <w:tcW w:w="5694" w:type="dxa"/>
          </w:tcPr>
          <w:p w14:paraId="4F88B3B0" w14:textId="77777777" w:rsidR="00D85821" w:rsidRPr="008A6F2A" w:rsidRDefault="00D85821" w:rsidP="00C128E3">
            <w:pPr>
              <w:snapToGrid w:val="0"/>
              <w:spacing w:before="60" w:after="60" w:line="240" w:lineRule="auto"/>
              <w:rPr>
                <w:b/>
                <w:bCs/>
                <w:sz w:val="16"/>
                <w:szCs w:val="16"/>
              </w:rPr>
            </w:pPr>
          </w:p>
        </w:tc>
      </w:tr>
    </w:tbl>
    <w:p w14:paraId="02B22D99" w14:textId="77777777" w:rsidR="00E73EDF" w:rsidRDefault="00E73EDF" w:rsidP="00353431">
      <w:pPr>
        <w:spacing w:after="0" w:line="240" w:lineRule="auto"/>
      </w:pPr>
    </w:p>
    <w:p w14:paraId="3FF6F038" w14:textId="2F00EA8B" w:rsidR="00D360CD" w:rsidRPr="00382BE3" w:rsidRDefault="00D360CD" w:rsidP="00353431">
      <w:pPr>
        <w:pStyle w:val="Heading4"/>
        <w:tabs>
          <w:tab w:val="clear" w:pos="940"/>
          <w:tab w:val="clear" w:pos="1140"/>
          <w:tab w:val="clear" w:pos="1360"/>
          <w:tab w:val="left" w:pos="993"/>
        </w:tabs>
        <w:spacing w:before="120" w:after="120" w:line="240" w:lineRule="auto"/>
        <w:ind w:left="993" w:hanging="993"/>
      </w:pPr>
      <w:proofErr w:type="spellStart"/>
      <w:r>
        <w:t>MD_MaintenanceInformation</w:t>
      </w:r>
      <w:proofErr w:type="spellEnd"/>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F43633" w:rsidRPr="00061045" w14:paraId="3C595293" w14:textId="77777777" w:rsidTr="00D360CD">
        <w:trPr>
          <w:cantSplit/>
        </w:trPr>
        <w:tc>
          <w:tcPr>
            <w:tcW w:w="1080" w:type="dxa"/>
            <w:shd w:val="clear" w:color="auto" w:fill="D9D9D9" w:themeFill="background1" w:themeFillShade="D9"/>
          </w:tcPr>
          <w:p w14:paraId="3DFEC2AE"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Role Name</w:t>
            </w:r>
          </w:p>
        </w:tc>
        <w:tc>
          <w:tcPr>
            <w:tcW w:w="3060" w:type="dxa"/>
            <w:shd w:val="clear" w:color="auto" w:fill="D9D9D9" w:themeFill="background1" w:themeFillShade="D9"/>
          </w:tcPr>
          <w:p w14:paraId="717F62C7"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Name</w:t>
            </w:r>
          </w:p>
        </w:tc>
        <w:tc>
          <w:tcPr>
            <w:tcW w:w="3420" w:type="dxa"/>
            <w:shd w:val="clear" w:color="auto" w:fill="D9D9D9" w:themeFill="background1" w:themeFillShade="D9"/>
          </w:tcPr>
          <w:p w14:paraId="3EFD56C4"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Description</w:t>
            </w:r>
          </w:p>
        </w:tc>
        <w:tc>
          <w:tcPr>
            <w:tcW w:w="804" w:type="dxa"/>
            <w:shd w:val="clear" w:color="auto" w:fill="D9D9D9" w:themeFill="background1" w:themeFillShade="D9"/>
          </w:tcPr>
          <w:p w14:paraId="17F67B64" w14:textId="77777777" w:rsidR="00F43633" w:rsidRPr="00061045" w:rsidRDefault="00F43633" w:rsidP="00D360CD">
            <w:pPr>
              <w:keepNext/>
              <w:keepLines/>
              <w:snapToGrid w:val="0"/>
              <w:spacing w:before="60" w:after="60" w:line="240" w:lineRule="auto"/>
              <w:jc w:val="center"/>
              <w:rPr>
                <w:b/>
                <w:sz w:val="16"/>
                <w:szCs w:val="16"/>
              </w:rPr>
            </w:pPr>
            <w:r w:rsidRPr="00061045">
              <w:rPr>
                <w:b/>
                <w:sz w:val="16"/>
                <w:szCs w:val="16"/>
              </w:rPr>
              <w:t>Mult</w:t>
            </w:r>
          </w:p>
        </w:tc>
        <w:tc>
          <w:tcPr>
            <w:tcW w:w="2436" w:type="dxa"/>
            <w:shd w:val="clear" w:color="auto" w:fill="D9D9D9" w:themeFill="background1" w:themeFillShade="D9"/>
          </w:tcPr>
          <w:p w14:paraId="65E86B2A"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Type</w:t>
            </w:r>
          </w:p>
        </w:tc>
        <w:tc>
          <w:tcPr>
            <w:tcW w:w="3060" w:type="dxa"/>
            <w:shd w:val="clear" w:color="auto" w:fill="D9D9D9" w:themeFill="background1" w:themeFillShade="D9"/>
          </w:tcPr>
          <w:p w14:paraId="2064212C"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Remarks</w:t>
            </w:r>
          </w:p>
        </w:tc>
      </w:tr>
      <w:tr w:rsidR="00F43633" w:rsidRPr="00061045" w14:paraId="4D379A79" w14:textId="77777777" w:rsidTr="00D360CD">
        <w:trPr>
          <w:cantSplit/>
          <w:trHeight w:val="305"/>
        </w:trPr>
        <w:tc>
          <w:tcPr>
            <w:tcW w:w="1080" w:type="dxa"/>
          </w:tcPr>
          <w:p w14:paraId="49C1B714" w14:textId="77777777" w:rsidR="00F43633" w:rsidRPr="00061045" w:rsidRDefault="00F43633" w:rsidP="00D360CD">
            <w:pPr>
              <w:snapToGrid w:val="0"/>
              <w:spacing w:before="60" w:after="60" w:line="240" w:lineRule="auto"/>
              <w:jc w:val="left"/>
              <w:rPr>
                <w:sz w:val="16"/>
                <w:szCs w:val="16"/>
              </w:rPr>
            </w:pPr>
            <w:r w:rsidRPr="00061045">
              <w:rPr>
                <w:sz w:val="16"/>
                <w:szCs w:val="16"/>
              </w:rPr>
              <w:t>Class</w:t>
            </w:r>
          </w:p>
        </w:tc>
        <w:tc>
          <w:tcPr>
            <w:tcW w:w="3060" w:type="dxa"/>
          </w:tcPr>
          <w:p w14:paraId="279966C3"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MD_MaintenanceInformation</w:t>
            </w:r>
            <w:proofErr w:type="spellEnd"/>
          </w:p>
        </w:tc>
        <w:tc>
          <w:tcPr>
            <w:tcW w:w="3420" w:type="dxa"/>
          </w:tcPr>
          <w:p w14:paraId="43082147" w14:textId="77777777" w:rsidR="00F43633" w:rsidRPr="00061045" w:rsidRDefault="00F43633" w:rsidP="00D360CD">
            <w:pPr>
              <w:snapToGrid w:val="0"/>
              <w:spacing w:before="60" w:after="60" w:line="240" w:lineRule="auto"/>
              <w:jc w:val="left"/>
              <w:rPr>
                <w:sz w:val="16"/>
                <w:szCs w:val="16"/>
              </w:rPr>
            </w:pPr>
            <w:r w:rsidRPr="00061045">
              <w:rPr>
                <w:sz w:val="16"/>
                <w:szCs w:val="16"/>
              </w:rPr>
              <w:t>Information about the scope and frequency of updating</w:t>
            </w:r>
          </w:p>
        </w:tc>
        <w:tc>
          <w:tcPr>
            <w:tcW w:w="804" w:type="dxa"/>
          </w:tcPr>
          <w:p w14:paraId="29F183DA" w14:textId="77777777" w:rsidR="00F43633" w:rsidRPr="00061045" w:rsidRDefault="00F43633" w:rsidP="00D360CD">
            <w:pPr>
              <w:snapToGrid w:val="0"/>
              <w:spacing w:before="60" w:after="60" w:line="240" w:lineRule="auto"/>
              <w:jc w:val="center"/>
              <w:rPr>
                <w:sz w:val="16"/>
                <w:szCs w:val="16"/>
              </w:rPr>
            </w:pPr>
            <w:r>
              <w:rPr>
                <w:sz w:val="16"/>
                <w:szCs w:val="16"/>
              </w:rPr>
              <w:t>-</w:t>
            </w:r>
          </w:p>
        </w:tc>
        <w:tc>
          <w:tcPr>
            <w:tcW w:w="2436" w:type="dxa"/>
          </w:tcPr>
          <w:p w14:paraId="315BFA9E" w14:textId="77777777" w:rsidR="00F43633" w:rsidRPr="00061045" w:rsidRDefault="00F43633" w:rsidP="00D360CD">
            <w:pPr>
              <w:snapToGrid w:val="0"/>
              <w:spacing w:before="60" w:after="60" w:line="240" w:lineRule="auto"/>
              <w:jc w:val="left"/>
              <w:rPr>
                <w:sz w:val="16"/>
                <w:szCs w:val="16"/>
              </w:rPr>
            </w:pPr>
            <w:r>
              <w:rPr>
                <w:sz w:val="16"/>
                <w:szCs w:val="16"/>
              </w:rPr>
              <w:t>-</w:t>
            </w:r>
          </w:p>
        </w:tc>
        <w:tc>
          <w:tcPr>
            <w:tcW w:w="3060" w:type="dxa"/>
            <w:vAlign w:val="center"/>
          </w:tcPr>
          <w:p w14:paraId="30AA509F" w14:textId="77777777" w:rsidR="00F43633" w:rsidRPr="00061045" w:rsidRDefault="00F43633" w:rsidP="00F56D1C">
            <w:pPr>
              <w:snapToGrid w:val="0"/>
              <w:spacing w:before="60" w:after="0" w:line="240" w:lineRule="auto"/>
              <w:rPr>
                <w:sz w:val="16"/>
                <w:szCs w:val="16"/>
              </w:rPr>
            </w:pPr>
            <w:r w:rsidRPr="00061045">
              <w:rPr>
                <w:sz w:val="16"/>
                <w:szCs w:val="16"/>
              </w:rPr>
              <w:t>S-100 restricts the ISO 19115-class to:</w:t>
            </w:r>
          </w:p>
          <w:p w14:paraId="10E3B9B5" w14:textId="77777777" w:rsidR="00F43633" w:rsidRPr="00061045" w:rsidRDefault="00F43633" w:rsidP="001D02B5">
            <w:pPr>
              <w:pStyle w:val="ListParagraph"/>
              <w:numPr>
                <w:ilvl w:val="0"/>
                <w:numId w:val="25"/>
              </w:numPr>
              <w:snapToGrid w:val="0"/>
              <w:spacing w:after="0" w:line="240" w:lineRule="auto"/>
              <w:contextualSpacing w:val="0"/>
              <w:jc w:val="left"/>
              <w:rPr>
                <w:rFonts w:cs="Arial"/>
                <w:sz w:val="16"/>
                <w:szCs w:val="16"/>
              </w:rPr>
            </w:pPr>
            <w:r w:rsidRPr="00061045">
              <w:rPr>
                <w:rFonts w:cs="Arial"/>
                <w:sz w:val="16"/>
                <w:szCs w:val="16"/>
              </w:rPr>
              <w:t xml:space="preserve">prohibit </w:t>
            </w:r>
            <w:proofErr w:type="spellStart"/>
            <w:r w:rsidRPr="00061045">
              <w:rPr>
                <w:rFonts w:cs="Arial"/>
                <w:sz w:val="16"/>
                <w:szCs w:val="16"/>
              </w:rPr>
              <w:t>maintenanceScope</w:t>
            </w:r>
            <w:proofErr w:type="spellEnd"/>
            <w:r w:rsidRPr="00061045">
              <w:rPr>
                <w:rFonts w:cs="Arial"/>
                <w:sz w:val="16"/>
                <w:szCs w:val="16"/>
              </w:rPr>
              <w:t xml:space="preserve">, </w:t>
            </w:r>
            <w:proofErr w:type="spellStart"/>
            <w:r w:rsidRPr="00061045">
              <w:rPr>
                <w:rFonts w:cs="Arial"/>
                <w:sz w:val="16"/>
                <w:szCs w:val="16"/>
              </w:rPr>
              <w:t>maintenanceNote</w:t>
            </w:r>
            <w:proofErr w:type="spellEnd"/>
            <w:r w:rsidRPr="00061045">
              <w:rPr>
                <w:rFonts w:cs="Arial"/>
                <w:sz w:val="16"/>
                <w:szCs w:val="16"/>
              </w:rPr>
              <w:t>, and contact attributes;</w:t>
            </w:r>
          </w:p>
          <w:p w14:paraId="0B581558" w14:textId="77777777" w:rsidR="00F43633" w:rsidRPr="00061045" w:rsidRDefault="00F43633" w:rsidP="001D02B5">
            <w:pPr>
              <w:pStyle w:val="ListParagraph"/>
              <w:numPr>
                <w:ilvl w:val="0"/>
                <w:numId w:val="25"/>
              </w:numPr>
              <w:snapToGrid w:val="0"/>
              <w:spacing w:after="60" w:line="240" w:lineRule="auto"/>
              <w:contextualSpacing w:val="0"/>
              <w:jc w:val="left"/>
              <w:rPr>
                <w:sz w:val="16"/>
                <w:szCs w:val="16"/>
              </w:rPr>
            </w:pPr>
            <w:r w:rsidRPr="00061045">
              <w:rPr>
                <w:rFonts w:cs="Arial"/>
                <w:sz w:val="16"/>
                <w:szCs w:val="16"/>
              </w:rPr>
              <w:t xml:space="preserve">define restrictions on </w:t>
            </w:r>
            <w:proofErr w:type="spellStart"/>
            <w:r w:rsidRPr="00061045">
              <w:rPr>
                <w:rFonts w:cs="Arial"/>
                <w:sz w:val="16"/>
                <w:szCs w:val="16"/>
              </w:rPr>
              <w:t>maintenanceAndUpdate</w:t>
            </w:r>
            <w:r>
              <w:rPr>
                <w:rFonts w:cs="Arial"/>
                <w:sz w:val="16"/>
                <w:szCs w:val="16"/>
              </w:rPr>
              <w:t>‌</w:t>
            </w:r>
            <w:r w:rsidRPr="00061045">
              <w:rPr>
                <w:rFonts w:cs="Arial"/>
                <w:sz w:val="16"/>
                <w:szCs w:val="16"/>
              </w:rPr>
              <w:t>Frequency</w:t>
            </w:r>
            <w:proofErr w:type="spellEnd"/>
            <w:r w:rsidRPr="00061045">
              <w:rPr>
                <w:rFonts w:cs="Arial"/>
                <w:sz w:val="16"/>
                <w:szCs w:val="16"/>
              </w:rPr>
              <w:t xml:space="preserve">, </w:t>
            </w:r>
            <w:proofErr w:type="spellStart"/>
            <w:r w:rsidRPr="00061045">
              <w:rPr>
                <w:rFonts w:cs="Arial"/>
                <w:sz w:val="16"/>
                <w:szCs w:val="16"/>
              </w:rPr>
              <w:t>maintenanceDate</w:t>
            </w:r>
            <w:proofErr w:type="spellEnd"/>
            <w:r w:rsidRPr="00061045">
              <w:rPr>
                <w:rFonts w:cs="Arial"/>
                <w:sz w:val="16"/>
                <w:szCs w:val="16"/>
              </w:rPr>
              <w:t xml:space="preserve">, and </w:t>
            </w:r>
            <w:proofErr w:type="spellStart"/>
            <w:r w:rsidRPr="00061045">
              <w:rPr>
                <w:rFonts w:cs="Arial"/>
                <w:sz w:val="16"/>
                <w:szCs w:val="16"/>
              </w:rPr>
              <w:t>userDefinedMaintenance</w:t>
            </w:r>
            <w:r>
              <w:rPr>
                <w:rFonts w:cs="Arial"/>
                <w:sz w:val="16"/>
                <w:szCs w:val="16"/>
              </w:rPr>
              <w:t>‌</w:t>
            </w:r>
            <w:r w:rsidRPr="00061045">
              <w:rPr>
                <w:rFonts w:cs="Arial"/>
                <w:sz w:val="16"/>
                <w:szCs w:val="16"/>
              </w:rPr>
              <w:t>Frequency</w:t>
            </w:r>
            <w:proofErr w:type="spellEnd"/>
            <w:r w:rsidRPr="00061045">
              <w:rPr>
                <w:rFonts w:cs="Arial"/>
                <w:sz w:val="16"/>
                <w:szCs w:val="16"/>
              </w:rPr>
              <w:t xml:space="preserve"> attributes</w:t>
            </w:r>
          </w:p>
        </w:tc>
      </w:tr>
      <w:tr w:rsidR="00F43633" w:rsidRPr="00061045" w14:paraId="005DD027" w14:textId="77777777" w:rsidTr="00D360CD">
        <w:trPr>
          <w:cantSplit/>
          <w:trHeight w:val="277"/>
        </w:trPr>
        <w:tc>
          <w:tcPr>
            <w:tcW w:w="1080" w:type="dxa"/>
          </w:tcPr>
          <w:p w14:paraId="692DF510" w14:textId="77777777" w:rsidR="00F43633" w:rsidRPr="00061045" w:rsidRDefault="00F43633" w:rsidP="00D360CD">
            <w:pPr>
              <w:snapToGrid w:val="0"/>
              <w:spacing w:before="60" w:after="60" w:line="240" w:lineRule="auto"/>
              <w:jc w:val="left"/>
              <w:rPr>
                <w:sz w:val="16"/>
                <w:szCs w:val="16"/>
              </w:rPr>
            </w:pPr>
            <w:r w:rsidRPr="00061045">
              <w:rPr>
                <w:sz w:val="16"/>
                <w:szCs w:val="16"/>
              </w:rPr>
              <w:t>Attribute</w:t>
            </w:r>
          </w:p>
        </w:tc>
        <w:tc>
          <w:tcPr>
            <w:tcW w:w="3060" w:type="dxa"/>
          </w:tcPr>
          <w:p w14:paraId="231F503D"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maintenanceAndUpdateFrequency</w:t>
            </w:r>
            <w:proofErr w:type="spellEnd"/>
          </w:p>
        </w:tc>
        <w:tc>
          <w:tcPr>
            <w:tcW w:w="3420" w:type="dxa"/>
          </w:tcPr>
          <w:p w14:paraId="0355FD72" w14:textId="77777777" w:rsidR="00F43633" w:rsidRPr="00061045" w:rsidRDefault="00F43633" w:rsidP="00D360CD">
            <w:pPr>
              <w:snapToGrid w:val="0"/>
              <w:spacing w:before="60" w:after="60" w:line="240" w:lineRule="auto"/>
              <w:jc w:val="left"/>
              <w:rPr>
                <w:sz w:val="16"/>
                <w:szCs w:val="16"/>
              </w:rPr>
            </w:pPr>
            <w:r>
              <w:rPr>
                <w:sz w:val="16"/>
                <w:szCs w:val="16"/>
              </w:rPr>
              <w:t>F</w:t>
            </w:r>
            <w:r w:rsidRPr="00061045">
              <w:rPr>
                <w:sz w:val="16"/>
                <w:szCs w:val="16"/>
              </w:rPr>
              <w:t>requency with which changes and additions are made to the resource after the initial resource is completed</w:t>
            </w:r>
          </w:p>
        </w:tc>
        <w:tc>
          <w:tcPr>
            <w:tcW w:w="804" w:type="dxa"/>
          </w:tcPr>
          <w:p w14:paraId="14E8A441"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3BF2210A"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MD_MaintenanceFrequencyCode</w:t>
            </w:r>
            <w:proofErr w:type="spellEnd"/>
            <w:r w:rsidRPr="00061045">
              <w:rPr>
                <w:sz w:val="16"/>
                <w:szCs w:val="16"/>
              </w:rPr>
              <w:t xml:space="preserve"> (</w:t>
            </w:r>
            <w:proofErr w:type="spellStart"/>
            <w:r w:rsidRPr="00061045">
              <w:rPr>
                <w:sz w:val="16"/>
                <w:szCs w:val="16"/>
              </w:rPr>
              <w:t>codelist</w:t>
            </w:r>
            <w:proofErr w:type="spellEnd"/>
            <w:r w:rsidRPr="00061045">
              <w:rPr>
                <w:sz w:val="16"/>
                <w:szCs w:val="16"/>
              </w:rPr>
              <w:t>)</w:t>
            </w:r>
          </w:p>
        </w:tc>
        <w:tc>
          <w:tcPr>
            <w:tcW w:w="3060" w:type="dxa"/>
            <w:vAlign w:val="center"/>
          </w:tcPr>
          <w:p w14:paraId="52EA44CA" w14:textId="2395D07D" w:rsidR="00F43633" w:rsidRPr="00061045" w:rsidRDefault="00F43633" w:rsidP="00D360CD">
            <w:pPr>
              <w:snapToGrid w:val="0"/>
              <w:spacing w:before="60" w:after="60" w:line="240" w:lineRule="auto"/>
              <w:jc w:val="left"/>
              <w:rPr>
                <w:sz w:val="16"/>
                <w:szCs w:val="16"/>
              </w:rPr>
            </w:pPr>
            <w:r w:rsidRPr="00061045">
              <w:rPr>
                <w:sz w:val="16"/>
                <w:szCs w:val="16"/>
              </w:rPr>
              <w:t xml:space="preserve">Must be populated if </w:t>
            </w:r>
            <w:proofErr w:type="spellStart"/>
            <w:r w:rsidRPr="00061045">
              <w:rPr>
                <w:sz w:val="16"/>
                <w:szCs w:val="16"/>
              </w:rPr>
              <w:t>userDefinedMaintenanceFrequency</w:t>
            </w:r>
            <w:proofErr w:type="spellEnd"/>
            <w:r w:rsidRPr="00061045">
              <w:rPr>
                <w:sz w:val="16"/>
                <w:szCs w:val="16"/>
              </w:rPr>
              <w:t xml:space="preserve"> is not present, otherwise optional. See </w:t>
            </w:r>
            <w:r>
              <w:rPr>
                <w:sz w:val="16"/>
                <w:szCs w:val="16"/>
              </w:rPr>
              <w:t>T</w:t>
            </w:r>
            <w:r w:rsidRPr="00061045">
              <w:rPr>
                <w:sz w:val="16"/>
                <w:szCs w:val="16"/>
              </w:rPr>
              <w:t xml:space="preserve">able </w:t>
            </w:r>
            <w:proofErr w:type="spellStart"/>
            <w:r w:rsidRPr="00061045">
              <w:rPr>
                <w:sz w:val="16"/>
                <w:szCs w:val="16"/>
              </w:rPr>
              <w:t>MD_Maintenance</w:t>
            </w:r>
            <w:r>
              <w:rPr>
                <w:sz w:val="16"/>
                <w:szCs w:val="16"/>
              </w:rPr>
              <w:t>‌</w:t>
            </w:r>
            <w:r w:rsidRPr="00061045">
              <w:rPr>
                <w:sz w:val="16"/>
                <w:szCs w:val="16"/>
              </w:rPr>
              <w:t>Frequency</w:t>
            </w:r>
            <w:r>
              <w:rPr>
                <w:sz w:val="16"/>
                <w:szCs w:val="16"/>
              </w:rPr>
              <w:t>‌</w:t>
            </w:r>
            <w:r w:rsidRPr="00061045">
              <w:rPr>
                <w:sz w:val="16"/>
                <w:szCs w:val="16"/>
              </w:rPr>
              <w:t>Code</w:t>
            </w:r>
            <w:proofErr w:type="spellEnd"/>
            <w:r w:rsidRPr="00061045">
              <w:rPr>
                <w:sz w:val="16"/>
                <w:szCs w:val="16"/>
              </w:rPr>
              <w:t xml:space="preserve"> in this Part for values allowed in S-100 metadata</w:t>
            </w:r>
          </w:p>
        </w:tc>
      </w:tr>
      <w:tr w:rsidR="00F43633" w:rsidRPr="00061045" w14:paraId="7214BEBF" w14:textId="77777777" w:rsidTr="00D360CD">
        <w:trPr>
          <w:cantSplit/>
          <w:trHeight w:val="277"/>
        </w:trPr>
        <w:tc>
          <w:tcPr>
            <w:tcW w:w="1080" w:type="dxa"/>
          </w:tcPr>
          <w:p w14:paraId="2A0728AF" w14:textId="77777777" w:rsidR="00F43633" w:rsidRPr="00061045" w:rsidRDefault="00F43633" w:rsidP="00D360CD">
            <w:pPr>
              <w:snapToGrid w:val="0"/>
              <w:spacing w:before="60" w:after="60" w:line="240" w:lineRule="auto"/>
              <w:jc w:val="left"/>
              <w:rPr>
                <w:sz w:val="16"/>
                <w:szCs w:val="16"/>
              </w:rPr>
            </w:pPr>
            <w:r w:rsidRPr="00061045">
              <w:rPr>
                <w:sz w:val="16"/>
                <w:szCs w:val="16"/>
              </w:rPr>
              <w:t>Attribute</w:t>
            </w:r>
          </w:p>
        </w:tc>
        <w:tc>
          <w:tcPr>
            <w:tcW w:w="3060" w:type="dxa"/>
          </w:tcPr>
          <w:p w14:paraId="6FB0841C"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maintenanceDate</w:t>
            </w:r>
            <w:proofErr w:type="spellEnd"/>
          </w:p>
        </w:tc>
        <w:tc>
          <w:tcPr>
            <w:tcW w:w="3420" w:type="dxa"/>
          </w:tcPr>
          <w:p w14:paraId="61C919C9" w14:textId="77777777" w:rsidR="00F43633" w:rsidRPr="00061045" w:rsidRDefault="00F43633" w:rsidP="00D360CD">
            <w:pPr>
              <w:snapToGrid w:val="0"/>
              <w:spacing w:before="60" w:after="60" w:line="240" w:lineRule="auto"/>
              <w:jc w:val="left"/>
              <w:rPr>
                <w:sz w:val="16"/>
                <w:szCs w:val="16"/>
              </w:rPr>
            </w:pPr>
            <w:r>
              <w:rPr>
                <w:sz w:val="16"/>
                <w:szCs w:val="16"/>
              </w:rPr>
              <w:t>D</w:t>
            </w:r>
            <w:r w:rsidRPr="00061045">
              <w:rPr>
                <w:sz w:val="16"/>
                <w:szCs w:val="16"/>
              </w:rPr>
              <w:t xml:space="preserve">ate information associated with maintenance of </w:t>
            </w:r>
            <w:r>
              <w:rPr>
                <w:sz w:val="16"/>
                <w:szCs w:val="16"/>
              </w:rPr>
              <w:t xml:space="preserve">the </w:t>
            </w:r>
            <w:r w:rsidRPr="00061045">
              <w:rPr>
                <w:sz w:val="16"/>
                <w:szCs w:val="16"/>
              </w:rPr>
              <w:t>resource</w:t>
            </w:r>
          </w:p>
        </w:tc>
        <w:tc>
          <w:tcPr>
            <w:tcW w:w="804" w:type="dxa"/>
          </w:tcPr>
          <w:p w14:paraId="7AEF1858"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4185F07D"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CI_Date</w:t>
            </w:r>
            <w:proofErr w:type="spellEnd"/>
          </w:p>
        </w:tc>
        <w:tc>
          <w:tcPr>
            <w:tcW w:w="3060" w:type="dxa"/>
            <w:vAlign w:val="center"/>
          </w:tcPr>
          <w:p w14:paraId="4A67C373" w14:textId="77777777" w:rsidR="00F43633" w:rsidRPr="00736CB9" w:rsidRDefault="00F43633" w:rsidP="00D360CD">
            <w:pPr>
              <w:snapToGrid w:val="0"/>
              <w:spacing w:before="60" w:after="60" w:line="240" w:lineRule="auto"/>
              <w:rPr>
                <w:rFonts w:cs="Arial"/>
                <w:sz w:val="16"/>
                <w:szCs w:val="16"/>
              </w:rPr>
            </w:pPr>
            <w:r w:rsidRPr="00736CB9">
              <w:rPr>
                <w:rFonts w:cs="Arial"/>
                <w:sz w:val="16"/>
                <w:szCs w:val="16"/>
              </w:rPr>
              <w:t xml:space="preserve">Exactly one of </w:t>
            </w:r>
            <w:proofErr w:type="spellStart"/>
            <w:r w:rsidRPr="00736CB9">
              <w:rPr>
                <w:rFonts w:cs="Arial"/>
                <w:sz w:val="16"/>
                <w:szCs w:val="16"/>
              </w:rPr>
              <w:t>maintenanceDate</w:t>
            </w:r>
            <w:proofErr w:type="spellEnd"/>
            <w:r w:rsidRPr="00736CB9">
              <w:rPr>
                <w:rFonts w:cs="Arial"/>
                <w:sz w:val="16"/>
                <w:szCs w:val="16"/>
              </w:rPr>
              <w:t xml:space="preserve"> and </w:t>
            </w:r>
            <w:proofErr w:type="spellStart"/>
            <w:r w:rsidRPr="00736CB9">
              <w:rPr>
                <w:rFonts w:cs="Arial"/>
                <w:sz w:val="16"/>
                <w:szCs w:val="16"/>
              </w:rPr>
              <w:t>userDefinedMaintenanceFrequency</w:t>
            </w:r>
            <w:proofErr w:type="spellEnd"/>
            <w:r w:rsidRPr="00736CB9">
              <w:rPr>
                <w:rFonts w:cs="Arial"/>
                <w:sz w:val="16"/>
                <w:szCs w:val="16"/>
              </w:rPr>
              <w:t xml:space="preserve"> must be populated</w:t>
            </w:r>
          </w:p>
          <w:p w14:paraId="09C1FD07" w14:textId="77777777" w:rsidR="00F43633" w:rsidRPr="00736CB9" w:rsidRDefault="00F43633" w:rsidP="00D360CD">
            <w:pPr>
              <w:snapToGrid w:val="0"/>
              <w:spacing w:before="60" w:after="60" w:line="240" w:lineRule="auto"/>
              <w:jc w:val="left"/>
              <w:rPr>
                <w:rFonts w:cs="Arial"/>
                <w:sz w:val="16"/>
                <w:szCs w:val="16"/>
              </w:rPr>
            </w:pPr>
            <w:r w:rsidRPr="00736CB9">
              <w:rPr>
                <w:rFonts w:cs="Arial"/>
                <w:sz w:val="16"/>
                <w:szCs w:val="16"/>
              </w:rPr>
              <w:t xml:space="preserve">Allowed value for </w:t>
            </w:r>
            <w:proofErr w:type="spellStart"/>
            <w:r w:rsidRPr="00736CB9">
              <w:rPr>
                <w:rFonts w:cs="Arial"/>
                <w:sz w:val="16"/>
                <w:szCs w:val="16"/>
              </w:rPr>
              <w:t>dateType</w:t>
            </w:r>
            <w:proofErr w:type="spellEnd"/>
            <w:r w:rsidRPr="00736CB9">
              <w:rPr>
                <w:rFonts w:cs="Arial"/>
                <w:sz w:val="16"/>
                <w:szCs w:val="16"/>
              </w:rPr>
              <w:t xml:space="preserve">: </w:t>
            </w:r>
            <w:proofErr w:type="spellStart"/>
            <w:r w:rsidRPr="00736CB9">
              <w:rPr>
                <w:rFonts w:cs="Arial"/>
                <w:sz w:val="16"/>
                <w:szCs w:val="16"/>
              </w:rPr>
              <w:t>nextUpdate</w:t>
            </w:r>
            <w:proofErr w:type="spellEnd"/>
          </w:p>
        </w:tc>
      </w:tr>
      <w:tr w:rsidR="00F43633" w:rsidRPr="00061045" w14:paraId="15EAEA25" w14:textId="77777777" w:rsidTr="00D360CD">
        <w:trPr>
          <w:cantSplit/>
          <w:trHeight w:val="277"/>
        </w:trPr>
        <w:tc>
          <w:tcPr>
            <w:tcW w:w="1080" w:type="dxa"/>
          </w:tcPr>
          <w:p w14:paraId="20E690FC" w14:textId="77777777" w:rsidR="00F43633" w:rsidRPr="00061045" w:rsidRDefault="00F43633" w:rsidP="00D360CD">
            <w:pPr>
              <w:snapToGrid w:val="0"/>
              <w:spacing w:before="60" w:after="60" w:line="240" w:lineRule="auto"/>
              <w:jc w:val="left"/>
              <w:rPr>
                <w:sz w:val="16"/>
                <w:szCs w:val="16"/>
              </w:rPr>
            </w:pPr>
            <w:r w:rsidRPr="00061045">
              <w:rPr>
                <w:sz w:val="16"/>
                <w:szCs w:val="16"/>
              </w:rPr>
              <w:t>Attribute</w:t>
            </w:r>
          </w:p>
        </w:tc>
        <w:tc>
          <w:tcPr>
            <w:tcW w:w="3060" w:type="dxa"/>
          </w:tcPr>
          <w:p w14:paraId="4854E717" w14:textId="77777777" w:rsidR="00F43633" w:rsidRPr="00061045" w:rsidRDefault="00F43633" w:rsidP="00D360CD">
            <w:pPr>
              <w:snapToGrid w:val="0"/>
              <w:spacing w:before="60" w:after="60" w:line="240" w:lineRule="auto"/>
              <w:jc w:val="left"/>
              <w:rPr>
                <w:sz w:val="16"/>
                <w:szCs w:val="16"/>
              </w:rPr>
            </w:pPr>
            <w:bookmarkStart w:id="734" w:name="_Hlk86073999"/>
            <w:proofErr w:type="spellStart"/>
            <w:r w:rsidRPr="00061045">
              <w:rPr>
                <w:sz w:val="16"/>
                <w:szCs w:val="16"/>
              </w:rPr>
              <w:t>userDefinedMaintenanceFrequency</w:t>
            </w:r>
            <w:bookmarkEnd w:id="734"/>
            <w:proofErr w:type="spellEnd"/>
          </w:p>
        </w:tc>
        <w:tc>
          <w:tcPr>
            <w:tcW w:w="3420" w:type="dxa"/>
          </w:tcPr>
          <w:p w14:paraId="7C324B7F" w14:textId="77777777" w:rsidR="00F43633" w:rsidRPr="00061045" w:rsidRDefault="00F43633" w:rsidP="00D360CD">
            <w:pPr>
              <w:snapToGrid w:val="0"/>
              <w:spacing w:before="60" w:after="60" w:line="240" w:lineRule="auto"/>
              <w:jc w:val="left"/>
              <w:rPr>
                <w:sz w:val="16"/>
                <w:szCs w:val="16"/>
              </w:rPr>
            </w:pPr>
            <w:r>
              <w:rPr>
                <w:sz w:val="16"/>
                <w:szCs w:val="16"/>
              </w:rPr>
              <w:t>M</w:t>
            </w:r>
            <w:r w:rsidRPr="00061045">
              <w:rPr>
                <w:sz w:val="16"/>
                <w:szCs w:val="16"/>
              </w:rPr>
              <w:t>aintenance period other than those defined</w:t>
            </w:r>
          </w:p>
        </w:tc>
        <w:tc>
          <w:tcPr>
            <w:tcW w:w="804" w:type="dxa"/>
          </w:tcPr>
          <w:p w14:paraId="308747CA"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50D9E593"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TM_PeriodDuration</w:t>
            </w:r>
            <w:proofErr w:type="spellEnd"/>
          </w:p>
        </w:tc>
        <w:tc>
          <w:tcPr>
            <w:tcW w:w="3060" w:type="dxa"/>
            <w:vAlign w:val="center"/>
          </w:tcPr>
          <w:p w14:paraId="52492665" w14:textId="77777777" w:rsidR="00F43633" w:rsidRPr="00736CB9" w:rsidRDefault="00F43633" w:rsidP="00D360CD">
            <w:pPr>
              <w:snapToGrid w:val="0"/>
              <w:spacing w:before="60" w:after="60" w:line="240" w:lineRule="auto"/>
              <w:rPr>
                <w:rFonts w:cs="Arial"/>
                <w:sz w:val="16"/>
                <w:szCs w:val="16"/>
              </w:rPr>
            </w:pPr>
            <w:r w:rsidRPr="00736CB9">
              <w:rPr>
                <w:rFonts w:cs="Arial"/>
                <w:sz w:val="16"/>
                <w:szCs w:val="16"/>
              </w:rPr>
              <w:t xml:space="preserve">Exactly one of </w:t>
            </w:r>
            <w:proofErr w:type="spellStart"/>
            <w:r w:rsidRPr="00736CB9">
              <w:rPr>
                <w:rFonts w:cs="Arial"/>
                <w:sz w:val="16"/>
                <w:szCs w:val="16"/>
              </w:rPr>
              <w:t>maintenanceDate</w:t>
            </w:r>
            <w:proofErr w:type="spellEnd"/>
            <w:r w:rsidRPr="00736CB9">
              <w:rPr>
                <w:rFonts w:cs="Arial"/>
                <w:sz w:val="16"/>
                <w:szCs w:val="16"/>
              </w:rPr>
              <w:t xml:space="preserve"> and </w:t>
            </w:r>
            <w:proofErr w:type="spellStart"/>
            <w:r w:rsidRPr="00736CB9">
              <w:rPr>
                <w:rFonts w:cs="Arial"/>
                <w:sz w:val="16"/>
                <w:szCs w:val="16"/>
              </w:rPr>
              <w:t>userDefinedMaintenanceFrequency</w:t>
            </w:r>
            <w:proofErr w:type="spellEnd"/>
            <w:r w:rsidRPr="00736CB9">
              <w:rPr>
                <w:rFonts w:cs="Arial"/>
                <w:sz w:val="16"/>
                <w:szCs w:val="16"/>
              </w:rPr>
              <w:t xml:space="preserve"> must be populated</w:t>
            </w:r>
          </w:p>
          <w:p w14:paraId="5B52E368" w14:textId="77777777" w:rsidR="00F43633" w:rsidRPr="00736CB9" w:rsidRDefault="00F43633" w:rsidP="00D360CD">
            <w:pPr>
              <w:snapToGrid w:val="0"/>
              <w:spacing w:before="60" w:after="60" w:line="240" w:lineRule="auto"/>
              <w:jc w:val="left"/>
              <w:rPr>
                <w:rFonts w:cs="Arial"/>
                <w:sz w:val="16"/>
                <w:szCs w:val="16"/>
              </w:rPr>
            </w:pPr>
            <w:r w:rsidRPr="00736CB9">
              <w:rPr>
                <w:rFonts w:cs="Arial"/>
                <w:sz w:val="16"/>
                <w:szCs w:val="16"/>
              </w:rPr>
              <w:t>Only positive durations allowed</w:t>
            </w:r>
          </w:p>
        </w:tc>
      </w:tr>
    </w:tbl>
    <w:p w14:paraId="79811BF6" w14:textId="77777777" w:rsidR="00F43633" w:rsidRDefault="00F43633" w:rsidP="00F56D1C">
      <w:pPr>
        <w:spacing w:after="0" w:line="240" w:lineRule="auto"/>
      </w:pPr>
    </w:p>
    <w:p w14:paraId="45FBCFB5" w14:textId="3407CACE" w:rsidR="00F56D1C" w:rsidRPr="00382BE3" w:rsidRDefault="00F56D1C" w:rsidP="00C83E87">
      <w:pPr>
        <w:pStyle w:val="Heading4"/>
        <w:tabs>
          <w:tab w:val="clear" w:pos="940"/>
          <w:tab w:val="clear" w:pos="1140"/>
          <w:tab w:val="clear" w:pos="1360"/>
          <w:tab w:val="left" w:pos="993"/>
        </w:tabs>
        <w:spacing w:before="120" w:after="120" w:line="240" w:lineRule="auto"/>
        <w:ind w:left="993" w:hanging="993"/>
      </w:pPr>
      <w:proofErr w:type="spellStart"/>
      <w:r>
        <w:lastRenderedPageBreak/>
        <w:t>MD_MaintenanceFrequencyCode</w:t>
      </w:r>
      <w:proofErr w:type="spellEnd"/>
    </w:p>
    <w:p w14:paraId="370FCCFA" w14:textId="77777777" w:rsidR="009B03AF" w:rsidRDefault="009B03AF" w:rsidP="00C128E3">
      <w:pPr>
        <w:spacing w:after="120" w:line="240" w:lineRule="auto"/>
      </w:pPr>
      <w:bookmarkStart w:id="735" w:name="_Hlk86169388"/>
      <w:r w:rsidRPr="00990056">
        <w:t>S-100 uses a subset of the values allowed in ISO 19115-1.</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9"/>
        <w:gridCol w:w="3118"/>
        <w:gridCol w:w="3473"/>
        <w:gridCol w:w="830"/>
        <w:gridCol w:w="5704"/>
      </w:tblGrid>
      <w:tr w:rsidR="009B03AF" w:rsidRPr="001C7389" w14:paraId="51DCAEED" w14:textId="77777777" w:rsidTr="00F56D1C">
        <w:trPr>
          <w:cantSplit/>
        </w:trPr>
        <w:tc>
          <w:tcPr>
            <w:tcW w:w="1209" w:type="dxa"/>
            <w:shd w:val="clear" w:color="auto" w:fill="D9D9D9" w:themeFill="background1" w:themeFillShade="D9"/>
          </w:tcPr>
          <w:bookmarkEnd w:id="735"/>
          <w:p w14:paraId="743776B2" w14:textId="46031A1C" w:rsidR="009B03AF" w:rsidRPr="00736CB9" w:rsidRDefault="00EB3C7B" w:rsidP="00C128E3">
            <w:pPr>
              <w:snapToGrid w:val="0"/>
              <w:spacing w:before="60" w:after="60" w:line="240" w:lineRule="auto"/>
              <w:jc w:val="left"/>
              <w:rPr>
                <w:b/>
                <w:sz w:val="16"/>
                <w:szCs w:val="16"/>
              </w:rPr>
            </w:pPr>
            <w:r>
              <w:rPr>
                <w:b/>
                <w:sz w:val="16"/>
                <w:szCs w:val="16"/>
              </w:rPr>
              <w:t>Item</w:t>
            </w:r>
          </w:p>
        </w:tc>
        <w:tc>
          <w:tcPr>
            <w:tcW w:w="3118" w:type="dxa"/>
            <w:shd w:val="clear" w:color="auto" w:fill="D9D9D9" w:themeFill="background1" w:themeFillShade="D9"/>
          </w:tcPr>
          <w:p w14:paraId="0ED18FBD" w14:textId="77777777" w:rsidR="009B03AF" w:rsidRPr="00736CB9" w:rsidRDefault="009B03AF" w:rsidP="00C128E3">
            <w:pPr>
              <w:snapToGrid w:val="0"/>
              <w:spacing w:before="60" w:after="60" w:line="240" w:lineRule="auto"/>
              <w:jc w:val="left"/>
              <w:rPr>
                <w:b/>
                <w:sz w:val="16"/>
                <w:szCs w:val="16"/>
              </w:rPr>
            </w:pPr>
            <w:r w:rsidRPr="00736CB9">
              <w:rPr>
                <w:b/>
                <w:sz w:val="16"/>
                <w:szCs w:val="16"/>
              </w:rPr>
              <w:t>Name</w:t>
            </w:r>
          </w:p>
        </w:tc>
        <w:tc>
          <w:tcPr>
            <w:tcW w:w="3473" w:type="dxa"/>
            <w:shd w:val="clear" w:color="auto" w:fill="D9D9D9" w:themeFill="background1" w:themeFillShade="D9"/>
          </w:tcPr>
          <w:p w14:paraId="18840FEB" w14:textId="77777777" w:rsidR="009B03AF" w:rsidRPr="00736CB9" w:rsidRDefault="009B03AF" w:rsidP="00C128E3">
            <w:pPr>
              <w:snapToGrid w:val="0"/>
              <w:spacing w:before="60" w:after="60" w:line="240" w:lineRule="auto"/>
              <w:jc w:val="left"/>
              <w:rPr>
                <w:b/>
                <w:sz w:val="16"/>
                <w:szCs w:val="16"/>
              </w:rPr>
            </w:pPr>
            <w:r w:rsidRPr="00736CB9">
              <w:rPr>
                <w:b/>
                <w:sz w:val="16"/>
                <w:szCs w:val="16"/>
              </w:rPr>
              <w:t>Description</w:t>
            </w:r>
          </w:p>
        </w:tc>
        <w:tc>
          <w:tcPr>
            <w:tcW w:w="830" w:type="dxa"/>
            <w:shd w:val="clear" w:color="auto" w:fill="D9D9D9" w:themeFill="background1" w:themeFillShade="D9"/>
          </w:tcPr>
          <w:p w14:paraId="1D635E13" w14:textId="77777777" w:rsidR="009B03AF" w:rsidRPr="00736CB9" w:rsidRDefault="009B03AF" w:rsidP="00C128E3">
            <w:pPr>
              <w:snapToGrid w:val="0"/>
              <w:spacing w:before="60" w:after="60" w:line="240" w:lineRule="auto"/>
              <w:jc w:val="center"/>
              <w:rPr>
                <w:b/>
                <w:sz w:val="16"/>
                <w:szCs w:val="16"/>
              </w:rPr>
            </w:pPr>
            <w:r w:rsidRPr="00736CB9">
              <w:rPr>
                <w:b/>
                <w:sz w:val="16"/>
                <w:szCs w:val="16"/>
              </w:rPr>
              <w:t>Code</w:t>
            </w:r>
          </w:p>
        </w:tc>
        <w:tc>
          <w:tcPr>
            <w:tcW w:w="5704" w:type="dxa"/>
            <w:shd w:val="clear" w:color="auto" w:fill="D9D9D9" w:themeFill="background1" w:themeFillShade="D9"/>
          </w:tcPr>
          <w:p w14:paraId="081CBF1F" w14:textId="77777777" w:rsidR="009B03AF" w:rsidRPr="00736CB9" w:rsidRDefault="009B03AF" w:rsidP="00C128E3">
            <w:pPr>
              <w:snapToGrid w:val="0"/>
              <w:spacing w:before="60" w:after="60" w:line="240" w:lineRule="auto"/>
              <w:jc w:val="left"/>
              <w:rPr>
                <w:b/>
                <w:sz w:val="16"/>
                <w:szCs w:val="16"/>
              </w:rPr>
            </w:pPr>
            <w:r w:rsidRPr="00736CB9">
              <w:rPr>
                <w:b/>
                <w:sz w:val="16"/>
                <w:szCs w:val="16"/>
              </w:rPr>
              <w:t>Remarks</w:t>
            </w:r>
          </w:p>
        </w:tc>
      </w:tr>
      <w:tr w:rsidR="009B03AF" w:rsidRPr="001C7389" w14:paraId="713F934A" w14:textId="77777777" w:rsidTr="00F56D1C">
        <w:trPr>
          <w:cantSplit/>
        </w:trPr>
        <w:tc>
          <w:tcPr>
            <w:tcW w:w="1209" w:type="dxa"/>
          </w:tcPr>
          <w:p w14:paraId="1A2F8973" w14:textId="77777777" w:rsidR="009B03AF" w:rsidRPr="00736CB9" w:rsidRDefault="009B03AF" w:rsidP="00C128E3">
            <w:pPr>
              <w:snapToGrid w:val="0"/>
              <w:spacing w:before="60" w:after="60" w:line="240" w:lineRule="auto"/>
              <w:jc w:val="left"/>
              <w:rPr>
                <w:sz w:val="16"/>
                <w:szCs w:val="16"/>
              </w:rPr>
            </w:pPr>
            <w:r w:rsidRPr="001C7389">
              <w:rPr>
                <w:bCs/>
                <w:sz w:val="16"/>
                <w:szCs w:val="16"/>
              </w:rPr>
              <w:t>Enumeration</w:t>
            </w:r>
          </w:p>
        </w:tc>
        <w:tc>
          <w:tcPr>
            <w:tcW w:w="3118" w:type="dxa"/>
          </w:tcPr>
          <w:p w14:paraId="2CB8C1F7" w14:textId="77777777" w:rsidR="009B03AF" w:rsidRPr="00736CB9" w:rsidRDefault="009B03AF" w:rsidP="00C128E3">
            <w:pPr>
              <w:snapToGrid w:val="0"/>
              <w:spacing w:before="60" w:after="60" w:line="240" w:lineRule="auto"/>
              <w:jc w:val="left"/>
              <w:rPr>
                <w:sz w:val="16"/>
                <w:szCs w:val="16"/>
              </w:rPr>
            </w:pPr>
            <w:proofErr w:type="spellStart"/>
            <w:r w:rsidRPr="00736CB9">
              <w:rPr>
                <w:bCs/>
                <w:sz w:val="16"/>
                <w:szCs w:val="16"/>
              </w:rPr>
              <w:t>MD_MaintenanceFrequencyCode</w:t>
            </w:r>
            <w:proofErr w:type="spellEnd"/>
          </w:p>
        </w:tc>
        <w:tc>
          <w:tcPr>
            <w:tcW w:w="3473" w:type="dxa"/>
          </w:tcPr>
          <w:p w14:paraId="46F5FB9E" w14:textId="77777777" w:rsidR="009B03AF" w:rsidRPr="00736CB9" w:rsidRDefault="009B03AF" w:rsidP="00C128E3">
            <w:pPr>
              <w:snapToGrid w:val="0"/>
              <w:spacing w:before="60" w:after="60" w:line="240" w:lineRule="auto"/>
              <w:jc w:val="left"/>
              <w:rPr>
                <w:sz w:val="16"/>
                <w:szCs w:val="16"/>
              </w:rPr>
            </w:pPr>
            <w:r>
              <w:rPr>
                <w:bCs/>
                <w:sz w:val="16"/>
                <w:szCs w:val="16"/>
              </w:rPr>
              <w:t>F</w:t>
            </w:r>
            <w:r w:rsidRPr="00736CB9">
              <w:rPr>
                <w:bCs/>
                <w:sz w:val="16"/>
                <w:szCs w:val="16"/>
              </w:rPr>
              <w:t>requency with which modifications and deletions are made to the data after it is first produced</w:t>
            </w:r>
          </w:p>
        </w:tc>
        <w:tc>
          <w:tcPr>
            <w:tcW w:w="830" w:type="dxa"/>
          </w:tcPr>
          <w:p w14:paraId="65C2C2E6" w14:textId="77777777" w:rsidR="009B03AF" w:rsidRPr="00736CB9" w:rsidRDefault="009B03AF" w:rsidP="00C128E3">
            <w:pPr>
              <w:snapToGrid w:val="0"/>
              <w:spacing w:before="60" w:after="60" w:line="240" w:lineRule="auto"/>
              <w:jc w:val="center"/>
              <w:rPr>
                <w:sz w:val="16"/>
                <w:szCs w:val="16"/>
              </w:rPr>
            </w:pPr>
            <w:r w:rsidRPr="00736CB9">
              <w:rPr>
                <w:bCs/>
                <w:sz w:val="16"/>
                <w:szCs w:val="16"/>
              </w:rPr>
              <w:t>-</w:t>
            </w:r>
          </w:p>
        </w:tc>
        <w:tc>
          <w:tcPr>
            <w:tcW w:w="5704" w:type="dxa"/>
          </w:tcPr>
          <w:p w14:paraId="7BBBDDF9" w14:textId="77777777" w:rsidR="009B03AF" w:rsidRPr="00736CB9" w:rsidRDefault="009B03AF" w:rsidP="00C128E3">
            <w:pPr>
              <w:snapToGrid w:val="0"/>
              <w:spacing w:before="60" w:after="60" w:line="240" w:lineRule="auto"/>
              <w:jc w:val="left"/>
              <w:rPr>
                <w:sz w:val="16"/>
                <w:szCs w:val="16"/>
              </w:rPr>
            </w:pPr>
            <w:r w:rsidRPr="00736CB9">
              <w:rPr>
                <w:bCs/>
                <w:sz w:val="16"/>
                <w:szCs w:val="16"/>
              </w:rPr>
              <w:t xml:space="preserve">S-100 is restricted to only the following values from the ISO 19115-1 </w:t>
            </w:r>
            <w:proofErr w:type="spellStart"/>
            <w:r w:rsidRPr="00736CB9">
              <w:rPr>
                <w:bCs/>
                <w:sz w:val="16"/>
                <w:szCs w:val="16"/>
              </w:rPr>
              <w:t>codelist</w:t>
            </w:r>
            <w:proofErr w:type="spellEnd"/>
            <w:r w:rsidRPr="00736CB9">
              <w:rPr>
                <w:bCs/>
                <w:sz w:val="16"/>
                <w:szCs w:val="16"/>
              </w:rPr>
              <w:t>. The conditions for the use of a particular value are described in its Remarks</w:t>
            </w:r>
          </w:p>
        </w:tc>
      </w:tr>
      <w:tr w:rsidR="009B03AF" w:rsidRPr="001C7389" w14:paraId="7C6E4804" w14:textId="77777777" w:rsidTr="00F56D1C">
        <w:trPr>
          <w:cantSplit/>
        </w:trPr>
        <w:tc>
          <w:tcPr>
            <w:tcW w:w="1209" w:type="dxa"/>
          </w:tcPr>
          <w:p w14:paraId="2F026536" w14:textId="77777777" w:rsidR="009B03AF" w:rsidRPr="00736CB9" w:rsidRDefault="009B03AF" w:rsidP="00C128E3">
            <w:pPr>
              <w:snapToGrid w:val="0"/>
              <w:spacing w:before="60" w:after="60" w:line="240" w:lineRule="auto"/>
              <w:jc w:val="left"/>
              <w:rPr>
                <w:sz w:val="16"/>
                <w:szCs w:val="16"/>
              </w:rPr>
            </w:pPr>
            <w:r w:rsidRPr="001C7389">
              <w:rPr>
                <w:bCs/>
                <w:sz w:val="16"/>
                <w:szCs w:val="16"/>
              </w:rPr>
              <w:t>Value</w:t>
            </w:r>
          </w:p>
        </w:tc>
        <w:tc>
          <w:tcPr>
            <w:tcW w:w="3118" w:type="dxa"/>
          </w:tcPr>
          <w:p w14:paraId="09F18EAE" w14:textId="77777777" w:rsidR="009B03AF" w:rsidRPr="00736CB9" w:rsidRDefault="009B03AF" w:rsidP="00C128E3">
            <w:pPr>
              <w:snapToGrid w:val="0"/>
              <w:spacing w:before="60" w:after="60" w:line="240" w:lineRule="auto"/>
              <w:jc w:val="left"/>
              <w:rPr>
                <w:sz w:val="16"/>
                <w:szCs w:val="16"/>
              </w:rPr>
            </w:pPr>
            <w:proofErr w:type="spellStart"/>
            <w:r w:rsidRPr="00736CB9">
              <w:rPr>
                <w:bCs/>
                <w:sz w:val="16"/>
                <w:szCs w:val="16"/>
              </w:rPr>
              <w:t>asNeeded</w:t>
            </w:r>
            <w:proofErr w:type="spellEnd"/>
          </w:p>
        </w:tc>
        <w:tc>
          <w:tcPr>
            <w:tcW w:w="3473" w:type="dxa"/>
          </w:tcPr>
          <w:p w14:paraId="12FB5652" w14:textId="77777777" w:rsidR="009B03AF" w:rsidRPr="00736CB9" w:rsidRDefault="009B03AF" w:rsidP="00C128E3">
            <w:pPr>
              <w:snapToGrid w:val="0"/>
              <w:spacing w:before="60" w:after="60" w:line="240" w:lineRule="auto"/>
              <w:jc w:val="left"/>
              <w:rPr>
                <w:sz w:val="16"/>
                <w:szCs w:val="16"/>
              </w:rPr>
            </w:pPr>
            <w:r>
              <w:rPr>
                <w:bCs/>
                <w:sz w:val="16"/>
                <w:szCs w:val="16"/>
              </w:rPr>
              <w:t>R</w:t>
            </w:r>
            <w:r w:rsidRPr="00736CB9">
              <w:rPr>
                <w:bCs/>
                <w:sz w:val="16"/>
                <w:szCs w:val="16"/>
              </w:rPr>
              <w:t>esource is updated as deemed necessary</w:t>
            </w:r>
          </w:p>
        </w:tc>
        <w:tc>
          <w:tcPr>
            <w:tcW w:w="830" w:type="dxa"/>
          </w:tcPr>
          <w:p w14:paraId="4F2B489A" w14:textId="77777777" w:rsidR="009B03AF" w:rsidRPr="00736CB9" w:rsidRDefault="009B03AF" w:rsidP="00C128E3">
            <w:pPr>
              <w:snapToGrid w:val="0"/>
              <w:spacing w:before="60" w:after="60" w:line="240" w:lineRule="auto"/>
              <w:jc w:val="center"/>
              <w:rPr>
                <w:sz w:val="16"/>
                <w:szCs w:val="16"/>
              </w:rPr>
            </w:pPr>
            <w:r>
              <w:rPr>
                <w:bCs/>
                <w:sz w:val="16"/>
                <w:szCs w:val="16"/>
              </w:rPr>
              <w:t>1</w:t>
            </w:r>
          </w:p>
        </w:tc>
        <w:tc>
          <w:tcPr>
            <w:tcW w:w="5704" w:type="dxa"/>
          </w:tcPr>
          <w:p w14:paraId="4A8D1A5B" w14:textId="77777777" w:rsidR="009B03AF" w:rsidRPr="00736CB9" w:rsidRDefault="009B03AF" w:rsidP="00C128E3">
            <w:pPr>
              <w:spacing w:before="60" w:after="60" w:line="240" w:lineRule="auto"/>
              <w:rPr>
                <w:bCs/>
                <w:sz w:val="16"/>
                <w:szCs w:val="16"/>
              </w:rPr>
            </w:pPr>
            <w:r w:rsidRPr="00736CB9">
              <w:rPr>
                <w:bCs/>
                <w:sz w:val="16"/>
                <w:szCs w:val="16"/>
              </w:rPr>
              <w:t>Use only for datasets which normally use a regular interval for update or supersession, but will have the next update issued at an interval different from the usual</w:t>
            </w:r>
          </w:p>
          <w:p w14:paraId="2238E9CE" w14:textId="77777777" w:rsidR="009B03AF" w:rsidRPr="00736CB9" w:rsidRDefault="009B03AF" w:rsidP="00C128E3">
            <w:pPr>
              <w:snapToGrid w:val="0"/>
              <w:spacing w:before="60" w:after="60" w:line="240" w:lineRule="auto"/>
              <w:jc w:val="left"/>
              <w:rPr>
                <w:sz w:val="16"/>
                <w:szCs w:val="16"/>
              </w:rPr>
            </w:pPr>
            <w:r w:rsidRPr="00736CB9">
              <w:rPr>
                <w:bCs/>
                <w:sz w:val="16"/>
                <w:szCs w:val="16"/>
              </w:rPr>
              <w:t xml:space="preserve">Allowed if and only if </w:t>
            </w:r>
            <w:proofErr w:type="spellStart"/>
            <w:r w:rsidRPr="00736CB9">
              <w:rPr>
                <w:bCs/>
                <w:sz w:val="16"/>
                <w:szCs w:val="16"/>
              </w:rPr>
              <w:t>userDefinedMaintenanceFrequency</w:t>
            </w:r>
            <w:proofErr w:type="spellEnd"/>
            <w:r w:rsidRPr="00736CB9">
              <w:rPr>
                <w:bCs/>
                <w:sz w:val="16"/>
                <w:szCs w:val="16"/>
              </w:rPr>
              <w:t xml:space="preserve"> is not populated</w:t>
            </w:r>
          </w:p>
        </w:tc>
      </w:tr>
      <w:tr w:rsidR="009B03AF" w:rsidRPr="001C7389" w14:paraId="351A4BCE" w14:textId="77777777" w:rsidTr="00F56D1C">
        <w:trPr>
          <w:cantSplit/>
        </w:trPr>
        <w:tc>
          <w:tcPr>
            <w:tcW w:w="1209" w:type="dxa"/>
          </w:tcPr>
          <w:p w14:paraId="2DCDCCE5" w14:textId="77777777" w:rsidR="009B03AF" w:rsidRPr="00736CB9" w:rsidRDefault="009B03AF" w:rsidP="00C128E3">
            <w:pPr>
              <w:snapToGrid w:val="0"/>
              <w:spacing w:before="60" w:after="60" w:line="240" w:lineRule="auto"/>
              <w:jc w:val="left"/>
              <w:rPr>
                <w:sz w:val="16"/>
                <w:szCs w:val="16"/>
              </w:rPr>
            </w:pPr>
            <w:r w:rsidRPr="001C7389">
              <w:rPr>
                <w:bCs/>
                <w:sz w:val="16"/>
                <w:szCs w:val="16"/>
              </w:rPr>
              <w:t>Value</w:t>
            </w:r>
          </w:p>
        </w:tc>
        <w:tc>
          <w:tcPr>
            <w:tcW w:w="3118" w:type="dxa"/>
          </w:tcPr>
          <w:p w14:paraId="4B3A4861" w14:textId="77777777" w:rsidR="009B03AF" w:rsidRPr="00736CB9" w:rsidRDefault="009B03AF" w:rsidP="00C128E3">
            <w:pPr>
              <w:snapToGrid w:val="0"/>
              <w:spacing w:before="60" w:after="60" w:line="240" w:lineRule="auto"/>
              <w:jc w:val="left"/>
              <w:rPr>
                <w:sz w:val="16"/>
                <w:szCs w:val="16"/>
              </w:rPr>
            </w:pPr>
            <w:r w:rsidRPr="00736CB9">
              <w:rPr>
                <w:bCs/>
                <w:sz w:val="16"/>
                <w:szCs w:val="16"/>
              </w:rPr>
              <w:t>irregular</w:t>
            </w:r>
          </w:p>
        </w:tc>
        <w:tc>
          <w:tcPr>
            <w:tcW w:w="3473" w:type="dxa"/>
          </w:tcPr>
          <w:p w14:paraId="15F78D41" w14:textId="77777777" w:rsidR="009B03AF" w:rsidRPr="00736CB9" w:rsidRDefault="009B03AF" w:rsidP="00C128E3">
            <w:pPr>
              <w:snapToGrid w:val="0"/>
              <w:spacing w:before="60" w:after="60" w:line="240" w:lineRule="auto"/>
              <w:jc w:val="left"/>
              <w:rPr>
                <w:sz w:val="16"/>
                <w:szCs w:val="16"/>
              </w:rPr>
            </w:pPr>
            <w:r>
              <w:rPr>
                <w:bCs/>
                <w:sz w:val="16"/>
                <w:szCs w:val="16"/>
              </w:rPr>
              <w:t>R</w:t>
            </w:r>
            <w:r w:rsidRPr="00736CB9">
              <w:rPr>
                <w:bCs/>
                <w:sz w:val="16"/>
                <w:szCs w:val="16"/>
              </w:rPr>
              <w:t>esource is updated in intervals that are uneven in duration</w:t>
            </w:r>
          </w:p>
        </w:tc>
        <w:tc>
          <w:tcPr>
            <w:tcW w:w="830" w:type="dxa"/>
          </w:tcPr>
          <w:p w14:paraId="54F2AC30" w14:textId="77777777" w:rsidR="009B03AF" w:rsidRPr="00736CB9" w:rsidRDefault="009B03AF" w:rsidP="00C128E3">
            <w:pPr>
              <w:snapToGrid w:val="0"/>
              <w:spacing w:before="60" w:after="60" w:line="240" w:lineRule="auto"/>
              <w:jc w:val="center"/>
              <w:rPr>
                <w:sz w:val="16"/>
                <w:szCs w:val="16"/>
              </w:rPr>
            </w:pPr>
            <w:r>
              <w:rPr>
                <w:bCs/>
                <w:sz w:val="16"/>
                <w:szCs w:val="16"/>
              </w:rPr>
              <w:t>2</w:t>
            </w:r>
          </w:p>
        </w:tc>
        <w:tc>
          <w:tcPr>
            <w:tcW w:w="5704" w:type="dxa"/>
          </w:tcPr>
          <w:p w14:paraId="7CC48267" w14:textId="77777777" w:rsidR="009B03AF" w:rsidRPr="00736CB9" w:rsidRDefault="009B03AF" w:rsidP="00C128E3">
            <w:pPr>
              <w:spacing w:before="60" w:after="60" w:line="240" w:lineRule="auto"/>
              <w:rPr>
                <w:bCs/>
                <w:sz w:val="16"/>
                <w:szCs w:val="16"/>
              </w:rPr>
            </w:pPr>
            <w:r w:rsidRPr="00736CB9">
              <w:rPr>
                <w:bCs/>
                <w:sz w:val="16"/>
                <w:szCs w:val="16"/>
              </w:rPr>
              <w:t>Use only for datasets which do not use a regular schedule for update or supersession</w:t>
            </w:r>
          </w:p>
          <w:p w14:paraId="19CBA8E0" w14:textId="77777777" w:rsidR="009B03AF" w:rsidRPr="00736CB9" w:rsidRDefault="009B03AF" w:rsidP="00C128E3">
            <w:pPr>
              <w:snapToGrid w:val="0"/>
              <w:spacing w:before="60" w:after="60" w:line="240" w:lineRule="auto"/>
              <w:jc w:val="left"/>
              <w:rPr>
                <w:sz w:val="16"/>
                <w:szCs w:val="16"/>
              </w:rPr>
            </w:pPr>
            <w:r w:rsidRPr="00736CB9">
              <w:rPr>
                <w:bCs/>
                <w:sz w:val="16"/>
                <w:szCs w:val="16"/>
              </w:rPr>
              <w:t xml:space="preserve">Allowed if and only if </w:t>
            </w:r>
            <w:proofErr w:type="spellStart"/>
            <w:r w:rsidRPr="00736CB9">
              <w:rPr>
                <w:bCs/>
                <w:sz w:val="16"/>
                <w:szCs w:val="16"/>
              </w:rPr>
              <w:t>userDefinedMaintenanceFrequency</w:t>
            </w:r>
            <w:proofErr w:type="spellEnd"/>
            <w:r w:rsidRPr="00736CB9">
              <w:rPr>
                <w:bCs/>
                <w:sz w:val="16"/>
                <w:szCs w:val="16"/>
              </w:rPr>
              <w:t xml:space="preserve"> is not populated</w:t>
            </w:r>
          </w:p>
        </w:tc>
      </w:tr>
    </w:tbl>
    <w:p w14:paraId="6D0D5B57" w14:textId="77777777" w:rsidR="00F43633" w:rsidRPr="00382BE3" w:rsidRDefault="00F43633" w:rsidP="00F56D1C">
      <w:pPr>
        <w:spacing w:after="0" w:line="240" w:lineRule="auto"/>
      </w:pPr>
    </w:p>
    <w:p w14:paraId="6E53A2DB" w14:textId="546F490E" w:rsidR="002D432E" w:rsidRPr="00382BE3" w:rsidRDefault="002D432E" w:rsidP="00F56D1C">
      <w:pPr>
        <w:pStyle w:val="Heading4"/>
        <w:keepNext w:val="0"/>
        <w:tabs>
          <w:tab w:val="clear" w:pos="940"/>
          <w:tab w:val="clear" w:pos="1140"/>
          <w:tab w:val="clear" w:pos="1360"/>
          <w:tab w:val="left" w:pos="993"/>
        </w:tabs>
        <w:spacing w:before="120" w:after="120" w:line="240" w:lineRule="auto"/>
        <w:ind w:left="993" w:hanging="993"/>
      </w:pPr>
      <w:proofErr w:type="spellStart"/>
      <w:r w:rsidRPr="00382BE3">
        <w:t>PT_Locale</w:t>
      </w:r>
      <w:proofErr w:type="spellEnd"/>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8A6F2A" w:rsidRPr="008A6F2A" w14:paraId="2E52E34E" w14:textId="77777777" w:rsidTr="00F56D1C">
        <w:trPr>
          <w:cantSplit/>
        </w:trPr>
        <w:tc>
          <w:tcPr>
            <w:tcW w:w="1106" w:type="dxa"/>
            <w:shd w:val="clear" w:color="auto" w:fill="D9D9D9" w:themeFill="background1" w:themeFillShade="D9"/>
          </w:tcPr>
          <w:p w14:paraId="199B9656"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Role Name</w:t>
            </w:r>
          </w:p>
        </w:tc>
        <w:tc>
          <w:tcPr>
            <w:tcW w:w="3034" w:type="dxa"/>
            <w:shd w:val="clear" w:color="auto" w:fill="D9D9D9" w:themeFill="background1" w:themeFillShade="D9"/>
          </w:tcPr>
          <w:p w14:paraId="00E30E94"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Name</w:t>
            </w:r>
          </w:p>
        </w:tc>
        <w:tc>
          <w:tcPr>
            <w:tcW w:w="3420" w:type="dxa"/>
            <w:shd w:val="clear" w:color="auto" w:fill="D9D9D9" w:themeFill="background1" w:themeFillShade="D9"/>
          </w:tcPr>
          <w:p w14:paraId="21B2F31F"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Description</w:t>
            </w:r>
          </w:p>
        </w:tc>
        <w:tc>
          <w:tcPr>
            <w:tcW w:w="804" w:type="dxa"/>
            <w:shd w:val="clear" w:color="auto" w:fill="D9D9D9" w:themeFill="background1" w:themeFillShade="D9"/>
          </w:tcPr>
          <w:p w14:paraId="6925BE4F" w14:textId="77777777" w:rsidR="002D432E" w:rsidRPr="00382BE3" w:rsidRDefault="002D432E" w:rsidP="00C128E3">
            <w:pPr>
              <w:suppressAutoHyphens/>
              <w:snapToGrid w:val="0"/>
              <w:spacing w:before="60" w:after="60" w:line="240" w:lineRule="auto"/>
              <w:jc w:val="center"/>
              <w:rPr>
                <w:b/>
                <w:bCs/>
                <w:sz w:val="16"/>
                <w:szCs w:val="16"/>
                <w:lang w:eastAsia="ar-SA"/>
              </w:rPr>
            </w:pPr>
            <w:r w:rsidRPr="00382BE3">
              <w:rPr>
                <w:b/>
                <w:sz w:val="16"/>
                <w:szCs w:val="16"/>
                <w:lang w:eastAsia="ar-SA"/>
              </w:rPr>
              <w:t>Mult</w:t>
            </w:r>
          </w:p>
        </w:tc>
        <w:tc>
          <w:tcPr>
            <w:tcW w:w="2436" w:type="dxa"/>
            <w:shd w:val="clear" w:color="auto" w:fill="D9D9D9" w:themeFill="background1" w:themeFillShade="D9"/>
          </w:tcPr>
          <w:p w14:paraId="6802BE11"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Type</w:t>
            </w:r>
          </w:p>
        </w:tc>
        <w:tc>
          <w:tcPr>
            <w:tcW w:w="3060" w:type="dxa"/>
            <w:shd w:val="clear" w:color="auto" w:fill="D9D9D9" w:themeFill="background1" w:themeFillShade="D9"/>
          </w:tcPr>
          <w:p w14:paraId="4C4280C5"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Remarks</w:t>
            </w:r>
          </w:p>
        </w:tc>
      </w:tr>
      <w:tr w:rsidR="008A6F2A" w:rsidRPr="008A6F2A" w14:paraId="74153727" w14:textId="77777777" w:rsidTr="00F56D1C">
        <w:trPr>
          <w:cantSplit/>
        </w:trPr>
        <w:tc>
          <w:tcPr>
            <w:tcW w:w="1106" w:type="dxa"/>
          </w:tcPr>
          <w:p w14:paraId="3CE6E3BB"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Class</w:t>
            </w:r>
          </w:p>
        </w:tc>
        <w:tc>
          <w:tcPr>
            <w:tcW w:w="3034" w:type="dxa"/>
          </w:tcPr>
          <w:p w14:paraId="00BB3FD9" w14:textId="04CA81C9"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PT_Locale</w:t>
            </w:r>
            <w:proofErr w:type="spellEnd"/>
          </w:p>
        </w:tc>
        <w:tc>
          <w:tcPr>
            <w:tcW w:w="3420" w:type="dxa"/>
          </w:tcPr>
          <w:p w14:paraId="2A8D232D" w14:textId="79772070"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description of a locale</w:t>
            </w:r>
          </w:p>
        </w:tc>
        <w:tc>
          <w:tcPr>
            <w:tcW w:w="804" w:type="dxa"/>
          </w:tcPr>
          <w:p w14:paraId="038B49CC" w14:textId="1376B1F4"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w:t>
            </w:r>
          </w:p>
        </w:tc>
        <w:tc>
          <w:tcPr>
            <w:tcW w:w="2436" w:type="dxa"/>
          </w:tcPr>
          <w:p w14:paraId="119ACAED" w14:textId="47F4EF24"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w:t>
            </w:r>
          </w:p>
        </w:tc>
        <w:tc>
          <w:tcPr>
            <w:tcW w:w="3060" w:type="dxa"/>
          </w:tcPr>
          <w:p w14:paraId="7A679D94" w14:textId="4D36F9FB"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From ISO 19115-1</w:t>
            </w:r>
          </w:p>
        </w:tc>
      </w:tr>
      <w:tr w:rsidR="008A6F2A" w:rsidRPr="008A6F2A" w14:paraId="27DCE269" w14:textId="77777777" w:rsidTr="00F56D1C">
        <w:trPr>
          <w:cantSplit/>
        </w:trPr>
        <w:tc>
          <w:tcPr>
            <w:tcW w:w="1106" w:type="dxa"/>
          </w:tcPr>
          <w:p w14:paraId="6CF1C97A"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12CB4655" w14:textId="75312930"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language</w:t>
            </w:r>
          </w:p>
        </w:tc>
        <w:tc>
          <w:tcPr>
            <w:tcW w:w="3420" w:type="dxa"/>
          </w:tcPr>
          <w:p w14:paraId="1B55EBD8" w14:textId="54F8D643"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locale language</w:t>
            </w:r>
          </w:p>
        </w:tc>
        <w:tc>
          <w:tcPr>
            <w:tcW w:w="804" w:type="dxa"/>
          </w:tcPr>
          <w:p w14:paraId="4A458374" w14:textId="694099C9"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1</w:t>
            </w:r>
          </w:p>
        </w:tc>
        <w:tc>
          <w:tcPr>
            <w:tcW w:w="2436" w:type="dxa"/>
          </w:tcPr>
          <w:p w14:paraId="67D0C5A4" w14:textId="6E589EDD"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LanguageCode</w:t>
            </w:r>
            <w:proofErr w:type="spellEnd"/>
          </w:p>
        </w:tc>
        <w:tc>
          <w:tcPr>
            <w:tcW w:w="3060" w:type="dxa"/>
          </w:tcPr>
          <w:p w14:paraId="4F3B0FE0" w14:textId="45AB3FDD"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ISO 639-2 3-letter language codes.</w:t>
            </w:r>
          </w:p>
        </w:tc>
      </w:tr>
      <w:tr w:rsidR="008A6F2A" w:rsidRPr="008A6F2A" w14:paraId="1D8F349D" w14:textId="77777777" w:rsidTr="00F56D1C">
        <w:trPr>
          <w:cantSplit/>
        </w:trPr>
        <w:tc>
          <w:tcPr>
            <w:tcW w:w="1106" w:type="dxa"/>
          </w:tcPr>
          <w:p w14:paraId="5FE6AE69"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2FBDCAF0" w14:textId="701905F5"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country</w:t>
            </w:r>
          </w:p>
        </w:tc>
        <w:tc>
          <w:tcPr>
            <w:tcW w:w="3420" w:type="dxa"/>
          </w:tcPr>
          <w:p w14:paraId="1F1F1608" w14:textId="130EDD50"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specific country of the locale language</w:t>
            </w:r>
          </w:p>
        </w:tc>
        <w:tc>
          <w:tcPr>
            <w:tcW w:w="804" w:type="dxa"/>
          </w:tcPr>
          <w:p w14:paraId="069CF745" w14:textId="3C4D0CA5"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0..1</w:t>
            </w:r>
          </w:p>
        </w:tc>
        <w:tc>
          <w:tcPr>
            <w:tcW w:w="2436" w:type="dxa"/>
          </w:tcPr>
          <w:p w14:paraId="4EC6B4AF" w14:textId="72EAF3D3"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CountryCode</w:t>
            </w:r>
            <w:proofErr w:type="spellEnd"/>
          </w:p>
        </w:tc>
        <w:tc>
          <w:tcPr>
            <w:tcW w:w="3060" w:type="dxa"/>
          </w:tcPr>
          <w:p w14:paraId="380E7444" w14:textId="1463CF01"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ISO 3166-2 2-letter country codes</w:t>
            </w:r>
          </w:p>
        </w:tc>
      </w:tr>
      <w:tr w:rsidR="006528F8" w:rsidRPr="008A6F2A" w14:paraId="3E819A94" w14:textId="77777777" w:rsidTr="00F56D1C">
        <w:trPr>
          <w:cantSplit/>
        </w:trPr>
        <w:tc>
          <w:tcPr>
            <w:tcW w:w="1106" w:type="dxa"/>
          </w:tcPr>
          <w:p w14:paraId="19E231B2"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15993828" w14:textId="7B88F6E7"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characterEncoding</w:t>
            </w:r>
            <w:proofErr w:type="spellEnd"/>
          </w:p>
        </w:tc>
        <w:tc>
          <w:tcPr>
            <w:tcW w:w="3420" w:type="dxa"/>
          </w:tcPr>
          <w:p w14:paraId="320C1CBE" w14:textId="08830AAA"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character set to be used to encode the textual value of the locale</w:t>
            </w:r>
          </w:p>
        </w:tc>
        <w:tc>
          <w:tcPr>
            <w:tcW w:w="804" w:type="dxa"/>
          </w:tcPr>
          <w:p w14:paraId="15B76012" w14:textId="263CCA4A"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1</w:t>
            </w:r>
          </w:p>
        </w:tc>
        <w:tc>
          <w:tcPr>
            <w:tcW w:w="2436" w:type="dxa"/>
          </w:tcPr>
          <w:p w14:paraId="36ED4B1C" w14:textId="05294B02"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MD_CharacterSetCode</w:t>
            </w:r>
            <w:proofErr w:type="spellEnd"/>
          </w:p>
        </w:tc>
        <w:tc>
          <w:tcPr>
            <w:tcW w:w="3060" w:type="dxa"/>
          </w:tcPr>
          <w:p w14:paraId="48675055" w14:textId="0AB90771" w:rsidR="006528F8" w:rsidRPr="00382BE3" w:rsidRDefault="00353431" w:rsidP="00C128E3">
            <w:pPr>
              <w:suppressAutoHyphens/>
              <w:snapToGrid w:val="0"/>
              <w:spacing w:before="60" w:after="60" w:line="240" w:lineRule="auto"/>
              <w:jc w:val="left"/>
              <w:rPr>
                <w:b/>
                <w:bCs/>
                <w:sz w:val="16"/>
                <w:szCs w:val="16"/>
                <w:lang w:eastAsia="ar-SA"/>
              </w:rPr>
            </w:pPr>
            <w:r w:rsidRPr="003A450C">
              <w:rPr>
                <w:sz w:val="16"/>
                <w:szCs w:val="16"/>
              </w:rPr>
              <w:t>UTF-8</w:t>
            </w:r>
            <w:r>
              <w:rPr>
                <w:sz w:val="16"/>
                <w:szCs w:val="16"/>
              </w:rPr>
              <w:t xml:space="preserve"> is used in S-100</w:t>
            </w:r>
          </w:p>
        </w:tc>
      </w:tr>
    </w:tbl>
    <w:p w14:paraId="5BD7C99D" w14:textId="77777777" w:rsidR="006528F8" w:rsidRPr="008A6F2A" w:rsidRDefault="006528F8" w:rsidP="0006033E">
      <w:pPr>
        <w:spacing w:after="0" w:line="240" w:lineRule="auto"/>
      </w:pPr>
    </w:p>
    <w:p w14:paraId="2A0B712E" w14:textId="12D30944" w:rsidR="006528F8" w:rsidRPr="008A6F2A" w:rsidRDefault="006528F8" w:rsidP="00C128E3">
      <w:pPr>
        <w:spacing w:after="120" w:line="240" w:lineRule="auto"/>
      </w:pPr>
      <w:bookmarkStart w:id="736" w:name="_Toc510784370"/>
      <w:bookmarkStart w:id="737" w:name="_Toc510785519"/>
      <w:bookmarkStart w:id="738" w:name="_Toc225065171"/>
      <w:bookmarkStart w:id="739" w:name="_Toc439685328"/>
      <w:bookmarkStart w:id="740" w:name="_Toc225648314"/>
      <w:bookmarkEnd w:id="736"/>
      <w:bookmarkEnd w:id="737"/>
      <w:r w:rsidRPr="008A6F2A">
        <w:t xml:space="preserve">The class </w:t>
      </w:r>
      <w:proofErr w:type="spellStart"/>
      <w:r w:rsidRPr="008A6F2A">
        <w:t>PT_Locale</w:t>
      </w:r>
      <w:proofErr w:type="spellEnd"/>
      <w:r w:rsidRPr="008A6F2A">
        <w:t xml:space="preserve"> is defined in ISO 19115-1. </w:t>
      </w:r>
      <w:proofErr w:type="spellStart"/>
      <w:r w:rsidRPr="008A6F2A">
        <w:t>LanguageCode</w:t>
      </w:r>
      <w:proofErr w:type="spellEnd"/>
      <w:r w:rsidRPr="008A6F2A">
        <w:t xml:space="preserve">, </w:t>
      </w:r>
      <w:proofErr w:type="spellStart"/>
      <w:r w:rsidRPr="008A6F2A">
        <w:t>CountryCode</w:t>
      </w:r>
      <w:proofErr w:type="spellEnd"/>
      <w:r w:rsidRPr="008A6F2A">
        <w:t xml:space="preserve">, and </w:t>
      </w:r>
      <w:proofErr w:type="spellStart"/>
      <w:r w:rsidRPr="008A6F2A">
        <w:t>MD_CharacterSetCode</w:t>
      </w:r>
      <w:proofErr w:type="spellEnd"/>
      <w:r w:rsidRPr="008A6F2A">
        <w:t xml:space="preserve"> are ISO </w:t>
      </w:r>
      <w:proofErr w:type="spellStart"/>
      <w:r w:rsidRPr="008A6F2A">
        <w:t>codelists</w:t>
      </w:r>
      <w:proofErr w:type="spellEnd"/>
      <w:r w:rsidRPr="008A6F2A">
        <w:t xml:space="preserve"> which </w:t>
      </w:r>
      <w:r w:rsidR="00353431">
        <w:t>are</w:t>
      </w:r>
      <w:r w:rsidRPr="008A6F2A">
        <w:t xml:space="preserve"> defined in </w:t>
      </w:r>
      <w:r w:rsidR="00353431">
        <w:t xml:space="preserve">a </w:t>
      </w:r>
      <w:r w:rsidRPr="008A6F2A">
        <w:t xml:space="preserve">resource file </w:t>
      </w:r>
      <w:r w:rsidR="00353431">
        <w:t>in the S-100 Edition 5.0.0 Schemas distribution</w:t>
      </w:r>
      <w:r w:rsidRPr="008A6F2A">
        <w:t>.</w:t>
      </w:r>
    </w:p>
    <w:p w14:paraId="1401B66C" w14:textId="77777777" w:rsidR="006528F8" w:rsidRPr="008A6F2A" w:rsidRDefault="006528F8" w:rsidP="00C128E3">
      <w:pPr>
        <w:spacing w:after="120" w:line="240" w:lineRule="auto"/>
      </w:pPr>
    </w:p>
    <w:p w14:paraId="7CEB0449" w14:textId="7EC1CCE6" w:rsidR="00E73EDF" w:rsidRPr="008A6F2A" w:rsidRDefault="007653F1" w:rsidP="0006033E">
      <w:pPr>
        <w:pStyle w:val="Heading2"/>
        <w:tabs>
          <w:tab w:val="clear" w:pos="540"/>
        </w:tabs>
        <w:spacing w:before="120" w:after="200" w:line="240" w:lineRule="auto"/>
        <w:ind w:left="709" w:hanging="709"/>
        <w:rPr>
          <w:lang w:eastAsia="en-GB"/>
        </w:rPr>
      </w:pPr>
      <w:bookmarkStart w:id="741" w:name="_Toc175558672"/>
      <w:r w:rsidRPr="008A6F2A">
        <w:rPr>
          <w:lang w:eastAsia="en-GB"/>
        </w:rPr>
        <w:t>Language</w:t>
      </w:r>
      <w:bookmarkEnd w:id="738"/>
      <w:bookmarkEnd w:id="739"/>
      <w:bookmarkEnd w:id="740"/>
      <w:bookmarkEnd w:id="741"/>
      <w:r w:rsidRPr="008A6F2A">
        <w:rPr>
          <w:lang w:eastAsia="en-GB"/>
        </w:rPr>
        <w:t xml:space="preserve"> </w:t>
      </w:r>
    </w:p>
    <w:p w14:paraId="5F1053A1" w14:textId="736A8CD7" w:rsidR="00E73EDF" w:rsidRPr="00382BE3" w:rsidRDefault="007653F1" w:rsidP="0006033E">
      <w:pPr>
        <w:autoSpaceDE w:val="0"/>
        <w:autoSpaceDN w:val="0"/>
        <w:adjustRightInd w:val="0"/>
        <w:spacing w:after="120" w:line="240" w:lineRule="auto"/>
        <w:rPr>
          <w:lang w:eastAsia="en-GB"/>
        </w:rPr>
      </w:pPr>
      <w:r w:rsidRPr="008A6F2A">
        <w:rPr>
          <w:rFonts w:eastAsia="Times New Roman" w:cs="Arial"/>
          <w:lang w:eastAsia="en-GB"/>
        </w:rPr>
        <w:t xml:space="preserve">The exchange language must be English. </w:t>
      </w:r>
      <w:r w:rsidR="00C57708" w:rsidRPr="008A6F2A">
        <w:rPr>
          <w:rFonts w:eastAsia="Times New Roman" w:cs="Arial"/>
          <w:lang w:eastAsia="en-GB"/>
        </w:rPr>
        <w:t xml:space="preserve"> </w:t>
      </w:r>
      <w:r w:rsidRPr="008A6F2A">
        <w:rPr>
          <w:rFonts w:eastAsia="Times New Roman" w:cs="Arial"/>
          <w:lang w:eastAsia="en-GB"/>
        </w:rPr>
        <w:t>Other languages may be used as a supplementary option</w:t>
      </w:r>
      <w:r w:rsidRPr="008A6F2A">
        <w:rPr>
          <w:lang w:eastAsia="en-GB"/>
        </w:rPr>
        <w:t xml:space="preserve">. </w:t>
      </w:r>
      <w:r w:rsidR="00C57708" w:rsidRPr="008A6F2A">
        <w:rPr>
          <w:lang w:eastAsia="en-GB"/>
        </w:rPr>
        <w:t xml:space="preserve"> </w:t>
      </w:r>
      <w:r w:rsidRPr="008A6F2A">
        <w:rPr>
          <w:lang w:eastAsia="en-GB"/>
        </w:rPr>
        <w:t xml:space="preserve">National geographic names can be left in their original national language using the complex attribute </w:t>
      </w:r>
      <w:r w:rsidR="0006033E">
        <w:rPr>
          <w:b/>
          <w:lang w:eastAsia="en-GB"/>
        </w:rPr>
        <w:t>f</w:t>
      </w:r>
      <w:r w:rsidRPr="0006033E">
        <w:rPr>
          <w:b/>
          <w:lang w:eastAsia="en-GB"/>
        </w:rPr>
        <w:t xml:space="preserve">eature </w:t>
      </w:r>
      <w:r w:rsidR="0006033E">
        <w:rPr>
          <w:b/>
          <w:lang w:eastAsia="en-GB"/>
        </w:rPr>
        <w:t>n</w:t>
      </w:r>
      <w:r w:rsidRPr="0006033E">
        <w:rPr>
          <w:b/>
          <w:lang w:eastAsia="en-GB"/>
        </w:rPr>
        <w:t>ame</w:t>
      </w:r>
      <w:r w:rsidRPr="008A6F2A">
        <w:rPr>
          <w:lang w:eastAsia="en-GB"/>
        </w:rPr>
        <w:t>.</w:t>
      </w:r>
      <w:r w:rsidRPr="00382BE3">
        <w:rPr>
          <w:lang w:eastAsia="en-GB"/>
        </w:rPr>
        <w:t xml:space="preserve"> </w:t>
      </w:r>
    </w:p>
    <w:p w14:paraId="6FDB84BB" w14:textId="1716F59E" w:rsidR="00C83E87" w:rsidDel="007F31EB" w:rsidRDefault="007653F1" w:rsidP="0006033E">
      <w:pPr>
        <w:autoSpaceDE w:val="0"/>
        <w:autoSpaceDN w:val="0"/>
        <w:adjustRightInd w:val="0"/>
        <w:spacing w:after="120" w:line="240" w:lineRule="auto"/>
        <w:rPr>
          <w:del w:id="742" w:author="Jeff Wootton" w:date="2024-12-17T09:27:00Z" w16du:dateUtc="2024-12-17T08:27:00Z"/>
        </w:rPr>
      </w:pPr>
      <w:r w:rsidRPr="008A6F2A">
        <w:rPr>
          <w:lang w:eastAsia="en-GB"/>
        </w:rPr>
        <w:t xml:space="preserve">Character strings must be encoded using the character set defined in ISO 10646-1, in Unicode Transformation Format-8 (UTF-8). </w:t>
      </w:r>
      <w:r w:rsidR="00C57708" w:rsidRPr="008A6F2A">
        <w:rPr>
          <w:lang w:eastAsia="en-GB"/>
        </w:rPr>
        <w:t xml:space="preserve"> </w:t>
      </w:r>
      <w:r w:rsidRPr="008A6F2A">
        <w:rPr>
          <w:rFonts w:hint="eastAsia"/>
        </w:rPr>
        <w:t>A BOM (byte order mark)</w:t>
      </w:r>
      <w:r w:rsidRPr="008A6F2A">
        <w:t xml:space="preserve"> </w:t>
      </w:r>
      <w:r w:rsidRPr="008A6F2A">
        <w:rPr>
          <w:rFonts w:hint="eastAsia"/>
        </w:rPr>
        <w:t>must not be used.</w:t>
      </w:r>
      <w:bookmarkStart w:id="743" w:name="_Toc225648365"/>
      <w:bookmarkStart w:id="744" w:name="_Toc225065222"/>
    </w:p>
    <w:p w14:paraId="7C3A588E" w14:textId="78D4EB3B" w:rsidR="00C83E87" w:rsidDel="007F31EB" w:rsidRDefault="00C83E87">
      <w:pPr>
        <w:autoSpaceDE w:val="0"/>
        <w:autoSpaceDN w:val="0"/>
        <w:adjustRightInd w:val="0"/>
        <w:spacing w:after="120" w:line="240" w:lineRule="auto"/>
        <w:rPr>
          <w:del w:id="745" w:author="Jeff Wootton" w:date="2024-12-17T09:27:00Z" w16du:dateUtc="2024-12-17T08:27:00Z"/>
        </w:rPr>
        <w:pPrChange w:id="746" w:author="Jeff Wootton" w:date="2024-12-17T09:27:00Z" w16du:dateUtc="2024-12-17T08:27:00Z">
          <w:pPr>
            <w:spacing w:after="160" w:line="259" w:lineRule="auto"/>
            <w:jc w:val="left"/>
          </w:pPr>
        </w:pPrChange>
      </w:pPr>
      <w:del w:id="747" w:author="Jeff Wootton" w:date="2024-12-17T09:27:00Z" w16du:dateUtc="2024-12-17T08:27:00Z">
        <w:r w:rsidDel="007F31EB">
          <w:br w:type="page"/>
        </w:r>
      </w:del>
    </w:p>
    <w:p w14:paraId="48FC1401" w14:textId="27E60DCA" w:rsidR="00C83E87" w:rsidRPr="00E61AD8" w:rsidDel="007F31EB" w:rsidRDefault="00C83E87">
      <w:pPr>
        <w:autoSpaceDE w:val="0"/>
        <w:autoSpaceDN w:val="0"/>
        <w:adjustRightInd w:val="0"/>
        <w:spacing w:after="120" w:line="240" w:lineRule="auto"/>
        <w:rPr>
          <w:del w:id="748" w:author="Jeff Wootton" w:date="2024-12-17T09:27:00Z" w16du:dateUtc="2024-12-17T08:27:00Z"/>
          <w:lang w:val="en-US"/>
        </w:rPr>
        <w:pPrChange w:id="749" w:author="Jeff Wootton" w:date="2024-12-17T09:27:00Z" w16du:dateUtc="2024-12-17T08:27:00Z">
          <w:pPr>
            <w:spacing w:line="240" w:lineRule="auto"/>
          </w:pPr>
        </w:pPrChange>
      </w:pPr>
    </w:p>
    <w:p w14:paraId="39492C3C" w14:textId="3FABC86A" w:rsidR="00C83E87" w:rsidRPr="00E61AD8" w:rsidDel="007F31EB" w:rsidRDefault="00C83E87" w:rsidP="00C83E87">
      <w:pPr>
        <w:spacing w:line="240" w:lineRule="auto"/>
        <w:rPr>
          <w:del w:id="750" w:author="Jeff Wootton" w:date="2024-12-17T09:27:00Z" w16du:dateUtc="2024-12-17T08:27:00Z"/>
          <w:lang w:val="en-US"/>
        </w:rPr>
      </w:pPr>
    </w:p>
    <w:p w14:paraId="4732DAC1" w14:textId="3C344FAB" w:rsidR="00C83E87" w:rsidRPr="00E61AD8" w:rsidDel="007F31EB" w:rsidRDefault="00C83E87" w:rsidP="00C83E87">
      <w:pPr>
        <w:spacing w:line="240" w:lineRule="auto"/>
        <w:rPr>
          <w:del w:id="751" w:author="Jeff Wootton" w:date="2024-12-17T09:27:00Z" w16du:dateUtc="2024-12-17T08:27:00Z"/>
          <w:lang w:val="en-US"/>
        </w:rPr>
      </w:pPr>
    </w:p>
    <w:p w14:paraId="04FEF99B" w14:textId="3DE11FB3" w:rsidR="00C83E87" w:rsidRPr="00E61AD8" w:rsidDel="007F31EB" w:rsidRDefault="00C83E87" w:rsidP="00C83E87">
      <w:pPr>
        <w:spacing w:line="240" w:lineRule="auto"/>
        <w:rPr>
          <w:del w:id="752" w:author="Jeff Wootton" w:date="2024-12-17T09:27:00Z" w16du:dateUtc="2024-12-17T08:27:00Z"/>
          <w:lang w:val="en-US"/>
        </w:rPr>
      </w:pPr>
    </w:p>
    <w:p w14:paraId="44BA5A78" w14:textId="0089E1EF" w:rsidR="00C83E87" w:rsidRPr="00E61AD8" w:rsidDel="007F31EB" w:rsidRDefault="00C83E87" w:rsidP="00C83E87">
      <w:pPr>
        <w:spacing w:line="240" w:lineRule="auto"/>
        <w:rPr>
          <w:del w:id="753" w:author="Jeff Wootton" w:date="2024-12-17T09:27:00Z" w16du:dateUtc="2024-12-17T08:27:00Z"/>
          <w:lang w:val="en-US"/>
        </w:rPr>
      </w:pPr>
    </w:p>
    <w:p w14:paraId="3C2D790C" w14:textId="44AD4160" w:rsidR="00C83E87" w:rsidRPr="00E61AD8" w:rsidDel="007F31EB" w:rsidRDefault="00C83E87" w:rsidP="00C83E87">
      <w:pPr>
        <w:spacing w:line="240" w:lineRule="auto"/>
        <w:rPr>
          <w:del w:id="754" w:author="Jeff Wootton" w:date="2024-12-17T09:27:00Z" w16du:dateUtc="2024-12-17T08:27:00Z"/>
          <w:lang w:val="en-US"/>
        </w:rPr>
      </w:pPr>
    </w:p>
    <w:p w14:paraId="378997D4" w14:textId="45B1D884" w:rsidR="00C83E87" w:rsidRPr="00E61AD8" w:rsidDel="007F31EB" w:rsidRDefault="00C83E87" w:rsidP="00C83E87">
      <w:pPr>
        <w:spacing w:line="240" w:lineRule="auto"/>
        <w:rPr>
          <w:del w:id="755" w:author="Jeff Wootton" w:date="2024-12-17T09:27:00Z" w16du:dateUtc="2024-12-17T08:27:00Z"/>
          <w:lang w:val="en-US"/>
        </w:rPr>
      </w:pPr>
    </w:p>
    <w:p w14:paraId="34926B05" w14:textId="52CC20AF" w:rsidR="00C83E87" w:rsidRPr="00E61AD8" w:rsidDel="007F31EB" w:rsidRDefault="00C83E87" w:rsidP="00C83E87">
      <w:pPr>
        <w:spacing w:line="240" w:lineRule="auto"/>
        <w:rPr>
          <w:del w:id="756" w:author="Jeff Wootton" w:date="2024-12-17T09:27:00Z" w16du:dateUtc="2024-12-17T08:27:00Z"/>
          <w:lang w:val="en-US"/>
        </w:rPr>
      </w:pPr>
    </w:p>
    <w:p w14:paraId="702071D6" w14:textId="5DE2BA33" w:rsidR="00C83E87" w:rsidRPr="00E61AD8" w:rsidDel="007F31EB" w:rsidRDefault="00C83E87" w:rsidP="00C83E87">
      <w:pPr>
        <w:framePr w:w="4406" w:hSpace="238" w:vSpace="238" w:wrap="notBeside" w:vAnchor="text" w:hAnchor="text" w:xAlign="center"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center"/>
        <w:rPr>
          <w:del w:id="757" w:author="Jeff Wootton" w:date="2024-12-17T09:27:00Z" w16du:dateUtc="2024-12-17T08:27:00Z"/>
          <w:rFonts w:eastAsia="Times New Roman"/>
          <w:sz w:val="22"/>
          <w:lang w:val="en-AU" w:eastAsia="en-GB"/>
        </w:rPr>
      </w:pPr>
      <w:del w:id="758" w:author="Jeff Wootton" w:date="2024-12-17T09:27:00Z" w16du:dateUtc="2024-12-17T08:27:00Z">
        <w:r w:rsidRPr="00E61AD8" w:rsidDel="007F31EB">
          <w:rPr>
            <w:rFonts w:eastAsia="Times New Roman"/>
            <w:sz w:val="22"/>
            <w:lang w:val="en-AU" w:eastAsia="en-GB"/>
          </w:rPr>
          <w:delText>Page intentionally left blank</w:delText>
        </w:r>
      </w:del>
    </w:p>
    <w:p w14:paraId="27BC0279" w14:textId="5B778B13" w:rsidR="00C83E87" w:rsidRPr="00E61AD8" w:rsidDel="007F31EB" w:rsidRDefault="00C83E87" w:rsidP="00C83E87">
      <w:pPr>
        <w:spacing w:line="240" w:lineRule="auto"/>
        <w:rPr>
          <w:del w:id="759" w:author="Jeff Wootton" w:date="2024-12-17T09:27:00Z" w16du:dateUtc="2024-12-17T08:27:00Z"/>
          <w:lang w:val="en-US"/>
        </w:rPr>
      </w:pPr>
    </w:p>
    <w:p w14:paraId="7ADD288F" w14:textId="4BF11EE0" w:rsidR="00C714B0" w:rsidRPr="008A6F2A" w:rsidRDefault="00C714B0" w:rsidP="0006033E">
      <w:pPr>
        <w:autoSpaceDE w:val="0"/>
        <w:autoSpaceDN w:val="0"/>
        <w:adjustRightInd w:val="0"/>
        <w:spacing w:after="120" w:line="240" w:lineRule="auto"/>
      </w:pPr>
      <w:r w:rsidRPr="008A6F2A">
        <w:rPr>
          <w:lang w:eastAsia="en-GB"/>
        </w:rPr>
        <w:br w:type="page"/>
      </w:r>
    </w:p>
    <w:p w14:paraId="41E95BE8" w14:textId="77777777" w:rsidR="00E73EDF" w:rsidRPr="008A6F2A" w:rsidRDefault="00E73EDF" w:rsidP="00C128E3">
      <w:pPr>
        <w:autoSpaceDE w:val="0"/>
        <w:autoSpaceDN w:val="0"/>
        <w:adjustRightInd w:val="0"/>
        <w:spacing w:line="240" w:lineRule="auto"/>
        <w:rPr>
          <w:lang w:eastAsia="en-GB"/>
        </w:rPr>
        <w:sectPr w:rsidR="00E73EDF" w:rsidRPr="008A6F2A" w:rsidSect="0054303F">
          <w:headerReference w:type="even" r:id="rId52"/>
          <w:headerReference w:type="default" r:id="rId53"/>
          <w:footerReference w:type="even" r:id="rId54"/>
          <w:footerReference w:type="default" r:id="rId55"/>
          <w:pgSz w:w="16838" w:h="11906" w:orient="landscape"/>
          <w:pgMar w:top="1418" w:right="1440" w:bottom="1400" w:left="1440" w:header="709" w:footer="709" w:gutter="0"/>
          <w:cols w:space="720"/>
          <w:docGrid w:linePitch="272"/>
        </w:sectPr>
      </w:pPr>
    </w:p>
    <w:p w14:paraId="3535C524" w14:textId="4B055646" w:rsidR="00E73EDF" w:rsidRPr="008A6F2A" w:rsidRDefault="007653F1" w:rsidP="00F81AAA">
      <w:pPr>
        <w:pStyle w:val="Heading1"/>
        <w:numPr>
          <w:ilvl w:val="0"/>
          <w:numId w:val="0"/>
        </w:numPr>
        <w:tabs>
          <w:tab w:val="clear" w:pos="400"/>
          <w:tab w:val="clear" w:pos="560"/>
        </w:tabs>
        <w:spacing w:before="120" w:after="200" w:line="240" w:lineRule="auto"/>
        <w:rPr>
          <w:rFonts w:eastAsia="Times New Roman" w:cs="Arial"/>
          <w:lang w:eastAsia="en-US"/>
        </w:rPr>
      </w:pPr>
      <w:bookmarkStart w:id="760" w:name="_Toc439685329"/>
      <w:bookmarkStart w:id="761" w:name="_Toc175558673"/>
      <w:r w:rsidRPr="008A6F2A">
        <w:rPr>
          <w:rFonts w:eastAsia="Times New Roman" w:cs="Arial"/>
          <w:lang w:eastAsia="en-US"/>
        </w:rPr>
        <w:lastRenderedPageBreak/>
        <w:t>ANNEX A - Data Classification and Encoding Guide</w:t>
      </w:r>
      <w:bookmarkEnd w:id="760"/>
      <w:bookmarkEnd w:id="761"/>
    </w:p>
    <w:p w14:paraId="0CE159E2" w14:textId="2831882B" w:rsidR="00066A97" w:rsidRPr="008A6F2A" w:rsidRDefault="00066A97" w:rsidP="00E17963">
      <w:pPr>
        <w:spacing w:after="120" w:line="240" w:lineRule="auto"/>
        <w:rPr>
          <w:lang w:val="en-AU" w:eastAsia="en-US"/>
        </w:rPr>
      </w:pPr>
      <w:r w:rsidRPr="008A6F2A">
        <w:rPr>
          <w:lang w:val="en-AU" w:eastAsia="en-US"/>
        </w:rPr>
        <w:t xml:space="preserve">The “Data Classification and Encoding Guide” has been developed to provide consistent, standardized instructions for encoding S-100 compliant </w:t>
      </w:r>
      <w:smartTag w:uri="urn:schemas-microsoft-com:office:smarttags" w:element="stockticker">
        <w:r w:rsidRPr="008A6F2A">
          <w:rPr>
            <w:lang w:val="en-AU" w:eastAsia="en-US"/>
          </w:rPr>
          <w:t>ENC</w:t>
        </w:r>
      </w:smartTag>
      <w:r w:rsidR="00E17963">
        <w:rPr>
          <w:lang w:val="en-AU" w:eastAsia="en-US"/>
        </w:rPr>
        <w:t xml:space="preserve"> data. </w:t>
      </w:r>
      <w:r w:rsidRPr="008A6F2A">
        <w:rPr>
          <w:lang w:val="en-AU" w:eastAsia="en-US"/>
        </w:rPr>
        <w:t>This document has been laid out, as far as possible, along the lines of the IHO publication S-4, Part B “Chart Specifications of the IHO – Medium and Large-Scale National and International (</w:t>
      </w:r>
      <w:smartTag w:uri="urn:schemas-microsoft-com:office:smarttags" w:element="stockticker">
        <w:r w:rsidRPr="008A6F2A">
          <w:rPr>
            <w:lang w:val="en-AU" w:eastAsia="en-US"/>
          </w:rPr>
          <w:t>INT</w:t>
        </w:r>
      </w:smartTag>
      <w:r w:rsidRPr="008A6F2A">
        <w:rPr>
          <w:lang w:val="en-AU" w:eastAsia="en-US"/>
        </w:rPr>
        <w:t>) Charts”.</w:t>
      </w:r>
    </w:p>
    <w:p w14:paraId="3C41E574" w14:textId="51549E00" w:rsidR="00066A97" w:rsidRPr="008A6F2A" w:rsidRDefault="00066A97" w:rsidP="00E17963">
      <w:pPr>
        <w:spacing w:after="120" w:line="240" w:lineRule="auto"/>
        <w:rPr>
          <w:lang w:val="en-AU" w:eastAsia="en-US"/>
        </w:rPr>
      </w:pPr>
      <w:r w:rsidRPr="008A6F2A">
        <w:rPr>
          <w:lang w:val="en-AU" w:eastAsia="en-US"/>
        </w:rPr>
        <w:t xml:space="preserve">The purpose of the Data Classification and Encoding Guide is to facilitate S-101 encoding to meet IHO standards for the proper display of </w:t>
      </w:r>
      <w:smartTag w:uri="urn:schemas-microsoft-com:office:smarttags" w:element="stockticker">
        <w:r w:rsidRPr="008A6F2A">
          <w:rPr>
            <w:lang w:val="en-AU" w:eastAsia="en-US"/>
          </w:rPr>
          <w:t>ENC</w:t>
        </w:r>
      </w:smartTag>
      <w:r w:rsidRPr="008A6F2A">
        <w:rPr>
          <w:lang w:val="en-AU" w:eastAsia="en-US"/>
        </w:rPr>
        <w:t xml:space="preserve"> in an</w:t>
      </w:r>
      <w:r w:rsidR="008F1419" w:rsidRPr="008A6F2A">
        <w:rPr>
          <w:lang w:val="en-AU" w:eastAsia="en-US"/>
        </w:rPr>
        <w:t xml:space="preserve"> </w:t>
      </w:r>
      <w:r w:rsidR="008F1419" w:rsidRPr="00382BE3">
        <w:rPr>
          <w:lang w:val="en-AU" w:eastAsia="en-US"/>
        </w:rPr>
        <w:t>S-100 based marine navigation system</w:t>
      </w:r>
      <w:r w:rsidRPr="00382BE3">
        <w:rPr>
          <w:lang w:val="en-AU" w:eastAsia="en-US"/>
        </w:rPr>
        <w:t xml:space="preserve"> </w:t>
      </w:r>
      <w:r w:rsidR="008F1419" w:rsidRPr="00382BE3">
        <w:rPr>
          <w:lang w:val="en-AU" w:eastAsia="en-US"/>
        </w:rPr>
        <w:t xml:space="preserve">such as </w:t>
      </w:r>
      <w:r w:rsidR="00E17963">
        <w:rPr>
          <w:lang w:val="en-AU" w:eastAsia="en-US"/>
        </w:rPr>
        <w:t xml:space="preserve">ECDIS. </w:t>
      </w:r>
      <w:r w:rsidRPr="00382BE3">
        <w:rPr>
          <w:lang w:val="en-AU" w:eastAsia="en-US"/>
        </w:rPr>
        <w:t xml:space="preserve">The document describes how to encode information that the cartographer considers relevant to an </w:t>
      </w:r>
      <w:smartTag w:uri="urn:schemas-microsoft-com:office:smarttags" w:element="stockticker">
        <w:r w:rsidRPr="00382BE3">
          <w:rPr>
            <w:lang w:val="en-AU" w:eastAsia="en-US"/>
          </w:rPr>
          <w:t>ENC</w:t>
        </w:r>
      </w:smartTag>
      <w:r w:rsidR="00E17963">
        <w:rPr>
          <w:lang w:val="en-AU" w:eastAsia="en-US"/>
        </w:rPr>
        <w:t xml:space="preserve">. </w:t>
      </w:r>
      <w:r w:rsidRPr="00382BE3">
        <w:rPr>
          <w:lang w:val="en-AU" w:eastAsia="en-US"/>
        </w:rPr>
        <w:t xml:space="preserve">The content of an </w:t>
      </w:r>
      <w:smartTag w:uri="urn:schemas-microsoft-com:office:smarttags" w:element="stockticker">
        <w:r w:rsidRPr="00382BE3">
          <w:rPr>
            <w:lang w:val="en-AU" w:eastAsia="en-US"/>
          </w:rPr>
          <w:t>ENC</w:t>
        </w:r>
      </w:smartTag>
      <w:r w:rsidRPr="00382BE3">
        <w:rPr>
          <w:lang w:val="en-AU" w:eastAsia="en-US"/>
        </w:rPr>
        <w:t xml:space="preserve"> is at the discretion of the </w:t>
      </w:r>
      <w:r w:rsidR="00E17963">
        <w:rPr>
          <w:lang w:val="en-AU" w:eastAsia="en-US"/>
        </w:rPr>
        <w:t>P</w:t>
      </w:r>
      <w:r w:rsidRPr="00382BE3">
        <w:rPr>
          <w:lang w:val="en-AU" w:eastAsia="en-US"/>
        </w:rPr>
        <w:t>roduci</w:t>
      </w:r>
      <w:r w:rsidRPr="008A6F2A">
        <w:rPr>
          <w:lang w:val="en-AU" w:eastAsia="en-US"/>
        </w:rPr>
        <w:t xml:space="preserve">ng </w:t>
      </w:r>
      <w:r w:rsidR="00E17963">
        <w:rPr>
          <w:lang w:val="en-AU" w:eastAsia="en-US"/>
        </w:rPr>
        <w:t>A</w:t>
      </w:r>
      <w:r w:rsidRPr="008A6F2A">
        <w:rPr>
          <w:lang w:val="en-AU" w:eastAsia="en-US"/>
        </w:rPr>
        <w:t>uthority provided that the conventions described with</w:t>
      </w:r>
      <w:r w:rsidR="00E17963">
        <w:rPr>
          <w:lang w:val="en-AU" w:eastAsia="en-US"/>
        </w:rPr>
        <w:t xml:space="preserve">in this document are followed. </w:t>
      </w:r>
      <w:r w:rsidRPr="008A6F2A">
        <w:rPr>
          <w:lang w:val="en-AU" w:eastAsia="en-US"/>
        </w:rPr>
        <w:t>A “</w:t>
      </w:r>
      <w:r w:rsidR="00E17963">
        <w:rPr>
          <w:lang w:val="en-AU" w:eastAsia="en-US"/>
        </w:rPr>
        <w:t>P</w:t>
      </w:r>
      <w:r w:rsidRPr="008A6F2A">
        <w:rPr>
          <w:lang w:val="en-AU" w:eastAsia="en-US"/>
        </w:rPr>
        <w:t xml:space="preserve">roducing </w:t>
      </w:r>
      <w:r w:rsidR="00E17963">
        <w:rPr>
          <w:lang w:val="en-AU" w:eastAsia="en-US"/>
        </w:rPr>
        <w:t>A</w:t>
      </w:r>
      <w:r w:rsidRPr="008A6F2A">
        <w:rPr>
          <w:lang w:val="en-AU" w:eastAsia="en-US"/>
        </w:rPr>
        <w:t>uthority” is a Hydrographic Office (HO) or an organization authorized by a government, HO or other relevant government institution to produce ENCs.</w:t>
      </w:r>
    </w:p>
    <w:p w14:paraId="433D82AC" w14:textId="07C9CA38" w:rsidR="00054681" w:rsidRPr="00054681" w:rsidRDefault="00066A97" w:rsidP="00E17963">
      <w:pPr>
        <w:spacing w:after="120" w:line="240" w:lineRule="auto"/>
      </w:pPr>
      <w:r w:rsidRPr="008A6F2A">
        <w:rPr>
          <w:lang w:val="en-AU" w:eastAsia="en-US"/>
        </w:rPr>
        <w:t xml:space="preserve">The </w:t>
      </w:r>
      <w:r w:rsidR="00054681" w:rsidRPr="008A6F2A">
        <w:rPr>
          <w:lang w:val="en-AU" w:eastAsia="en-US"/>
        </w:rPr>
        <w:t>S-101 Data Classification and Encoding Guide can be found in the Standards and Publications page of the IHO</w:t>
      </w:r>
      <w:r w:rsidRPr="008A6F2A">
        <w:rPr>
          <w:lang w:val="en-AU" w:eastAsia="en-US"/>
        </w:rPr>
        <w:t xml:space="preserve"> web site</w:t>
      </w:r>
      <w:r w:rsidRPr="00066A97">
        <w:rPr>
          <w:lang w:val="en-AU" w:eastAsia="en-US"/>
        </w:rPr>
        <w:t xml:space="preserve">, </w:t>
      </w:r>
      <w:hyperlink r:id="rId56" w:history="1">
        <w:r w:rsidRPr="00AB09D4">
          <w:rPr>
            <w:rStyle w:val="Hyperlink"/>
            <w:lang w:val="en-AU" w:eastAsia="en-US"/>
          </w:rPr>
          <w:t>http://www.iho.int</w:t>
        </w:r>
      </w:hyperlink>
      <w:r w:rsidRPr="00066A97">
        <w:rPr>
          <w:lang w:val="en-AU" w:eastAsia="en-US"/>
        </w:rPr>
        <w:t>.</w:t>
      </w:r>
      <w:r w:rsidR="00054681" w:rsidRPr="00054681">
        <w:br w:type="page"/>
      </w:r>
    </w:p>
    <w:p w14:paraId="03E63DBE" w14:textId="77777777" w:rsidR="00066A97" w:rsidRDefault="00066A97" w:rsidP="00C128E3">
      <w:pPr>
        <w:spacing w:line="240" w:lineRule="auto"/>
      </w:pPr>
    </w:p>
    <w:p w14:paraId="1F3CD8EB" w14:textId="77777777" w:rsidR="00054681" w:rsidRDefault="00054681" w:rsidP="00C128E3">
      <w:pPr>
        <w:spacing w:line="240" w:lineRule="auto"/>
      </w:pPr>
    </w:p>
    <w:p w14:paraId="7C5A7D5E" w14:textId="77777777" w:rsidR="00054681" w:rsidRDefault="00054681" w:rsidP="00C128E3">
      <w:pPr>
        <w:spacing w:line="240" w:lineRule="auto"/>
      </w:pPr>
    </w:p>
    <w:p w14:paraId="368882B9" w14:textId="77777777" w:rsidR="00054681" w:rsidRDefault="00054681" w:rsidP="00C128E3">
      <w:pPr>
        <w:spacing w:line="240" w:lineRule="auto"/>
      </w:pPr>
    </w:p>
    <w:p w14:paraId="2E0BCB8D" w14:textId="77777777" w:rsidR="00054681" w:rsidRDefault="00054681" w:rsidP="00C128E3">
      <w:pPr>
        <w:spacing w:line="240" w:lineRule="auto"/>
      </w:pPr>
    </w:p>
    <w:p w14:paraId="158C999F" w14:textId="77777777" w:rsidR="00054681" w:rsidRDefault="00054681" w:rsidP="00C128E3">
      <w:pPr>
        <w:spacing w:line="240" w:lineRule="auto"/>
      </w:pPr>
    </w:p>
    <w:p w14:paraId="59F53100" w14:textId="77777777" w:rsidR="00054681" w:rsidRDefault="00054681" w:rsidP="00C128E3">
      <w:pPr>
        <w:spacing w:line="240" w:lineRule="auto"/>
      </w:pPr>
    </w:p>
    <w:p w14:paraId="2E65C4E3" w14:textId="77777777" w:rsidR="00054681" w:rsidRDefault="00054681" w:rsidP="00C128E3">
      <w:pPr>
        <w:spacing w:line="240" w:lineRule="auto"/>
      </w:pPr>
    </w:p>
    <w:p w14:paraId="113F03EC" w14:textId="77777777" w:rsidR="00054681" w:rsidRDefault="00054681" w:rsidP="00C128E3">
      <w:pPr>
        <w:spacing w:line="240" w:lineRule="auto"/>
      </w:pPr>
    </w:p>
    <w:p w14:paraId="398624D7" w14:textId="77777777" w:rsidR="00054681" w:rsidRDefault="00054681" w:rsidP="00C128E3">
      <w:pPr>
        <w:spacing w:after="0" w:line="240" w:lineRule="auto"/>
      </w:pPr>
    </w:p>
    <w:p w14:paraId="62B04466" w14:textId="77777777" w:rsidR="00054681" w:rsidRDefault="00054681" w:rsidP="00C128E3">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Pr>
          <w:rFonts w:eastAsia="Times New Roman"/>
          <w:sz w:val="22"/>
          <w:lang w:val="en-AU" w:eastAsia="en-GB"/>
        </w:rPr>
        <w:tab/>
        <w:t>Page intentionally left blank</w:t>
      </w:r>
    </w:p>
    <w:p w14:paraId="55596CD0" w14:textId="77777777" w:rsidR="00054681" w:rsidRPr="00054681" w:rsidRDefault="00054681" w:rsidP="00C128E3">
      <w:pPr>
        <w:spacing w:after="0" w:line="240" w:lineRule="auto"/>
      </w:pPr>
    </w:p>
    <w:p w14:paraId="7093F7D3" w14:textId="77777777" w:rsidR="00054681"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rPr>
          <w:b/>
        </w:rPr>
        <w:sectPr w:rsidR="00054681" w:rsidSect="0054303F">
          <w:headerReference w:type="even" r:id="rId57"/>
          <w:headerReference w:type="default" r:id="rId58"/>
          <w:footerReference w:type="even" r:id="rId59"/>
          <w:footerReference w:type="default" r:id="rId60"/>
          <w:pgSz w:w="11906" w:h="16838"/>
          <w:pgMar w:top="1440" w:right="1400" w:bottom="1440" w:left="1418" w:header="709" w:footer="709" w:gutter="0"/>
          <w:cols w:space="720"/>
          <w:docGrid w:linePitch="272"/>
        </w:sectPr>
      </w:pPr>
      <w:r>
        <w:rPr>
          <w:b/>
        </w:rPr>
        <w:br w:type="page"/>
      </w:r>
    </w:p>
    <w:p w14:paraId="52AA564E" w14:textId="4ABCAD14" w:rsidR="00A5577C" w:rsidRPr="008A6F2A" w:rsidRDefault="00A5577C" w:rsidP="00A5577C">
      <w:pPr>
        <w:pStyle w:val="Heading1"/>
        <w:numPr>
          <w:ilvl w:val="0"/>
          <w:numId w:val="0"/>
        </w:numPr>
        <w:tabs>
          <w:tab w:val="clear" w:pos="400"/>
          <w:tab w:val="clear" w:pos="560"/>
        </w:tabs>
        <w:spacing w:before="120" w:after="200" w:line="240" w:lineRule="auto"/>
        <w:rPr>
          <w:rFonts w:eastAsia="Times New Roman" w:cs="Arial"/>
          <w:lang w:eastAsia="en-US"/>
        </w:rPr>
      </w:pPr>
      <w:bookmarkStart w:id="762" w:name="_Toc175558674"/>
      <w:r w:rsidRPr="008A6F2A">
        <w:rPr>
          <w:rFonts w:eastAsia="Times New Roman" w:cs="Arial"/>
          <w:lang w:eastAsia="en-US"/>
        </w:rPr>
        <w:lastRenderedPageBreak/>
        <w:t xml:space="preserve">ANNEX </w:t>
      </w:r>
      <w:r>
        <w:rPr>
          <w:rFonts w:eastAsia="Times New Roman" w:cs="Arial"/>
          <w:lang w:eastAsia="en-US"/>
        </w:rPr>
        <w:t>B (Normative)</w:t>
      </w:r>
      <w:r w:rsidRPr="008A6F2A">
        <w:rPr>
          <w:rFonts w:eastAsia="Times New Roman" w:cs="Arial"/>
          <w:lang w:eastAsia="en-US"/>
        </w:rPr>
        <w:t xml:space="preserve"> - </w:t>
      </w:r>
      <w:r w:rsidRPr="00A5577C">
        <w:rPr>
          <w:rFonts w:eastAsia="Times New Roman" w:cs="Arial"/>
          <w:lang w:eastAsia="en-US"/>
        </w:rPr>
        <w:t>Data Product format (encoding)</w:t>
      </w:r>
      <w:bookmarkEnd w:id="762"/>
    </w:p>
    <w:p w14:paraId="65C25CF7" w14:textId="7BA45130" w:rsidR="00E73EDF" w:rsidRPr="008A6F2A" w:rsidRDefault="007653F1" w:rsidP="000E6A32">
      <w:pPr>
        <w:pStyle w:val="Heading2"/>
        <w:numPr>
          <w:ilvl w:val="0"/>
          <w:numId w:val="0"/>
        </w:numPr>
        <w:tabs>
          <w:tab w:val="clear" w:pos="540"/>
        </w:tabs>
        <w:spacing w:before="120" w:after="200" w:line="240" w:lineRule="auto"/>
        <w:ind w:left="709" w:hanging="709"/>
      </w:pPr>
      <w:bookmarkStart w:id="763" w:name="_Toc207617007"/>
      <w:bookmarkStart w:id="764" w:name="_Toc225648366"/>
      <w:bookmarkStart w:id="765" w:name="_Toc225065223"/>
      <w:bookmarkStart w:id="766" w:name="_Toc169203116"/>
      <w:bookmarkStart w:id="767" w:name="_Toc170072446"/>
      <w:bookmarkStart w:id="768" w:name="_Toc175558675"/>
      <w:bookmarkEnd w:id="743"/>
      <w:bookmarkEnd w:id="744"/>
      <w:r w:rsidRPr="008A6F2A">
        <w:t>Introduction</w:t>
      </w:r>
      <w:bookmarkEnd w:id="763"/>
      <w:bookmarkEnd w:id="764"/>
      <w:bookmarkEnd w:id="765"/>
      <w:bookmarkEnd w:id="766"/>
      <w:bookmarkEnd w:id="767"/>
      <w:bookmarkEnd w:id="768"/>
    </w:p>
    <w:p w14:paraId="6C756777" w14:textId="2EDB5CB0" w:rsidR="00E73EDF" w:rsidRPr="008A6F2A" w:rsidRDefault="007653F1" w:rsidP="000E6A32">
      <w:pPr>
        <w:autoSpaceDE w:val="0"/>
        <w:autoSpaceDN w:val="0"/>
        <w:adjustRightInd w:val="0"/>
        <w:spacing w:after="120" w:line="240" w:lineRule="auto"/>
        <w:rPr>
          <w:rFonts w:eastAsia="Times New Roman" w:cs="Arial"/>
          <w:bCs/>
          <w:lang w:eastAsia="en-US"/>
        </w:rPr>
      </w:pPr>
      <w:r w:rsidRPr="008A6F2A">
        <w:rPr>
          <w:rFonts w:eastAsia="Times New Roman" w:cs="Arial"/>
          <w:bCs/>
          <w:lang w:eastAsia="en-US"/>
        </w:rPr>
        <w:t xml:space="preserve">S-101 uses the S-100 </w:t>
      </w:r>
      <w:r w:rsidR="00881F3F" w:rsidRPr="008A6F2A">
        <w:rPr>
          <w:rFonts w:eastAsia="Times New Roman" w:cs="Arial"/>
          <w:bCs/>
          <w:lang w:eastAsia="en-US"/>
        </w:rPr>
        <w:t xml:space="preserve">profile of ISO/IEC </w:t>
      </w:r>
      <w:r w:rsidRPr="008A6F2A">
        <w:rPr>
          <w:rFonts w:eastAsia="Times New Roman" w:cs="Arial"/>
          <w:bCs/>
          <w:lang w:eastAsia="en-US"/>
        </w:rPr>
        <w:t xml:space="preserve">8211 </w:t>
      </w:r>
      <w:r w:rsidR="00881F3F" w:rsidRPr="008A6F2A">
        <w:rPr>
          <w:rFonts w:eastAsia="Times New Roman" w:cs="Arial"/>
          <w:bCs/>
          <w:lang w:eastAsia="en-US"/>
        </w:rPr>
        <w:t xml:space="preserve">(refer to S-100 Part 10A) </w:t>
      </w:r>
      <w:r w:rsidRPr="008A6F2A">
        <w:rPr>
          <w:rFonts w:eastAsia="Times New Roman" w:cs="Arial"/>
          <w:bCs/>
          <w:lang w:eastAsia="en-US"/>
        </w:rPr>
        <w:t>to encapsulate data</w:t>
      </w:r>
      <w:r w:rsidR="000E6A32">
        <w:rPr>
          <w:rFonts w:eastAsia="Times New Roman" w:cs="Arial"/>
          <w:bCs/>
          <w:lang w:eastAsia="en-US"/>
        </w:rPr>
        <w:t xml:space="preserve">. </w:t>
      </w:r>
      <w:r w:rsidRPr="008A6F2A">
        <w:rPr>
          <w:rFonts w:eastAsia="Times New Roman" w:cs="Arial"/>
          <w:bCs/>
          <w:lang w:eastAsia="en-US"/>
        </w:rPr>
        <w:t xml:space="preserve">This </w:t>
      </w:r>
      <w:r w:rsidR="000E6A32">
        <w:rPr>
          <w:rFonts w:eastAsia="Times New Roman" w:cs="Arial"/>
          <w:bCs/>
          <w:lang w:eastAsia="en-US"/>
        </w:rPr>
        <w:t>A</w:t>
      </w:r>
      <w:r w:rsidRPr="008A6F2A">
        <w:rPr>
          <w:rFonts w:eastAsia="Times New Roman" w:cs="Arial"/>
          <w:bCs/>
          <w:lang w:eastAsia="en-US"/>
        </w:rPr>
        <w:t>nnex specifies the interchange format to facilitate the moving of files containing data rec</w:t>
      </w:r>
      <w:r w:rsidR="000E6A32">
        <w:rPr>
          <w:rFonts w:eastAsia="Times New Roman" w:cs="Arial"/>
          <w:bCs/>
          <w:lang w:eastAsia="en-US"/>
        </w:rPr>
        <w:t xml:space="preserve">ords between computer systems. </w:t>
      </w:r>
      <w:r w:rsidRPr="008A6F2A">
        <w:rPr>
          <w:rFonts w:eastAsia="Times New Roman" w:cs="Arial"/>
          <w:bCs/>
          <w:lang w:eastAsia="en-US"/>
        </w:rPr>
        <w:t>It defines a specific structure which can be used to transmit files containing data type and data structures specific to S-101.</w:t>
      </w:r>
    </w:p>
    <w:p w14:paraId="47C88BCE" w14:textId="77777777" w:rsidR="00196860" w:rsidRPr="008A6F2A" w:rsidRDefault="00196860" w:rsidP="000E6A32">
      <w:pPr>
        <w:autoSpaceDE w:val="0"/>
        <w:autoSpaceDN w:val="0"/>
        <w:adjustRightInd w:val="0"/>
        <w:spacing w:after="120" w:line="240" w:lineRule="auto"/>
        <w:rPr>
          <w:rFonts w:eastAsia="Times New Roman" w:cs="Arial"/>
          <w:bCs/>
          <w:lang w:eastAsia="en-US"/>
        </w:rPr>
      </w:pPr>
    </w:p>
    <w:p w14:paraId="6F0F241B" w14:textId="5E842153" w:rsidR="00E73EDF" w:rsidRPr="008A6F2A" w:rsidRDefault="007653F1" w:rsidP="001D02B5">
      <w:pPr>
        <w:pStyle w:val="ListContinue2"/>
        <w:numPr>
          <w:ilvl w:val="0"/>
          <w:numId w:val="27"/>
        </w:numPr>
        <w:tabs>
          <w:tab w:val="clear" w:pos="800"/>
        </w:tabs>
        <w:spacing w:before="120" w:after="200" w:line="240" w:lineRule="auto"/>
        <w:rPr>
          <w:szCs w:val="22"/>
          <w:lang w:eastAsia="en-US"/>
        </w:rPr>
      </w:pPr>
      <w:bookmarkStart w:id="769" w:name="_Toc439685331"/>
      <w:bookmarkStart w:id="770" w:name="_Toc169203117"/>
      <w:bookmarkStart w:id="771" w:name="_Toc170072447"/>
      <w:bookmarkStart w:id="772" w:name="_Toc175558676"/>
      <w:r w:rsidRPr="008A6F2A">
        <w:rPr>
          <w:b/>
          <w:sz w:val="22"/>
          <w:szCs w:val="22"/>
          <w:lang w:eastAsia="en-US"/>
        </w:rPr>
        <w:t xml:space="preserve">Dataset </w:t>
      </w:r>
      <w:bookmarkEnd w:id="769"/>
      <w:r w:rsidR="00D24503">
        <w:rPr>
          <w:b/>
          <w:sz w:val="22"/>
          <w:szCs w:val="22"/>
          <w:lang w:eastAsia="en-US"/>
        </w:rPr>
        <w:t>F</w:t>
      </w:r>
      <w:r w:rsidR="00D24503" w:rsidRPr="008A6F2A">
        <w:rPr>
          <w:b/>
          <w:sz w:val="22"/>
          <w:szCs w:val="22"/>
          <w:lang w:eastAsia="en-US"/>
        </w:rPr>
        <w:t>iles</w:t>
      </w:r>
      <w:bookmarkEnd w:id="770"/>
      <w:bookmarkEnd w:id="771"/>
      <w:bookmarkEnd w:id="772"/>
    </w:p>
    <w:p w14:paraId="32E924F5" w14:textId="610C3D08"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The order of data</w:t>
      </w:r>
      <w:r w:rsidR="00AA2E57">
        <w:rPr>
          <w:rFonts w:eastAsia="Times New Roman" w:cs="Arial"/>
          <w:lang w:eastAsia="en-US"/>
        </w:rPr>
        <w:t xml:space="preserve"> records</w:t>
      </w:r>
      <w:r w:rsidRPr="008A6F2A">
        <w:rPr>
          <w:rFonts w:eastAsia="Times New Roman" w:cs="Arial"/>
          <w:lang w:eastAsia="en-US"/>
        </w:rPr>
        <w:t xml:space="preserve"> in each base or update dataset file is described below:</w:t>
      </w:r>
    </w:p>
    <w:p w14:paraId="353B9C4D" w14:textId="77777777"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Dataset file</w:t>
      </w:r>
    </w:p>
    <w:p w14:paraId="4AE812E2" w14:textId="656BEC2B" w:rsidR="00E73EDF" w:rsidRPr="008A6F2A" w:rsidRDefault="007653F1" w:rsidP="00C128E3">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 xml:space="preserve">Dataset </w:t>
      </w:r>
      <w:r w:rsidR="00AA2E57">
        <w:rPr>
          <w:rFonts w:eastAsia="Times New Roman" w:cs="Arial"/>
          <w:lang w:eastAsia="en-US"/>
        </w:rPr>
        <w:t>G</w:t>
      </w:r>
      <w:r w:rsidR="00AA2E57" w:rsidRPr="008A6F2A">
        <w:rPr>
          <w:rFonts w:eastAsia="Times New Roman" w:cs="Arial"/>
          <w:lang w:eastAsia="en-US"/>
        </w:rPr>
        <w:t xml:space="preserve">eneral </w:t>
      </w:r>
      <w:r w:rsidR="00AA2E57">
        <w:rPr>
          <w:rFonts w:eastAsia="Times New Roman" w:cs="Arial"/>
          <w:lang w:eastAsia="en-US"/>
        </w:rPr>
        <w:t>I</w:t>
      </w:r>
      <w:r w:rsidR="00AA2E57" w:rsidRPr="008A6F2A">
        <w:rPr>
          <w:rFonts w:eastAsia="Times New Roman" w:cs="Arial"/>
          <w:lang w:eastAsia="en-US"/>
        </w:rPr>
        <w:t xml:space="preserve">nformation </w:t>
      </w:r>
      <w:r w:rsidRPr="008A6F2A">
        <w:rPr>
          <w:rFonts w:eastAsia="Times New Roman" w:cs="Arial"/>
          <w:lang w:eastAsia="en-US"/>
        </w:rPr>
        <w:t>record</w:t>
      </w:r>
    </w:p>
    <w:p w14:paraId="7F2C7CB3" w14:textId="34E14182" w:rsidR="00E73EDF" w:rsidRPr="008A6F2A" w:rsidRDefault="007653F1" w:rsidP="00C128E3">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Dataset Coordinate Reference System record</w:t>
      </w:r>
    </w:p>
    <w:p w14:paraId="68B8E2F9" w14:textId="36935934" w:rsidR="00E73EDF" w:rsidRPr="008A6F2A" w:rsidRDefault="007653F1" w:rsidP="00C83E87">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Information</w:t>
      </w:r>
      <w:r w:rsidR="00AA2E57">
        <w:rPr>
          <w:rFonts w:eastAsia="Times New Roman" w:cs="Arial"/>
          <w:lang w:eastAsia="en-US"/>
        </w:rPr>
        <w:t xml:space="preserve"> Type</w:t>
      </w:r>
      <w:r w:rsidRPr="008A6F2A">
        <w:rPr>
          <w:rFonts w:eastAsia="Times New Roman" w:cs="Arial"/>
          <w:lang w:eastAsia="en-US"/>
        </w:rPr>
        <w:t xml:space="preserve"> records</w:t>
      </w:r>
    </w:p>
    <w:p w14:paraId="24FEC3C9" w14:textId="6ECAA22A"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Point</w:t>
      </w:r>
      <w:r w:rsidR="00AA2E57">
        <w:rPr>
          <w:rFonts w:eastAsia="Times New Roman" w:cs="Arial"/>
          <w:lang w:eastAsia="en-US"/>
        </w:rPr>
        <w:t xml:space="preserve"> records</w:t>
      </w:r>
    </w:p>
    <w:p w14:paraId="5CA9AB84" w14:textId="1EE2B4DA"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Multi </w:t>
      </w:r>
      <w:r w:rsidR="00AA2E57">
        <w:rPr>
          <w:rFonts w:eastAsia="Times New Roman" w:cs="Arial"/>
          <w:lang w:eastAsia="en-US"/>
        </w:rPr>
        <w:t>P</w:t>
      </w:r>
      <w:r w:rsidR="00AA2E57" w:rsidRPr="008A6F2A">
        <w:rPr>
          <w:rFonts w:eastAsia="Times New Roman" w:cs="Arial"/>
          <w:lang w:eastAsia="en-US"/>
        </w:rPr>
        <w:t>oint</w:t>
      </w:r>
      <w:r w:rsidR="00AA2E57">
        <w:rPr>
          <w:rFonts w:eastAsia="Times New Roman" w:cs="Arial"/>
          <w:lang w:eastAsia="en-US"/>
        </w:rPr>
        <w:t xml:space="preserve"> records</w:t>
      </w:r>
    </w:p>
    <w:p w14:paraId="7425DB50" w14:textId="3A90F611"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Curve </w:t>
      </w:r>
      <w:r w:rsidR="00AA2E57">
        <w:rPr>
          <w:rFonts w:eastAsia="Times New Roman" w:cs="Arial"/>
          <w:lang w:eastAsia="en-US"/>
        </w:rPr>
        <w:t>records</w:t>
      </w:r>
    </w:p>
    <w:p w14:paraId="6B5B8FA2" w14:textId="7279766E"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Composite Curve</w:t>
      </w:r>
      <w:r w:rsidR="00AA2E57">
        <w:rPr>
          <w:rFonts w:eastAsia="Times New Roman" w:cs="Arial"/>
          <w:lang w:eastAsia="en-US"/>
        </w:rPr>
        <w:t xml:space="preserve"> records</w:t>
      </w:r>
    </w:p>
    <w:p w14:paraId="32A2388E" w14:textId="210EEB3F"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Surface </w:t>
      </w:r>
      <w:r w:rsidR="00AA2E57">
        <w:rPr>
          <w:rFonts w:eastAsia="Times New Roman" w:cs="Arial"/>
          <w:lang w:eastAsia="en-US"/>
        </w:rPr>
        <w:t>records</w:t>
      </w:r>
    </w:p>
    <w:p w14:paraId="2533E693" w14:textId="5321589D" w:rsidR="00D63F54" w:rsidRPr="008A6F2A" w:rsidRDefault="007653F1" w:rsidP="00D63F54">
      <w:pPr>
        <w:autoSpaceDE w:val="0"/>
        <w:autoSpaceDN w:val="0"/>
        <w:adjustRightInd w:val="0"/>
        <w:spacing w:after="120" w:line="240" w:lineRule="auto"/>
        <w:ind w:firstLine="340"/>
        <w:rPr>
          <w:rFonts w:eastAsia="Times New Roman" w:cs="Arial"/>
          <w:lang w:eastAsia="en-US"/>
        </w:rPr>
      </w:pPr>
      <w:r w:rsidRPr="008A6F2A">
        <w:rPr>
          <w:rFonts w:eastAsia="Times New Roman" w:cs="Arial"/>
          <w:lang w:eastAsia="en-US"/>
        </w:rPr>
        <w:t xml:space="preserve">Feature </w:t>
      </w:r>
      <w:r w:rsidR="001A786D">
        <w:rPr>
          <w:rFonts w:eastAsia="Times New Roman" w:cs="Arial"/>
          <w:lang w:eastAsia="en-US"/>
        </w:rPr>
        <w:t xml:space="preserve">Type </w:t>
      </w:r>
      <w:r w:rsidRPr="008A6F2A">
        <w:rPr>
          <w:rFonts w:eastAsia="Times New Roman" w:cs="Arial"/>
          <w:lang w:eastAsia="en-US"/>
        </w:rPr>
        <w:t>records</w:t>
      </w:r>
    </w:p>
    <w:p w14:paraId="68E3536E" w14:textId="478551F6" w:rsidR="00E73EDF" w:rsidRPr="00D63F54" w:rsidRDefault="00D63F54" w:rsidP="000C02EB">
      <w:pPr>
        <w:autoSpaceDE w:val="0"/>
        <w:autoSpaceDN w:val="0"/>
        <w:adjustRightInd w:val="0"/>
        <w:spacing w:after="120" w:line="240" w:lineRule="auto"/>
        <w:rPr>
          <w:rFonts w:eastAsia="Times New Roman" w:cs="Arial"/>
          <w:lang w:eastAsia="en-US"/>
        </w:rPr>
      </w:pPr>
      <w:r w:rsidRPr="00D63F54">
        <w:rPr>
          <w:rFonts w:eastAsia="Times New Roman" w:cs="Arial"/>
          <w:bCs/>
          <w:lang w:eastAsia="en-US"/>
        </w:rPr>
        <w:t xml:space="preserve">For Information Type records, Composite </w:t>
      </w:r>
      <w:r>
        <w:rPr>
          <w:rFonts w:eastAsia="Times New Roman" w:cs="Arial"/>
          <w:bCs/>
          <w:lang w:eastAsia="en-US"/>
        </w:rPr>
        <w:t>C</w:t>
      </w:r>
      <w:r w:rsidRPr="00D63F54">
        <w:rPr>
          <w:rFonts w:eastAsia="Times New Roman" w:cs="Arial"/>
          <w:bCs/>
          <w:lang w:eastAsia="en-US"/>
        </w:rPr>
        <w:t xml:space="preserve">urve records, and Feature Type </w:t>
      </w:r>
      <w:r>
        <w:rPr>
          <w:rFonts w:eastAsia="Times New Roman" w:cs="Arial"/>
          <w:bCs/>
          <w:lang w:eastAsia="en-US"/>
        </w:rPr>
        <w:t>r</w:t>
      </w:r>
      <w:r w:rsidRPr="00D63F54">
        <w:rPr>
          <w:rFonts w:eastAsia="Times New Roman" w:cs="Arial"/>
          <w:bCs/>
          <w:lang w:eastAsia="en-US"/>
        </w:rPr>
        <w:t>ecords it must be ensured that any record that is referenced is stored before the record that references it.</w:t>
      </w:r>
    </w:p>
    <w:p w14:paraId="292C80FC" w14:textId="77777777" w:rsidR="000C02EB" w:rsidRPr="003209CA" w:rsidRDefault="000C02EB" w:rsidP="000C02EB">
      <w:pPr>
        <w:autoSpaceDE w:val="0"/>
        <w:autoSpaceDN w:val="0"/>
        <w:adjustRightInd w:val="0"/>
        <w:spacing w:after="120" w:line="240" w:lineRule="auto"/>
        <w:rPr>
          <w:rFonts w:eastAsia="Times New Roman" w:cs="Arial"/>
          <w:lang w:eastAsia="en-US"/>
        </w:rPr>
      </w:pPr>
    </w:p>
    <w:p w14:paraId="20E5C20F" w14:textId="5B6B8349" w:rsidR="00C15003" w:rsidRPr="008A6F2A" w:rsidRDefault="00C15003" w:rsidP="001D02B5">
      <w:pPr>
        <w:pStyle w:val="ListContinue2"/>
        <w:numPr>
          <w:ilvl w:val="0"/>
          <w:numId w:val="27"/>
        </w:numPr>
        <w:tabs>
          <w:tab w:val="clear" w:pos="800"/>
        </w:tabs>
        <w:spacing w:before="120" w:after="200" w:line="240" w:lineRule="auto"/>
        <w:rPr>
          <w:b/>
          <w:sz w:val="22"/>
          <w:szCs w:val="22"/>
          <w:lang w:eastAsia="en-US"/>
        </w:rPr>
      </w:pPr>
      <w:bookmarkStart w:id="773" w:name="_Toc169203118"/>
      <w:bookmarkStart w:id="774" w:name="_Toc170072448"/>
      <w:bookmarkStart w:id="775" w:name="_Toc175558677"/>
      <w:r w:rsidRPr="008A6F2A">
        <w:rPr>
          <w:b/>
          <w:sz w:val="22"/>
          <w:szCs w:val="22"/>
          <w:lang w:eastAsia="en-US"/>
        </w:rPr>
        <w:t>Records</w:t>
      </w:r>
      <w:bookmarkEnd w:id="773"/>
      <w:bookmarkEnd w:id="774"/>
      <w:bookmarkEnd w:id="775"/>
    </w:p>
    <w:p w14:paraId="2C17E9CE" w14:textId="2C5774E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Records and fields that do not appear in the following tree structure diagrams are prohibited. The order of records in the files must be the same as that described in these tree structure diagrams.</w:t>
      </w:r>
    </w:p>
    <w:p w14:paraId="2C713D02" w14:textId="322BB64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 xml:space="preserve">The combination of the file name and the </w:t>
      </w:r>
      <w:r w:rsidRPr="008A6F2A">
        <w:rPr>
          <w:rFonts w:ascii="WP.TypographicSymbols083" w:eastAsia="Times New Roman" w:hAnsi="WP.TypographicSymbols083" w:cs="WP.TypographicSymbols083"/>
          <w:lang w:eastAsia="en-US"/>
        </w:rPr>
        <w:t>“</w:t>
      </w:r>
      <w:r w:rsidRPr="008A6F2A">
        <w:rPr>
          <w:rFonts w:eastAsia="Times New Roman" w:cs="Arial"/>
          <w:lang w:eastAsia="en-US"/>
        </w:rPr>
        <w:t>Name</w:t>
      </w:r>
      <w:r w:rsidRPr="008A6F2A">
        <w:rPr>
          <w:rFonts w:ascii="WP.TypographicSymbols083" w:eastAsia="Times New Roman" w:hAnsi="WP.TypographicSymbols083" w:cs="WP.TypographicSymbols083"/>
          <w:lang w:eastAsia="en-US"/>
        </w:rPr>
        <w:t xml:space="preserve">” </w:t>
      </w:r>
      <w:r w:rsidRPr="008A6F2A">
        <w:rPr>
          <w:rFonts w:eastAsia="Times New Roman" w:cs="Arial"/>
          <w:lang w:eastAsia="en-US"/>
        </w:rPr>
        <w:t>of the record must provide a unique world-wide identifier of the record. The “Name” of the record is the combination of the subfields RCNM and RCID in the appropriate Identifier field of the record.</w:t>
      </w:r>
    </w:p>
    <w:p w14:paraId="384D05A0" w14:textId="77777777" w:rsidR="00C15003" w:rsidRPr="008A6F2A" w:rsidRDefault="00C15003" w:rsidP="000C02EB">
      <w:pPr>
        <w:autoSpaceDE w:val="0"/>
        <w:autoSpaceDN w:val="0"/>
        <w:adjustRightInd w:val="0"/>
        <w:spacing w:after="120" w:line="240" w:lineRule="auto"/>
        <w:rPr>
          <w:rFonts w:eastAsia="Times New Roman" w:cs="Arial"/>
          <w:lang w:eastAsia="en-US"/>
        </w:rPr>
      </w:pPr>
    </w:p>
    <w:p w14:paraId="5FEB1350" w14:textId="2FF351AA" w:rsidR="00C15003" w:rsidRPr="008A6F2A" w:rsidRDefault="00C15003" w:rsidP="001D02B5">
      <w:pPr>
        <w:pStyle w:val="ListContinue2"/>
        <w:numPr>
          <w:ilvl w:val="0"/>
          <w:numId w:val="27"/>
        </w:numPr>
        <w:tabs>
          <w:tab w:val="clear" w:pos="800"/>
        </w:tabs>
        <w:spacing w:before="120" w:after="200" w:line="240" w:lineRule="auto"/>
        <w:rPr>
          <w:b/>
          <w:sz w:val="22"/>
          <w:szCs w:val="22"/>
          <w:lang w:eastAsia="en-US"/>
        </w:rPr>
      </w:pPr>
      <w:bookmarkStart w:id="776" w:name="_Toc169203119"/>
      <w:bookmarkStart w:id="777" w:name="_Toc170072449"/>
      <w:bookmarkStart w:id="778" w:name="_Toc175558678"/>
      <w:r w:rsidRPr="008A6F2A">
        <w:rPr>
          <w:b/>
          <w:sz w:val="22"/>
          <w:szCs w:val="22"/>
          <w:lang w:eastAsia="en-US"/>
        </w:rPr>
        <w:t>Fields</w:t>
      </w:r>
      <w:bookmarkEnd w:id="776"/>
      <w:bookmarkEnd w:id="777"/>
      <w:bookmarkEnd w:id="778"/>
    </w:p>
    <w:p w14:paraId="62267A60" w14:textId="713301FF"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For base dataset files, some fields may be repeated (indicated by &lt;0..*&gt; or &lt;1..*&gt;) and all of their content may be repeated (indicated by *). In order to reduce the volume of data, the encoder should repeat the sequence of subfields, in preference to creating several fields.</w:t>
      </w:r>
    </w:p>
    <w:p w14:paraId="6CE8A191" w14:textId="77777777" w:rsidR="00C15003" w:rsidRPr="008A6F2A" w:rsidRDefault="00C15003" w:rsidP="000C02EB">
      <w:pPr>
        <w:autoSpaceDE w:val="0"/>
        <w:autoSpaceDN w:val="0"/>
        <w:adjustRightInd w:val="0"/>
        <w:spacing w:after="120" w:line="240" w:lineRule="auto"/>
        <w:rPr>
          <w:rFonts w:eastAsia="Times New Roman" w:cs="Arial"/>
          <w:lang w:eastAsia="en-US"/>
        </w:rPr>
      </w:pPr>
    </w:p>
    <w:p w14:paraId="7A81D762" w14:textId="4FE7626D" w:rsidR="00C15003" w:rsidRPr="008A6F2A" w:rsidRDefault="00C15003" w:rsidP="001D02B5">
      <w:pPr>
        <w:pStyle w:val="ListContinue2"/>
        <w:keepNext/>
        <w:keepLines/>
        <w:numPr>
          <w:ilvl w:val="0"/>
          <w:numId w:val="27"/>
        </w:numPr>
        <w:tabs>
          <w:tab w:val="clear" w:pos="800"/>
        </w:tabs>
        <w:spacing w:before="120" w:after="200" w:line="240" w:lineRule="auto"/>
        <w:rPr>
          <w:b/>
          <w:sz w:val="22"/>
          <w:szCs w:val="22"/>
          <w:lang w:eastAsia="en-US"/>
        </w:rPr>
      </w:pPr>
      <w:bookmarkStart w:id="779" w:name="_Toc169203120"/>
      <w:bookmarkStart w:id="780" w:name="_Toc170072450"/>
      <w:bookmarkStart w:id="781" w:name="_Toc175558679"/>
      <w:r w:rsidRPr="008A6F2A">
        <w:rPr>
          <w:b/>
          <w:sz w:val="22"/>
          <w:szCs w:val="22"/>
          <w:lang w:eastAsia="en-US"/>
        </w:rPr>
        <w:t>Subfields</w:t>
      </w:r>
      <w:bookmarkEnd w:id="779"/>
      <w:bookmarkEnd w:id="780"/>
      <w:bookmarkEnd w:id="781"/>
    </w:p>
    <w:p w14:paraId="7FC3970D" w14:textId="77777777" w:rsidR="00E73EDF" w:rsidRPr="008A6F2A" w:rsidRDefault="007653F1" w:rsidP="000C02EB">
      <w:pPr>
        <w:keepNext/>
        <w:keepLines/>
        <w:autoSpaceDE w:val="0"/>
        <w:autoSpaceDN w:val="0"/>
        <w:adjustRightInd w:val="0"/>
        <w:spacing w:after="120" w:line="240" w:lineRule="auto"/>
        <w:rPr>
          <w:rFonts w:eastAsia="Times New Roman" w:cs="Arial"/>
          <w:lang w:eastAsia="en-US"/>
        </w:rPr>
      </w:pPr>
      <w:r w:rsidRPr="008A6F2A">
        <w:rPr>
          <w:rFonts w:eastAsia="Times New Roman" w:cs="Arial"/>
          <w:lang w:eastAsia="en-US"/>
        </w:rPr>
        <w:t>Mandatory subfields must be filled by a non-null value.</w:t>
      </w:r>
    </w:p>
    <w:p w14:paraId="0D86C709" w14:textId="5E874C9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Prohibited subfields must be encoded as missing subfields values. The exact meaning of missing attribute values is defined in Annex A.</w:t>
      </w:r>
    </w:p>
    <w:p w14:paraId="068E5ABF" w14:textId="69D6746A" w:rsidR="00E73EDF" w:rsidRPr="003209CA" w:rsidRDefault="007653F1" w:rsidP="000C02EB">
      <w:pPr>
        <w:autoSpaceDE w:val="0"/>
        <w:autoSpaceDN w:val="0"/>
        <w:adjustRightInd w:val="0"/>
        <w:spacing w:after="120" w:line="240" w:lineRule="auto"/>
        <w:rPr>
          <w:rFonts w:ascii="WP.TypographicSymbols083" w:eastAsia="Times New Roman" w:hAnsi="WP.TypographicSymbols083" w:cs="WP.TypographicSymbols083"/>
          <w:lang w:eastAsia="en-US"/>
        </w:rPr>
      </w:pPr>
      <w:r w:rsidRPr="008A6F2A">
        <w:rPr>
          <w:rFonts w:eastAsia="Times New Roman" w:cs="Arial"/>
          <w:lang w:eastAsia="en-US"/>
        </w:rPr>
        <w:t xml:space="preserve">In the </w:t>
      </w:r>
      <w:r w:rsidR="000C02EB">
        <w:rPr>
          <w:rFonts w:eastAsia="Times New Roman" w:cs="Arial"/>
          <w:lang w:eastAsia="en-US"/>
        </w:rPr>
        <w:t>T</w:t>
      </w:r>
      <w:r w:rsidRPr="008A6F2A">
        <w:rPr>
          <w:rFonts w:eastAsia="Times New Roman" w:cs="Arial"/>
          <w:lang w:eastAsia="en-US"/>
        </w:rPr>
        <w:t>ables following the tree structure diagrams, prescribed values are indicated in the “</w:t>
      </w:r>
      <w:r w:rsidR="008F4CBD" w:rsidRPr="003209CA">
        <w:rPr>
          <w:rFonts w:eastAsia="Times New Roman" w:cs="Arial"/>
          <w:lang w:eastAsia="en-US"/>
        </w:rPr>
        <w:t>V</w:t>
      </w:r>
      <w:r w:rsidRPr="003209CA">
        <w:rPr>
          <w:rFonts w:eastAsia="Times New Roman" w:cs="Arial"/>
          <w:lang w:eastAsia="en-US"/>
        </w:rPr>
        <w:t>alues” column</w:t>
      </w:r>
      <w:r w:rsidRPr="003209CA">
        <w:t>.</w:t>
      </w:r>
    </w:p>
    <w:p w14:paraId="1E3C06E3" w14:textId="63E207EC" w:rsidR="00E73EDF" w:rsidRPr="003209CA" w:rsidRDefault="007653F1" w:rsidP="000C02EB">
      <w:pPr>
        <w:pStyle w:val="NoSpacing2"/>
        <w:spacing w:after="120" w:line="240" w:lineRule="auto"/>
        <w:jc w:val="both"/>
        <w:rPr>
          <w:rFonts w:ascii="Arial" w:hAnsi="Arial" w:cs="Arial"/>
        </w:rPr>
      </w:pPr>
      <w:r w:rsidRPr="003209CA">
        <w:rPr>
          <w:rFonts w:ascii="Arial" w:hAnsi="Arial" w:cs="Arial"/>
        </w:rPr>
        <w:t xml:space="preserve">When encoding new base datasets the </w:t>
      </w:r>
      <w:r w:rsidR="00663942" w:rsidRPr="003209CA">
        <w:rPr>
          <w:rFonts w:ascii="Arial" w:hAnsi="Arial" w:cs="Arial"/>
        </w:rPr>
        <w:t xml:space="preserve">Record Update Instruction </w:t>
      </w:r>
      <w:r w:rsidRPr="003209CA">
        <w:rPr>
          <w:rFonts w:ascii="Arial" w:hAnsi="Arial" w:cs="Arial"/>
        </w:rPr>
        <w:t>(RUIN)</w:t>
      </w:r>
      <w:r w:rsidR="00663942" w:rsidRPr="003209CA">
        <w:rPr>
          <w:rFonts w:ascii="Arial" w:hAnsi="Arial" w:cs="Arial"/>
        </w:rPr>
        <w:t xml:space="preserve"> subfield</w:t>
      </w:r>
      <w:r w:rsidRPr="003209CA">
        <w:rPr>
          <w:rFonts w:ascii="Arial" w:hAnsi="Arial" w:cs="Arial"/>
        </w:rPr>
        <w:t xml:space="preserve"> </w:t>
      </w:r>
      <w:r w:rsidR="00663942" w:rsidRPr="003209CA">
        <w:rPr>
          <w:rFonts w:ascii="Arial" w:hAnsi="Arial" w:cs="Arial"/>
        </w:rPr>
        <w:t>must be</w:t>
      </w:r>
      <w:r w:rsidRPr="003209CA">
        <w:rPr>
          <w:rFonts w:ascii="Arial" w:hAnsi="Arial" w:cs="Arial"/>
        </w:rPr>
        <w:t xml:space="preserve"> set to </w:t>
      </w:r>
      <w:r w:rsidR="00663942" w:rsidRPr="003209CA">
        <w:rPr>
          <w:rFonts w:ascii="Arial" w:hAnsi="Arial" w:cs="Arial"/>
        </w:rPr>
        <w:t>“Insert”</w:t>
      </w:r>
      <w:r w:rsidRPr="003209CA">
        <w:rPr>
          <w:rFonts w:ascii="Arial" w:hAnsi="Arial" w:cs="Arial"/>
        </w:rPr>
        <w:t xml:space="preserve">. </w:t>
      </w:r>
      <w:r w:rsidR="00C57708" w:rsidRPr="003209CA">
        <w:rPr>
          <w:rFonts w:ascii="Arial" w:hAnsi="Arial" w:cs="Arial"/>
        </w:rPr>
        <w:t xml:space="preserve"> </w:t>
      </w:r>
      <w:r w:rsidRPr="003209CA">
        <w:rPr>
          <w:rFonts w:ascii="Arial" w:hAnsi="Arial" w:cs="Arial"/>
        </w:rPr>
        <w:t xml:space="preserve">When encoding updates </w:t>
      </w:r>
      <w:r w:rsidR="00663942" w:rsidRPr="003209CA">
        <w:rPr>
          <w:rFonts w:ascii="Arial" w:hAnsi="Arial" w:cs="Arial"/>
        </w:rPr>
        <w:t xml:space="preserve">RUIN may </w:t>
      </w:r>
      <w:r w:rsidRPr="003209CA">
        <w:rPr>
          <w:rFonts w:ascii="Arial" w:hAnsi="Arial" w:cs="Arial"/>
        </w:rPr>
        <w:t xml:space="preserve">be set to </w:t>
      </w:r>
      <w:r w:rsidR="00663942" w:rsidRPr="003209CA">
        <w:rPr>
          <w:rFonts w:ascii="Arial" w:hAnsi="Arial" w:cs="Arial"/>
        </w:rPr>
        <w:t>“Insert”</w:t>
      </w:r>
      <w:r w:rsidRPr="003209CA">
        <w:rPr>
          <w:rFonts w:ascii="Arial" w:hAnsi="Arial" w:cs="Arial"/>
        </w:rPr>
        <w:t xml:space="preserve">, </w:t>
      </w:r>
      <w:r w:rsidR="00663942" w:rsidRPr="003209CA">
        <w:rPr>
          <w:rFonts w:ascii="Arial" w:hAnsi="Arial" w:cs="Arial"/>
        </w:rPr>
        <w:t xml:space="preserve">“Modify” </w:t>
      </w:r>
      <w:r w:rsidRPr="003209CA">
        <w:rPr>
          <w:rFonts w:ascii="Arial" w:hAnsi="Arial" w:cs="Arial"/>
        </w:rPr>
        <w:t xml:space="preserve">or </w:t>
      </w:r>
      <w:r w:rsidR="00663942" w:rsidRPr="003209CA">
        <w:rPr>
          <w:rFonts w:ascii="Arial" w:hAnsi="Arial" w:cs="Arial"/>
        </w:rPr>
        <w:t>“Delete”</w:t>
      </w:r>
      <w:r w:rsidRPr="003209CA">
        <w:rPr>
          <w:rFonts w:ascii="Arial" w:hAnsi="Arial" w:cs="Arial"/>
        </w:rPr>
        <w:t>.</w:t>
      </w:r>
    </w:p>
    <w:p w14:paraId="4A3CEB8A" w14:textId="77777777" w:rsidR="00C15003" w:rsidRPr="008A6F2A" w:rsidRDefault="00C15003" w:rsidP="000C02EB">
      <w:pPr>
        <w:pStyle w:val="NoSpacing2"/>
        <w:spacing w:after="120" w:line="240" w:lineRule="auto"/>
        <w:jc w:val="both"/>
        <w:rPr>
          <w:rFonts w:ascii="Arial" w:hAnsi="Arial" w:cs="Arial"/>
        </w:rPr>
      </w:pPr>
    </w:p>
    <w:p w14:paraId="0B27B454" w14:textId="6323873B" w:rsidR="00C15003" w:rsidRPr="008A6F2A" w:rsidRDefault="00C15003" w:rsidP="001D02B5">
      <w:pPr>
        <w:pStyle w:val="ListContinue2"/>
        <w:numPr>
          <w:ilvl w:val="0"/>
          <w:numId w:val="27"/>
        </w:numPr>
        <w:tabs>
          <w:tab w:val="clear" w:pos="800"/>
        </w:tabs>
        <w:spacing w:before="120" w:after="200" w:line="240" w:lineRule="auto"/>
        <w:rPr>
          <w:b/>
          <w:sz w:val="22"/>
          <w:szCs w:val="22"/>
          <w:lang w:eastAsia="en-US"/>
        </w:rPr>
      </w:pPr>
      <w:bookmarkStart w:id="782" w:name="_Toc169203121"/>
      <w:bookmarkStart w:id="783" w:name="_Toc170072451"/>
      <w:bookmarkStart w:id="784" w:name="_Toc175558680"/>
      <w:r w:rsidRPr="008A6F2A">
        <w:rPr>
          <w:b/>
          <w:sz w:val="22"/>
          <w:szCs w:val="22"/>
          <w:lang w:eastAsia="en-US"/>
        </w:rPr>
        <w:t xml:space="preserve">Base </w:t>
      </w:r>
      <w:r w:rsidR="00D24503">
        <w:rPr>
          <w:b/>
          <w:sz w:val="22"/>
          <w:szCs w:val="22"/>
          <w:lang w:eastAsia="en-US"/>
        </w:rPr>
        <w:t>D</w:t>
      </w:r>
      <w:r w:rsidR="00D24503" w:rsidRPr="008A6F2A">
        <w:rPr>
          <w:b/>
          <w:sz w:val="22"/>
          <w:szCs w:val="22"/>
          <w:lang w:eastAsia="en-US"/>
        </w:rPr>
        <w:t xml:space="preserve">ataset </w:t>
      </w:r>
      <w:r w:rsidR="00D24503">
        <w:rPr>
          <w:b/>
          <w:sz w:val="22"/>
          <w:szCs w:val="22"/>
          <w:lang w:eastAsia="en-US"/>
        </w:rPr>
        <w:t>S</w:t>
      </w:r>
      <w:r w:rsidR="00D24503" w:rsidRPr="008A6F2A">
        <w:rPr>
          <w:b/>
          <w:sz w:val="22"/>
          <w:szCs w:val="22"/>
          <w:lang w:eastAsia="en-US"/>
        </w:rPr>
        <w:t>tructure</w:t>
      </w:r>
      <w:bookmarkEnd w:id="782"/>
      <w:bookmarkEnd w:id="783"/>
      <w:bookmarkEnd w:id="784"/>
    </w:p>
    <w:p w14:paraId="75DBB270" w14:textId="77777777"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NOTE:  The number contained in parenthesis () is the number of subfields that are contained in the field.</w:t>
      </w:r>
    </w:p>
    <w:p w14:paraId="6A5FE92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lastRenderedPageBreak/>
        <w:t>Base dataset file</w:t>
      </w:r>
    </w:p>
    <w:p w14:paraId="7C80AFF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6FEABFE3" w14:textId="77777777" w:rsidR="00E73EDF" w:rsidRPr="008A6F2A" w:rsidRDefault="007653F1" w:rsidP="00C128E3">
      <w:pPr>
        <w:pStyle w:val="NoSpacing2"/>
        <w:spacing w:line="240" w:lineRule="auto"/>
        <w:jc w:val="both"/>
        <w:rPr>
          <w:rFonts w:cs="Courier New"/>
        </w:rPr>
      </w:pPr>
      <w:r w:rsidRPr="008A6F2A">
        <w:rPr>
          <w:rFonts w:cs="Courier New"/>
        </w:rPr>
        <w:t xml:space="preserve">   |--&lt;1&gt;- Dataset General Information record</w:t>
      </w:r>
    </w:p>
    <w:p w14:paraId="1BD053BD"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p>
    <w:p w14:paraId="22293F45" w14:textId="77777777" w:rsidR="00E73EDF" w:rsidRPr="008A6F2A" w:rsidRDefault="007653F1" w:rsidP="00C128E3">
      <w:pPr>
        <w:pStyle w:val="NoSpacing2"/>
        <w:spacing w:line="240" w:lineRule="auto"/>
        <w:jc w:val="both"/>
        <w:rPr>
          <w:rFonts w:cs="Courier New"/>
        </w:rPr>
      </w:pPr>
      <w:r w:rsidRPr="008A6F2A">
        <w:rPr>
          <w:rFonts w:cs="Courier New"/>
        </w:rPr>
        <w:t xml:space="preserve">   |   |--&lt;1&gt;-DSID (13\\*1): Dataset Identification field</w:t>
      </w:r>
    </w:p>
    <w:p w14:paraId="236D0A18"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r w:rsidRPr="008A6F2A">
        <w:rPr>
          <w:rFonts w:cs="Courier New"/>
        </w:rPr>
        <w:tab/>
        <w:t>|</w:t>
      </w:r>
    </w:p>
    <w:p w14:paraId="2928EDE6"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r w:rsidRPr="008A6F2A">
        <w:rPr>
          <w:rFonts w:cs="Courier New"/>
        </w:rPr>
        <w:tab/>
        <w:t xml:space="preserve">   </w:t>
      </w:r>
      <w:r w:rsidRPr="008A6F2A">
        <w:rPr>
          <w:rFonts w:cs="Courier New"/>
        </w:rPr>
        <w:tab/>
        <w:t>|--&lt;1&gt;-DSSI (13): Dataset Structure Information field</w:t>
      </w:r>
    </w:p>
    <w:p w14:paraId="223B465B" w14:textId="77777777" w:rsidR="00E73EDF" w:rsidRPr="008A6F2A" w:rsidRDefault="007653F1" w:rsidP="00C128E3">
      <w:pPr>
        <w:pStyle w:val="NoSpacing1"/>
        <w:spacing w:line="240" w:lineRule="auto"/>
        <w:rPr>
          <w:rFonts w:cs="Courier New"/>
        </w:rPr>
      </w:pPr>
      <w:r w:rsidRPr="008A6F2A">
        <w:rPr>
          <w:rFonts w:cs="Courier New"/>
        </w:rPr>
        <w:t xml:space="preserve">   |       </w:t>
      </w:r>
      <w:r w:rsidRPr="008A6F2A">
        <w:rPr>
          <w:rFonts w:cs="Courier New"/>
        </w:rPr>
        <w:tab/>
        <w:t>|</w:t>
      </w:r>
    </w:p>
    <w:p w14:paraId="5706D491" w14:textId="77777777" w:rsidR="00E73EDF" w:rsidRPr="008A6F2A" w:rsidRDefault="007653F1" w:rsidP="00C128E3">
      <w:pPr>
        <w:pStyle w:val="NoSpacing1"/>
        <w:spacing w:line="240" w:lineRule="auto"/>
        <w:rPr>
          <w:rFonts w:cs="Courier New"/>
        </w:rPr>
      </w:pPr>
      <w:r w:rsidRPr="008A6F2A">
        <w:rPr>
          <w:rFonts w:cs="Courier New"/>
        </w:rPr>
        <w:t xml:space="preserve">   |      </w:t>
      </w:r>
      <w:r w:rsidRPr="008A6F2A">
        <w:rPr>
          <w:rFonts w:cs="Courier New"/>
        </w:rPr>
        <w:tab/>
        <w:t>|--&lt;0..1&gt;-ATCS (*2): Attribute Codes field</w:t>
      </w:r>
    </w:p>
    <w:p w14:paraId="3C15B1C4"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2751860B"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|--&lt;0..1&gt;-ITCS (*2): Information Type Codes field</w:t>
      </w:r>
    </w:p>
    <w:p w14:paraId="7D9025AA"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1E01EA83"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|--&lt;0..1&gt;-FTCS (*2): Feature Type Codes field</w:t>
      </w:r>
    </w:p>
    <w:p w14:paraId="4A8E71E4"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w:t>
      </w:r>
    </w:p>
    <w:p w14:paraId="55B40A8C" w14:textId="77777777" w:rsidR="00E73EDF" w:rsidRPr="006834DB" w:rsidRDefault="007653F1" w:rsidP="00C128E3">
      <w:pPr>
        <w:pStyle w:val="NoSpacing1"/>
        <w:spacing w:line="240" w:lineRule="auto"/>
        <w:rPr>
          <w:rFonts w:cs="Courier New"/>
        </w:rPr>
      </w:pPr>
      <w:r w:rsidRPr="008A6F2A">
        <w:rPr>
          <w:rFonts w:cs="Courier New"/>
        </w:rPr>
        <w:tab/>
        <w:t xml:space="preserve"> </w:t>
      </w:r>
      <w:r w:rsidRPr="006834DB">
        <w:rPr>
          <w:rFonts w:cs="Courier New"/>
        </w:rPr>
        <w:t>|</w:t>
      </w:r>
      <w:r w:rsidRPr="006834DB">
        <w:rPr>
          <w:rFonts w:cs="Courier New"/>
        </w:rPr>
        <w:tab/>
      </w:r>
      <w:r w:rsidRPr="006834DB">
        <w:rPr>
          <w:rFonts w:cs="Courier New"/>
        </w:rPr>
        <w:tab/>
      </w:r>
      <w:r w:rsidRPr="006834DB">
        <w:rPr>
          <w:rFonts w:cs="Courier New"/>
        </w:rPr>
        <w:tab/>
      </w:r>
      <w:r w:rsidRPr="006834DB">
        <w:rPr>
          <w:rFonts w:cs="Courier New"/>
        </w:rPr>
        <w:tab/>
        <w:t>|--&lt;0..1&gt;-IACS (*2): Information Association Codes field</w:t>
      </w:r>
    </w:p>
    <w:p w14:paraId="77058B13" w14:textId="77777777" w:rsidR="00E73EDF" w:rsidRPr="006834DB" w:rsidRDefault="007653F1" w:rsidP="00C128E3">
      <w:pPr>
        <w:pStyle w:val="NoSpacing1"/>
        <w:spacing w:line="240" w:lineRule="auto"/>
        <w:rPr>
          <w:rFonts w:cs="Courier New"/>
        </w:rPr>
      </w:pPr>
      <w:r w:rsidRPr="006834DB">
        <w:rPr>
          <w:rFonts w:cs="Courier New"/>
        </w:rPr>
        <w:tab/>
        <w:t xml:space="preserve"> |</w:t>
      </w:r>
      <w:r w:rsidRPr="006834DB">
        <w:rPr>
          <w:rFonts w:cs="Courier New"/>
        </w:rPr>
        <w:tab/>
      </w:r>
      <w:r w:rsidRPr="006834DB">
        <w:rPr>
          <w:rFonts w:cs="Courier New"/>
        </w:rPr>
        <w:tab/>
      </w:r>
      <w:r w:rsidRPr="006834DB">
        <w:rPr>
          <w:rFonts w:cs="Courier New"/>
        </w:rPr>
        <w:tab/>
      </w:r>
      <w:r w:rsidRPr="006834DB">
        <w:rPr>
          <w:rFonts w:cs="Courier New"/>
        </w:rPr>
        <w:tab/>
        <w:t>|</w:t>
      </w:r>
    </w:p>
    <w:p w14:paraId="2AB55F86" w14:textId="77777777" w:rsidR="00E73EDF" w:rsidRPr="003209CA" w:rsidRDefault="007653F1" w:rsidP="00C128E3">
      <w:pPr>
        <w:pStyle w:val="NoSpacing1"/>
        <w:spacing w:line="240" w:lineRule="auto"/>
        <w:rPr>
          <w:rFonts w:cs="Courier New"/>
        </w:rPr>
      </w:pPr>
      <w:r w:rsidRPr="006834DB">
        <w:rPr>
          <w:rFonts w:cs="Courier New"/>
        </w:rPr>
        <w:tab/>
        <w:t xml:space="preserve"> </w:t>
      </w:r>
      <w:r w:rsidRPr="003209CA">
        <w:rPr>
          <w:rFonts w:cs="Courier New"/>
        </w:rPr>
        <w:t>|</w:t>
      </w:r>
      <w:r w:rsidRPr="003209CA">
        <w:rPr>
          <w:rFonts w:cs="Courier New"/>
        </w:rPr>
        <w:tab/>
      </w:r>
      <w:r w:rsidRPr="003209CA">
        <w:rPr>
          <w:rFonts w:cs="Courier New"/>
        </w:rPr>
        <w:tab/>
      </w:r>
      <w:r w:rsidRPr="003209CA">
        <w:rPr>
          <w:rFonts w:cs="Courier New"/>
        </w:rPr>
        <w:tab/>
      </w:r>
      <w:r w:rsidRPr="003209CA">
        <w:rPr>
          <w:rFonts w:cs="Courier New"/>
        </w:rPr>
        <w:tab/>
        <w:t>|-&lt;0..1&gt;-FACS (*2): Feature Association Codes field</w:t>
      </w:r>
    </w:p>
    <w:p w14:paraId="0B1E68D5"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w:t>
      </w:r>
    </w:p>
    <w:p w14:paraId="28A85BFE"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|-&lt;0..1&gt;-ARCS (*2): Association Role Codes field</w:t>
      </w:r>
    </w:p>
    <w:p w14:paraId="5E19E87A" w14:textId="77777777" w:rsidR="00E73EDF" w:rsidRPr="008A6F2A" w:rsidRDefault="007653F1" w:rsidP="00C128E3">
      <w:pPr>
        <w:pStyle w:val="NoSpacing2"/>
        <w:spacing w:line="240" w:lineRule="auto"/>
        <w:jc w:val="both"/>
        <w:rPr>
          <w:rFonts w:cs="Courier New"/>
        </w:rPr>
      </w:pPr>
      <w:r w:rsidRPr="008A6F2A">
        <w:rPr>
          <w:rFonts w:cs="Courier New"/>
        </w:rPr>
        <w:t xml:space="preserve">   |</w:t>
      </w:r>
    </w:p>
    <w:p w14:paraId="22F867F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w:t>
      </w:r>
    </w:p>
    <w:p w14:paraId="2EBA1C51"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|--&lt;1&gt;--Dataset Coordinate Reference System record</w:t>
      </w:r>
    </w:p>
    <w:p w14:paraId="34DD2D3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41D408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|--&lt;1&gt;-CSID (3): </w:t>
      </w:r>
      <w:r w:rsidRPr="008A6F2A">
        <w:rPr>
          <w:rFonts w:ascii="Courier New" w:hAnsi="Courier New" w:cs="Courier New"/>
        </w:rPr>
        <w:t>Coordinate Reference System Record Identifier field</w:t>
      </w:r>
    </w:p>
    <w:p w14:paraId="1141137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894C4AE"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|--&lt;1..*&gt;-CRSH </w:t>
      </w:r>
      <w:r w:rsidRPr="008A6F2A">
        <w:rPr>
          <w:rFonts w:ascii="Courier New" w:eastAsia="Times New Roman" w:hAnsi="Courier New" w:cs="Courier New"/>
          <w:lang w:eastAsia="en-US"/>
        </w:rPr>
        <w:t xml:space="preserve">(7): </w:t>
      </w:r>
      <w:r w:rsidRPr="008A6F2A">
        <w:rPr>
          <w:rFonts w:ascii="Courier New" w:hAnsi="Courier New" w:cs="Courier New"/>
        </w:rPr>
        <w:t>Coordinate Reference System Header field</w:t>
      </w:r>
    </w:p>
    <w:p w14:paraId="4E49F1C5"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05CCF30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|--&lt;0..1&gt;-CSAX </w:t>
      </w:r>
      <w:r w:rsidRPr="008A6F2A">
        <w:rPr>
          <w:rFonts w:ascii="Courier New" w:eastAsia="Times New Roman" w:hAnsi="Courier New" w:cs="Courier New"/>
          <w:lang w:eastAsia="en-US"/>
        </w:rPr>
        <w:t xml:space="preserve">(*2): </w:t>
      </w:r>
      <w:r w:rsidRPr="008A6F2A">
        <w:rPr>
          <w:rFonts w:ascii="Courier New" w:hAnsi="Courier New" w:cs="Courier New"/>
        </w:rPr>
        <w:t>Coordinate System Axes field</w:t>
      </w:r>
    </w:p>
    <w:p w14:paraId="22931813"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000F58EA"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|--&lt;0..1&gt;-VDAT </w:t>
      </w:r>
      <w:r w:rsidRPr="008A6F2A">
        <w:rPr>
          <w:rFonts w:ascii="Courier New" w:eastAsia="Times New Roman" w:hAnsi="Courier New" w:cs="Courier New"/>
          <w:lang w:eastAsia="en-US"/>
        </w:rPr>
        <w:t xml:space="preserve">(4): </w:t>
      </w:r>
      <w:r w:rsidRPr="008A6F2A">
        <w:rPr>
          <w:rFonts w:ascii="Courier New" w:hAnsi="Courier New" w:cs="Courier New"/>
        </w:rPr>
        <w:t>Vertical Datum field</w:t>
      </w:r>
    </w:p>
    <w:p w14:paraId="67D2AB7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809301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33863EB1" w14:textId="74AC23D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|--&lt;0..*&gt;--Information </w:t>
      </w:r>
      <w:r w:rsidR="001A786D">
        <w:rPr>
          <w:rFonts w:ascii="Courier New" w:hAnsi="Courier New" w:cs="Courier New"/>
        </w:rPr>
        <w:t xml:space="preserve">Type </w:t>
      </w:r>
      <w:r w:rsidRPr="008A6F2A">
        <w:rPr>
          <w:rFonts w:ascii="Courier New" w:hAnsi="Courier New" w:cs="Courier New"/>
        </w:rPr>
        <w:t>record</w:t>
      </w:r>
    </w:p>
    <w:p w14:paraId="401FD47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0266346"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w:t>
      </w:r>
      <w:r w:rsidRPr="008A6F2A">
        <w:rPr>
          <w:rFonts w:ascii="Courier New" w:hAnsi="Courier New" w:cs="Courier New"/>
        </w:rPr>
        <w:t xml:space="preserve">   |--&lt;1&gt;-IRID (5): Information Type Record Identifier field</w:t>
      </w:r>
    </w:p>
    <w:p w14:paraId="7BBB34F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57EAEA73"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|--&lt;0..*&gt;- ATTR (*5): Attribute field</w:t>
      </w:r>
    </w:p>
    <w:p w14:paraId="6A31230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r w:rsidRPr="008A6F2A">
        <w:rPr>
          <w:rFonts w:ascii="Courier New" w:hAnsi="Courier New" w:cs="Courier New"/>
        </w:rPr>
        <w:tab/>
      </w:r>
      <w:r w:rsidRPr="008A6F2A">
        <w:rPr>
          <w:rFonts w:ascii="Courier New" w:hAnsi="Courier New" w:cs="Courier New"/>
        </w:rPr>
        <w:tab/>
      </w:r>
      <w:r w:rsidRPr="008A6F2A">
        <w:rPr>
          <w:rFonts w:ascii="Courier New" w:hAnsi="Courier New" w:cs="Courier New"/>
        </w:rPr>
        <w:tab/>
      </w:r>
    </w:p>
    <w:p w14:paraId="7A18C66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|--&lt;0..*&gt;- INAS (5\\*5): Information Association field</w:t>
      </w:r>
    </w:p>
    <w:p w14:paraId="23809D50"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81FC096"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52BE8A7"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|--&lt;0..*&gt;-- Point record</w:t>
      </w:r>
    </w:p>
    <w:p w14:paraId="5088FDF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32831E5B"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|--&lt;1&gt;-PRID (4): Point Record Identifier field</w:t>
      </w:r>
    </w:p>
    <w:p w14:paraId="6B30630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3A54A2F8"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5BFCD53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D8D7A80"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 alternate coordinate representations</w:t>
      </w:r>
    </w:p>
    <w:p w14:paraId="07A14537"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lastRenderedPageBreak/>
        <w:t xml:space="preserve">   |      |</w:t>
      </w:r>
    </w:p>
    <w:p w14:paraId="50E8F1BF"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*-&lt;1&gt;-C2IT (2): 2-D Integer Coordinate Tuple field</w:t>
      </w:r>
    </w:p>
    <w:p w14:paraId="138F110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728C9E1E"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*-&lt;1&gt;-C3IT (4): 3-D Integer Coordinate Tuple field</w:t>
      </w:r>
    </w:p>
    <w:p w14:paraId="179AD2A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w:t>
      </w:r>
    </w:p>
    <w:p w14:paraId="2990C80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3255BF0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Multi Point record </w:t>
      </w:r>
    </w:p>
    <w:p w14:paraId="1E8F5D1F"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7CF42A5A"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|--&lt;1&gt;-MRID (4): Multi Point Record Identifier field</w:t>
      </w:r>
    </w:p>
    <w:p w14:paraId="3E09B276"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151024C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275F737B"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13DE0E54"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 alternate coordinate representations</w:t>
      </w:r>
    </w:p>
    <w:p w14:paraId="48D85B6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F380CD6" w14:textId="1BD7AB5F"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*-&lt;0..*&gt;-C2IL (*2): 2-D Integer Coordinate List field</w:t>
      </w:r>
    </w:p>
    <w:p w14:paraId="145135FA"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A906F32" w14:textId="000D782C"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w:t>
      </w:r>
      <w:r w:rsidR="003E4BA8">
        <w:rPr>
          <w:rFonts w:ascii="Courier New" w:hAnsi="Courier New" w:cs="Courier New"/>
        </w:rPr>
        <w:t>1</w:t>
      </w:r>
      <w:r w:rsidRPr="008A6F2A">
        <w:rPr>
          <w:rFonts w:ascii="Courier New" w:hAnsi="Courier New" w:cs="Courier New"/>
        </w:rPr>
        <w:t>..*&gt;-C3IL (1\\*3): 3-D Integer Coordinate List field</w:t>
      </w:r>
    </w:p>
    <w:p w14:paraId="62068D8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w:t>
      </w:r>
    </w:p>
    <w:p w14:paraId="307169D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09F6FEA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Curve record </w:t>
      </w:r>
    </w:p>
    <w:p w14:paraId="63933AEE"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2248B18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|--&lt;1&gt;-CRID (4): Curve Record Identifier field</w:t>
      </w:r>
    </w:p>
    <w:p w14:paraId="59CE4AB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A148EA4"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61B10CB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60416181" w14:textId="77777777" w:rsidR="00E73EDF" w:rsidRPr="008A6F2A" w:rsidRDefault="007653F1" w:rsidP="00C128E3">
      <w:pPr>
        <w:spacing w:after="0" w:line="240" w:lineRule="auto"/>
        <w:rPr>
          <w:rFonts w:ascii="Courier New" w:hAnsi="Courier New" w:cs="Courier New"/>
        </w:rPr>
      </w:pPr>
      <w:r w:rsidRPr="008A6F2A">
        <w:rPr>
          <w:rFonts w:ascii="Courier New" w:eastAsia="Times New Roman" w:hAnsi="Courier New" w:cs="Courier New"/>
          <w:lang w:eastAsia="en-US"/>
        </w:rPr>
        <w:t xml:space="preserve">   </w:t>
      </w:r>
      <w:r w:rsidRPr="008A6F2A">
        <w:rPr>
          <w:rFonts w:ascii="Courier New" w:hAnsi="Courier New" w:cs="Courier New"/>
        </w:rPr>
        <w:t>|      |-&lt;1&gt;-PTAS (*3): Point Association field</w:t>
      </w:r>
    </w:p>
    <w:p w14:paraId="4746855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7775BDD4" w14:textId="282E4922" w:rsidR="00E73EDF" w:rsidRPr="003209CA" w:rsidRDefault="007653F1" w:rsidP="00C128E3">
      <w:pPr>
        <w:spacing w:after="0" w:line="240" w:lineRule="auto"/>
        <w:rPr>
          <w:rFonts w:ascii="Courier New" w:hAnsi="Courier New" w:cs="Courier New"/>
        </w:rPr>
      </w:pPr>
      <w:r w:rsidRPr="008A6F2A">
        <w:rPr>
          <w:rFonts w:ascii="Courier New" w:hAnsi="Courier New" w:cs="Courier New"/>
        </w:rPr>
        <w:t xml:space="preserve">   |      |-&lt;1&gt;-SEGH (</w:t>
      </w:r>
      <w:r w:rsidR="004903D7" w:rsidRPr="003209CA">
        <w:rPr>
          <w:rFonts w:ascii="Courier New" w:hAnsi="Courier New" w:cs="Courier New"/>
        </w:rPr>
        <w:t>1</w:t>
      </w:r>
      <w:r w:rsidRPr="003209CA">
        <w:rPr>
          <w:rFonts w:ascii="Courier New" w:hAnsi="Courier New" w:cs="Courier New"/>
        </w:rPr>
        <w:t>): Segment Header field</w:t>
      </w:r>
    </w:p>
    <w:p w14:paraId="7B0077CE"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C011B8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|-&lt;1..*&gt;-C2IL (*2): 2-D Integer Coordinate List field</w:t>
      </w:r>
    </w:p>
    <w:p w14:paraId="318A40CB"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FE4866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w:t>
      </w:r>
    </w:p>
    <w:p w14:paraId="1D053BB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Composite Curve record </w:t>
      </w:r>
    </w:p>
    <w:p w14:paraId="6CD1BA71"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44EA79C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|--&lt;1&gt;-CCID (4): Composite Curve Record Identifier field</w:t>
      </w:r>
    </w:p>
    <w:p w14:paraId="724DF94A"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346188B7"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|-&lt;0..*&gt;-INAS (5\\*5): Information Association field</w:t>
      </w:r>
    </w:p>
    <w:p w14:paraId="1CC69FA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0AE6EAD0" w14:textId="38467EA9"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w:t>
      </w:r>
      <w:r w:rsidR="00C00614">
        <w:rPr>
          <w:rFonts w:ascii="Courier New" w:hAnsi="Courier New" w:cs="Courier New"/>
        </w:rPr>
        <w:t>1</w:t>
      </w:r>
      <w:r w:rsidRPr="008A6F2A">
        <w:rPr>
          <w:rFonts w:ascii="Courier New" w:hAnsi="Courier New" w:cs="Courier New"/>
        </w:rPr>
        <w:t>..*&gt;-CUCO (*3): Curve Component field</w:t>
      </w:r>
    </w:p>
    <w:p w14:paraId="57CAE2AF"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D674B7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1EC6B953"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Surface record </w:t>
      </w:r>
    </w:p>
    <w:p w14:paraId="48C0554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15938FFC"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|--&lt;1&gt;-SRID (4): Surface Record Identifier field</w:t>
      </w:r>
    </w:p>
    <w:p w14:paraId="5907633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0B75A5A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|-&lt;0..*&gt;-INAS (5\\*5): Information Association field</w:t>
      </w:r>
    </w:p>
    <w:p w14:paraId="3B5F9589"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CF87B4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|-&lt;1..*&gt;-RIAS (*5): Ring Association Field</w:t>
      </w:r>
    </w:p>
    <w:p w14:paraId="439DB905"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4CFBC1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006EF4C8"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Feature Type record </w:t>
      </w:r>
    </w:p>
    <w:p w14:paraId="3BB141E5"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1A39D299"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|--&lt;1&gt;-FRID (5): Feature Type Record Identifier field </w:t>
      </w:r>
    </w:p>
    <w:p w14:paraId="375105CF"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r w:rsidRPr="008A6F2A">
        <w:rPr>
          <w:rFonts w:ascii="Courier New" w:hAnsi="Courier New" w:cs="Courier New"/>
        </w:rPr>
        <w:tab/>
      </w:r>
      <w:r w:rsidRPr="008A6F2A">
        <w:rPr>
          <w:rFonts w:ascii="Courier New" w:hAnsi="Courier New" w:cs="Courier New"/>
        </w:rPr>
        <w:tab/>
      </w:r>
    </w:p>
    <w:p w14:paraId="3A58A1F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|-&lt;1&gt;-FOID (3): Feature Object Identifier field</w:t>
      </w:r>
    </w:p>
    <w:p w14:paraId="7549D99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2D2E6348"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|-&lt;0..*&gt;-ATTR (*5): Attribute field</w:t>
      </w:r>
    </w:p>
    <w:p w14:paraId="67A395C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09B4C35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|-&lt;0..*&gt;-INAS (5\\*5): Information Association field</w:t>
      </w:r>
    </w:p>
    <w:p w14:paraId="76B78DB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7AC58C6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|-&lt;0..*&gt;-SPAS (*6): Spatial Association field</w:t>
      </w:r>
    </w:p>
    <w:p w14:paraId="07A78E35"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lastRenderedPageBreak/>
        <w:t xml:space="preserve">          |</w:t>
      </w:r>
    </w:p>
    <w:p w14:paraId="42072B7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|-&lt;0..*&gt;-FASC (5\\*5): Feature Association field</w:t>
      </w:r>
    </w:p>
    <w:p w14:paraId="281A83F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1C465701"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|-&lt;0..*&gt;-MASK (*4): Masked Spatial Type field</w:t>
      </w:r>
    </w:p>
    <w:p w14:paraId="51848FE3" w14:textId="77777777" w:rsidR="00E73EDF" w:rsidRPr="008A6F2A" w:rsidRDefault="007653F1" w:rsidP="00F2456F">
      <w:pPr>
        <w:spacing w:after="120" w:line="240" w:lineRule="auto"/>
      </w:pPr>
      <w:r w:rsidRPr="008A6F2A">
        <w:tab/>
      </w:r>
      <w:r w:rsidRPr="008A6F2A">
        <w:tab/>
      </w:r>
      <w:r w:rsidRPr="008A6F2A">
        <w:tab/>
      </w:r>
      <w:r w:rsidRPr="008A6F2A">
        <w:tab/>
      </w:r>
      <w:r w:rsidRPr="008A6F2A">
        <w:tab/>
      </w:r>
    </w:p>
    <w:p w14:paraId="42C0D5DB" w14:textId="426AFFCB" w:rsidR="00F2456F" w:rsidRDefault="00F2456F" w:rsidP="001D02B5">
      <w:pPr>
        <w:pStyle w:val="ListContinue2"/>
        <w:numPr>
          <w:ilvl w:val="1"/>
          <w:numId w:val="27"/>
        </w:numPr>
        <w:tabs>
          <w:tab w:val="clear" w:pos="800"/>
        </w:tabs>
        <w:spacing w:before="120" w:after="120" w:line="240" w:lineRule="auto"/>
        <w:rPr>
          <w:b/>
          <w:lang w:eastAsia="en-US"/>
        </w:rPr>
      </w:pPr>
      <w:bookmarkStart w:id="785" w:name="_Toc162435428"/>
      <w:bookmarkStart w:id="786" w:name="_Toc169203122"/>
      <w:bookmarkStart w:id="787" w:name="_Toc170072452"/>
      <w:bookmarkStart w:id="788" w:name="_Toc175558681"/>
      <w:r>
        <w:rPr>
          <w:b/>
          <w:lang w:eastAsia="en-US"/>
        </w:rPr>
        <w:t xml:space="preserve">Field </w:t>
      </w:r>
      <w:r w:rsidR="008C062E">
        <w:rPr>
          <w:b/>
          <w:lang w:eastAsia="en-US"/>
        </w:rPr>
        <w:t>c</w:t>
      </w:r>
      <w:r>
        <w:rPr>
          <w:b/>
          <w:lang w:eastAsia="en-US"/>
        </w:rPr>
        <w:t>ontent</w:t>
      </w:r>
      <w:bookmarkEnd w:id="785"/>
      <w:bookmarkEnd w:id="786"/>
      <w:bookmarkEnd w:id="787"/>
      <w:bookmarkEnd w:id="788"/>
    </w:p>
    <w:p w14:paraId="5DB1E46D" w14:textId="08E35A45" w:rsidR="00F2456F" w:rsidRPr="00F2456F" w:rsidRDefault="00F2456F" w:rsidP="001D02B5">
      <w:pPr>
        <w:pStyle w:val="ListContinue2"/>
        <w:numPr>
          <w:ilvl w:val="2"/>
          <w:numId w:val="27"/>
        </w:numPr>
        <w:tabs>
          <w:tab w:val="clear" w:pos="432"/>
        </w:tabs>
        <w:spacing w:before="120" w:after="120" w:line="240" w:lineRule="auto"/>
        <w:rPr>
          <w:b/>
          <w:lang w:eastAsia="en-US"/>
        </w:rPr>
      </w:pPr>
      <w:bookmarkStart w:id="789" w:name="_Toc162435429"/>
      <w:bookmarkStart w:id="790" w:name="_Toc169203123"/>
      <w:bookmarkStart w:id="791" w:name="_Toc170072453"/>
      <w:bookmarkStart w:id="792" w:name="_Toc175558682"/>
      <w:r w:rsidRPr="00F2456F">
        <w:rPr>
          <w:b/>
          <w:lang w:eastAsia="en-US"/>
        </w:rPr>
        <w:t>Dataset Identification field - DSID</w:t>
      </w:r>
      <w:bookmarkEnd w:id="789"/>
      <w:bookmarkEnd w:id="790"/>
      <w:bookmarkEnd w:id="791"/>
      <w:bookmarkEnd w:id="792"/>
    </w:p>
    <w:tbl>
      <w:tblPr>
        <w:tblW w:w="9860"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8"/>
      </w:tblGrid>
      <w:tr w:rsidR="00E73EDF" w:rsidRPr="008A6F2A" w14:paraId="009925CB" w14:textId="77777777" w:rsidTr="0022577A">
        <w:trPr>
          <w:trHeight w:val="212"/>
        </w:trPr>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420745A"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C1C713E"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313B7A"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C39CFF"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346ACF22" w14:textId="77777777" w:rsidR="00E73EDF" w:rsidRPr="008A6F2A" w:rsidRDefault="007653F1" w:rsidP="00C128E3">
            <w:pPr>
              <w:pStyle w:val="Small"/>
              <w:spacing w:before="40" w:after="40"/>
              <w:jc w:val="both"/>
              <w:rPr>
                <w:b/>
              </w:rPr>
            </w:pPr>
            <w:r w:rsidRPr="008A6F2A">
              <w:rPr>
                <w:b/>
              </w:rPr>
              <w:t>Comment</w:t>
            </w:r>
          </w:p>
        </w:tc>
      </w:tr>
      <w:tr w:rsidR="00E73EDF" w:rsidRPr="008A6F2A" w14:paraId="1A5C925B"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0E4B9971" w14:textId="6507C4BD" w:rsidR="00E73EDF" w:rsidRPr="003209CA" w:rsidRDefault="007653F1" w:rsidP="003B2962">
            <w:pPr>
              <w:pStyle w:val="Small"/>
              <w:spacing w:before="40" w:after="40"/>
              <w:jc w:val="both"/>
            </w:pPr>
            <w:r w:rsidRPr="00431ADB">
              <w:t xml:space="preserve">Record </w:t>
            </w:r>
            <w:r w:rsidR="003B2962">
              <w:t>n</w:t>
            </w:r>
            <w:r w:rsidR="003B2962" w:rsidRPr="003209CA">
              <w:t>ame</w:t>
            </w:r>
          </w:p>
        </w:tc>
        <w:tc>
          <w:tcPr>
            <w:tcW w:w="794" w:type="dxa"/>
            <w:tcBorders>
              <w:top w:val="single" w:sz="6" w:space="0" w:color="000000"/>
              <w:left w:val="single" w:sz="6" w:space="0" w:color="000000"/>
              <w:bottom w:val="single" w:sz="6" w:space="0" w:color="000000"/>
              <w:right w:val="single" w:sz="6" w:space="0" w:color="000000"/>
            </w:tcBorders>
          </w:tcPr>
          <w:p w14:paraId="054A3C7A"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0BFECAAF" w14:textId="77777777" w:rsidR="00E73EDF" w:rsidRPr="008A6F2A" w:rsidRDefault="007653F1" w:rsidP="00C128E3">
            <w:pPr>
              <w:pStyle w:val="Small"/>
              <w:spacing w:before="40" w:after="40"/>
              <w:jc w:val="both"/>
            </w:pPr>
            <w:r w:rsidRPr="008A6F2A">
              <w:t>{10}</w:t>
            </w:r>
          </w:p>
        </w:tc>
        <w:tc>
          <w:tcPr>
            <w:tcW w:w="794" w:type="dxa"/>
            <w:tcBorders>
              <w:top w:val="single" w:sz="6" w:space="0" w:color="000000"/>
              <w:left w:val="single" w:sz="6" w:space="0" w:color="000000"/>
              <w:bottom w:val="single" w:sz="6" w:space="0" w:color="000000"/>
              <w:right w:val="single" w:sz="6" w:space="0" w:color="000000"/>
            </w:tcBorders>
          </w:tcPr>
          <w:p w14:paraId="48B259CD"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D2BF4D5" w14:textId="6235CB7A" w:rsidR="00E73EDF" w:rsidRPr="008A6F2A" w:rsidRDefault="007653F1" w:rsidP="003B2962">
            <w:pPr>
              <w:pStyle w:val="Small"/>
              <w:spacing w:before="40" w:after="40"/>
              <w:jc w:val="both"/>
            </w:pPr>
            <w:r w:rsidRPr="008A6F2A">
              <w:t xml:space="preserve">{10} </w:t>
            </w:r>
            <w:r w:rsidR="003B2962">
              <w:t>–</w:t>
            </w:r>
            <w:r w:rsidRPr="008A6F2A">
              <w:t xml:space="preserve"> Data</w:t>
            </w:r>
            <w:r w:rsidR="003B2962">
              <w:t xml:space="preserve"> S</w:t>
            </w:r>
            <w:r w:rsidRPr="008A6F2A">
              <w:t>et Identification</w:t>
            </w:r>
          </w:p>
        </w:tc>
      </w:tr>
      <w:tr w:rsidR="00E73EDF" w:rsidRPr="008A6F2A" w14:paraId="188D43A9" w14:textId="77777777" w:rsidTr="00F2456F">
        <w:trPr>
          <w:trHeight w:val="197"/>
        </w:trPr>
        <w:tc>
          <w:tcPr>
            <w:tcW w:w="3450" w:type="dxa"/>
            <w:tcBorders>
              <w:top w:val="single" w:sz="6" w:space="0" w:color="000000"/>
              <w:left w:val="single" w:sz="6" w:space="0" w:color="000000"/>
              <w:bottom w:val="single" w:sz="6" w:space="0" w:color="000000"/>
              <w:right w:val="single" w:sz="6" w:space="0" w:color="000000"/>
            </w:tcBorders>
          </w:tcPr>
          <w:p w14:paraId="6C677403" w14:textId="6129FE48" w:rsidR="00E73EDF" w:rsidRPr="003209CA" w:rsidRDefault="007653F1" w:rsidP="003B2962">
            <w:pPr>
              <w:pStyle w:val="Small"/>
              <w:spacing w:before="40" w:after="40"/>
              <w:jc w:val="both"/>
            </w:pPr>
            <w:r w:rsidRPr="008A6F2A">
              <w:t xml:space="preserve">Record </w:t>
            </w:r>
            <w:r w:rsidR="003B2962">
              <w:t>i</w:t>
            </w:r>
            <w:r w:rsidR="003B2962" w:rsidRPr="003209CA">
              <w:t xml:space="preserve">dentification </w:t>
            </w:r>
            <w:r w:rsidRPr="003209CA">
              <w:t>number</w:t>
            </w:r>
          </w:p>
        </w:tc>
        <w:tc>
          <w:tcPr>
            <w:tcW w:w="794" w:type="dxa"/>
            <w:tcBorders>
              <w:top w:val="single" w:sz="6" w:space="0" w:color="000000"/>
              <w:left w:val="single" w:sz="6" w:space="0" w:color="000000"/>
              <w:bottom w:val="single" w:sz="6" w:space="0" w:color="000000"/>
              <w:right w:val="single" w:sz="6" w:space="0" w:color="000000"/>
            </w:tcBorders>
          </w:tcPr>
          <w:p w14:paraId="57DA97D1"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77FF0929"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0E0F5ABD"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7E18CD69" w14:textId="77777777" w:rsidR="00E73EDF" w:rsidRPr="008A6F2A" w:rsidRDefault="007653F1" w:rsidP="00C128E3">
            <w:pPr>
              <w:pStyle w:val="Small"/>
              <w:spacing w:before="40" w:after="40"/>
              <w:jc w:val="both"/>
            </w:pPr>
            <w:r w:rsidRPr="008A6F2A">
              <w:t>Only one record</w:t>
            </w:r>
          </w:p>
        </w:tc>
      </w:tr>
      <w:tr w:rsidR="00E73EDF" w:rsidRPr="008A6F2A" w14:paraId="5C1311A8"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7E697073" w14:textId="230D0605" w:rsidR="00E73EDF" w:rsidRPr="003209CA" w:rsidRDefault="007653F1" w:rsidP="003B2962">
            <w:pPr>
              <w:pStyle w:val="Small"/>
              <w:spacing w:before="40" w:after="40"/>
              <w:jc w:val="both"/>
            </w:pPr>
            <w:r w:rsidRPr="008A6F2A">
              <w:t xml:space="preserve">Encoding </w:t>
            </w:r>
            <w:r w:rsidR="003B2962">
              <w:t>s</w:t>
            </w:r>
            <w:r w:rsidR="003B2962" w:rsidRPr="003209CA">
              <w:t>pecification</w:t>
            </w:r>
          </w:p>
        </w:tc>
        <w:tc>
          <w:tcPr>
            <w:tcW w:w="794" w:type="dxa"/>
            <w:tcBorders>
              <w:top w:val="single" w:sz="6" w:space="0" w:color="000000"/>
              <w:left w:val="single" w:sz="6" w:space="0" w:color="000000"/>
              <w:bottom w:val="single" w:sz="6" w:space="0" w:color="000000"/>
              <w:right w:val="single" w:sz="6" w:space="0" w:color="000000"/>
            </w:tcBorders>
          </w:tcPr>
          <w:p w14:paraId="2E0BE59D" w14:textId="77777777" w:rsidR="00E73EDF" w:rsidRPr="008A6F2A" w:rsidRDefault="007653F1" w:rsidP="00C128E3">
            <w:pPr>
              <w:pStyle w:val="Small"/>
              <w:spacing w:before="40" w:after="40"/>
              <w:jc w:val="both"/>
            </w:pPr>
            <w:r w:rsidRPr="008A6F2A">
              <w:t>ENSP</w:t>
            </w:r>
          </w:p>
        </w:tc>
        <w:tc>
          <w:tcPr>
            <w:tcW w:w="794" w:type="dxa"/>
            <w:tcBorders>
              <w:top w:val="single" w:sz="6" w:space="0" w:color="000000"/>
              <w:left w:val="single" w:sz="6" w:space="0" w:color="000000"/>
              <w:bottom w:val="single" w:sz="6" w:space="0" w:color="000000"/>
              <w:right w:val="single" w:sz="6" w:space="0" w:color="000000"/>
            </w:tcBorders>
          </w:tcPr>
          <w:p w14:paraId="19747900" w14:textId="503D70C2" w:rsidR="00E73EDF" w:rsidRPr="008A6F2A" w:rsidRDefault="009F3095" w:rsidP="009F3095">
            <w:pPr>
              <w:pStyle w:val="Small"/>
              <w:spacing w:before="40" w:after="40"/>
              <w:jc w:val="both"/>
            </w:pPr>
            <w:r>
              <w:t>“</w:t>
            </w:r>
            <w:r w:rsidR="007653F1" w:rsidRPr="008A6F2A">
              <w:t xml:space="preserve">S-100 Part </w:t>
            </w:r>
            <w:r w:rsidRPr="008A6F2A">
              <w:t>10a</w:t>
            </w:r>
            <w:r>
              <w:t>”</w:t>
            </w:r>
          </w:p>
        </w:tc>
        <w:tc>
          <w:tcPr>
            <w:tcW w:w="794" w:type="dxa"/>
            <w:tcBorders>
              <w:top w:val="single" w:sz="6" w:space="0" w:color="000000"/>
              <w:left w:val="single" w:sz="6" w:space="0" w:color="000000"/>
              <w:bottom w:val="single" w:sz="6" w:space="0" w:color="000000"/>
              <w:right w:val="single" w:sz="6" w:space="0" w:color="000000"/>
            </w:tcBorders>
          </w:tcPr>
          <w:p w14:paraId="2452BAFC"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14DC220D" w14:textId="77777777" w:rsidR="00E73EDF" w:rsidRPr="008A6F2A" w:rsidRDefault="007653F1" w:rsidP="00C128E3">
            <w:pPr>
              <w:pStyle w:val="Small"/>
              <w:spacing w:before="40" w:after="40"/>
              <w:jc w:val="both"/>
            </w:pPr>
            <w:r w:rsidRPr="008A6F2A">
              <w:t>Encoding specification that defines the encoding</w:t>
            </w:r>
          </w:p>
        </w:tc>
      </w:tr>
      <w:tr w:rsidR="00E73EDF" w:rsidRPr="008A6F2A" w14:paraId="5E396137" w14:textId="77777777" w:rsidTr="00F2456F">
        <w:trPr>
          <w:trHeight w:val="70"/>
        </w:trPr>
        <w:tc>
          <w:tcPr>
            <w:tcW w:w="3450" w:type="dxa"/>
            <w:tcBorders>
              <w:top w:val="single" w:sz="6" w:space="0" w:color="000000"/>
              <w:left w:val="single" w:sz="6" w:space="0" w:color="000000"/>
              <w:bottom w:val="single" w:sz="6" w:space="0" w:color="000000"/>
              <w:right w:val="single" w:sz="6" w:space="0" w:color="000000"/>
            </w:tcBorders>
          </w:tcPr>
          <w:p w14:paraId="62993811" w14:textId="0ED93C33" w:rsidR="00E73EDF" w:rsidRPr="003209CA" w:rsidRDefault="007653F1" w:rsidP="003B2962">
            <w:pPr>
              <w:pStyle w:val="Small"/>
              <w:spacing w:before="40" w:after="40"/>
              <w:jc w:val="both"/>
            </w:pPr>
            <w:r w:rsidRPr="008A6F2A">
              <w:t xml:space="preserve">Encoding </w:t>
            </w:r>
            <w:r w:rsidR="003B2962">
              <w:t>s</w:t>
            </w:r>
            <w:r w:rsidR="003B2962" w:rsidRPr="003209CA">
              <w:t xml:space="preserve">pecification </w:t>
            </w:r>
            <w:r w:rsidR="003B2962">
              <w:t>e</w:t>
            </w:r>
            <w:r w:rsidR="003B2962"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2B08BC71" w14:textId="77777777" w:rsidR="00E73EDF" w:rsidRPr="008A6F2A" w:rsidRDefault="007653F1" w:rsidP="00C128E3">
            <w:pPr>
              <w:pStyle w:val="Small"/>
              <w:spacing w:before="40" w:after="40"/>
              <w:jc w:val="both"/>
            </w:pPr>
            <w:r w:rsidRPr="008A6F2A">
              <w:t>ENED</w:t>
            </w:r>
          </w:p>
        </w:tc>
        <w:tc>
          <w:tcPr>
            <w:tcW w:w="794" w:type="dxa"/>
            <w:tcBorders>
              <w:top w:val="single" w:sz="6" w:space="0" w:color="000000"/>
              <w:left w:val="single" w:sz="6" w:space="0" w:color="000000"/>
              <w:bottom w:val="single" w:sz="6" w:space="0" w:color="000000"/>
              <w:right w:val="single" w:sz="6" w:space="0" w:color="000000"/>
            </w:tcBorders>
          </w:tcPr>
          <w:p w14:paraId="093213D8" w14:textId="0375FC01" w:rsidR="00E73EDF" w:rsidRPr="008A6F2A" w:rsidRDefault="007653F1" w:rsidP="00BF40AB">
            <w:pPr>
              <w:pStyle w:val="Small"/>
              <w:spacing w:before="40" w:after="40"/>
              <w:jc w:val="both"/>
            </w:pPr>
            <w:r w:rsidRPr="008A6F2A">
              <w:t>“</w:t>
            </w:r>
            <w:r w:rsidR="001A786D">
              <w:t>5.</w:t>
            </w:r>
            <w:r w:rsidR="006330C1">
              <w:t>2</w:t>
            </w:r>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6130024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9D57D6C" w14:textId="77777777" w:rsidR="00E73EDF" w:rsidRPr="008A6F2A" w:rsidRDefault="007653F1" w:rsidP="00C128E3">
            <w:pPr>
              <w:pStyle w:val="Small"/>
              <w:spacing w:before="40" w:after="40"/>
              <w:jc w:val="both"/>
            </w:pPr>
            <w:r w:rsidRPr="008A6F2A">
              <w:t>Edition of the encoding specification</w:t>
            </w:r>
          </w:p>
        </w:tc>
      </w:tr>
      <w:tr w:rsidR="00E73EDF" w:rsidRPr="008A6F2A" w14:paraId="46C0B959" w14:textId="77777777" w:rsidTr="00F2456F">
        <w:trPr>
          <w:trHeight w:val="393"/>
        </w:trPr>
        <w:tc>
          <w:tcPr>
            <w:tcW w:w="3450" w:type="dxa"/>
            <w:tcBorders>
              <w:top w:val="single" w:sz="6" w:space="0" w:color="000000"/>
              <w:left w:val="single" w:sz="6" w:space="0" w:color="000000"/>
              <w:bottom w:val="single" w:sz="6" w:space="0" w:color="000000"/>
              <w:right w:val="single" w:sz="6" w:space="0" w:color="000000"/>
            </w:tcBorders>
          </w:tcPr>
          <w:p w14:paraId="5A5351AC" w14:textId="465F94E3" w:rsidR="00E73EDF" w:rsidRPr="003209CA" w:rsidRDefault="007653F1" w:rsidP="003B2962">
            <w:pPr>
              <w:pStyle w:val="Small"/>
              <w:spacing w:before="40" w:after="40"/>
              <w:jc w:val="both"/>
            </w:pPr>
            <w:r w:rsidRPr="008A6F2A">
              <w:t xml:space="preserve">Product </w:t>
            </w:r>
            <w:r w:rsidR="003B2962">
              <w:t>i</w:t>
            </w:r>
            <w:r w:rsidR="003B2962" w:rsidRPr="003209CA">
              <w:t>dentifier</w:t>
            </w:r>
          </w:p>
        </w:tc>
        <w:tc>
          <w:tcPr>
            <w:tcW w:w="794" w:type="dxa"/>
            <w:tcBorders>
              <w:top w:val="single" w:sz="6" w:space="0" w:color="000000"/>
              <w:left w:val="single" w:sz="6" w:space="0" w:color="000000"/>
              <w:bottom w:val="single" w:sz="6" w:space="0" w:color="000000"/>
              <w:right w:val="single" w:sz="6" w:space="0" w:color="000000"/>
            </w:tcBorders>
          </w:tcPr>
          <w:p w14:paraId="49711364" w14:textId="77777777" w:rsidR="00E73EDF" w:rsidRPr="008A6F2A" w:rsidRDefault="007653F1" w:rsidP="00C128E3">
            <w:pPr>
              <w:pStyle w:val="Small"/>
              <w:spacing w:before="40" w:after="40"/>
              <w:jc w:val="both"/>
            </w:pPr>
            <w:r w:rsidRPr="008A6F2A">
              <w:t>PRSP</w:t>
            </w:r>
          </w:p>
        </w:tc>
        <w:tc>
          <w:tcPr>
            <w:tcW w:w="794" w:type="dxa"/>
            <w:tcBorders>
              <w:top w:val="single" w:sz="6" w:space="0" w:color="000000"/>
              <w:left w:val="single" w:sz="6" w:space="0" w:color="000000"/>
              <w:bottom w:val="single" w:sz="6" w:space="0" w:color="000000"/>
              <w:right w:val="single" w:sz="6" w:space="0" w:color="000000"/>
            </w:tcBorders>
          </w:tcPr>
          <w:p w14:paraId="1201D05A" w14:textId="2DF63831" w:rsidR="00E73EDF" w:rsidRPr="008A6F2A" w:rsidRDefault="007653F1" w:rsidP="00BF40AB">
            <w:pPr>
              <w:pStyle w:val="Small"/>
              <w:spacing w:before="40" w:after="40"/>
              <w:jc w:val="both"/>
            </w:pPr>
            <w:r w:rsidRPr="008A6F2A">
              <w:t>“INT.IHO.S-101.</w:t>
            </w:r>
            <w:r w:rsidR="006B7EBC">
              <w:t>2.0</w:t>
            </w:r>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6AA2CB2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259B6A6" w14:textId="100B4967" w:rsidR="00E73EDF" w:rsidRPr="008A6F2A" w:rsidRDefault="007653F1" w:rsidP="003B2962">
            <w:pPr>
              <w:pStyle w:val="Small"/>
              <w:spacing w:before="40" w:after="40"/>
              <w:jc w:val="both"/>
            </w:pPr>
            <w:r w:rsidRPr="008A6F2A">
              <w:t xml:space="preserve">Unique identifier for the data product as specified in the </w:t>
            </w:r>
            <w:r w:rsidR="003B2962">
              <w:t>P</w:t>
            </w:r>
            <w:r w:rsidRPr="008A6F2A">
              <w:t xml:space="preserve">roduct </w:t>
            </w:r>
            <w:r w:rsidR="003B2962">
              <w:t>S</w:t>
            </w:r>
            <w:r w:rsidRPr="008A6F2A">
              <w:t>pecification</w:t>
            </w:r>
          </w:p>
        </w:tc>
      </w:tr>
      <w:tr w:rsidR="00E73EDF" w:rsidRPr="008A6F2A" w14:paraId="6413DA87"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6A936A44" w14:textId="2C00CBEB" w:rsidR="00E73EDF" w:rsidRPr="003209CA" w:rsidRDefault="007653F1" w:rsidP="003B2962">
            <w:pPr>
              <w:pStyle w:val="Small"/>
              <w:spacing w:before="40" w:after="40"/>
              <w:jc w:val="both"/>
            </w:pPr>
            <w:r w:rsidRPr="008A6F2A">
              <w:t xml:space="preserve">Product </w:t>
            </w:r>
            <w:r w:rsidR="003B2962">
              <w:t>e</w:t>
            </w:r>
            <w:r w:rsidR="003B2962"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3460A8DE" w14:textId="77777777" w:rsidR="00E73EDF" w:rsidRPr="008A6F2A" w:rsidRDefault="007653F1" w:rsidP="00C128E3">
            <w:pPr>
              <w:pStyle w:val="Small"/>
              <w:spacing w:before="40" w:after="40"/>
              <w:jc w:val="both"/>
            </w:pPr>
            <w:r w:rsidRPr="008A6F2A">
              <w:t>PRED</w:t>
            </w:r>
          </w:p>
        </w:tc>
        <w:tc>
          <w:tcPr>
            <w:tcW w:w="794" w:type="dxa"/>
            <w:tcBorders>
              <w:top w:val="single" w:sz="6" w:space="0" w:color="000000"/>
              <w:left w:val="single" w:sz="6" w:space="0" w:color="000000"/>
              <w:bottom w:val="single" w:sz="6" w:space="0" w:color="000000"/>
              <w:right w:val="single" w:sz="6" w:space="0" w:color="000000"/>
            </w:tcBorders>
          </w:tcPr>
          <w:p w14:paraId="7B3B1148" w14:textId="157F74DC" w:rsidR="00E73EDF" w:rsidRPr="008A6F2A" w:rsidRDefault="007653F1" w:rsidP="00BF40AB">
            <w:pPr>
              <w:pStyle w:val="Small"/>
              <w:spacing w:before="40" w:after="40"/>
              <w:jc w:val="both"/>
            </w:pPr>
            <w:r w:rsidRPr="008A6F2A">
              <w:t>“</w:t>
            </w:r>
            <w:r w:rsidR="006B7EBC">
              <w:t>2.0</w:t>
            </w:r>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2412DFA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31BFF0A" w14:textId="06EF3A97" w:rsidR="00E73EDF" w:rsidRPr="008A6F2A" w:rsidRDefault="007653F1" w:rsidP="003B2962">
            <w:pPr>
              <w:pStyle w:val="Small"/>
              <w:spacing w:before="40" w:after="40"/>
              <w:jc w:val="both"/>
            </w:pPr>
            <w:r w:rsidRPr="008A6F2A">
              <w:t xml:space="preserve">Edition of the </w:t>
            </w:r>
            <w:r w:rsidR="003B2962">
              <w:t>P</w:t>
            </w:r>
            <w:r w:rsidRPr="008A6F2A">
              <w:t xml:space="preserve">roduct </w:t>
            </w:r>
            <w:r w:rsidR="003B2962">
              <w:t>S</w:t>
            </w:r>
            <w:r w:rsidRPr="008A6F2A">
              <w:t>pecification</w:t>
            </w:r>
          </w:p>
        </w:tc>
      </w:tr>
      <w:tr w:rsidR="00E73EDF" w:rsidRPr="008A6F2A" w14:paraId="6CF0405F"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68B35A37" w14:textId="30F7CE2F" w:rsidR="00E73EDF" w:rsidRPr="003209CA" w:rsidRDefault="007653F1" w:rsidP="003B2962">
            <w:pPr>
              <w:pStyle w:val="Small"/>
              <w:spacing w:before="40" w:after="40"/>
              <w:jc w:val="both"/>
            </w:pPr>
            <w:r w:rsidRPr="008A6F2A">
              <w:t xml:space="preserve">Application </w:t>
            </w:r>
            <w:r w:rsidR="003B2962">
              <w:t>p</w:t>
            </w:r>
            <w:r w:rsidR="003B2962" w:rsidRPr="003209CA">
              <w:t>rofile</w:t>
            </w:r>
          </w:p>
        </w:tc>
        <w:tc>
          <w:tcPr>
            <w:tcW w:w="794" w:type="dxa"/>
            <w:tcBorders>
              <w:top w:val="single" w:sz="6" w:space="0" w:color="000000"/>
              <w:left w:val="single" w:sz="6" w:space="0" w:color="000000"/>
              <w:bottom w:val="single" w:sz="6" w:space="0" w:color="000000"/>
              <w:right w:val="single" w:sz="6" w:space="0" w:color="000000"/>
            </w:tcBorders>
          </w:tcPr>
          <w:p w14:paraId="4398D369" w14:textId="77777777" w:rsidR="00E73EDF" w:rsidRPr="008A6F2A" w:rsidRDefault="007653F1" w:rsidP="00C128E3">
            <w:pPr>
              <w:pStyle w:val="Small"/>
              <w:spacing w:before="40" w:after="40"/>
              <w:jc w:val="both"/>
            </w:pPr>
            <w:r w:rsidRPr="008A6F2A">
              <w:t>PROF</w:t>
            </w:r>
          </w:p>
        </w:tc>
        <w:tc>
          <w:tcPr>
            <w:tcW w:w="794" w:type="dxa"/>
            <w:tcBorders>
              <w:top w:val="single" w:sz="6" w:space="0" w:color="000000"/>
              <w:left w:val="single" w:sz="6" w:space="0" w:color="000000"/>
              <w:bottom w:val="single" w:sz="6" w:space="0" w:color="000000"/>
              <w:right w:val="single" w:sz="6" w:space="0" w:color="000000"/>
            </w:tcBorders>
          </w:tcPr>
          <w:p w14:paraId="58F33E6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06ADFEC4"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5C1356A8" w14:textId="1B0168AA" w:rsidR="00E73EDF" w:rsidRPr="008A6F2A" w:rsidRDefault="007653F1" w:rsidP="00C128E3">
            <w:pPr>
              <w:pStyle w:val="Small"/>
              <w:spacing w:before="40" w:after="40"/>
              <w:jc w:val="both"/>
            </w:pPr>
            <w:r w:rsidRPr="008A6F2A">
              <w:t xml:space="preserve">“1” – </w:t>
            </w:r>
            <w:r w:rsidR="00095E45" w:rsidRPr="008A6F2A">
              <w:t>Base dataset p</w:t>
            </w:r>
            <w:r w:rsidRPr="008A6F2A">
              <w:t>rofile</w:t>
            </w:r>
          </w:p>
        </w:tc>
      </w:tr>
      <w:tr w:rsidR="00E73EDF" w:rsidRPr="008A6F2A" w14:paraId="377E977F"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57E27871" w14:textId="7C7859B8" w:rsidR="00E73EDF" w:rsidRPr="003209CA" w:rsidRDefault="007653F1" w:rsidP="003B2962">
            <w:pPr>
              <w:pStyle w:val="Small"/>
              <w:spacing w:before="40" w:after="40"/>
              <w:jc w:val="both"/>
            </w:pPr>
            <w:r w:rsidRPr="008A6F2A">
              <w:t xml:space="preserve">Dataset </w:t>
            </w:r>
            <w:r w:rsidR="003B2962">
              <w:t>f</w:t>
            </w:r>
            <w:r w:rsidR="003B2962" w:rsidRPr="003209CA">
              <w:t xml:space="preserve">ile </w:t>
            </w:r>
            <w:r w:rsidR="003B2962">
              <w:t>i</w:t>
            </w:r>
            <w:r w:rsidR="003B2962" w:rsidRPr="003209CA">
              <w:t>dentifier</w:t>
            </w:r>
          </w:p>
        </w:tc>
        <w:tc>
          <w:tcPr>
            <w:tcW w:w="794" w:type="dxa"/>
            <w:tcBorders>
              <w:top w:val="single" w:sz="6" w:space="0" w:color="000000"/>
              <w:left w:val="single" w:sz="6" w:space="0" w:color="000000"/>
              <w:bottom w:val="single" w:sz="6" w:space="0" w:color="000000"/>
              <w:right w:val="single" w:sz="6" w:space="0" w:color="000000"/>
            </w:tcBorders>
          </w:tcPr>
          <w:p w14:paraId="263371AD" w14:textId="77777777" w:rsidR="00E73EDF" w:rsidRPr="008A6F2A" w:rsidRDefault="007653F1" w:rsidP="00C128E3">
            <w:pPr>
              <w:pStyle w:val="Small"/>
              <w:spacing w:before="40" w:after="40"/>
              <w:jc w:val="both"/>
            </w:pPr>
            <w:r w:rsidRPr="008A6F2A">
              <w:t>DSNM</w:t>
            </w:r>
          </w:p>
        </w:tc>
        <w:tc>
          <w:tcPr>
            <w:tcW w:w="794" w:type="dxa"/>
            <w:tcBorders>
              <w:top w:val="single" w:sz="6" w:space="0" w:color="000000"/>
              <w:left w:val="single" w:sz="6" w:space="0" w:color="000000"/>
              <w:bottom w:val="single" w:sz="6" w:space="0" w:color="000000"/>
              <w:right w:val="single" w:sz="6" w:space="0" w:color="000000"/>
            </w:tcBorders>
          </w:tcPr>
          <w:p w14:paraId="1E9CBF89"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E6C9B65"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27926D7A" w14:textId="3016EEDE" w:rsidR="00E73EDF" w:rsidRPr="008A6F2A" w:rsidRDefault="007653F1" w:rsidP="003B2962">
            <w:pPr>
              <w:pStyle w:val="Small"/>
              <w:spacing w:before="40" w:after="40"/>
              <w:jc w:val="both"/>
            </w:pPr>
            <w:r w:rsidRPr="008A6F2A">
              <w:t xml:space="preserve">The file </w:t>
            </w:r>
            <w:r w:rsidR="003B2962">
              <w:t>identifier</w:t>
            </w:r>
            <w:r w:rsidR="003B2962" w:rsidRPr="008A6F2A">
              <w:t xml:space="preserve"> </w:t>
            </w:r>
            <w:r w:rsidRPr="008A6F2A">
              <w:t>including the extension but excluding any path information</w:t>
            </w:r>
          </w:p>
        </w:tc>
      </w:tr>
      <w:tr w:rsidR="00E73EDF" w:rsidRPr="008A6F2A" w14:paraId="1CFF359A"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0E86A321" w14:textId="7AD67A69" w:rsidR="00E73EDF" w:rsidRPr="003209CA" w:rsidRDefault="007653F1" w:rsidP="00775B77">
            <w:pPr>
              <w:pStyle w:val="Small"/>
              <w:spacing w:before="40" w:after="40"/>
              <w:jc w:val="both"/>
            </w:pPr>
            <w:r w:rsidRPr="008A6F2A">
              <w:t xml:space="preserve">Dataset </w:t>
            </w:r>
            <w:r w:rsidR="00775B77">
              <w:t>t</w:t>
            </w:r>
            <w:r w:rsidR="00775B77" w:rsidRPr="003209CA">
              <w:t>itle</w:t>
            </w:r>
          </w:p>
        </w:tc>
        <w:tc>
          <w:tcPr>
            <w:tcW w:w="794" w:type="dxa"/>
            <w:tcBorders>
              <w:top w:val="single" w:sz="6" w:space="0" w:color="000000"/>
              <w:left w:val="single" w:sz="6" w:space="0" w:color="000000"/>
              <w:bottom w:val="single" w:sz="6" w:space="0" w:color="000000"/>
              <w:right w:val="single" w:sz="6" w:space="0" w:color="000000"/>
            </w:tcBorders>
          </w:tcPr>
          <w:p w14:paraId="5E2CE11C" w14:textId="77777777" w:rsidR="00E73EDF" w:rsidRPr="008A6F2A" w:rsidRDefault="007653F1" w:rsidP="00C128E3">
            <w:pPr>
              <w:pStyle w:val="Small"/>
              <w:spacing w:before="40" w:after="40"/>
              <w:jc w:val="both"/>
            </w:pPr>
            <w:r w:rsidRPr="008A6F2A">
              <w:t>DSTL</w:t>
            </w:r>
          </w:p>
        </w:tc>
        <w:tc>
          <w:tcPr>
            <w:tcW w:w="794" w:type="dxa"/>
            <w:tcBorders>
              <w:top w:val="single" w:sz="6" w:space="0" w:color="000000"/>
              <w:left w:val="single" w:sz="6" w:space="0" w:color="000000"/>
              <w:bottom w:val="single" w:sz="6" w:space="0" w:color="000000"/>
              <w:right w:val="single" w:sz="6" w:space="0" w:color="000000"/>
            </w:tcBorders>
          </w:tcPr>
          <w:p w14:paraId="7AC4CAE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AA82687"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4FDAEE92" w14:textId="77777777" w:rsidR="00E73EDF" w:rsidRPr="008A6F2A" w:rsidRDefault="007653F1" w:rsidP="00C128E3">
            <w:pPr>
              <w:pStyle w:val="Small"/>
              <w:spacing w:before="40" w:after="40"/>
              <w:jc w:val="both"/>
            </w:pPr>
            <w:r w:rsidRPr="008A6F2A">
              <w:t>The title of the dataset</w:t>
            </w:r>
          </w:p>
        </w:tc>
      </w:tr>
      <w:tr w:rsidR="00E73EDF" w:rsidRPr="008A6F2A" w14:paraId="5565764A" w14:textId="77777777" w:rsidTr="00F2456F">
        <w:trPr>
          <w:trHeight w:val="408"/>
        </w:trPr>
        <w:tc>
          <w:tcPr>
            <w:tcW w:w="3450" w:type="dxa"/>
            <w:tcBorders>
              <w:top w:val="single" w:sz="6" w:space="0" w:color="000000"/>
              <w:left w:val="single" w:sz="6" w:space="0" w:color="000000"/>
              <w:bottom w:val="single" w:sz="6" w:space="0" w:color="000000"/>
              <w:right w:val="single" w:sz="6" w:space="0" w:color="000000"/>
            </w:tcBorders>
          </w:tcPr>
          <w:p w14:paraId="05B81144" w14:textId="067A7A39" w:rsidR="00E73EDF" w:rsidRPr="003209CA" w:rsidRDefault="007653F1" w:rsidP="00775B77">
            <w:pPr>
              <w:pStyle w:val="Small"/>
              <w:spacing w:before="40" w:after="40"/>
              <w:jc w:val="both"/>
            </w:pPr>
            <w:r w:rsidRPr="008A6F2A">
              <w:t xml:space="preserve">Dataset </w:t>
            </w:r>
            <w:r w:rsidR="00775B77">
              <w:t>r</w:t>
            </w:r>
            <w:r w:rsidR="00775B77" w:rsidRPr="003209CA">
              <w:t xml:space="preserve">eference </w:t>
            </w:r>
            <w:r w:rsidR="00775B77">
              <w:t>d</w:t>
            </w:r>
            <w:r w:rsidR="00775B77" w:rsidRPr="003209CA">
              <w:t>ate</w:t>
            </w:r>
          </w:p>
        </w:tc>
        <w:tc>
          <w:tcPr>
            <w:tcW w:w="794" w:type="dxa"/>
            <w:tcBorders>
              <w:top w:val="single" w:sz="6" w:space="0" w:color="000000"/>
              <w:left w:val="single" w:sz="6" w:space="0" w:color="000000"/>
              <w:bottom w:val="single" w:sz="6" w:space="0" w:color="000000"/>
              <w:right w:val="single" w:sz="6" w:space="0" w:color="000000"/>
            </w:tcBorders>
          </w:tcPr>
          <w:p w14:paraId="017B19A6" w14:textId="77777777" w:rsidR="00E73EDF" w:rsidRPr="008A6F2A" w:rsidRDefault="007653F1" w:rsidP="00C128E3">
            <w:pPr>
              <w:pStyle w:val="Small"/>
              <w:spacing w:before="40" w:after="40"/>
              <w:jc w:val="both"/>
            </w:pPr>
            <w:r w:rsidRPr="008A6F2A">
              <w:t>DSRD</w:t>
            </w:r>
          </w:p>
        </w:tc>
        <w:tc>
          <w:tcPr>
            <w:tcW w:w="794" w:type="dxa"/>
            <w:tcBorders>
              <w:top w:val="single" w:sz="6" w:space="0" w:color="000000"/>
              <w:left w:val="single" w:sz="6" w:space="0" w:color="000000"/>
              <w:bottom w:val="single" w:sz="6" w:space="0" w:color="000000"/>
              <w:right w:val="single" w:sz="6" w:space="0" w:color="000000"/>
            </w:tcBorders>
          </w:tcPr>
          <w:p w14:paraId="6A93B4C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8ABDA3" w14:textId="77777777" w:rsidR="00E73EDF" w:rsidRPr="008A6F2A" w:rsidRDefault="007653F1" w:rsidP="00C128E3">
            <w:pPr>
              <w:pStyle w:val="Small"/>
              <w:spacing w:before="40" w:after="40"/>
              <w:jc w:val="both"/>
            </w:pPr>
            <w:r w:rsidRPr="008A6F2A">
              <w:t>A(8)</w:t>
            </w:r>
          </w:p>
        </w:tc>
        <w:tc>
          <w:tcPr>
            <w:tcW w:w="4028" w:type="dxa"/>
            <w:tcBorders>
              <w:top w:val="single" w:sz="6" w:space="0" w:color="000000"/>
              <w:left w:val="single" w:sz="6" w:space="0" w:color="000000"/>
              <w:bottom w:val="single" w:sz="6" w:space="0" w:color="000000"/>
              <w:right w:val="single" w:sz="6" w:space="0" w:color="000000"/>
            </w:tcBorders>
          </w:tcPr>
          <w:p w14:paraId="4899F3E0" w14:textId="77777777" w:rsidR="00E73EDF" w:rsidRPr="008A6F2A" w:rsidRDefault="007653F1" w:rsidP="00C128E3">
            <w:pPr>
              <w:pStyle w:val="Small"/>
              <w:spacing w:before="40" w:after="40"/>
              <w:jc w:val="both"/>
            </w:pPr>
            <w:r w:rsidRPr="008A6F2A">
              <w:t>The reference date of the dataset</w:t>
            </w:r>
          </w:p>
          <w:p w14:paraId="552DB429" w14:textId="77777777" w:rsidR="00E73EDF" w:rsidRPr="008A6F2A" w:rsidRDefault="007653F1" w:rsidP="00C128E3">
            <w:pPr>
              <w:pStyle w:val="Small"/>
              <w:spacing w:before="40" w:after="40"/>
              <w:jc w:val="both"/>
            </w:pPr>
            <w:r w:rsidRPr="008A6F2A">
              <w:t>Format: YYYYMMDD according to ISO 8601</w:t>
            </w:r>
          </w:p>
        </w:tc>
      </w:tr>
      <w:tr w:rsidR="00E73EDF" w:rsidRPr="008A6F2A" w14:paraId="7CEE3C16"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3077D637" w14:textId="1F49E31F" w:rsidR="00E73EDF" w:rsidRPr="003209CA" w:rsidRDefault="007653F1" w:rsidP="00775B77">
            <w:pPr>
              <w:pStyle w:val="Small"/>
              <w:spacing w:before="40" w:after="40"/>
              <w:jc w:val="both"/>
            </w:pPr>
            <w:r w:rsidRPr="008A6F2A">
              <w:t xml:space="preserve">Dataset </w:t>
            </w:r>
            <w:r w:rsidR="00775B77">
              <w:t>l</w:t>
            </w:r>
            <w:r w:rsidR="00775B77" w:rsidRPr="003209CA">
              <w:t>anguage</w:t>
            </w:r>
          </w:p>
        </w:tc>
        <w:tc>
          <w:tcPr>
            <w:tcW w:w="794" w:type="dxa"/>
            <w:tcBorders>
              <w:top w:val="single" w:sz="6" w:space="0" w:color="000000"/>
              <w:left w:val="single" w:sz="6" w:space="0" w:color="000000"/>
              <w:bottom w:val="single" w:sz="6" w:space="0" w:color="000000"/>
              <w:right w:val="single" w:sz="6" w:space="0" w:color="000000"/>
            </w:tcBorders>
          </w:tcPr>
          <w:p w14:paraId="0061D3F3" w14:textId="77777777" w:rsidR="00E73EDF" w:rsidRPr="008A6F2A" w:rsidRDefault="007653F1" w:rsidP="00C128E3">
            <w:pPr>
              <w:pStyle w:val="Small"/>
              <w:spacing w:before="40" w:after="40"/>
              <w:jc w:val="both"/>
            </w:pPr>
            <w:r w:rsidRPr="008A6F2A">
              <w:t>DSLG</w:t>
            </w:r>
          </w:p>
        </w:tc>
        <w:tc>
          <w:tcPr>
            <w:tcW w:w="794" w:type="dxa"/>
            <w:tcBorders>
              <w:top w:val="single" w:sz="6" w:space="0" w:color="000000"/>
              <w:left w:val="single" w:sz="6" w:space="0" w:color="000000"/>
              <w:bottom w:val="single" w:sz="6" w:space="0" w:color="000000"/>
              <w:right w:val="single" w:sz="6" w:space="0" w:color="000000"/>
            </w:tcBorders>
          </w:tcPr>
          <w:p w14:paraId="440CCE32" w14:textId="77777777" w:rsidR="00E73EDF" w:rsidRPr="008A6F2A" w:rsidRDefault="007653F1" w:rsidP="00C128E3">
            <w:pPr>
              <w:pStyle w:val="Small"/>
              <w:spacing w:before="40" w:after="40"/>
              <w:jc w:val="both"/>
            </w:pPr>
            <w:r w:rsidRPr="008A6F2A">
              <w:t>“EN”</w:t>
            </w:r>
          </w:p>
        </w:tc>
        <w:tc>
          <w:tcPr>
            <w:tcW w:w="794" w:type="dxa"/>
            <w:tcBorders>
              <w:top w:val="single" w:sz="6" w:space="0" w:color="000000"/>
              <w:left w:val="single" w:sz="6" w:space="0" w:color="000000"/>
              <w:bottom w:val="single" w:sz="6" w:space="0" w:color="000000"/>
              <w:right w:val="single" w:sz="6" w:space="0" w:color="000000"/>
            </w:tcBorders>
          </w:tcPr>
          <w:p w14:paraId="3A4F217E"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8C4B206" w14:textId="77777777" w:rsidR="00E73EDF" w:rsidRPr="008A6F2A" w:rsidRDefault="007653F1" w:rsidP="00C128E3">
            <w:pPr>
              <w:pStyle w:val="Small"/>
              <w:spacing w:before="40" w:after="40"/>
              <w:jc w:val="both"/>
            </w:pPr>
            <w:r w:rsidRPr="008A6F2A">
              <w:t>The (primary) language used in this dataset</w:t>
            </w:r>
          </w:p>
        </w:tc>
      </w:tr>
      <w:tr w:rsidR="00E73EDF" w:rsidRPr="008A6F2A" w14:paraId="73C92B6B"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5A8402C4" w14:textId="016A9172" w:rsidR="00E73EDF" w:rsidRPr="003209CA" w:rsidRDefault="007653F1" w:rsidP="00775B77">
            <w:pPr>
              <w:pStyle w:val="Small"/>
              <w:spacing w:before="40" w:after="40"/>
              <w:jc w:val="both"/>
            </w:pPr>
            <w:r w:rsidRPr="008A6F2A">
              <w:t xml:space="preserve">Dataset </w:t>
            </w:r>
            <w:r w:rsidR="00775B77">
              <w:t>a</w:t>
            </w:r>
            <w:r w:rsidR="00775B77" w:rsidRPr="003209CA">
              <w:t>bstract</w:t>
            </w:r>
          </w:p>
        </w:tc>
        <w:tc>
          <w:tcPr>
            <w:tcW w:w="794" w:type="dxa"/>
            <w:tcBorders>
              <w:top w:val="single" w:sz="6" w:space="0" w:color="000000"/>
              <w:left w:val="single" w:sz="6" w:space="0" w:color="000000"/>
              <w:bottom w:val="single" w:sz="6" w:space="0" w:color="000000"/>
              <w:right w:val="single" w:sz="6" w:space="0" w:color="000000"/>
            </w:tcBorders>
          </w:tcPr>
          <w:p w14:paraId="156AECE7" w14:textId="77777777" w:rsidR="00E73EDF" w:rsidRPr="008A6F2A" w:rsidRDefault="007653F1" w:rsidP="00C128E3">
            <w:pPr>
              <w:pStyle w:val="Small"/>
              <w:spacing w:before="40" w:after="40"/>
              <w:jc w:val="both"/>
            </w:pPr>
            <w:r w:rsidRPr="008A6F2A">
              <w:t>DSAB</w:t>
            </w:r>
          </w:p>
        </w:tc>
        <w:tc>
          <w:tcPr>
            <w:tcW w:w="794" w:type="dxa"/>
            <w:tcBorders>
              <w:top w:val="single" w:sz="6" w:space="0" w:color="000000"/>
              <w:left w:val="single" w:sz="6" w:space="0" w:color="000000"/>
              <w:bottom w:val="single" w:sz="6" w:space="0" w:color="000000"/>
              <w:right w:val="single" w:sz="6" w:space="0" w:color="000000"/>
            </w:tcBorders>
          </w:tcPr>
          <w:p w14:paraId="420F0946" w14:textId="77777777" w:rsidR="00E73EDF" w:rsidRPr="008A6F2A" w:rsidRDefault="007653F1" w:rsidP="00C128E3">
            <w:pPr>
              <w:pStyle w:val="Small"/>
              <w:spacing w:before="40" w:after="40"/>
              <w:jc w:val="both"/>
            </w:pPr>
            <w:r w:rsidRPr="008A6F2A">
              <w:t>omitted</w:t>
            </w:r>
          </w:p>
        </w:tc>
        <w:tc>
          <w:tcPr>
            <w:tcW w:w="794" w:type="dxa"/>
            <w:tcBorders>
              <w:top w:val="single" w:sz="6" w:space="0" w:color="000000"/>
              <w:left w:val="single" w:sz="6" w:space="0" w:color="000000"/>
              <w:bottom w:val="single" w:sz="6" w:space="0" w:color="000000"/>
              <w:right w:val="single" w:sz="6" w:space="0" w:color="000000"/>
            </w:tcBorders>
          </w:tcPr>
          <w:p w14:paraId="55E3947A"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16C3E231" w14:textId="77777777" w:rsidR="00E73EDF" w:rsidRPr="008A6F2A" w:rsidRDefault="007653F1" w:rsidP="00C128E3">
            <w:pPr>
              <w:pStyle w:val="Small"/>
              <w:spacing w:before="40" w:after="40"/>
              <w:jc w:val="both"/>
            </w:pPr>
            <w:r w:rsidRPr="008A6F2A">
              <w:t>The abstract of the dataset</w:t>
            </w:r>
          </w:p>
        </w:tc>
      </w:tr>
      <w:tr w:rsidR="00E73EDF" w:rsidRPr="008A6F2A" w14:paraId="4749E8D8" w14:textId="77777777" w:rsidTr="00F2456F">
        <w:trPr>
          <w:trHeight w:val="197"/>
        </w:trPr>
        <w:tc>
          <w:tcPr>
            <w:tcW w:w="3450" w:type="dxa"/>
            <w:tcBorders>
              <w:top w:val="single" w:sz="6" w:space="0" w:color="000000"/>
              <w:left w:val="single" w:sz="6" w:space="0" w:color="000000"/>
              <w:bottom w:val="single" w:sz="6" w:space="0" w:color="000000"/>
              <w:right w:val="single" w:sz="6" w:space="0" w:color="000000"/>
            </w:tcBorders>
          </w:tcPr>
          <w:p w14:paraId="07939BDD" w14:textId="56A09D93" w:rsidR="00E73EDF" w:rsidRPr="003209CA" w:rsidRDefault="007653F1" w:rsidP="00775B77">
            <w:pPr>
              <w:pStyle w:val="Small"/>
              <w:spacing w:before="40" w:after="40"/>
              <w:jc w:val="both"/>
            </w:pPr>
            <w:r w:rsidRPr="008A6F2A">
              <w:t xml:space="preserve">Dataset </w:t>
            </w:r>
            <w:r w:rsidR="00775B77">
              <w:t>e</w:t>
            </w:r>
            <w:r w:rsidR="00775B77"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44CF27A8" w14:textId="77777777" w:rsidR="00E73EDF" w:rsidRPr="008A6F2A" w:rsidRDefault="007653F1" w:rsidP="00C128E3">
            <w:pPr>
              <w:pStyle w:val="Small"/>
              <w:spacing w:before="40" w:after="40"/>
              <w:jc w:val="both"/>
            </w:pPr>
            <w:r w:rsidRPr="008A6F2A">
              <w:t>DSED</w:t>
            </w:r>
          </w:p>
        </w:tc>
        <w:tc>
          <w:tcPr>
            <w:tcW w:w="794" w:type="dxa"/>
            <w:tcBorders>
              <w:top w:val="single" w:sz="6" w:space="0" w:color="000000"/>
              <w:left w:val="single" w:sz="6" w:space="0" w:color="000000"/>
              <w:bottom w:val="single" w:sz="6" w:space="0" w:color="000000"/>
              <w:right w:val="single" w:sz="6" w:space="0" w:color="000000"/>
            </w:tcBorders>
          </w:tcPr>
          <w:p w14:paraId="5A311E9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704AEC"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53F70A10" w14:textId="62EE2283" w:rsidR="00E73EDF" w:rsidRPr="003209CA" w:rsidRDefault="007653F1" w:rsidP="00C128E3">
            <w:pPr>
              <w:pStyle w:val="Small"/>
              <w:spacing w:before="40" w:after="40"/>
              <w:jc w:val="both"/>
            </w:pPr>
            <w:r w:rsidRPr="008A6F2A">
              <w:t xml:space="preserve">See clause </w:t>
            </w:r>
            <w:r w:rsidR="009F218B" w:rsidRPr="00431ADB">
              <w:t>11.3.3</w:t>
            </w:r>
          </w:p>
        </w:tc>
      </w:tr>
      <w:tr w:rsidR="00E73EDF" w:rsidRPr="008A6F2A" w14:paraId="24392EF9"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797688EC" w14:textId="2D83B741" w:rsidR="00E73EDF" w:rsidRPr="003209CA" w:rsidRDefault="007653F1" w:rsidP="00775B77">
            <w:pPr>
              <w:pStyle w:val="Small"/>
              <w:spacing w:before="40" w:after="40"/>
              <w:jc w:val="both"/>
            </w:pPr>
            <w:r w:rsidRPr="008A6F2A">
              <w:t xml:space="preserve">Dataset </w:t>
            </w:r>
            <w:r w:rsidR="00775B77">
              <w:t>t</w:t>
            </w:r>
            <w:r w:rsidR="00775B77" w:rsidRPr="003209CA">
              <w:t xml:space="preserve">opic </w:t>
            </w:r>
            <w:r w:rsidR="00775B77">
              <w:t>c</w:t>
            </w:r>
            <w:r w:rsidR="00775B77" w:rsidRPr="003209CA">
              <w:t>ategory</w:t>
            </w:r>
          </w:p>
        </w:tc>
        <w:tc>
          <w:tcPr>
            <w:tcW w:w="794" w:type="dxa"/>
            <w:tcBorders>
              <w:top w:val="single" w:sz="6" w:space="0" w:color="000000"/>
              <w:left w:val="single" w:sz="6" w:space="0" w:color="000000"/>
              <w:bottom w:val="single" w:sz="6" w:space="0" w:color="000000"/>
              <w:right w:val="single" w:sz="6" w:space="0" w:color="000000"/>
            </w:tcBorders>
          </w:tcPr>
          <w:p w14:paraId="536FB97F" w14:textId="77777777" w:rsidR="00E73EDF" w:rsidRPr="008A6F2A" w:rsidRDefault="007653F1" w:rsidP="00C128E3">
            <w:pPr>
              <w:pStyle w:val="Small"/>
              <w:spacing w:before="40" w:after="40"/>
              <w:jc w:val="both"/>
            </w:pPr>
            <w:r w:rsidRPr="008A6F2A">
              <w:t>*DSTC</w:t>
            </w:r>
          </w:p>
        </w:tc>
        <w:tc>
          <w:tcPr>
            <w:tcW w:w="794" w:type="dxa"/>
            <w:tcBorders>
              <w:top w:val="single" w:sz="6" w:space="0" w:color="000000"/>
              <w:left w:val="single" w:sz="6" w:space="0" w:color="000000"/>
              <w:bottom w:val="single" w:sz="6" w:space="0" w:color="000000"/>
              <w:right w:val="single" w:sz="6" w:space="0" w:color="000000"/>
            </w:tcBorders>
          </w:tcPr>
          <w:p w14:paraId="002C2F68" w14:textId="77777777" w:rsidR="00E73EDF" w:rsidRPr="008A6F2A" w:rsidRDefault="007653F1" w:rsidP="00C128E3">
            <w:pPr>
              <w:pStyle w:val="Small"/>
              <w:spacing w:before="40" w:after="40"/>
              <w:jc w:val="both"/>
            </w:pPr>
            <w:r w:rsidRPr="008A6F2A">
              <w:t>{14}{18}</w:t>
            </w:r>
          </w:p>
        </w:tc>
        <w:tc>
          <w:tcPr>
            <w:tcW w:w="794" w:type="dxa"/>
            <w:tcBorders>
              <w:top w:val="single" w:sz="6" w:space="0" w:color="000000"/>
              <w:left w:val="single" w:sz="6" w:space="0" w:color="000000"/>
              <w:bottom w:val="single" w:sz="6" w:space="0" w:color="000000"/>
              <w:right w:val="single" w:sz="6" w:space="0" w:color="000000"/>
            </w:tcBorders>
          </w:tcPr>
          <w:p w14:paraId="3A235C55"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99A0184" w14:textId="77777777" w:rsidR="00E73EDF" w:rsidRPr="008A6F2A" w:rsidRDefault="007653F1" w:rsidP="00C128E3">
            <w:pPr>
              <w:pStyle w:val="Small"/>
              <w:spacing w:before="40" w:after="40"/>
              <w:jc w:val="both"/>
            </w:pPr>
            <w:r w:rsidRPr="008A6F2A">
              <w:t>A set of topic categories</w:t>
            </w:r>
          </w:p>
        </w:tc>
      </w:tr>
    </w:tbl>
    <w:p w14:paraId="40CBD069" w14:textId="77777777" w:rsidR="00E73EDF" w:rsidRDefault="00E73EDF" w:rsidP="00F2456F">
      <w:pPr>
        <w:spacing w:after="0" w:line="240" w:lineRule="auto"/>
      </w:pPr>
    </w:p>
    <w:p w14:paraId="34C7FE1E" w14:textId="19802BF5" w:rsidR="00F2456F" w:rsidRPr="00F2456F" w:rsidRDefault="00F2456F" w:rsidP="001D02B5">
      <w:pPr>
        <w:pStyle w:val="ListContinue2"/>
        <w:numPr>
          <w:ilvl w:val="2"/>
          <w:numId w:val="27"/>
        </w:numPr>
        <w:tabs>
          <w:tab w:val="clear" w:pos="432"/>
        </w:tabs>
        <w:spacing w:before="120" w:after="120" w:line="240" w:lineRule="auto"/>
        <w:rPr>
          <w:b/>
          <w:lang w:eastAsia="en-US"/>
        </w:rPr>
      </w:pPr>
      <w:bookmarkStart w:id="793" w:name="_Toc162435430"/>
      <w:bookmarkStart w:id="794" w:name="_Toc169203124"/>
      <w:bookmarkStart w:id="795" w:name="_Toc170072454"/>
      <w:bookmarkStart w:id="796" w:name="_Toc175558683"/>
      <w:r w:rsidRPr="00F2456F">
        <w:rPr>
          <w:b/>
          <w:lang w:eastAsia="en-US"/>
        </w:rPr>
        <w:t>Dataset Structure Information field - DSSI</w:t>
      </w:r>
      <w:bookmarkEnd w:id="793"/>
      <w:bookmarkEnd w:id="794"/>
      <w:bookmarkEnd w:id="795"/>
      <w:bookmarkEnd w:id="796"/>
    </w:p>
    <w:tbl>
      <w:tblPr>
        <w:tblW w:w="9860" w:type="dxa"/>
        <w:tblInd w:w="-244" w:type="dxa"/>
        <w:tblLayout w:type="fixed"/>
        <w:tblCellMar>
          <w:left w:w="57" w:type="dxa"/>
          <w:right w:w="57" w:type="dxa"/>
        </w:tblCellMar>
        <w:tblLook w:val="04A0" w:firstRow="1" w:lastRow="0" w:firstColumn="1" w:lastColumn="0" w:noHBand="0" w:noVBand="1"/>
      </w:tblPr>
      <w:tblGrid>
        <w:gridCol w:w="3454"/>
        <w:gridCol w:w="796"/>
        <w:gridCol w:w="779"/>
        <w:gridCol w:w="796"/>
        <w:gridCol w:w="4035"/>
      </w:tblGrid>
      <w:tr w:rsidR="00E73EDF" w:rsidRPr="008A6F2A" w14:paraId="3DE5D3F1" w14:textId="77777777" w:rsidTr="0022577A">
        <w:trPr>
          <w:trHeight w:val="210"/>
        </w:trPr>
        <w:tc>
          <w:tcPr>
            <w:tcW w:w="345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CE413BA" w14:textId="77777777" w:rsidR="00E73EDF" w:rsidRPr="008A6F2A" w:rsidRDefault="007653F1" w:rsidP="00C128E3">
            <w:pPr>
              <w:pStyle w:val="Small"/>
              <w:spacing w:before="40" w:after="40"/>
              <w:jc w:val="both"/>
              <w:rPr>
                <w:b/>
              </w:rPr>
            </w:pPr>
            <w:r w:rsidRPr="008A6F2A">
              <w:rPr>
                <w:b/>
              </w:rPr>
              <w:t>Subfield name</w:t>
            </w:r>
          </w:p>
        </w:tc>
        <w:tc>
          <w:tcPr>
            <w:tcW w:w="796"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4D5921A" w14:textId="77777777" w:rsidR="00E73EDF" w:rsidRPr="008A6F2A" w:rsidRDefault="007653F1" w:rsidP="00C128E3">
            <w:pPr>
              <w:pStyle w:val="Small"/>
              <w:spacing w:before="40" w:after="40"/>
              <w:jc w:val="both"/>
              <w:rPr>
                <w:b/>
              </w:rPr>
            </w:pPr>
            <w:r w:rsidRPr="008A6F2A">
              <w:rPr>
                <w:b/>
              </w:rPr>
              <w:t>Label</w:t>
            </w:r>
          </w:p>
        </w:tc>
        <w:tc>
          <w:tcPr>
            <w:tcW w:w="779"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052A684" w14:textId="77777777" w:rsidR="00E73EDF" w:rsidRPr="008A6F2A" w:rsidRDefault="007653F1" w:rsidP="00C128E3">
            <w:pPr>
              <w:pStyle w:val="Small"/>
              <w:spacing w:before="40" w:after="40"/>
              <w:jc w:val="both"/>
              <w:rPr>
                <w:b/>
              </w:rPr>
            </w:pPr>
            <w:r w:rsidRPr="008A6F2A">
              <w:rPr>
                <w:b/>
              </w:rPr>
              <w:t>Value</w:t>
            </w:r>
          </w:p>
        </w:tc>
        <w:tc>
          <w:tcPr>
            <w:tcW w:w="796"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CB0332" w14:textId="77777777" w:rsidR="00E73EDF" w:rsidRPr="008A6F2A" w:rsidRDefault="007653F1" w:rsidP="00C128E3">
            <w:pPr>
              <w:pStyle w:val="Small"/>
              <w:spacing w:before="40" w:after="40"/>
              <w:jc w:val="both"/>
              <w:rPr>
                <w:b/>
              </w:rPr>
            </w:pPr>
            <w:r w:rsidRPr="008A6F2A">
              <w:rPr>
                <w:b/>
              </w:rPr>
              <w:t>Format</w:t>
            </w:r>
          </w:p>
        </w:tc>
        <w:tc>
          <w:tcPr>
            <w:tcW w:w="403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0468EEC" w14:textId="77777777" w:rsidR="00E73EDF" w:rsidRPr="008A6F2A" w:rsidRDefault="007653F1" w:rsidP="00C128E3">
            <w:pPr>
              <w:pStyle w:val="Small"/>
              <w:spacing w:before="40" w:after="40"/>
              <w:jc w:val="both"/>
              <w:rPr>
                <w:b/>
              </w:rPr>
            </w:pPr>
            <w:r w:rsidRPr="008A6F2A">
              <w:rPr>
                <w:b/>
              </w:rPr>
              <w:t>Comment</w:t>
            </w:r>
          </w:p>
        </w:tc>
      </w:tr>
      <w:tr w:rsidR="00E73EDF" w:rsidRPr="008A6F2A" w14:paraId="2BD4CE20"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500A715" w14:textId="77777777" w:rsidR="00E73EDF" w:rsidRPr="008A6F2A" w:rsidRDefault="007653F1" w:rsidP="00C128E3">
            <w:pPr>
              <w:spacing w:before="40" w:after="40" w:line="240" w:lineRule="auto"/>
              <w:jc w:val="left"/>
              <w:rPr>
                <w:sz w:val="16"/>
              </w:rPr>
            </w:pPr>
            <w:r w:rsidRPr="008A6F2A">
              <w:rPr>
                <w:sz w:val="16"/>
              </w:rPr>
              <w:t>Dataset Coordinate Origin X</w:t>
            </w:r>
          </w:p>
        </w:tc>
        <w:tc>
          <w:tcPr>
            <w:tcW w:w="796" w:type="dxa"/>
            <w:tcBorders>
              <w:top w:val="single" w:sz="6" w:space="0" w:color="000000"/>
              <w:left w:val="single" w:sz="6" w:space="0" w:color="000000"/>
              <w:bottom w:val="single" w:sz="6" w:space="0" w:color="000000"/>
              <w:right w:val="single" w:sz="6" w:space="0" w:color="000000"/>
            </w:tcBorders>
          </w:tcPr>
          <w:p w14:paraId="7516A4FF" w14:textId="77777777" w:rsidR="00E73EDF" w:rsidRPr="008A6F2A" w:rsidRDefault="007653F1" w:rsidP="00C128E3">
            <w:pPr>
              <w:spacing w:before="40" w:after="40" w:line="240" w:lineRule="auto"/>
              <w:jc w:val="left"/>
              <w:rPr>
                <w:sz w:val="16"/>
              </w:rPr>
            </w:pPr>
            <w:r w:rsidRPr="008A6F2A">
              <w:rPr>
                <w:sz w:val="16"/>
              </w:rPr>
              <w:t>DCOX</w:t>
            </w:r>
          </w:p>
        </w:tc>
        <w:tc>
          <w:tcPr>
            <w:tcW w:w="779" w:type="dxa"/>
            <w:tcBorders>
              <w:top w:val="single" w:sz="6" w:space="0" w:color="000000"/>
              <w:left w:val="single" w:sz="6" w:space="0" w:color="000000"/>
              <w:bottom w:val="single" w:sz="6" w:space="0" w:color="000000"/>
              <w:right w:val="single" w:sz="6" w:space="0" w:color="000000"/>
            </w:tcBorders>
          </w:tcPr>
          <w:p w14:paraId="00C4B8B6"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15EECB27"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04F45105" w14:textId="77777777" w:rsidR="00E73EDF" w:rsidRPr="008A6F2A" w:rsidRDefault="007653F1" w:rsidP="00C128E3">
            <w:pPr>
              <w:spacing w:before="40" w:after="40" w:line="240" w:lineRule="auto"/>
              <w:jc w:val="left"/>
              <w:rPr>
                <w:sz w:val="16"/>
              </w:rPr>
            </w:pPr>
            <w:r w:rsidRPr="008A6F2A">
              <w:rPr>
                <w:sz w:val="16"/>
              </w:rPr>
              <w:t>Shift used to adjust x-coordinate before encoding</w:t>
            </w:r>
          </w:p>
        </w:tc>
      </w:tr>
      <w:tr w:rsidR="00E73EDF" w:rsidRPr="008A6F2A" w14:paraId="6685BC2B"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1DF45E48" w14:textId="77777777" w:rsidR="00E73EDF" w:rsidRPr="008A6F2A" w:rsidRDefault="007653F1" w:rsidP="00C128E3">
            <w:pPr>
              <w:spacing w:before="40" w:after="40" w:line="240" w:lineRule="auto"/>
              <w:jc w:val="left"/>
              <w:rPr>
                <w:sz w:val="16"/>
              </w:rPr>
            </w:pPr>
            <w:r w:rsidRPr="008A6F2A">
              <w:rPr>
                <w:sz w:val="16"/>
              </w:rPr>
              <w:t>Dataset Coordinate Origin Y</w:t>
            </w:r>
          </w:p>
        </w:tc>
        <w:tc>
          <w:tcPr>
            <w:tcW w:w="796" w:type="dxa"/>
            <w:tcBorders>
              <w:top w:val="single" w:sz="6" w:space="0" w:color="000000"/>
              <w:left w:val="single" w:sz="6" w:space="0" w:color="000000"/>
              <w:bottom w:val="single" w:sz="6" w:space="0" w:color="000000"/>
              <w:right w:val="single" w:sz="6" w:space="0" w:color="000000"/>
            </w:tcBorders>
          </w:tcPr>
          <w:p w14:paraId="42D1B846" w14:textId="77777777" w:rsidR="00E73EDF" w:rsidRPr="008A6F2A" w:rsidRDefault="007653F1" w:rsidP="00C128E3">
            <w:pPr>
              <w:spacing w:before="40" w:after="40" w:line="240" w:lineRule="auto"/>
              <w:jc w:val="left"/>
              <w:rPr>
                <w:sz w:val="16"/>
              </w:rPr>
            </w:pPr>
            <w:r w:rsidRPr="008A6F2A">
              <w:rPr>
                <w:sz w:val="16"/>
              </w:rPr>
              <w:t>DCOY</w:t>
            </w:r>
          </w:p>
        </w:tc>
        <w:tc>
          <w:tcPr>
            <w:tcW w:w="779" w:type="dxa"/>
            <w:tcBorders>
              <w:top w:val="single" w:sz="6" w:space="0" w:color="000000"/>
              <w:left w:val="single" w:sz="6" w:space="0" w:color="000000"/>
              <w:bottom w:val="single" w:sz="6" w:space="0" w:color="000000"/>
              <w:right w:val="single" w:sz="6" w:space="0" w:color="000000"/>
            </w:tcBorders>
          </w:tcPr>
          <w:p w14:paraId="02973BE6"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7EE195E8"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2F40DDB2" w14:textId="77777777" w:rsidR="00E73EDF" w:rsidRPr="008A6F2A" w:rsidRDefault="007653F1" w:rsidP="00C128E3">
            <w:pPr>
              <w:spacing w:before="40" w:after="40" w:line="240" w:lineRule="auto"/>
              <w:jc w:val="left"/>
              <w:rPr>
                <w:sz w:val="16"/>
              </w:rPr>
            </w:pPr>
            <w:r w:rsidRPr="008A6F2A">
              <w:rPr>
                <w:sz w:val="16"/>
              </w:rPr>
              <w:t>Shift used to adjust y-coordinate before encoding</w:t>
            </w:r>
          </w:p>
        </w:tc>
      </w:tr>
      <w:tr w:rsidR="00E73EDF" w:rsidRPr="008A6F2A" w14:paraId="769873FE"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390BAE7" w14:textId="77777777" w:rsidR="00E73EDF" w:rsidRPr="008A6F2A" w:rsidRDefault="007653F1" w:rsidP="00C128E3">
            <w:pPr>
              <w:spacing w:before="40" w:after="40" w:line="240" w:lineRule="auto"/>
              <w:jc w:val="left"/>
              <w:rPr>
                <w:sz w:val="16"/>
              </w:rPr>
            </w:pPr>
            <w:r w:rsidRPr="008A6F2A">
              <w:rPr>
                <w:sz w:val="16"/>
              </w:rPr>
              <w:t>Dataset Coordinate Origin Z</w:t>
            </w:r>
          </w:p>
        </w:tc>
        <w:tc>
          <w:tcPr>
            <w:tcW w:w="796" w:type="dxa"/>
            <w:tcBorders>
              <w:top w:val="single" w:sz="6" w:space="0" w:color="000000"/>
              <w:left w:val="single" w:sz="6" w:space="0" w:color="000000"/>
              <w:bottom w:val="single" w:sz="6" w:space="0" w:color="000000"/>
              <w:right w:val="single" w:sz="6" w:space="0" w:color="000000"/>
            </w:tcBorders>
          </w:tcPr>
          <w:p w14:paraId="525EFE5E" w14:textId="77777777" w:rsidR="00E73EDF" w:rsidRPr="008A6F2A" w:rsidRDefault="007653F1" w:rsidP="00C128E3">
            <w:pPr>
              <w:spacing w:before="40" w:after="40" w:line="240" w:lineRule="auto"/>
              <w:jc w:val="left"/>
              <w:rPr>
                <w:sz w:val="16"/>
              </w:rPr>
            </w:pPr>
            <w:r w:rsidRPr="008A6F2A">
              <w:rPr>
                <w:sz w:val="16"/>
              </w:rPr>
              <w:t>DCOZ</w:t>
            </w:r>
          </w:p>
        </w:tc>
        <w:tc>
          <w:tcPr>
            <w:tcW w:w="779" w:type="dxa"/>
            <w:tcBorders>
              <w:top w:val="single" w:sz="6" w:space="0" w:color="000000"/>
              <w:left w:val="single" w:sz="6" w:space="0" w:color="000000"/>
              <w:bottom w:val="single" w:sz="6" w:space="0" w:color="000000"/>
              <w:right w:val="single" w:sz="6" w:space="0" w:color="000000"/>
            </w:tcBorders>
          </w:tcPr>
          <w:p w14:paraId="21513CCF"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449690D0"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5F3E5D91" w14:textId="77777777" w:rsidR="00E73EDF" w:rsidRPr="008A6F2A" w:rsidRDefault="007653F1" w:rsidP="00C128E3">
            <w:pPr>
              <w:spacing w:before="40" w:after="40" w:line="240" w:lineRule="auto"/>
              <w:jc w:val="left"/>
              <w:rPr>
                <w:sz w:val="16"/>
              </w:rPr>
            </w:pPr>
            <w:r w:rsidRPr="008A6F2A">
              <w:rPr>
                <w:sz w:val="16"/>
              </w:rPr>
              <w:t>Shift used to adjust z-coordinate before encoding</w:t>
            </w:r>
          </w:p>
        </w:tc>
      </w:tr>
      <w:tr w:rsidR="00E73EDF" w:rsidRPr="008A6F2A" w14:paraId="1BD64737"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51A6BBD4" w14:textId="0069F17B" w:rsidR="00E73EDF" w:rsidRPr="00431ADB" w:rsidRDefault="007653F1" w:rsidP="00775B77">
            <w:pPr>
              <w:spacing w:before="40" w:after="40" w:line="240" w:lineRule="auto"/>
              <w:jc w:val="left"/>
              <w:rPr>
                <w:sz w:val="16"/>
              </w:rPr>
            </w:pPr>
            <w:r w:rsidRPr="00431ADB">
              <w:rPr>
                <w:sz w:val="16"/>
              </w:rPr>
              <w:t xml:space="preserve">Coordinate </w:t>
            </w:r>
            <w:r w:rsidR="00775B77">
              <w:rPr>
                <w:sz w:val="16"/>
              </w:rPr>
              <w:t>m</w:t>
            </w:r>
            <w:r w:rsidR="00775B77" w:rsidRPr="00431ADB">
              <w:rPr>
                <w:sz w:val="16"/>
              </w:rPr>
              <w:t xml:space="preserve">ultiplication </w:t>
            </w:r>
            <w:r w:rsidR="00775B77">
              <w:rPr>
                <w:sz w:val="16"/>
              </w:rPr>
              <w:t>f</w:t>
            </w:r>
            <w:r w:rsidR="00775B77" w:rsidRPr="00431ADB">
              <w:rPr>
                <w:sz w:val="16"/>
              </w:rPr>
              <w:t xml:space="preserve">actor </w:t>
            </w:r>
            <w:r w:rsidRPr="00431ADB">
              <w:rPr>
                <w:sz w:val="16"/>
              </w:rPr>
              <w:t xml:space="preserve">for </w:t>
            </w:r>
            <w:r w:rsidR="00775B77">
              <w:rPr>
                <w:sz w:val="16"/>
              </w:rPr>
              <w:t>x</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048084DE" w14:textId="77777777" w:rsidR="00E73EDF" w:rsidRPr="008A6F2A" w:rsidRDefault="007653F1" w:rsidP="00C128E3">
            <w:pPr>
              <w:spacing w:before="40" w:after="40" w:line="240" w:lineRule="auto"/>
              <w:jc w:val="left"/>
              <w:rPr>
                <w:sz w:val="16"/>
              </w:rPr>
            </w:pPr>
            <w:r w:rsidRPr="008A6F2A">
              <w:rPr>
                <w:sz w:val="16"/>
              </w:rPr>
              <w:t>CMFX</w:t>
            </w:r>
          </w:p>
        </w:tc>
        <w:tc>
          <w:tcPr>
            <w:tcW w:w="779" w:type="dxa"/>
            <w:tcBorders>
              <w:top w:val="single" w:sz="6" w:space="0" w:color="000000"/>
              <w:left w:val="single" w:sz="6" w:space="0" w:color="000000"/>
              <w:bottom w:val="single" w:sz="6" w:space="0" w:color="000000"/>
              <w:right w:val="single" w:sz="6" w:space="0" w:color="000000"/>
            </w:tcBorders>
          </w:tcPr>
          <w:p w14:paraId="5175EBC0"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6" w:type="dxa"/>
            <w:tcBorders>
              <w:top w:val="single" w:sz="6" w:space="0" w:color="000000"/>
              <w:left w:val="single" w:sz="6" w:space="0" w:color="000000"/>
              <w:bottom w:val="single" w:sz="6" w:space="0" w:color="000000"/>
              <w:right w:val="single" w:sz="6" w:space="0" w:color="000000"/>
            </w:tcBorders>
          </w:tcPr>
          <w:p w14:paraId="33E1F9F2"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F3E808B"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x-coordinate or longitude</w:t>
            </w:r>
          </w:p>
        </w:tc>
      </w:tr>
      <w:tr w:rsidR="00E73EDF" w:rsidRPr="008A6F2A" w14:paraId="6B60E4D4"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0676C00E" w14:textId="4E2B2C24" w:rsidR="00E73EDF" w:rsidRPr="00431ADB" w:rsidRDefault="007653F1" w:rsidP="0022577A">
            <w:pPr>
              <w:spacing w:before="40" w:after="40" w:line="240" w:lineRule="auto"/>
              <w:jc w:val="left"/>
              <w:rPr>
                <w:sz w:val="16"/>
              </w:rPr>
            </w:pPr>
            <w:r w:rsidRPr="008A6F2A">
              <w:rPr>
                <w:sz w:val="16"/>
              </w:rPr>
              <w:t xml:space="preserve">Coordinate </w:t>
            </w:r>
            <w:r w:rsidR="0022577A">
              <w:rPr>
                <w:sz w:val="16"/>
              </w:rPr>
              <w:t>m</w:t>
            </w:r>
            <w:r w:rsidR="0022577A" w:rsidRPr="00431ADB">
              <w:rPr>
                <w:sz w:val="16"/>
              </w:rPr>
              <w:t xml:space="preserve">ultiplication </w:t>
            </w:r>
            <w:r w:rsidR="0022577A">
              <w:rPr>
                <w:sz w:val="16"/>
              </w:rPr>
              <w:t>f</w:t>
            </w:r>
            <w:r w:rsidR="0022577A" w:rsidRPr="00431ADB">
              <w:rPr>
                <w:sz w:val="16"/>
              </w:rPr>
              <w:t xml:space="preserve">actor </w:t>
            </w:r>
            <w:r w:rsidRPr="00431ADB">
              <w:rPr>
                <w:sz w:val="16"/>
              </w:rPr>
              <w:t xml:space="preserve">for </w:t>
            </w:r>
            <w:r w:rsidR="0022577A">
              <w:rPr>
                <w:sz w:val="16"/>
              </w:rPr>
              <w:t>y</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14B29FF9" w14:textId="77777777" w:rsidR="00E73EDF" w:rsidRPr="008A6F2A" w:rsidRDefault="007653F1" w:rsidP="00C128E3">
            <w:pPr>
              <w:spacing w:before="40" w:after="40" w:line="240" w:lineRule="auto"/>
              <w:jc w:val="left"/>
              <w:rPr>
                <w:sz w:val="16"/>
              </w:rPr>
            </w:pPr>
            <w:r w:rsidRPr="008A6F2A">
              <w:rPr>
                <w:sz w:val="16"/>
              </w:rPr>
              <w:t>CMFY</w:t>
            </w:r>
          </w:p>
        </w:tc>
        <w:tc>
          <w:tcPr>
            <w:tcW w:w="779" w:type="dxa"/>
            <w:tcBorders>
              <w:top w:val="single" w:sz="6" w:space="0" w:color="000000"/>
              <w:left w:val="single" w:sz="6" w:space="0" w:color="000000"/>
              <w:bottom w:val="single" w:sz="6" w:space="0" w:color="000000"/>
              <w:right w:val="single" w:sz="6" w:space="0" w:color="000000"/>
            </w:tcBorders>
          </w:tcPr>
          <w:p w14:paraId="23AFC07E"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6" w:type="dxa"/>
            <w:tcBorders>
              <w:top w:val="single" w:sz="6" w:space="0" w:color="000000"/>
              <w:left w:val="single" w:sz="6" w:space="0" w:color="000000"/>
              <w:bottom w:val="single" w:sz="6" w:space="0" w:color="000000"/>
              <w:right w:val="single" w:sz="6" w:space="0" w:color="000000"/>
            </w:tcBorders>
          </w:tcPr>
          <w:p w14:paraId="28785B9F"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2C5F9EEE"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y-coordinate or latitude</w:t>
            </w:r>
          </w:p>
        </w:tc>
      </w:tr>
      <w:tr w:rsidR="00E73EDF" w:rsidRPr="008A6F2A" w14:paraId="6DABD622"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F378715" w14:textId="2C9DA91D" w:rsidR="00E73EDF" w:rsidRPr="00431ADB" w:rsidRDefault="007653F1" w:rsidP="0022577A">
            <w:pPr>
              <w:spacing w:before="40" w:after="40" w:line="240" w:lineRule="auto"/>
              <w:jc w:val="left"/>
              <w:rPr>
                <w:sz w:val="16"/>
              </w:rPr>
            </w:pPr>
            <w:r w:rsidRPr="008A6F2A">
              <w:rPr>
                <w:sz w:val="16"/>
              </w:rPr>
              <w:t xml:space="preserve">Coordinate </w:t>
            </w:r>
            <w:r w:rsidR="0022577A">
              <w:rPr>
                <w:sz w:val="16"/>
              </w:rPr>
              <w:t>m</w:t>
            </w:r>
            <w:r w:rsidR="0022577A" w:rsidRPr="00431ADB">
              <w:rPr>
                <w:sz w:val="16"/>
              </w:rPr>
              <w:t xml:space="preserve">ultiplication </w:t>
            </w:r>
            <w:r w:rsidR="0022577A">
              <w:rPr>
                <w:sz w:val="16"/>
              </w:rPr>
              <w:t>f</w:t>
            </w:r>
            <w:r w:rsidR="0022577A" w:rsidRPr="00431ADB">
              <w:rPr>
                <w:sz w:val="16"/>
              </w:rPr>
              <w:t xml:space="preserve">actor </w:t>
            </w:r>
            <w:r w:rsidRPr="00431ADB">
              <w:rPr>
                <w:sz w:val="16"/>
              </w:rPr>
              <w:t xml:space="preserve">for </w:t>
            </w:r>
            <w:r w:rsidR="0022577A">
              <w:rPr>
                <w:sz w:val="16"/>
              </w:rPr>
              <w:t>z</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10462A64" w14:textId="77777777" w:rsidR="00E73EDF" w:rsidRPr="008A6F2A" w:rsidRDefault="007653F1" w:rsidP="00C128E3">
            <w:pPr>
              <w:spacing w:before="40" w:after="40" w:line="240" w:lineRule="auto"/>
              <w:jc w:val="left"/>
              <w:rPr>
                <w:sz w:val="16"/>
              </w:rPr>
            </w:pPr>
            <w:r w:rsidRPr="008A6F2A">
              <w:rPr>
                <w:sz w:val="16"/>
              </w:rPr>
              <w:t>CMFZ</w:t>
            </w:r>
          </w:p>
        </w:tc>
        <w:tc>
          <w:tcPr>
            <w:tcW w:w="779" w:type="dxa"/>
            <w:tcBorders>
              <w:top w:val="single" w:sz="6" w:space="0" w:color="000000"/>
              <w:left w:val="single" w:sz="6" w:space="0" w:color="000000"/>
              <w:bottom w:val="single" w:sz="6" w:space="0" w:color="000000"/>
              <w:right w:val="single" w:sz="6" w:space="0" w:color="000000"/>
            </w:tcBorders>
          </w:tcPr>
          <w:p w14:paraId="6ED4F83F" w14:textId="376D7A3A" w:rsidR="00E73EDF" w:rsidRPr="008A6F2A" w:rsidRDefault="007653F1" w:rsidP="00C128E3">
            <w:pPr>
              <w:spacing w:before="40" w:after="40" w:line="240" w:lineRule="auto"/>
              <w:jc w:val="left"/>
              <w:rPr>
                <w:sz w:val="16"/>
              </w:rPr>
            </w:pPr>
            <w:r w:rsidRPr="008A6F2A">
              <w:rPr>
                <w:sz w:val="16"/>
              </w:rPr>
              <w:t xml:space="preserve">{10} </w:t>
            </w:r>
          </w:p>
        </w:tc>
        <w:tc>
          <w:tcPr>
            <w:tcW w:w="796" w:type="dxa"/>
            <w:tcBorders>
              <w:top w:val="single" w:sz="6" w:space="0" w:color="000000"/>
              <w:left w:val="single" w:sz="6" w:space="0" w:color="000000"/>
              <w:bottom w:val="single" w:sz="6" w:space="0" w:color="000000"/>
              <w:right w:val="single" w:sz="6" w:space="0" w:color="000000"/>
            </w:tcBorders>
          </w:tcPr>
          <w:p w14:paraId="7B447262"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BE51037"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z-coordinate or depths or height</w:t>
            </w:r>
          </w:p>
        </w:tc>
      </w:tr>
      <w:tr w:rsidR="00E73EDF" w:rsidRPr="008A6F2A" w14:paraId="6F7E263D"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442D37B" w14:textId="5F1F08FB" w:rsidR="00E73EDF" w:rsidRPr="008A6F2A" w:rsidRDefault="007653F1" w:rsidP="00C128E3">
            <w:pPr>
              <w:spacing w:before="40" w:after="40" w:line="240" w:lineRule="auto"/>
              <w:jc w:val="left"/>
              <w:rPr>
                <w:sz w:val="16"/>
              </w:rPr>
            </w:pPr>
            <w:r w:rsidRPr="008A6F2A">
              <w:rPr>
                <w:sz w:val="16"/>
              </w:rPr>
              <w:t>Number of Information Type records</w:t>
            </w:r>
          </w:p>
        </w:tc>
        <w:tc>
          <w:tcPr>
            <w:tcW w:w="796" w:type="dxa"/>
            <w:tcBorders>
              <w:top w:val="single" w:sz="6" w:space="0" w:color="000000"/>
              <w:left w:val="single" w:sz="6" w:space="0" w:color="000000"/>
              <w:bottom w:val="single" w:sz="6" w:space="0" w:color="000000"/>
              <w:right w:val="single" w:sz="6" w:space="0" w:color="000000"/>
            </w:tcBorders>
          </w:tcPr>
          <w:p w14:paraId="42B7FCB6" w14:textId="77777777" w:rsidR="00E73EDF" w:rsidRPr="008A6F2A" w:rsidRDefault="007653F1" w:rsidP="00C128E3">
            <w:pPr>
              <w:spacing w:before="40" w:after="40" w:line="240" w:lineRule="auto"/>
              <w:jc w:val="left"/>
              <w:rPr>
                <w:sz w:val="16"/>
              </w:rPr>
            </w:pPr>
            <w:r w:rsidRPr="008A6F2A">
              <w:rPr>
                <w:sz w:val="16"/>
              </w:rPr>
              <w:t>NOIR</w:t>
            </w:r>
          </w:p>
        </w:tc>
        <w:tc>
          <w:tcPr>
            <w:tcW w:w="779" w:type="dxa"/>
            <w:tcBorders>
              <w:top w:val="single" w:sz="6" w:space="0" w:color="000000"/>
              <w:left w:val="single" w:sz="6" w:space="0" w:color="000000"/>
              <w:bottom w:val="single" w:sz="6" w:space="0" w:color="000000"/>
              <w:right w:val="single" w:sz="6" w:space="0" w:color="000000"/>
            </w:tcBorders>
          </w:tcPr>
          <w:p w14:paraId="2766A2AB"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277B37B7"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3D1526CC" w14:textId="77777777" w:rsidR="00E73EDF" w:rsidRPr="008A6F2A" w:rsidRDefault="007653F1" w:rsidP="00C128E3">
            <w:pPr>
              <w:spacing w:before="40" w:after="40" w:line="240" w:lineRule="auto"/>
              <w:jc w:val="left"/>
              <w:rPr>
                <w:sz w:val="16"/>
              </w:rPr>
            </w:pPr>
            <w:r w:rsidRPr="008A6F2A">
              <w:rPr>
                <w:sz w:val="16"/>
              </w:rPr>
              <w:t>Number of information records in the dataset</w:t>
            </w:r>
          </w:p>
        </w:tc>
      </w:tr>
      <w:tr w:rsidR="00E73EDF" w:rsidRPr="008A6F2A" w14:paraId="71CA8FB8"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558DF2F6" w14:textId="77777777" w:rsidR="00E73EDF" w:rsidRPr="008A6F2A" w:rsidRDefault="007653F1" w:rsidP="00C128E3">
            <w:pPr>
              <w:spacing w:before="40" w:after="40" w:line="240" w:lineRule="auto"/>
              <w:jc w:val="left"/>
              <w:rPr>
                <w:sz w:val="16"/>
              </w:rPr>
            </w:pPr>
            <w:r w:rsidRPr="008A6F2A">
              <w:rPr>
                <w:sz w:val="16"/>
              </w:rPr>
              <w:t>Number of Point records</w:t>
            </w:r>
          </w:p>
        </w:tc>
        <w:tc>
          <w:tcPr>
            <w:tcW w:w="796" w:type="dxa"/>
            <w:tcBorders>
              <w:top w:val="single" w:sz="6" w:space="0" w:color="000000"/>
              <w:left w:val="single" w:sz="6" w:space="0" w:color="000000"/>
              <w:bottom w:val="single" w:sz="6" w:space="0" w:color="000000"/>
              <w:right w:val="single" w:sz="6" w:space="0" w:color="000000"/>
            </w:tcBorders>
          </w:tcPr>
          <w:p w14:paraId="41AEAA7F" w14:textId="77777777" w:rsidR="00E73EDF" w:rsidRPr="008A6F2A" w:rsidRDefault="007653F1" w:rsidP="00C128E3">
            <w:pPr>
              <w:spacing w:before="40" w:after="40" w:line="240" w:lineRule="auto"/>
              <w:jc w:val="left"/>
              <w:rPr>
                <w:sz w:val="16"/>
              </w:rPr>
            </w:pPr>
            <w:r w:rsidRPr="008A6F2A">
              <w:rPr>
                <w:sz w:val="16"/>
              </w:rPr>
              <w:t>NOPN</w:t>
            </w:r>
          </w:p>
        </w:tc>
        <w:tc>
          <w:tcPr>
            <w:tcW w:w="779" w:type="dxa"/>
            <w:tcBorders>
              <w:top w:val="single" w:sz="6" w:space="0" w:color="000000"/>
              <w:left w:val="single" w:sz="6" w:space="0" w:color="000000"/>
              <w:bottom w:val="single" w:sz="6" w:space="0" w:color="000000"/>
              <w:right w:val="single" w:sz="6" w:space="0" w:color="000000"/>
            </w:tcBorders>
          </w:tcPr>
          <w:p w14:paraId="64CFAFE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0E9B8AEF"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02DA2C8" w14:textId="77777777" w:rsidR="00E73EDF" w:rsidRPr="008A6F2A" w:rsidRDefault="007653F1" w:rsidP="00C128E3">
            <w:pPr>
              <w:spacing w:before="40" w:after="40" w:line="240" w:lineRule="auto"/>
              <w:jc w:val="left"/>
              <w:rPr>
                <w:sz w:val="16"/>
              </w:rPr>
            </w:pPr>
            <w:r w:rsidRPr="008A6F2A">
              <w:rPr>
                <w:sz w:val="16"/>
              </w:rPr>
              <w:t>Number of point records in the dataset</w:t>
            </w:r>
          </w:p>
        </w:tc>
      </w:tr>
      <w:tr w:rsidR="00E73EDF" w:rsidRPr="008A6F2A" w14:paraId="5EB2589E"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02F8877A" w14:textId="77777777" w:rsidR="00E73EDF" w:rsidRPr="008A6F2A" w:rsidRDefault="007653F1" w:rsidP="00C128E3">
            <w:pPr>
              <w:spacing w:before="40" w:after="40" w:line="240" w:lineRule="auto"/>
              <w:jc w:val="left"/>
              <w:rPr>
                <w:sz w:val="16"/>
              </w:rPr>
            </w:pPr>
            <w:r w:rsidRPr="008A6F2A">
              <w:rPr>
                <w:sz w:val="16"/>
              </w:rPr>
              <w:t>Number of Multi Point records</w:t>
            </w:r>
          </w:p>
        </w:tc>
        <w:tc>
          <w:tcPr>
            <w:tcW w:w="796" w:type="dxa"/>
            <w:tcBorders>
              <w:top w:val="single" w:sz="6" w:space="0" w:color="000000"/>
              <w:left w:val="single" w:sz="6" w:space="0" w:color="000000"/>
              <w:bottom w:val="single" w:sz="6" w:space="0" w:color="000000"/>
              <w:right w:val="single" w:sz="6" w:space="0" w:color="000000"/>
            </w:tcBorders>
          </w:tcPr>
          <w:p w14:paraId="1371F7F7" w14:textId="77777777" w:rsidR="00E73EDF" w:rsidRPr="008A6F2A" w:rsidRDefault="007653F1" w:rsidP="00C128E3">
            <w:pPr>
              <w:spacing w:before="40" w:after="40" w:line="240" w:lineRule="auto"/>
              <w:jc w:val="left"/>
              <w:rPr>
                <w:sz w:val="16"/>
              </w:rPr>
            </w:pPr>
            <w:r w:rsidRPr="008A6F2A">
              <w:rPr>
                <w:sz w:val="16"/>
              </w:rPr>
              <w:t>NOMN</w:t>
            </w:r>
          </w:p>
        </w:tc>
        <w:tc>
          <w:tcPr>
            <w:tcW w:w="779" w:type="dxa"/>
            <w:tcBorders>
              <w:top w:val="single" w:sz="6" w:space="0" w:color="000000"/>
              <w:left w:val="single" w:sz="6" w:space="0" w:color="000000"/>
              <w:bottom w:val="single" w:sz="6" w:space="0" w:color="000000"/>
              <w:right w:val="single" w:sz="6" w:space="0" w:color="000000"/>
            </w:tcBorders>
          </w:tcPr>
          <w:p w14:paraId="16426B65"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0D1EAFB3"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6D472DBB" w14:textId="77777777" w:rsidR="00E73EDF" w:rsidRPr="008A6F2A" w:rsidRDefault="007653F1" w:rsidP="00C128E3">
            <w:pPr>
              <w:spacing w:before="40" w:after="40" w:line="240" w:lineRule="auto"/>
              <w:jc w:val="left"/>
              <w:rPr>
                <w:sz w:val="16"/>
              </w:rPr>
            </w:pPr>
            <w:r w:rsidRPr="008A6F2A">
              <w:rPr>
                <w:sz w:val="16"/>
              </w:rPr>
              <w:t>Number of multi point records in the dataset</w:t>
            </w:r>
          </w:p>
        </w:tc>
      </w:tr>
      <w:tr w:rsidR="00E73EDF" w:rsidRPr="008A6F2A" w14:paraId="5C4AD55F"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AFE7EA2" w14:textId="77777777" w:rsidR="00E73EDF" w:rsidRPr="008A6F2A" w:rsidRDefault="007653F1" w:rsidP="00C128E3">
            <w:pPr>
              <w:spacing w:before="40" w:after="40" w:line="240" w:lineRule="auto"/>
              <w:jc w:val="left"/>
              <w:rPr>
                <w:sz w:val="16"/>
              </w:rPr>
            </w:pPr>
            <w:r w:rsidRPr="008A6F2A">
              <w:rPr>
                <w:sz w:val="16"/>
              </w:rPr>
              <w:t>Number of Curve records</w:t>
            </w:r>
          </w:p>
        </w:tc>
        <w:tc>
          <w:tcPr>
            <w:tcW w:w="796" w:type="dxa"/>
            <w:tcBorders>
              <w:top w:val="single" w:sz="6" w:space="0" w:color="000000"/>
              <w:left w:val="single" w:sz="6" w:space="0" w:color="000000"/>
              <w:bottom w:val="single" w:sz="6" w:space="0" w:color="000000"/>
              <w:right w:val="single" w:sz="6" w:space="0" w:color="000000"/>
            </w:tcBorders>
          </w:tcPr>
          <w:p w14:paraId="104D19DF" w14:textId="77777777" w:rsidR="00E73EDF" w:rsidRPr="008A6F2A" w:rsidRDefault="007653F1" w:rsidP="00C128E3">
            <w:pPr>
              <w:spacing w:before="40" w:after="40" w:line="240" w:lineRule="auto"/>
              <w:jc w:val="left"/>
              <w:rPr>
                <w:sz w:val="16"/>
              </w:rPr>
            </w:pPr>
            <w:r w:rsidRPr="008A6F2A">
              <w:rPr>
                <w:sz w:val="16"/>
              </w:rPr>
              <w:t>NOCN</w:t>
            </w:r>
          </w:p>
        </w:tc>
        <w:tc>
          <w:tcPr>
            <w:tcW w:w="779" w:type="dxa"/>
            <w:tcBorders>
              <w:top w:val="single" w:sz="6" w:space="0" w:color="000000"/>
              <w:left w:val="single" w:sz="6" w:space="0" w:color="000000"/>
              <w:bottom w:val="single" w:sz="6" w:space="0" w:color="000000"/>
              <w:right w:val="single" w:sz="6" w:space="0" w:color="000000"/>
            </w:tcBorders>
          </w:tcPr>
          <w:p w14:paraId="78E62DCA"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31779DE9"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54F1D37A" w14:textId="77777777" w:rsidR="00E73EDF" w:rsidRPr="008A6F2A" w:rsidRDefault="007653F1" w:rsidP="00C128E3">
            <w:pPr>
              <w:spacing w:before="40" w:after="40" w:line="240" w:lineRule="auto"/>
              <w:jc w:val="left"/>
              <w:rPr>
                <w:sz w:val="16"/>
              </w:rPr>
            </w:pPr>
            <w:r w:rsidRPr="008A6F2A">
              <w:rPr>
                <w:sz w:val="16"/>
              </w:rPr>
              <w:t>Number of curve records in the dataset</w:t>
            </w:r>
          </w:p>
        </w:tc>
      </w:tr>
      <w:tr w:rsidR="00E73EDF" w:rsidRPr="008A6F2A" w14:paraId="7F15566C"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DE8867D" w14:textId="77777777" w:rsidR="00E73EDF" w:rsidRPr="008A6F2A" w:rsidRDefault="007653F1" w:rsidP="00C128E3">
            <w:pPr>
              <w:spacing w:before="40" w:after="40" w:line="240" w:lineRule="auto"/>
              <w:jc w:val="left"/>
              <w:rPr>
                <w:sz w:val="16"/>
              </w:rPr>
            </w:pPr>
            <w:r w:rsidRPr="008A6F2A">
              <w:rPr>
                <w:sz w:val="16"/>
              </w:rPr>
              <w:t>Number of Composite Curve records</w:t>
            </w:r>
          </w:p>
        </w:tc>
        <w:tc>
          <w:tcPr>
            <w:tcW w:w="796" w:type="dxa"/>
            <w:tcBorders>
              <w:top w:val="single" w:sz="6" w:space="0" w:color="000000"/>
              <w:left w:val="single" w:sz="6" w:space="0" w:color="000000"/>
              <w:bottom w:val="single" w:sz="6" w:space="0" w:color="000000"/>
              <w:right w:val="single" w:sz="6" w:space="0" w:color="000000"/>
            </w:tcBorders>
          </w:tcPr>
          <w:p w14:paraId="1C7C2F3F" w14:textId="77777777" w:rsidR="00E73EDF" w:rsidRPr="008A6F2A" w:rsidRDefault="007653F1" w:rsidP="00C128E3">
            <w:pPr>
              <w:spacing w:before="40" w:after="40" w:line="240" w:lineRule="auto"/>
              <w:jc w:val="left"/>
              <w:rPr>
                <w:sz w:val="16"/>
              </w:rPr>
            </w:pPr>
            <w:r w:rsidRPr="008A6F2A">
              <w:rPr>
                <w:sz w:val="16"/>
              </w:rPr>
              <w:t>NOXN</w:t>
            </w:r>
          </w:p>
        </w:tc>
        <w:tc>
          <w:tcPr>
            <w:tcW w:w="779" w:type="dxa"/>
            <w:tcBorders>
              <w:top w:val="single" w:sz="6" w:space="0" w:color="000000"/>
              <w:left w:val="single" w:sz="6" w:space="0" w:color="000000"/>
              <w:bottom w:val="single" w:sz="6" w:space="0" w:color="000000"/>
              <w:right w:val="single" w:sz="6" w:space="0" w:color="000000"/>
            </w:tcBorders>
          </w:tcPr>
          <w:p w14:paraId="632D427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5A5B2951"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64CE5B5" w14:textId="77777777" w:rsidR="00E73EDF" w:rsidRPr="008A6F2A" w:rsidRDefault="007653F1" w:rsidP="00C128E3">
            <w:pPr>
              <w:spacing w:before="40" w:after="40" w:line="240" w:lineRule="auto"/>
              <w:jc w:val="left"/>
              <w:rPr>
                <w:sz w:val="16"/>
              </w:rPr>
            </w:pPr>
            <w:r w:rsidRPr="008A6F2A">
              <w:rPr>
                <w:sz w:val="16"/>
              </w:rPr>
              <w:t>Number of composite curve records in the dataset</w:t>
            </w:r>
          </w:p>
        </w:tc>
      </w:tr>
      <w:tr w:rsidR="00E73EDF" w:rsidRPr="008A6F2A" w14:paraId="43165CE9"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0A16F3B" w14:textId="77777777" w:rsidR="00E73EDF" w:rsidRPr="008A6F2A" w:rsidRDefault="007653F1" w:rsidP="00C128E3">
            <w:pPr>
              <w:spacing w:before="40" w:after="40" w:line="240" w:lineRule="auto"/>
              <w:jc w:val="left"/>
              <w:rPr>
                <w:sz w:val="16"/>
              </w:rPr>
            </w:pPr>
            <w:r w:rsidRPr="008A6F2A">
              <w:rPr>
                <w:sz w:val="16"/>
              </w:rPr>
              <w:t>Number of Surface records</w:t>
            </w:r>
          </w:p>
        </w:tc>
        <w:tc>
          <w:tcPr>
            <w:tcW w:w="796" w:type="dxa"/>
            <w:tcBorders>
              <w:top w:val="single" w:sz="6" w:space="0" w:color="000000"/>
              <w:left w:val="single" w:sz="6" w:space="0" w:color="000000"/>
              <w:bottom w:val="single" w:sz="6" w:space="0" w:color="000000"/>
              <w:right w:val="single" w:sz="6" w:space="0" w:color="000000"/>
            </w:tcBorders>
          </w:tcPr>
          <w:p w14:paraId="7C353054" w14:textId="77777777" w:rsidR="00E73EDF" w:rsidRPr="008A6F2A" w:rsidRDefault="007653F1" w:rsidP="00C128E3">
            <w:pPr>
              <w:spacing w:before="40" w:after="40" w:line="240" w:lineRule="auto"/>
              <w:jc w:val="left"/>
              <w:rPr>
                <w:sz w:val="16"/>
              </w:rPr>
            </w:pPr>
            <w:r w:rsidRPr="008A6F2A">
              <w:rPr>
                <w:sz w:val="16"/>
              </w:rPr>
              <w:t>NOSN</w:t>
            </w:r>
          </w:p>
        </w:tc>
        <w:tc>
          <w:tcPr>
            <w:tcW w:w="779" w:type="dxa"/>
            <w:tcBorders>
              <w:top w:val="single" w:sz="6" w:space="0" w:color="000000"/>
              <w:left w:val="single" w:sz="6" w:space="0" w:color="000000"/>
              <w:bottom w:val="single" w:sz="6" w:space="0" w:color="000000"/>
              <w:right w:val="single" w:sz="6" w:space="0" w:color="000000"/>
            </w:tcBorders>
          </w:tcPr>
          <w:p w14:paraId="1F8BF72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5794AD7D"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DD081F4" w14:textId="77777777" w:rsidR="00E73EDF" w:rsidRPr="008A6F2A" w:rsidRDefault="007653F1" w:rsidP="00C128E3">
            <w:pPr>
              <w:spacing w:before="40" w:after="40" w:line="240" w:lineRule="auto"/>
              <w:jc w:val="left"/>
              <w:rPr>
                <w:sz w:val="16"/>
              </w:rPr>
            </w:pPr>
            <w:r w:rsidRPr="008A6F2A">
              <w:rPr>
                <w:sz w:val="16"/>
              </w:rPr>
              <w:t>Number of surface records in the dataset</w:t>
            </w:r>
          </w:p>
        </w:tc>
      </w:tr>
      <w:tr w:rsidR="00E73EDF" w:rsidRPr="008A6F2A" w14:paraId="438FE26A"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4BF72671" w14:textId="77777777" w:rsidR="00E73EDF" w:rsidRPr="008A6F2A" w:rsidRDefault="007653F1" w:rsidP="00C128E3">
            <w:pPr>
              <w:spacing w:before="40" w:after="40" w:line="240" w:lineRule="auto"/>
              <w:jc w:val="left"/>
              <w:rPr>
                <w:sz w:val="16"/>
              </w:rPr>
            </w:pPr>
            <w:r w:rsidRPr="008A6F2A">
              <w:rPr>
                <w:sz w:val="16"/>
              </w:rPr>
              <w:t>Number of Feature Type records</w:t>
            </w:r>
          </w:p>
        </w:tc>
        <w:tc>
          <w:tcPr>
            <w:tcW w:w="796" w:type="dxa"/>
            <w:tcBorders>
              <w:top w:val="single" w:sz="6" w:space="0" w:color="000000"/>
              <w:left w:val="single" w:sz="6" w:space="0" w:color="000000"/>
              <w:bottom w:val="single" w:sz="6" w:space="0" w:color="000000"/>
              <w:right w:val="single" w:sz="6" w:space="0" w:color="000000"/>
            </w:tcBorders>
          </w:tcPr>
          <w:p w14:paraId="638AA80C" w14:textId="77777777" w:rsidR="00E73EDF" w:rsidRPr="008A6F2A" w:rsidRDefault="007653F1" w:rsidP="00C128E3">
            <w:pPr>
              <w:spacing w:before="40" w:after="40" w:line="240" w:lineRule="auto"/>
              <w:jc w:val="left"/>
              <w:rPr>
                <w:sz w:val="16"/>
              </w:rPr>
            </w:pPr>
            <w:r w:rsidRPr="008A6F2A">
              <w:rPr>
                <w:sz w:val="16"/>
              </w:rPr>
              <w:t>NOFR</w:t>
            </w:r>
          </w:p>
        </w:tc>
        <w:tc>
          <w:tcPr>
            <w:tcW w:w="779" w:type="dxa"/>
            <w:tcBorders>
              <w:top w:val="single" w:sz="6" w:space="0" w:color="000000"/>
              <w:left w:val="single" w:sz="6" w:space="0" w:color="000000"/>
              <w:bottom w:val="single" w:sz="6" w:space="0" w:color="000000"/>
              <w:right w:val="single" w:sz="6" w:space="0" w:color="000000"/>
            </w:tcBorders>
          </w:tcPr>
          <w:p w14:paraId="595DBCE2"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7C2412D9"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EF40C7D" w14:textId="77777777" w:rsidR="00E73EDF" w:rsidRPr="008A6F2A" w:rsidRDefault="007653F1" w:rsidP="00C128E3">
            <w:pPr>
              <w:spacing w:before="40" w:after="40" w:line="240" w:lineRule="auto"/>
              <w:jc w:val="left"/>
              <w:rPr>
                <w:sz w:val="16"/>
              </w:rPr>
            </w:pPr>
            <w:r w:rsidRPr="008A6F2A">
              <w:rPr>
                <w:sz w:val="16"/>
              </w:rPr>
              <w:t>Number of feature records in the dataset</w:t>
            </w:r>
          </w:p>
        </w:tc>
      </w:tr>
    </w:tbl>
    <w:p w14:paraId="01EDCF88" w14:textId="77777777" w:rsidR="00E73EDF" w:rsidRDefault="00E73EDF" w:rsidP="0022577A">
      <w:pPr>
        <w:spacing w:after="0" w:line="240" w:lineRule="auto"/>
      </w:pPr>
    </w:p>
    <w:p w14:paraId="78F7163A" w14:textId="1CA04193" w:rsidR="0022577A" w:rsidRPr="00F2456F" w:rsidRDefault="0022577A" w:rsidP="001D02B5">
      <w:pPr>
        <w:pStyle w:val="ListContinue2"/>
        <w:numPr>
          <w:ilvl w:val="2"/>
          <w:numId w:val="27"/>
        </w:numPr>
        <w:tabs>
          <w:tab w:val="clear" w:pos="432"/>
        </w:tabs>
        <w:spacing w:before="120" w:after="120" w:line="240" w:lineRule="auto"/>
        <w:rPr>
          <w:b/>
          <w:lang w:eastAsia="en-US"/>
        </w:rPr>
      </w:pPr>
      <w:bookmarkStart w:id="797" w:name="_Toc162435431"/>
      <w:bookmarkStart w:id="798" w:name="_Toc169203125"/>
      <w:bookmarkStart w:id="799" w:name="_Toc170072455"/>
      <w:bookmarkStart w:id="800" w:name="_Toc175558684"/>
      <w:r w:rsidRPr="008A6F2A">
        <w:rPr>
          <w:b/>
          <w:lang w:eastAsia="en-US"/>
        </w:rPr>
        <w:t>Attribute Code field structure - ATCS</w:t>
      </w:r>
      <w:bookmarkEnd w:id="797"/>
      <w:bookmarkEnd w:id="798"/>
      <w:bookmarkEnd w:id="799"/>
      <w:bookmarkEnd w:id="800"/>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196807FD" w14:textId="77777777" w:rsidTr="00F9762B">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730E9B4" w14:textId="77777777" w:rsidR="00E73EDF" w:rsidRPr="008A6F2A" w:rsidRDefault="007653F1" w:rsidP="00C128E3">
            <w:pPr>
              <w:pStyle w:val="Small"/>
              <w:spacing w:before="40" w:after="40"/>
              <w:jc w:val="both"/>
              <w:rPr>
                <w:b/>
              </w:rPr>
            </w:pPr>
            <w:bookmarkStart w:id="801" w:name="_Toc225065224"/>
            <w:bookmarkStart w:id="802" w:name="_Toc207617017"/>
            <w:bookmarkStart w:id="803" w:name="_Toc225648367"/>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A8287E3"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CA40613"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B89F55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6962722" w14:textId="77777777" w:rsidR="00E73EDF" w:rsidRPr="008A6F2A" w:rsidRDefault="007653F1" w:rsidP="00C128E3">
            <w:pPr>
              <w:pStyle w:val="Small"/>
              <w:spacing w:before="40" w:after="40"/>
              <w:jc w:val="both"/>
              <w:rPr>
                <w:b/>
              </w:rPr>
            </w:pPr>
            <w:r w:rsidRPr="008A6F2A">
              <w:rPr>
                <w:b/>
              </w:rPr>
              <w:t>Comment</w:t>
            </w:r>
          </w:p>
        </w:tc>
      </w:tr>
      <w:tr w:rsidR="00E73EDF" w:rsidRPr="008A6F2A" w14:paraId="5380B036"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47073712" w14:textId="77777777" w:rsidR="00E73EDF" w:rsidRPr="008A6F2A" w:rsidRDefault="007653F1" w:rsidP="00C128E3">
            <w:pPr>
              <w:pStyle w:val="Small"/>
              <w:spacing w:before="40" w:after="40"/>
              <w:jc w:val="both"/>
            </w:pPr>
            <w:r w:rsidRPr="008A6F2A">
              <w:t>Attribute Code</w:t>
            </w:r>
          </w:p>
        </w:tc>
        <w:tc>
          <w:tcPr>
            <w:tcW w:w="794" w:type="dxa"/>
            <w:tcBorders>
              <w:top w:val="single" w:sz="6" w:space="0" w:color="000000"/>
              <w:left w:val="single" w:sz="6" w:space="0" w:color="000000"/>
              <w:bottom w:val="single" w:sz="6" w:space="0" w:color="000000"/>
              <w:right w:val="single" w:sz="6" w:space="0" w:color="000000"/>
            </w:tcBorders>
          </w:tcPr>
          <w:p w14:paraId="7AD89649" w14:textId="6C4FEF10" w:rsidR="00E73EDF" w:rsidRPr="008A6F2A" w:rsidRDefault="00ED1EB7" w:rsidP="00C128E3">
            <w:pPr>
              <w:pStyle w:val="Small"/>
              <w:spacing w:before="40" w:after="40"/>
              <w:jc w:val="both"/>
            </w:pPr>
            <w:r>
              <w:t>*</w:t>
            </w:r>
            <w:r w:rsidR="007653F1" w:rsidRPr="008A6F2A">
              <w:t>ATCD</w:t>
            </w:r>
          </w:p>
        </w:tc>
        <w:tc>
          <w:tcPr>
            <w:tcW w:w="794" w:type="dxa"/>
            <w:tcBorders>
              <w:top w:val="single" w:sz="6" w:space="0" w:color="000000"/>
              <w:left w:val="single" w:sz="6" w:space="0" w:color="000000"/>
              <w:bottom w:val="single" w:sz="6" w:space="0" w:color="000000"/>
              <w:right w:val="single" w:sz="6" w:space="0" w:color="000000"/>
            </w:tcBorders>
          </w:tcPr>
          <w:p w14:paraId="620A6C2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4E4C55A" w14:textId="73471670"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773E0B8" w14:textId="35D6BA58" w:rsidR="00E73EDF" w:rsidRPr="008A6F2A" w:rsidRDefault="007653F1" w:rsidP="0022577A">
            <w:pPr>
              <w:pStyle w:val="Small"/>
              <w:spacing w:before="40" w:after="40"/>
              <w:jc w:val="both"/>
            </w:pPr>
            <w:r w:rsidRPr="008A6F2A">
              <w:t xml:space="preserve">The code as defined in the </w:t>
            </w:r>
            <w:r w:rsidR="0022577A">
              <w:t>F</w:t>
            </w:r>
            <w:r w:rsidRPr="008A6F2A">
              <w:t xml:space="preserve">eature </w:t>
            </w:r>
            <w:r w:rsidR="0022577A">
              <w:t>C</w:t>
            </w:r>
            <w:r w:rsidRPr="008A6F2A">
              <w:t>atalogue</w:t>
            </w:r>
          </w:p>
        </w:tc>
      </w:tr>
      <w:tr w:rsidR="00E73EDF" w:rsidRPr="008A6F2A" w14:paraId="11D2FAA5"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0AF4D865" w14:textId="77777777" w:rsidR="00E73EDF" w:rsidRPr="008A6F2A" w:rsidRDefault="007653F1" w:rsidP="00C128E3">
            <w:pPr>
              <w:pStyle w:val="Small"/>
              <w:spacing w:before="40" w:after="40"/>
              <w:jc w:val="both"/>
            </w:pPr>
            <w:r w:rsidRPr="008A6F2A">
              <w:lastRenderedPageBreak/>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6E1E46D2" w14:textId="77777777" w:rsidR="00E73EDF" w:rsidRPr="008A6F2A" w:rsidRDefault="007653F1" w:rsidP="00C128E3">
            <w:pPr>
              <w:pStyle w:val="Small"/>
              <w:spacing w:before="40" w:after="40"/>
              <w:jc w:val="both"/>
            </w:pPr>
            <w:r w:rsidRPr="008A6F2A">
              <w:t>ANCD</w:t>
            </w:r>
          </w:p>
        </w:tc>
        <w:tc>
          <w:tcPr>
            <w:tcW w:w="794" w:type="dxa"/>
            <w:tcBorders>
              <w:top w:val="single" w:sz="6" w:space="0" w:color="000000"/>
              <w:left w:val="single" w:sz="6" w:space="0" w:color="000000"/>
              <w:bottom w:val="single" w:sz="6" w:space="0" w:color="000000"/>
              <w:right w:val="single" w:sz="6" w:space="0" w:color="000000"/>
            </w:tcBorders>
          </w:tcPr>
          <w:p w14:paraId="1A8FE5F8"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D76225A"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810A691" w14:textId="77777777" w:rsidR="00E73EDF" w:rsidRPr="008A6F2A" w:rsidRDefault="007653F1" w:rsidP="00C128E3">
            <w:pPr>
              <w:pStyle w:val="Small"/>
              <w:spacing w:before="40" w:after="40"/>
              <w:jc w:val="both"/>
            </w:pPr>
            <w:r w:rsidRPr="008A6F2A">
              <w:t>The code used within the NATC subfield</w:t>
            </w:r>
          </w:p>
        </w:tc>
      </w:tr>
    </w:tbl>
    <w:p w14:paraId="65E649FB" w14:textId="77777777" w:rsidR="00E73EDF" w:rsidRDefault="00E73EDF" w:rsidP="00F9762B">
      <w:pPr>
        <w:spacing w:after="0" w:line="240" w:lineRule="auto"/>
      </w:pPr>
    </w:p>
    <w:p w14:paraId="034AAF50" w14:textId="28562E71" w:rsidR="00F9762B" w:rsidRPr="00F2456F" w:rsidRDefault="00F9762B" w:rsidP="001D02B5">
      <w:pPr>
        <w:pStyle w:val="ListContinue2"/>
        <w:numPr>
          <w:ilvl w:val="2"/>
          <w:numId w:val="27"/>
        </w:numPr>
        <w:tabs>
          <w:tab w:val="clear" w:pos="432"/>
        </w:tabs>
        <w:spacing w:before="120" w:after="120" w:line="240" w:lineRule="auto"/>
        <w:rPr>
          <w:b/>
          <w:lang w:eastAsia="en-US"/>
        </w:rPr>
      </w:pPr>
      <w:bookmarkStart w:id="804" w:name="_Toc162435432"/>
      <w:bookmarkStart w:id="805" w:name="_Toc169203126"/>
      <w:bookmarkStart w:id="806" w:name="_Toc170072456"/>
      <w:bookmarkStart w:id="807" w:name="_Toc175558685"/>
      <w:r w:rsidRPr="00F9762B">
        <w:rPr>
          <w:b/>
          <w:lang w:eastAsia="en-US"/>
        </w:rPr>
        <w:t>Information Type Codes field structure - ITCS</w:t>
      </w:r>
      <w:bookmarkEnd w:id="804"/>
      <w:bookmarkEnd w:id="805"/>
      <w:bookmarkEnd w:id="806"/>
      <w:bookmarkEnd w:id="807"/>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76D3F49E" w14:textId="77777777" w:rsidTr="00F9762B">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90BA977"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F713D48"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648C128"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026F8BD"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221695E" w14:textId="77777777" w:rsidR="00E73EDF" w:rsidRPr="008A6F2A" w:rsidRDefault="007653F1" w:rsidP="00C128E3">
            <w:pPr>
              <w:pStyle w:val="Small"/>
              <w:spacing w:before="40" w:after="40"/>
              <w:jc w:val="both"/>
              <w:rPr>
                <w:b/>
              </w:rPr>
            </w:pPr>
            <w:r w:rsidRPr="008A6F2A">
              <w:rPr>
                <w:b/>
              </w:rPr>
              <w:t>Comment</w:t>
            </w:r>
          </w:p>
        </w:tc>
      </w:tr>
      <w:tr w:rsidR="00E73EDF" w:rsidRPr="008A6F2A" w14:paraId="7547F0E8"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3C5C3774" w14:textId="77777777" w:rsidR="00E73EDF" w:rsidRPr="008A6F2A" w:rsidRDefault="007653F1" w:rsidP="00C128E3">
            <w:pPr>
              <w:pStyle w:val="Small"/>
              <w:spacing w:before="40" w:after="40"/>
              <w:jc w:val="both"/>
            </w:pPr>
            <w:r w:rsidRPr="008A6F2A">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38C81FE7" w14:textId="206E4616" w:rsidR="00E73EDF" w:rsidRPr="008A6F2A" w:rsidRDefault="00ED1EB7" w:rsidP="00C128E3">
            <w:pPr>
              <w:pStyle w:val="Small"/>
              <w:spacing w:before="40" w:after="40"/>
              <w:jc w:val="both"/>
            </w:pPr>
            <w:r>
              <w:t>*</w:t>
            </w:r>
            <w:r w:rsidR="007653F1" w:rsidRPr="008A6F2A">
              <w:t>ITCD</w:t>
            </w:r>
          </w:p>
        </w:tc>
        <w:tc>
          <w:tcPr>
            <w:tcW w:w="794" w:type="dxa"/>
            <w:tcBorders>
              <w:top w:val="single" w:sz="6" w:space="0" w:color="000000"/>
              <w:left w:val="single" w:sz="6" w:space="0" w:color="000000"/>
              <w:bottom w:val="single" w:sz="6" w:space="0" w:color="000000"/>
              <w:right w:val="single" w:sz="6" w:space="0" w:color="000000"/>
            </w:tcBorders>
          </w:tcPr>
          <w:p w14:paraId="707CB4A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B2CA09F" w14:textId="0934BFED"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A1AE81F" w14:textId="0D2F7CD8" w:rsidR="00E73EDF" w:rsidRPr="008A6F2A" w:rsidRDefault="007653F1" w:rsidP="0073062E">
            <w:pPr>
              <w:pStyle w:val="Small"/>
              <w:spacing w:before="40" w:after="40"/>
              <w:jc w:val="both"/>
            </w:pPr>
            <w:r w:rsidRPr="008A6F2A">
              <w:t xml:space="preserve">The code as defined in the </w:t>
            </w:r>
            <w:r w:rsidR="0073062E">
              <w:t>F</w:t>
            </w:r>
            <w:r w:rsidRPr="008A6F2A">
              <w:t xml:space="preserve">eature </w:t>
            </w:r>
            <w:r w:rsidR="0073062E">
              <w:t>C</w:t>
            </w:r>
            <w:r w:rsidRPr="008A6F2A">
              <w:t>atalogue</w:t>
            </w:r>
          </w:p>
        </w:tc>
      </w:tr>
      <w:tr w:rsidR="00E73EDF" w:rsidRPr="008A6F2A" w14:paraId="305E8A40"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63F1FA07" w14:textId="77777777" w:rsidR="00E73EDF" w:rsidRPr="008A6F2A" w:rsidRDefault="007653F1" w:rsidP="00C128E3">
            <w:pPr>
              <w:pStyle w:val="Small"/>
              <w:spacing w:before="40" w:after="40"/>
              <w:jc w:val="both"/>
            </w:pPr>
            <w:r w:rsidRPr="008A6F2A">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5511C139" w14:textId="77777777" w:rsidR="00E73EDF" w:rsidRPr="008A6F2A" w:rsidRDefault="007653F1" w:rsidP="00C128E3">
            <w:pPr>
              <w:pStyle w:val="Small"/>
              <w:spacing w:before="40" w:after="40"/>
              <w:jc w:val="both"/>
            </w:pPr>
            <w:r w:rsidRPr="008A6F2A">
              <w:t>ITNC</w:t>
            </w:r>
          </w:p>
        </w:tc>
        <w:tc>
          <w:tcPr>
            <w:tcW w:w="794" w:type="dxa"/>
            <w:tcBorders>
              <w:top w:val="single" w:sz="6" w:space="0" w:color="000000"/>
              <w:left w:val="single" w:sz="6" w:space="0" w:color="000000"/>
              <w:bottom w:val="single" w:sz="6" w:space="0" w:color="000000"/>
              <w:right w:val="single" w:sz="6" w:space="0" w:color="000000"/>
            </w:tcBorders>
          </w:tcPr>
          <w:p w14:paraId="252E8A0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717AEC"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6D855D70" w14:textId="77777777" w:rsidR="00E73EDF" w:rsidRPr="008A6F2A" w:rsidRDefault="007653F1" w:rsidP="00C128E3">
            <w:pPr>
              <w:pStyle w:val="Small"/>
              <w:spacing w:before="40" w:after="40"/>
              <w:jc w:val="both"/>
            </w:pPr>
            <w:r w:rsidRPr="008A6F2A">
              <w:t>The code used within the NITC subfield</w:t>
            </w:r>
          </w:p>
        </w:tc>
      </w:tr>
    </w:tbl>
    <w:p w14:paraId="35EA76C4" w14:textId="77777777" w:rsidR="00E73EDF" w:rsidRDefault="00E73EDF" w:rsidP="000669C1">
      <w:pPr>
        <w:spacing w:after="0" w:line="240" w:lineRule="auto"/>
      </w:pPr>
    </w:p>
    <w:p w14:paraId="3FF6CA9D" w14:textId="2F3A615F" w:rsidR="000669C1" w:rsidRPr="00F2456F" w:rsidRDefault="000669C1" w:rsidP="001D02B5">
      <w:pPr>
        <w:pStyle w:val="ListContinue2"/>
        <w:numPr>
          <w:ilvl w:val="2"/>
          <w:numId w:val="27"/>
        </w:numPr>
        <w:tabs>
          <w:tab w:val="clear" w:pos="432"/>
        </w:tabs>
        <w:spacing w:before="120" w:after="120" w:line="240" w:lineRule="auto"/>
        <w:rPr>
          <w:b/>
          <w:lang w:eastAsia="en-US"/>
        </w:rPr>
      </w:pPr>
      <w:bookmarkStart w:id="808" w:name="_Toc162435433"/>
      <w:bookmarkStart w:id="809" w:name="_Toc169203127"/>
      <w:bookmarkStart w:id="810" w:name="_Toc170072457"/>
      <w:bookmarkStart w:id="811" w:name="_Toc175558686"/>
      <w:r w:rsidRPr="000669C1">
        <w:rPr>
          <w:b/>
          <w:lang w:eastAsia="en-US"/>
        </w:rPr>
        <w:t>Feature Type Codes field structure - FTCS</w:t>
      </w:r>
      <w:bookmarkEnd w:id="808"/>
      <w:bookmarkEnd w:id="809"/>
      <w:bookmarkEnd w:id="810"/>
      <w:bookmarkEnd w:id="811"/>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158DD9BB"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6CAAA43"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7F2A67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2E983DD"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374A48D"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CD9AB50" w14:textId="77777777" w:rsidR="00E73EDF" w:rsidRPr="008A6F2A" w:rsidRDefault="007653F1" w:rsidP="00C128E3">
            <w:pPr>
              <w:pStyle w:val="Small"/>
              <w:spacing w:before="40" w:after="40"/>
              <w:jc w:val="both"/>
              <w:rPr>
                <w:b/>
              </w:rPr>
            </w:pPr>
            <w:r w:rsidRPr="008A6F2A">
              <w:rPr>
                <w:b/>
              </w:rPr>
              <w:t>Comment</w:t>
            </w:r>
          </w:p>
        </w:tc>
      </w:tr>
      <w:tr w:rsidR="00E73EDF" w:rsidRPr="008A6F2A" w14:paraId="3050D20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7DE6A136" w14:textId="77777777" w:rsidR="00E73EDF" w:rsidRPr="008A6F2A" w:rsidRDefault="007653F1" w:rsidP="00C128E3">
            <w:pPr>
              <w:pStyle w:val="Small"/>
              <w:spacing w:before="40" w:after="40"/>
              <w:jc w:val="both"/>
            </w:pPr>
            <w:r w:rsidRPr="008A6F2A">
              <w:t>Feature Type Code</w:t>
            </w:r>
          </w:p>
        </w:tc>
        <w:tc>
          <w:tcPr>
            <w:tcW w:w="794" w:type="dxa"/>
            <w:tcBorders>
              <w:top w:val="single" w:sz="6" w:space="0" w:color="000000"/>
              <w:left w:val="single" w:sz="6" w:space="0" w:color="000000"/>
              <w:bottom w:val="single" w:sz="6" w:space="0" w:color="000000"/>
              <w:right w:val="single" w:sz="6" w:space="0" w:color="000000"/>
            </w:tcBorders>
          </w:tcPr>
          <w:p w14:paraId="13C3A35C" w14:textId="41838C0A" w:rsidR="00E73EDF" w:rsidRPr="008A6F2A" w:rsidRDefault="00ED1EB7" w:rsidP="00C128E3">
            <w:pPr>
              <w:pStyle w:val="Small"/>
              <w:spacing w:before="40" w:after="40"/>
              <w:jc w:val="both"/>
            </w:pPr>
            <w:r>
              <w:t>*</w:t>
            </w:r>
            <w:r w:rsidR="007653F1" w:rsidRPr="008A6F2A">
              <w:t>FTCD</w:t>
            </w:r>
          </w:p>
        </w:tc>
        <w:tc>
          <w:tcPr>
            <w:tcW w:w="794" w:type="dxa"/>
            <w:tcBorders>
              <w:top w:val="single" w:sz="6" w:space="0" w:color="000000"/>
              <w:left w:val="single" w:sz="6" w:space="0" w:color="000000"/>
              <w:bottom w:val="single" w:sz="6" w:space="0" w:color="000000"/>
              <w:right w:val="single" w:sz="6" w:space="0" w:color="000000"/>
            </w:tcBorders>
          </w:tcPr>
          <w:p w14:paraId="535EB4F2"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508E6A" w14:textId="47B396AD"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47464ED" w14:textId="79E55E8F" w:rsidR="00E73EDF" w:rsidRPr="008A6F2A" w:rsidRDefault="007653F1" w:rsidP="000669C1">
            <w:pPr>
              <w:pStyle w:val="Small"/>
              <w:spacing w:before="40" w:after="40"/>
              <w:jc w:val="both"/>
            </w:pPr>
            <w:r w:rsidRPr="008A6F2A">
              <w:t xml:space="preserve">The code as defined in the </w:t>
            </w:r>
            <w:r w:rsidR="000669C1">
              <w:t>F</w:t>
            </w:r>
            <w:r w:rsidRPr="008A6F2A">
              <w:t xml:space="preserve">eature </w:t>
            </w:r>
            <w:r w:rsidR="000669C1">
              <w:t>C</w:t>
            </w:r>
            <w:r w:rsidRPr="008A6F2A">
              <w:t>atalogue</w:t>
            </w:r>
          </w:p>
        </w:tc>
      </w:tr>
      <w:tr w:rsidR="00E73EDF" w:rsidRPr="008A6F2A" w14:paraId="350EEDB3"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27955E96" w14:textId="77777777" w:rsidR="00E73EDF" w:rsidRPr="008A6F2A" w:rsidRDefault="007653F1" w:rsidP="00C128E3">
            <w:pPr>
              <w:pStyle w:val="Small"/>
              <w:spacing w:before="40" w:after="40"/>
              <w:jc w:val="both"/>
            </w:pPr>
            <w:r w:rsidRPr="008A6F2A">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285A5B63" w14:textId="77777777" w:rsidR="00E73EDF" w:rsidRPr="008A6F2A" w:rsidRDefault="007653F1" w:rsidP="00C128E3">
            <w:pPr>
              <w:pStyle w:val="Small"/>
              <w:spacing w:before="40" w:after="40"/>
              <w:jc w:val="both"/>
            </w:pPr>
            <w:r w:rsidRPr="008A6F2A">
              <w:t>FTNC</w:t>
            </w:r>
          </w:p>
        </w:tc>
        <w:tc>
          <w:tcPr>
            <w:tcW w:w="794" w:type="dxa"/>
            <w:tcBorders>
              <w:top w:val="single" w:sz="6" w:space="0" w:color="000000"/>
              <w:left w:val="single" w:sz="6" w:space="0" w:color="000000"/>
              <w:bottom w:val="single" w:sz="6" w:space="0" w:color="000000"/>
              <w:right w:val="single" w:sz="6" w:space="0" w:color="000000"/>
            </w:tcBorders>
          </w:tcPr>
          <w:p w14:paraId="2D70B5F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80185C4"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4D75A384" w14:textId="77777777" w:rsidR="00E73EDF" w:rsidRPr="008A6F2A" w:rsidRDefault="007653F1" w:rsidP="00C128E3">
            <w:pPr>
              <w:pStyle w:val="Small"/>
              <w:spacing w:before="40" w:after="40"/>
              <w:jc w:val="both"/>
            </w:pPr>
            <w:r w:rsidRPr="008A6F2A">
              <w:t>The code used within the NFTC subfield</w:t>
            </w:r>
          </w:p>
        </w:tc>
      </w:tr>
    </w:tbl>
    <w:p w14:paraId="18C1B157" w14:textId="77777777" w:rsidR="00E73EDF" w:rsidRDefault="00E73EDF" w:rsidP="000669C1">
      <w:pPr>
        <w:spacing w:after="0" w:line="240" w:lineRule="auto"/>
      </w:pPr>
    </w:p>
    <w:p w14:paraId="2789120F" w14:textId="527847C0" w:rsidR="000669C1" w:rsidRPr="00F2456F" w:rsidRDefault="000669C1" w:rsidP="001D02B5">
      <w:pPr>
        <w:pStyle w:val="ListContinue2"/>
        <w:numPr>
          <w:ilvl w:val="2"/>
          <w:numId w:val="27"/>
        </w:numPr>
        <w:tabs>
          <w:tab w:val="clear" w:pos="432"/>
        </w:tabs>
        <w:spacing w:before="120" w:after="120" w:line="240" w:lineRule="auto"/>
        <w:rPr>
          <w:b/>
          <w:lang w:eastAsia="en-US"/>
        </w:rPr>
      </w:pPr>
      <w:bookmarkStart w:id="812" w:name="_Toc162435434"/>
      <w:bookmarkStart w:id="813" w:name="_Toc169203128"/>
      <w:bookmarkStart w:id="814" w:name="_Toc170072458"/>
      <w:bookmarkStart w:id="815" w:name="_Toc175558687"/>
      <w:r w:rsidRPr="000669C1">
        <w:rPr>
          <w:b/>
          <w:lang w:eastAsia="en-US"/>
        </w:rPr>
        <w:t>Information Association Codes field structure - IACS</w:t>
      </w:r>
      <w:bookmarkEnd w:id="812"/>
      <w:bookmarkEnd w:id="813"/>
      <w:bookmarkEnd w:id="814"/>
      <w:bookmarkEnd w:id="815"/>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541DD5C3"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4527823"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AD7B16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FBCA7D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37F8F2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7FA4109A" w14:textId="77777777" w:rsidR="00E73EDF" w:rsidRPr="008A6F2A" w:rsidRDefault="007653F1" w:rsidP="00C128E3">
            <w:pPr>
              <w:pStyle w:val="Small"/>
              <w:spacing w:before="40" w:after="40"/>
              <w:jc w:val="both"/>
              <w:rPr>
                <w:b/>
              </w:rPr>
            </w:pPr>
            <w:r w:rsidRPr="008A6F2A">
              <w:rPr>
                <w:b/>
              </w:rPr>
              <w:t>Comment</w:t>
            </w:r>
          </w:p>
        </w:tc>
      </w:tr>
      <w:tr w:rsidR="00E73EDF" w:rsidRPr="008A6F2A" w14:paraId="74B15534"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179E7063" w14:textId="77777777" w:rsidR="00E73EDF" w:rsidRPr="008A6F2A" w:rsidRDefault="007653F1" w:rsidP="00C128E3">
            <w:pPr>
              <w:pStyle w:val="Small"/>
              <w:spacing w:before="40" w:after="40"/>
              <w:jc w:val="both"/>
            </w:pPr>
            <w:r w:rsidRPr="008A6F2A">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344A3193" w14:textId="6EA03D00" w:rsidR="00E73EDF" w:rsidRPr="008A6F2A" w:rsidRDefault="00ED1EB7" w:rsidP="00C128E3">
            <w:pPr>
              <w:pStyle w:val="Small"/>
              <w:spacing w:before="40" w:after="40"/>
              <w:jc w:val="both"/>
            </w:pPr>
            <w:r>
              <w:t>*</w:t>
            </w:r>
            <w:r w:rsidR="007653F1" w:rsidRPr="008A6F2A">
              <w:t>IACD</w:t>
            </w:r>
          </w:p>
        </w:tc>
        <w:tc>
          <w:tcPr>
            <w:tcW w:w="794" w:type="dxa"/>
            <w:tcBorders>
              <w:top w:val="single" w:sz="6" w:space="0" w:color="000000"/>
              <w:left w:val="single" w:sz="6" w:space="0" w:color="000000"/>
              <w:bottom w:val="single" w:sz="6" w:space="0" w:color="000000"/>
              <w:right w:val="single" w:sz="6" w:space="0" w:color="000000"/>
            </w:tcBorders>
          </w:tcPr>
          <w:p w14:paraId="1D5CA34E"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F1A515" w14:textId="4FA851CC"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2256BD85" w14:textId="3F3DBABE" w:rsidR="00E73EDF" w:rsidRPr="008A6F2A" w:rsidRDefault="007653F1" w:rsidP="00057516">
            <w:pPr>
              <w:pStyle w:val="Small"/>
              <w:spacing w:before="40" w:after="40"/>
              <w:jc w:val="both"/>
            </w:pPr>
            <w:r w:rsidRPr="008A6F2A">
              <w:t xml:space="preserve">The code as defined in the </w:t>
            </w:r>
            <w:r w:rsidR="00057516">
              <w:t>F</w:t>
            </w:r>
            <w:r w:rsidRPr="008A6F2A">
              <w:t xml:space="preserve">eature </w:t>
            </w:r>
            <w:r w:rsidR="00057516">
              <w:t>C</w:t>
            </w:r>
            <w:r w:rsidRPr="008A6F2A">
              <w:t>atalogue</w:t>
            </w:r>
          </w:p>
        </w:tc>
      </w:tr>
      <w:tr w:rsidR="00E73EDF" w:rsidRPr="008A6F2A" w14:paraId="184472E9"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521EAD71" w14:textId="6691280C" w:rsidR="00E73EDF" w:rsidRPr="008A6F2A" w:rsidRDefault="007653F1" w:rsidP="00C128E3">
            <w:pPr>
              <w:pStyle w:val="Small"/>
              <w:spacing w:before="40" w:after="40"/>
              <w:jc w:val="both"/>
            </w:pPr>
            <w:r w:rsidRPr="008A6F2A">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7DF0A422" w14:textId="77777777" w:rsidR="00E73EDF" w:rsidRPr="008A6F2A" w:rsidRDefault="007653F1" w:rsidP="00C128E3">
            <w:pPr>
              <w:pStyle w:val="Small"/>
              <w:spacing w:before="40" w:after="40"/>
              <w:jc w:val="both"/>
            </w:pPr>
            <w:r w:rsidRPr="008A6F2A">
              <w:t>IANC</w:t>
            </w:r>
          </w:p>
        </w:tc>
        <w:tc>
          <w:tcPr>
            <w:tcW w:w="794" w:type="dxa"/>
            <w:tcBorders>
              <w:top w:val="single" w:sz="6" w:space="0" w:color="000000"/>
              <w:left w:val="single" w:sz="6" w:space="0" w:color="000000"/>
              <w:bottom w:val="single" w:sz="6" w:space="0" w:color="000000"/>
              <w:right w:val="single" w:sz="6" w:space="0" w:color="000000"/>
            </w:tcBorders>
          </w:tcPr>
          <w:p w14:paraId="13D5B5A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8A5659D"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4C37EB23" w14:textId="77777777" w:rsidR="00E73EDF" w:rsidRPr="008A6F2A" w:rsidRDefault="007653F1" w:rsidP="00C128E3">
            <w:pPr>
              <w:pStyle w:val="Small"/>
              <w:spacing w:before="40" w:after="40"/>
              <w:jc w:val="both"/>
            </w:pPr>
            <w:r w:rsidRPr="008A6F2A">
              <w:t>The code used within the NIAC subfield</w:t>
            </w:r>
          </w:p>
        </w:tc>
      </w:tr>
    </w:tbl>
    <w:p w14:paraId="2346AA2F" w14:textId="77777777" w:rsidR="00F21FEF" w:rsidRDefault="00F21FEF" w:rsidP="00057516">
      <w:pPr>
        <w:spacing w:after="0" w:line="240" w:lineRule="auto"/>
        <w:rPr>
          <w:lang w:eastAsia="en-US"/>
        </w:rPr>
      </w:pPr>
    </w:p>
    <w:p w14:paraId="41D3030D" w14:textId="3A754695" w:rsidR="00057516" w:rsidRPr="00F2456F" w:rsidRDefault="00057516" w:rsidP="001D02B5">
      <w:pPr>
        <w:pStyle w:val="ListContinue2"/>
        <w:numPr>
          <w:ilvl w:val="2"/>
          <w:numId w:val="27"/>
        </w:numPr>
        <w:tabs>
          <w:tab w:val="clear" w:pos="432"/>
        </w:tabs>
        <w:spacing w:before="120" w:after="120" w:line="240" w:lineRule="auto"/>
        <w:rPr>
          <w:b/>
          <w:lang w:eastAsia="en-US"/>
        </w:rPr>
      </w:pPr>
      <w:bookmarkStart w:id="816" w:name="_Toc162435435"/>
      <w:bookmarkStart w:id="817" w:name="_Toc169203129"/>
      <w:bookmarkStart w:id="818" w:name="_Toc170072459"/>
      <w:bookmarkStart w:id="819" w:name="_Toc175558688"/>
      <w:r w:rsidRPr="008A6F2A">
        <w:rPr>
          <w:b/>
          <w:lang w:eastAsia="en-US"/>
        </w:rPr>
        <w:t>Feature Association Codes field structure - FACS</w:t>
      </w:r>
      <w:bookmarkEnd w:id="816"/>
      <w:bookmarkEnd w:id="817"/>
      <w:bookmarkEnd w:id="818"/>
      <w:bookmarkEnd w:id="819"/>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51D81D43"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27914CE" w14:textId="77777777" w:rsidR="00E73EDF" w:rsidRPr="008A6F2A" w:rsidRDefault="007653F1" w:rsidP="00057516">
            <w:pPr>
              <w:pStyle w:val="Small"/>
              <w:widowControl/>
              <w:suppressAutoHyphen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A1FE2BF"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44AB744"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1658B8A"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FA6ECD2"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7A3828DE"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6AE77F89" w14:textId="77777777" w:rsidR="00E73EDF" w:rsidRPr="008A6F2A" w:rsidRDefault="007653F1" w:rsidP="00057516">
            <w:pPr>
              <w:pStyle w:val="Small"/>
              <w:widowControl/>
              <w:suppressAutoHyphens/>
              <w:spacing w:before="40" w:after="40"/>
              <w:jc w:val="both"/>
            </w:pPr>
            <w:r w:rsidRPr="008A6F2A">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4E148FB3" w14:textId="14511799" w:rsidR="00E73EDF" w:rsidRPr="008A6F2A" w:rsidRDefault="00ED1EB7" w:rsidP="00057516">
            <w:pPr>
              <w:pStyle w:val="Small"/>
              <w:widowControl/>
              <w:suppressAutoHyphens/>
              <w:spacing w:before="40" w:after="40"/>
              <w:jc w:val="both"/>
            </w:pPr>
            <w:r>
              <w:t>*</w:t>
            </w:r>
            <w:r w:rsidR="007653F1" w:rsidRPr="008A6F2A">
              <w:t>FACD</w:t>
            </w:r>
          </w:p>
        </w:tc>
        <w:tc>
          <w:tcPr>
            <w:tcW w:w="794" w:type="dxa"/>
            <w:tcBorders>
              <w:top w:val="single" w:sz="6" w:space="0" w:color="000000"/>
              <w:left w:val="single" w:sz="6" w:space="0" w:color="000000"/>
              <w:bottom w:val="single" w:sz="6" w:space="0" w:color="000000"/>
              <w:right w:val="single" w:sz="6" w:space="0" w:color="000000"/>
            </w:tcBorders>
          </w:tcPr>
          <w:p w14:paraId="05D99348"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6F3EF0D" w14:textId="0756EEFB" w:rsidR="00E73EDF" w:rsidRPr="008A6F2A" w:rsidRDefault="007653F1" w:rsidP="00057516">
            <w:pPr>
              <w:pStyle w:val="Small"/>
              <w:widowControl/>
              <w:suppressAutoHyphens/>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57267A8C" w14:textId="186F9C88" w:rsidR="00E73EDF" w:rsidRPr="008A6F2A" w:rsidRDefault="007653F1" w:rsidP="00057516">
            <w:pPr>
              <w:pStyle w:val="Small"/>
              <w:widowControl/>
              <w:suppressAutoHyphens/>
              <w:spacing w:before="40" w:after="40"/>
              <w:jc w:val="both"/>
            </w:pPr>
            <w:r w:rsidRPr="008A6F2A">
              <w:t xml:space="preserve">The code as defined in the </w:t>
            </w:r>
            <w:r w:rsidR="00057516">
              <w:t>F</w:t>
            </w:r>
            <w:r w:rsidRPr="008A6F2A">
              <w:t xml:space="preserve">eature </w:t>
            </w:r>
            <w:r w:rsidR="00057516">
              <w:t>C</w:t>
            </w:r>
            <w:r w:rsidRPr="008A6F2A">
              <w:t>atalogue</w:t>
            </w:r>
          </w:p>
        </w:tc>
      </w:tr>
      <w:tr w:rsidR="00E73EDF" w:rsidRPr="008A6F2A" w14:paraId="71B9DB9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5784CEF3" w14:textId="77777777" w:rsidR="00E73EDF" w:rsidRPr="008A6F2A" w:rsidRDefault="007653F1" w:rsidP="00057516">
            <w:pPr>
              <w:pStyle w:val="Small"/>
              <w:widowControl/>
              <w:suppressAutoHyphens/>
              <w:spacing w:before="40" w:after="40"/>
              <w:jc w:val="both"/>
            </w:pPr>
            <w:r w:rsidRPr="008A6F2A">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1D041553" w14:textId="77777777" w:rsidR="00E73EDF" w:rsidRPr="008A6F2A" w:rsidRDefault="007653F1" w:rsidP="00057516">
            <w:pPr>
              <w:pStyle w:val="Small"/>
              <w:widowControl/>
              <w:suppressAutoHyphens/>
              <w:spacing w:before="40" w:after="40"/>
              <w:jc w:val="both"/>
            </w:pPr>
            <w:r w:rsidRPr="008A6F2A">
              <w:t>FANC</w:t>
            </w:r>
          </w:p>
        </w:tc>
        <w:tc>
          <w:tcPr>
            <w:tcW w:w="794" w:type="dxa"/>
            <w:tcBorders>
              <w:top w:val="single" w:sz="6" w:space="0" w:color="000000"/>
              <w:left w:val="single" w:sz="6" w:space="0" w:color="000000"/>
              <w:bottom w:val="single" w:sz="6" w:space="0" w:color="000000"/>
              <w:right w:val="single" w:sz="6" w:space="0" w:color="000000"/>
            </w:tcBorders>
          </w:tcPr>
          <w:p w14:paraId="40B2CAD9"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61CBB6E" w14:textId="77777777" w:rsidR="00E73EDF" w:rsidRPr="008A6F2A" w:rsidRDefault="007653F1" w:rsidP="00057516">
            <w:pPr>
              <w:pStyle w:val="Small"/>
              <w:widowControl/>
              <w:suppressAutoHyphens/>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374F2136" w14:textId="77777777" w:rsidR="00E73EDF" w:rsidRPr="008A6F2A" w:rsidRDefault="007653F1" w:rsidP="00057516">
            <w:pPr>
              <w:pStyle w:val="Small"/>
              <w:widowControl/>
              <w:suppressAutoHyphens/>
              <w:spacing w:before="40" w:after="40"/>
              <w:jc w:val="both"/>
            </w:pPr>
            <w:r w:rsidRPr="008A6F2A">
              <w:t>The code used within the NFAC subfield</w:t>
            </w:r>
          </w:p>
        </w:tc>
      </w:tr>
    </w:tbl>
    <w:p w14:paraId="022970C5" w14:textId="77777777" w:rsidR="00E73EDF" w:rsidRDefault="00E73EDF" w:rsidP="00022641">
      <w:pPr>
        <w:suppressAutoHyphens/>
        <w:spacing w:after="0" w:line="240" w:lineRule="auto"/>
      </w:pPr>
    </w:p>
    <w:p w14:paraId="71E3E17C" w14:textId="4B8FEF87" w:rsidR="00022641" w:rsidRPr="00F2456F" w:rsidRDefault="00022641" w:rsidP="001D02B5">
      <w:pPr>
        <w:pStyle w:val="ListContinue2"/>
        <w:numPr>
          <w:ilvl w:val="2"/>
          <w:numId w:val="27"/>
        </w:numPr>
        <w:tabs>
          <w:tab w:val="clear" w:pos="432"/>
        </w:tabs>
        <w:spacing w:before="120" w:after="120" w:line="240" w:lineRule="auto"/>
        <w:rPr>
          <w:b/>
          <w:lang w:eastAsia="en-US"/>
        </w:rPr>
      </w:pPr>
      <w:bookmarkStart w:id="820" w:name="_Toc162435436"/>
      <w:bookmarkStart w:id="821" w:name="_Toc169203130"/>
      <w:bookmarkStart w:id="822" w:name="_Toc170072460"/>
      <w:bookmarkStart w:id="823" w:name="_Toc175558689"/>
      <w:r w:rsidRPr="008A6F2A">
        <w:rPr>
          <w:b/>
          <w:lang w:eastAsia="en-US"/>
        </w:rPr>
        <w:t>Association Role Codes field structure - ARCS</w:t>
      </w:r>
      <w:bookmarkEnd w:id="820"/>
      <w:bookmarkEnd w:id="821"/>
      <w:bookmarkEnd w:id="822"/>
      <w:bookmarkEnd w:id="823"/>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4409E495"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8701889" w14:textId="77777777" w:rsidR="00E73EDF" w:rsidRPr="008A6F2A" w:rsidRDefault="007653F1" w:rsidP="00057516">
            <w:pPr>
              <w:pStyle w:val="Small"/>
              <w:widowControl/>
              <w:suppressAutoHyphen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F69F902"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F8283A0"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D0074AC"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58896B1"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46F3870B"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4A9311A1" w14:textId="77777777" w:rsidR="00E73EDF" w:rsidRPr="008A6F2A" w:rsidRDefault="007653F1" w:rsidP="00057516">
            <w:pPr>
              <w:pStyle w:val="Small"/>
              <w:widowControl/>
              <w:suppressAutoHyphens/>
              <w:spacing w:before="40" w:after="40"/>
              <w:jc w:val="both"/>
            </w:pPr>
            <w:r w:rsidRPr="008A6F2A">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07181DBE" w14:textId="0602FFF5" w:rsidR="00E73EDF" w:rsidRPr="008A6F2A" w:rsidRDefault="00ED1EB7" w:rsidP="00057516">
            <w:pPr>
              <w:pStyle w:val="Small"/>
              <w:widowControl/>
              <w:suppressAutoHyphens/>
              <w:spacing w:before="40" w:after="40"/>
              <w:jc w:val="both"/>
            </w:pPr>
            <w:r>
              <w:t>*</w:t>
            </w:r>
            <w:r w:rsidR="007653F1" w:rsidRPr="008A6F2A">
              <w:t>ARCD</w:t>
            </w:r>
          </w:p>
        </w:tc>
        <w:tc>
          <w:tcPr>
            <w:tcW w:w="794" w:type="dxa"/>
            <w:tcBorders>
              <w:top w:val="single" w:sz="6" w:space="0" w:color="000000"/>
              <w:left w:val="single" w:sz="6" w:space="0" w:color="000000"/>
              <w:bottom w:val="single" w:sz="6" w:space="0" w:color="000000"/>
              <w:right w:val="single" w:sz="6" w:space="0" w:color="000000"/>
            </w:tcBorders>
          </w:tcPr>
          <w:p w14:paraId="4339A3BE"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54B7FD3" w14:textId="2D1ACDEE" w:rsidR="00E73EDF" w:rsidRPr="008A6F2A" w:rsidRDefault="007653F1" w:rsidP="00057516">
            <w:pPr>
              <w:pStyle w:val="Small"/>
              <w:widowControl/>
              <w:suppressAutoHyphens/>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0C73864A" w14:textId="527006BF" w:rsidR="00E73EDF" w:rsidRPr="008A6F2A" w:rsidRDefault="007653F1" w:rsidP="00022641">
            <w:pPr>
              <w:pStyle w:val="Small"/>
              <w:widowControl/>
              <w:suppressAutoHyphens/>
              <w:spacing w:before="40" w:after="40"/>
              <w:jc w:val="both"/>
            </w:pPr>
            <w:r w:rsidRPr="008A6F2A">
              <w:t xml:space="preserve">The code as defined in the </w:t>
            </w:r>
            <w:r w:rsidR="00022641">
              <w:t>F</w:t>
            </w:r>
            <w:r w:rsidRPr="008A6F2A">
              <w:t xml:space="preserve">eature </w:t>
            </w:r>
            <w:r w:rsidR="00022641">
              <w:t>C</w:t>
            </w:r>
            <w:r w:rsidRPr="008A6F2A">
              <w:t>atalogue</w:t>
            </w:r>
          </w:p>
        </w:tc>
      </w:tr>
      <w:tr w:rsidR="00E73EDF" w:rsidRPr="008A6F2A" w14:paraId="7F16877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079099C0" w14:textId="77777777" w:rsidR="00E73EDF" w:rsidRPr="008A6F2A" w:rsidRDefault="007653F1" w:rsidP="00057516">
            <w:pPr>
              <w:pStyle w:val="Small"/>
              <w:widowControl/>
              <w:suppressAutoHyphens/>
              <w:spacing w:before="40" w:after="40"/>
              <w:jc w:val="both"/>
            </w:pPr>
            <w:r w:rsidRPr="008A6F2A">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51670BAD" w14:textId="77777777" w:rsidR="00E73EDF" w:rsidRPr="008A6F2A" w:rsidRDefault="007653F1" w:rsidP="00057516">
            <w:pPr>
              <w:pStyle w:val="Small"/>
              <w:widowControl/>
              <w:suppressAutoHyphens/>
              <w:spacing w:before="40" w:after="40"/>
              <w:jc w:val="both"/>
            </w:pPr>
            <w:r w:rsidRPr="008A6F2A">
              <w:t>ARNC</w:t>
            </w:r>
          </w:p>
        </w:tc>
        <w:tc>
          <w:tcPr>
            <w:tcW w:w="794" w:type="dxa"/>
            <w:tcBorders>
              <w:top w:val="single" w:sz="6" w:space="0" w:color="000000"/>
              <w:left w:val="single" w:sz="6" w:space="0" w:color="000000"/>
              <w:bottom w:val="single" w:sz="6" w:space="0" w:color="000000"/>
              <w:right w:val="single" w:sz="6" w:space="0" w:color="000000"/>
            </w:tcBorders>
          </w:tcPr>
          <w:p w14:paraId="7937DD23"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F2B7A21" w14:textId="77777777" w:rsidR="00E73EDF" w:rsidRPr="008A6F2A" w:rsidRDefault="007653F1" w:rsidP="00057516">
            <w:pPr>
              <w:pStyle w:val="Small"/>
              <w:widowControl/>
              <w:suppressAutoHyphens/>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71F92BE9" w14:textId="77777777" w:rsidR="00E73EDF" w:rsidRPr="008A6F2A" w:rsidRDefault="007653F1" w:rsidP="00057516">
            <w:pPr>
              <w:pStyle w:val="Small"/>
              <w:widowControl/>
              <w:suppressAutoHyphens/>
              <w:spacing w:before="40" w:after="40"/>
              <w:jc w:val="both"/>
            </w:pPr>
            <w:r w:rsidRPr="008A6F2A">
              <w:t>The code used within the NARC subfield</w:t>
            </w:r>
          </w:p>
        </w:tc>
      </w:tr>
    </w:tbl>
    <w:p w14:paraId="1E571FB8" w14:textId="33A82F36" w:rsidR="00E73EDF" w:rsidRDefault="00E73EDF" w:rsidP="00022641">
      <w:pPr>
        <w:suppressAutoHyphens/>
        <w:spacing w:after="0" w:line="240" w:lineRule="auto"/>
      </w:pPr>
    </w:p>
    <w:p w14:paraId="2A6766CE" w14:textId="076DED9D" w:rsidR="00022641" w:rsidRPr="00F2456F" w:rsidRDefault="00022641" w:rsidP="001D02B5">
      <w:pPr>
        <w:pStyle w:val="ListContinue2"/>
        <w:numPr>
          <w:ilvl w:val="2"/>
          <w:numId w:val="27"/>
        </w:numPr>
        <w:tabs>
          <w:tab w:val="clear" w:pos="432"/>
        </w:tabs>
        <w:spacing w:before="120" w:after="120" w:line="240" w:lineRule="auto"/>
        <w:rPr>
          <w:b/>
          <w:lang w:eastAsia="en-US"/>
        </w:rPr>
      </w:pPr>
      <w:bookmarkStart w:id="824" w:name="_Toc162435437"/>
      <w:bookmarkStart w:id="825" w:name="_Toc169203131"/>
      <w:bookmarkStart w:id="826" w:name="_Toc170072461"/>
      <w:bookmarkStart w:id="827" w:name="_Toc175558690"/>
      <w:r w:rsidRPr="008A6F2A">
        <w:rPr>
          <w:b/>
          <w:lang w:eastAsia="en-US"/>
        </w:rPr>
        <w:t>Coordinate Reference System Record Identifier field - CSID</w:t>
      </w:r>
      <w:bookmarkEnd w:id="824"/>
      <w:bookmarkEnd w:id="825"/>
      <w:bookmarkEnd w:id="826"/>
      <w:bookmarkEnd w:id="827"/>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6D84298"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A7BAB37" w14:textId="77777777" w:rsidR="00E73EDF" w:rsidRPr="008A6F2A" w:rsidRDefault="007653F1" w:rsidP="00057516">
            <w:pPr>
              <w:pStyle w:val="Small"/>
              <w:widowControl/>
              <w:suppressAutoHyphens/>
              <w:spacing w:before="40" w:after="40"/>
              <w:jc w:val="both"/>
              <w:rPr>
                <w:b/>
              </w:rPr>
            </w:pPr>
            <w:bookmarkStart w:id="828" w:name="_Toc207617030"/>
            <w:bookmarkEnd w:id="801"/>
            <w:bookmarkEnd w:id="802"/>
            <w:bookmarkEnd w:id="803"/>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5645697"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55AB121"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34A0366"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97133AC"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6A828792"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117FBDC1" w14:textId="7FA0AD5D" w:rsidR="00E73EDF" w:rsidRPr="00431ADB" w:rsidRDefault="007653F1" w:rsidP="00057516">
            <w:pPr>
              <w:pStyle w:val="Small"/>
              <w:widowControl/>
              <w:suppressAutoHyphens/>
              <w:spacing w:before="40" w:after="40"/>
              <w:jc w:val="both"/>
            </w:pPr>
            <w:r w:rsidRPr="008A6F2A">
              <w:t xml:space="preserve">Record </w:t>
            </w:r>
            <w:r w:rsidR="008A4BC2" w:rsidRPr="00431ADB">
              <w:t>Name</w:t>
            </w:r>
          </w:p>
        </w:tc>
        <w:tc>
          <w:tcPr>
            <w:tcW w:w="794" w:type="dxa"/>
            <w:tcBorders>
              <w:top w:val="single" w:sz="6" w:space="0" w:color="000000"/>
              <w:left w:val="single" w:sz="6" w:space="0" w:color="000000"/>
              <w:bottom w:val="single" w:sz="6" w:space="0" w:color="000000"/>
              <w:right w:val="single" w:sz="6" w:space="0" w:color="000000"/>
            </w:tcBorders>
          </w:tcPr>
          <w:p w14:paraId="6C9F443E" w14:textId="77777777" w:rsidR="00E73EDF" w:rsidRPr="008A6F2A" w:rsidRDefault="007653F1" w:rsidP="00057516">
            <w:pPr>
              <w:pStyle w:val="Small"/>
              <w:widowControl/>
              <w:suppressAutoHyphens/>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3509E207" w14:textId="77777777" w:rsidR="00E73EDF" w:rsidRPr="008A6F2A" w:rsidRDefault="007653F1" w:rsidP="00057516">
            <w:pPr>
              <w:pStyle w:val="Small"/>
              <w:widowControl/>
              <w:suppressAutoHyphens/>
              <w:spacing w:before="40" w:after="40"/>
              <w:jc w:val="both"/>
            </w:pPr>
            <w:r w:rsidRPr="008A6F2A">
              <w:t>{15}</w:t>
            </w:r>
          </w:p>
        </w:tc>
        <w:tc>
          <w:tcPr>
            <w:tcW w:w="794" w:type="dxa"/>
            <w:tcBorders>
              <w:top w:val="single" w:sz="6" w:space="0" w:color="000000"/>
              <w:left w:val="single" w:sz="6" w:space="0" w:color="000000"/>
              <w:bottom w:val="single" w:sz="6" w:space="0" w:color="000000"/>
              <w:right w:val="single" w:sz="6" w:space="0" w:color="000000"/>
            </w:tcBorders>
          </w:tcPr>
          <w:p w14:paraId="573108C6" w14:textId="77777777" w:rsidR="00E73EDF" w:rsidRPr="008A6F2A" w:rsidRDefault="007653F1" w:rsidP="00057516">
            <w:pPr>
              <w:pStyle w:val="Small"/>
              <w:widowControl/>
              <w:suppressAutoHyphens/>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0F2A72CB" w14:textId="77777777" w:rsidR="00E73EDF" w:rsidRPr="008A6F2A" w:rsidRDefault="007653F1" w:rsidP="00057516">
            <w:pPr>
              <w:pStyle w:val="Small"/>
              <w:widowControl/>
              <w:suppressAutoHyphens/>
              <w:spacing w:before="40" w:after="40"/>
              <w:jc w:val="both"/>
            </w:pPr>
            <w:r w:rsidRPr="008A6F2A">
              <w:t>{15} - Coordinate Reference System Identifier</w:t>
            </w:r>
          </w:p>
        </w:tc>
      </w:tr>
      <w:tr w:rsidR="00E73EDF" w:rsidRPr="008A6F2A" w14:paraId="44E53B6A"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C97E43A" w14:textId="7DF6E1DA" w:rsidR="00E73EDF" w:rsidRPr="00431ADB" w:rsidRDefault="007653F1" w:rsidP="00022641">
            <w:pPr>
              <w:pStyle w:val="Small"/>
              <w:widowControl/>
              <w:suppressAutoHyphens/>
              <w:spacing w:before="40" w:after="40"/>
              <w:jc w:val="both"/>
            </w:pPr>
            <w:r w:rsidRPr="008A6F2A">
              <w:t xml:space="preserve">Record </w:t>
            </w:r>
            <w:r w:rsidR="00022641">
              <w:t>i</w:t>
            </w:r>
            <w:r w:rsidR="00022641"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5A1B4608" w14:textId="77777777" w:rsidR="00E73EDF" w:rsidRPr="008A6F2A" w:rsidRDefault="007653F1" w:rsidP="00057516">
            <w:pPr>
              <w:pStyle w:val="Small"/>
              <w:widowControl/>
              <w:suppressAutoHyphens/>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635A8D40" w14:textId="77777777" w:rsidR="00E73EDF" w:rsidRPr="008A6F2A" w:rsidRDefault="007653F1" w:rsidP="00057516">
            <w:pPr>
              <w:pStyle w:val="Small"/>
              <w:widowControl/>
              <w:suppressAutoHyphens/>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23E9C31E" w14:textId="77777777" w:rsidR="00E73EDF" w:rsidRPr="008A6F2A" w:rsidRDefault="007653F1" w:rsidP="00057516">
            <w:pPr>
              <w:pStyle w:val="Small"/>
              <w:widowControl/>
              <w:suppressAutoHyphens/>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59EF1AD5" w14:textId="77777777" w:rsidR="00E73EDF" w:rsidRPr="008A6F2A" w:rsidRDefault="007653F1" w:rsidP="00057516">
            <w:pPr>
              <w:pStyle w:val="Small"/>
              <w:widowControl/>
              <w:suppressAutoHyphens/>
              <w:spacing w:before="40" w:after="40"/>
              <w:jc w:val="both"/>
            </w:pPr>
            <w:r w:rsidRPr="008A6F2A">
              <w:t>Only one record</w:t>
            </w:r>
          </w:p>
        </w:tc>
      </w:tr>
      <w:tr w:rsidR="00E73EDF" w:rsidRPr="008A6F2A" w14:paraId="3C35D0B2"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92529C6" w14:textId="77777777" w:rsidR="00E73EDF" w:rsidRPr="008A6F2A" w:rsidRDefault="007653F1" w:rsidP="00057516">
            <w:pPr>
              <w:pStyle w:val="Small"/>
              <w:widowControl/>
              <w:suppressAutoHyphens/>
              <w:spacing w:before="40" w:after="40"/>
              <w:jc w:val="both"/>
            </w:pPr>
            <w:r w:rsidRPr="008A6F2A">
              <w:t>Number of CRS Components</w:t>
            </w:r>
          </w:p>
        </w:tc>
        <w:tc>
          <w:tcPr>
            <w:tcW w:w="794" w:type="dxa"/>
            <w:tcBorders>
              <w:top w:val="single" w:sz="6" w:space="0" w:color="000000"/>
              <w:left w:val="single" w:sz="6" w:space="0" w:color="000000"/>
              <w:bottom w:val="single" w:sz="6" w:space="0" w:color="000000"/>
              <w:right w:val="single" w:sz="6" w:space="0" w:color="000000"/>
            </w:tcBorders>
          </w:tcPr>
          <w:p w14:paraId="11C069B9" w14:textId="77777777" w:rsidR="00E73EDF" w:rsidRPr="008A6F2A" w:rsidRDefault="007653F1" w:rsidP="00057516">
            <w:pPr>
              <w:pStyle w:val="Small"/>
              <w:widowControl/>
              <w:suppressAutoHyphens/>
              <w:spacing w:before="40" w:after="40"/>
              <w:jc w:val="both"/>
            </w:pPr>
            <w:r w:rsidRPr="008A6F2A">
              <w:t>NCRC</w:t>
            </w:r>
          </w:p>
        </w:tc>
        <w:tc>
          <w:tcPr>
            <w:tcW w:w="794" w:type="dxa"/>
            <w:tcBorders>
              <w:top w:val="single" w:sz="6" w:space="0" w:color="000000"/>
              <w:left w:val="single" w:sz="6" w:space="0" w:color="000000"/>
              <w:bottom w:val="single" w:sz="6" w:space="0" w:color="000000"/>
              <w:right w:val="single" w:sz="6" w:space="0" w:color="000000"/>
            </w:tcBorders>
          </w:tcPr>
          <w:p w14:paraId="1DA49B0D"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DD0814" w14:textId="77777777" w:rsidR="00E73EDF" w:rsidRPr="008A6F2A" w:rsidRDefault="007653F1" w:rsidP="00057516">
            <w:pPr>
              <w:pStyle w:val="Small"/>
              <w:widowControl/>
              <w:suppressAutoHyphens/>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08BD69D" w14:textId="77777777" w:rsidR="00E73EDF" w:rsidRPr="008A6F2A" w:rsidRDefault="007653F1" w:rsidP="00057516">
            <w:pPr>
              <w:pStyle w:val="Small"/>
              <w:widowControl/>
              <w:suppressAutoHyphens/>
              <w:spacing w:before="40" w:after="40"/>
              <w:jc w:val="both"/>
            </w:pPr>
            <w:r w:rsidRPr="008A6F2A">
              <w:t>{1} - Single CRS (No C3IT or C3IL fields in the dataset)</w:t>
            </w:r>
          </w:p>
          <w:p w14:paraId="5FB4F55D" w14:textId="77777777" w:rsidR="00E73EDF" w:rsidRPr="008A6F2A" w:rsidRDefault="007653F1" w:rsidP="00057516">
            <w:pPr>
              <w:pStyle w:val="Small"/>
              <w:widowControl/>
              <w:suppressAutoHyphens/>
              <w:spacing w:before="40" w:after="40"/>
              <w:jc w:val="both"/>
            </w:pPr>
            <w:r w:rsidRPr="008A6F2A">
              <w:t xml:space="preserve">&gt;{1} - Compound CRS </w:t>
            </w:r>
          </w:p>
        </w:tc>
      </w:tr>
    </w:tbl>
    <w:p w14:paraId="77940352" w14:textId="77777777" w:rsidR="00E73EDF" w:rsidRDefault="00E73EDF" w:rsidP="00022641">
      <w:pPr>
        <w:suppressAutoHyphens/>
        <w:spacing w:after="0" w:line="240" w:lineRule="auto"/>
      </w:pPr>
    </w:p>
    <w:p w14:paraId="04713CAB" w14:textId="0D453520" w:rsidR="00022641" w:rsidRPr="00F2456F" w:rsidRDefault="00022641" w:rsidP="001D02B5">
      <w:pPr>
        <w:pStyle w:val="ListContinue2"/>
        <w:keepNext/>
        <w:keepLines/>
        <w:numPr>
          <w:ilvl w:val="2"/>
          <w:numId w:val="27"/>
        </w:numPr>
        <w:tabs>
          <w:tab w:val="clear" w:pos="432"/>
        </w:tabs>
        <w:spacing w:before="120" w:after="120" w:line="240" w:lineRule="auto"/>
        <w:rPr>
          <w:b/>
          <w:lang w:eastAsia="en-US"/>
        </w:rPr>
      </w:pPr>
      <w:bookmarkStart w:id="829" w:name="_Toc162435438"/>
      <w:bookmarkStart w:id="830" w:name="_Toc169203132"/>
      <w:bookmarkStart w:id="831" w:name="_Toc170072462"/>
      <w:bookmarkStart w:id="832" w:name="_Toc175558691"/>
      <w:r w:rsidRPr="008A6F2A">
        <w:rPr>
          <w:b/>
          <w:lang w:eastAsia="en-US"/>
        </w:rPr>
        <w:t>Coordinate Reference System Header field - CRSH</w:t>
      </w:r>
      <w:bookmarkEnd w:id="829"/>
      <w:bookmarkEnd w:id="830"/>
      <w:bookmarkEnd w:id="831"/>
      <w:bookmarkEnd w:id="832"/>
    </w:p>
    <w:tbl>
      <w:tblPr>
        <w:tblW w:w="9781" w:type="dxa"/>
        <w:tblInd w:w="-244" w:type="dxa"/>
        <w:tblLayout w:type="fixed"/>
        <w:tblCellMar>
          <w:left w:w="57" w:type="dxa"/>
          <w:right w:w="57" w:type="dxa"/>
        </w:tblCellMar>
        <w:tblLook w:val="04A0" w:firstRow="1" w:lastRow="0" w:firstColumn="1" w:lastColumn="0" w:noHBand="0" w:noVBand="1"/>
      </w:tblPr>
      <w:tblGrid>
        <w:gridCol w:w="2043"/>
        <w:gridCol w:w="815"/>
        <w:gridCol w:w="2763"/>
        <w:gridCol w:w="815"/>
        <w:gridCol w:w="3345"/>
      </w:tblGrid>
      <w:tr w:rsidR="00E73EDF" w:rsidRPr="008A6F2A" w14:paraId="46A76E90" w14:textId="77777777" w:rsidTr="00120D82">
        <w:tc>
          <w:tcPr>
            <w:tcW w:w="2043"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68C914D" w14:textId="77777777" w:rsidR="00E73EDF" w:rsidRPr="008A6F2A" w:rsidRDefault="007653F1" w:rsidP="00AC0F34">
            <w:pPr>
              <w:pStyle w:val="Small"/>
              <w:keepNext/>
              <w:keepLines/>
              <w:widowControl/>
              <w:suppressAutoHyphens/>
              <w:spacing w:before="40" w:after="40"/>
              <w:jc w:val="both"/>
              <w:rPr>
                <w:b/>
              </w:rPr>
            </w:pPr>
            <w:r w:rsidRPr="008A6F2A">
              <w:rPr>
                <w:b/>
              </w:rPr>
              <w:t>Subfield name</w:t>
            </w:r>
          </w:p>
        </w:tc>
        <w:tc>
          <w:tcPr>
            <w:tcW w:w="81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9AEFFF4" w14:textId="77777777" w:rsidR="00E73EDF" w:rsidRPr="008A6F2A" w:rsidRDefault="007653F1" w:rsidP="00AC0F34">
            <w:pPr>
              <w:pStyle w:val="Small"/>
              <w:keepNext/>
              <w:keepLines/>
              <w:widowControl/>
              <w:suppressAutoHyphens/>
              <w:spacing w:before="40" w:after="40"/>
              <w:jc w:val="both"/>
              <w:rPr>
                <w:b/>
              </w:rPr>
            </w:pPr>
            <w:r w:rsidRPr="008A6F2A">
              <w:rPr>
                <w:b/>
              </w:rPr>
              <w:t>Label</w:t>
            </w:r>
          </w:p>
        </w:tc>
        <w:tc>
          <w:tcPr>
            <w:tcW w:w="276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9E0A55" w14:textId="77777777" w:rsidR="00E73EDF" w:rsidRPr="008A6F2A" w:rsidRDefault="007653F1" w:rsidP="00AC0F34">
            <w:pPr>
              <w:pStyle w:val="Small"/>
              <w:keepNext/>
              <w:keepLines/>
              <w:widowControl/>
              <w:suppressAutoHyphens/>
              <w:spacing w:before="40" w:after="40"/>
              <w:jc w:val="both"/>
              <w:rPr>
                <w:b/>
              </w:rPr>
            </w:pPr>
            <w:r w:rsidRPr="008A6F2A">
              <w:rPr>
                <w:b/>
              </w:rPr>
              <w:t>Value</w:t>
            </w:r>
          </w:p>
        </w:tc>
        <w:tc>
          <w:tcPr>
            <w:tcW w:w="81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EFF3EC9" w14:textId="77777777" w:rsidR="00E73EDF" w:rsidRPr="008A6F2A" w:rsidRDefault="007653F1" w:rsidP="00AC0F34">
            <w:pPr>
              <w:pStyle w:val="Small"/>
              <w:keepNext/>
              <w:keepLines/>
              <w:widowControl/>
              <w:suppressAutoHyphens/>
              <w:spacing w:before="40" w:after="40"/>
              <w:jc w:val="both"/>
              <w:rPr>
                <w:b/>
              </w:rPr>
            </w:pPr>
            <w:r w:rsidRPr="008A6F2A">
              <w:rPr>
                <w:b/>
              </w:rPr>
              <w:t>Format</w:t>
            </w:r>
          </w:p>
        </w:tc>
        <w:tc>
          <w:tcPr>
            <w:tcW w:w="334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118920B" w14:textId="77777777" w:rsidR="00E73EDF" w:rsidRPr="008A6F2A" w:rsidRDefault="007653F1" w:rsidP="00AC0F34">
            <w:pPr>
              <w:pStyle w:val="Small"/>
              <w:keepNext/>
              <w:keepLines/>
              <w:widowControl/>
              <w:suppressAutoHyphens/>
              <w:spacing w:before="40" w:after="40"/>
              <w:jc w:val="both"/>
              <w:rPr>
                <w:b/>
              </w:rPr>
            </w:pPr>
            <w:r w:rsidRPr="008A6F2A">
              <w:rPr>
                <w:b/>
              </w:rPr>
              <w:t>Comment</w:t>
            </w:r>
          </w:p>
        </w:tc>
      </w:tr>
      <w:tr w:rsidR="00E73EDF" w:rsidRPr="008A6F2A" w14:paraId="4FEDB16A"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2049577E" w14:textId="5A1D11D4" w:rsidR="00E73EDF" w:rsidRPr="00431ADB" w:rsidRDefault="007653F1" w:rsidP="00AC0F34">
            <w:pPr>
              <w:pStyle w:val="Small"/>
              <w:keepNext/>
              <w:keepLines/>
              <w:widowControl/>
              <w:suppressAutoHyphens/>
              <w:spacing w:before="40" w:after="40"/>
              <w:jc w:val="both"/>
            </w:pPr>
            <w:r w:rsidRPr="008A6F2A">
              <w:t xml:space="preserve">CRS </w:t>
            </w:r>
            <w:r w:rsidR="008A4BC2" w:rsidRPr="00431ADB">
              <w:t>Index</w:t>
            </w:r>
          </w:p>
        </w:tc>
        <w:tc>
          <w:tcPr>
            <w:tcW w:w="815" w:type="dxa"/>
            <w:tcBorders>
              <w:top w:val="single" w:sz="6" w:space="0" w:color="000000"/>
              <w:left w:val="single" w:sz="6" w:space="0" w:color="000000"/>
              <w:bottom w:val="single" w:sz="6" w:space="0" w:color="000000"/>
              <w:right w:val="single" w:sz="6" w:space="0" w:color="000000"/>
            </w:tcBorders>
          </w:tcPr>
          <w:p w14:paraId="38AE33B2" w14:textId="77777777" w:rsidR="00E73EDF" w:rsidRPr="008A6F2A" w:rsidRDefault="007653F1" w:rsidP="00AC0F34">
            <w:pPr>
              <w:pStyle w:val="Small"/>
              <w:keepNext/>
              <w:keepLines/>
              <w:widowControl/>
              <w:suppressAutoHyphens/>
              <w:spacing w:before="40" w:after="40"/>
              <w:jc w:val="both"/>
            </w:pPr>
            <w:r w:rsidRPr="008A6F2A">
              <w:t>CRIX</w:t>
            </w:r>
          </w:p>
        </w:tc>
        <w:tc>
          <w:tcPr>
            <w:tcW w:w="2763" w:type="dxa"/>
            <w:tcBorders>
              <w:top w:val="single" w:sz="6" w:space="0" w:color="000000"/>
              <w:left w:val="single" w:sz="6" w:space="0" w:color="000000"/>
              <w:bottom w:val="single" w:sz="6" w:space="0" w:color="000000"/>
              <w:right w:val="single" w:sz="6" w:space="0" w:color="000000"/>
            </w:tcBorders>
          </w:tcPr>
          <w:p w14:paraId="0E0212FA" w14:textId="77777777" w:rsidR="00E73EDF" w:rsidRPr="008A6F2A" w:rsidRDefault="00E73EDF" w:rsidP="00AC0F34">
            <w:pPr>
              <w:pStyle w:val="Small"/>
              <w:keepNext/>
              <w:keepLines/>
              <w:widowControl/>
              <w:suppressAutoHyphens/>
              <w:spacing w:before="40" w:after="40"/>
              <w:jc w:val="both"/>
            </w:pPr>
          </w:p>
        </w:tc>
        <w:tc>
          <w:tcPr>
            <w:tcW w:w="815" w:type="dxa"/>
            <w:tcBorders>
              <w:top w:val="single" w:sz="6" w:space="0" w:color="000000"/>
              <w:left w:val="single" w:sz="6" w:space="0" w:color="000000"/>
              <w:bottom w:val="single" w:sz="6" w:space="0" w:color="000000"/>
              <w:right w:val="single" w:sz="6" w:space="0" w:color="000000"/>
            </w:tcBorders>
          </w:tcPr>
          <w:p w14:paraId="009EB619" w14:textId="77777777" w:rsidR="00E73EDF" w:rsidRPr="008A6F2A" w:rsidRDefault="007653F1" w:rsidP="00AC0F34">
            <w:pPr>
              <w:pStyle w:val="Small"/>
              <w:keepNext/>
              <w:keepLines/>
              <w:widowControl/>
              <w:suppressAutoHyphens/>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63BC962D" w14:textId="77777777" w:rsidR="00E73EDF" w:rsidRPr="008A6F2A" w:rsidRDefault="007653F1" w:rsidP="00AC0F34">
            <w:pPr>
              <w:pStyle w:val="Small"/>
              <w:keepNext/>
              <w:keepLines/>
              <w:widowControl/>
              <w:suppressAutoHyphens/>
              <w:spacing w:before="40"/>
              <w:jc w:val="both"/>
            </w:pPr>
            <w:r w:rsidRPr="008A6F2A">
              <w:t>1 – for the horizontal CRS</w:t>
            </w:r>
          </w:p>
          <w:p w14:paraId="54DA25EC" w14:textId="4241DFDF" w:rsidR="00E73EDF" w:rsidRPr="008A6F2A" w:rsidRDefault="007653F1" w:rsidP="00AC0F34">
            <w:pPr>
              <w:pStyle w:val="Small"/>
              <w:keepNext/>
              <w:keepLines/>
              <w:widowControl/>
              <w:suppressAutoHyphens/>
              <w:spacing w:before="0" w:after="40"/>
              <w:jc w:val="both"/>
            </w:pPr>
            <w:r w:rsidRPr="008A6F2A">
              <w:t>&gt;1 – for the vertical CRSs</w:t>
            </w:r>
          </w:p>
        </w:tc>
      </w:tr>
      <w:tr w:rsidR="00E73EDF" w:rsidRPr="008A6F2A" w14:paraId="105BBE8B"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6CBC11D0" w14:textId="77777777" w:rsidR="00E73EDF" w:rsidRPr="008A6F2A" w:rsidRDefault="007653F1" w:rsidP="00AC0F34">
            <w:pPr>
              <w:pStyle w:val="Small"/>
              <w:keepNext/>
              <w:keepLines/>
              <w:widowControl/>
              <w:suppressAutoHyphens/>
              <w:spacing w:before="40" w:after="40"/>
              <w:jc w:val="both"/>
            </w:pPr>
            <w:r w:rsidRPr="008A6F2A">
              <w:t>CRS Type</w:t>
            </w:r>
          </w:p>
        </w:tc>
        <w:tc>
          <w:tcPr>
            <w:tcW w:w="815" w:type="dxa"/>
            <w:tcBorders>
              <w:top w:val="single" w:sz="6" w:space="0" w:color="000000"/>
              <w:left w:val="single" w:sz="6" w:space="0" w:color="000000"/>
              <w:bottom w:val="single" w:sz="6" w:space="0" w:color="000000"/>
              <w:right w:val="single" w:sz="6" w:space="0" w:color="000000"/>
            </w:tcBorders>
          </w:tcPr>
          <w:p w14:paraId="06043E65" w14:textId="77777777" w:rsidR="00E73EDF" w:rsidRPr="008A6F2A" w:rsidRDefault="007653F1" w:rsidP="00AC0F34">
            <w:pPr>
              <w:pStyle w:val="Small"/>
              <w:keepNext/>
              <w:keepLines/>
              <w:widowControl/>
              <w:suppressAutoHyphens/>
              <w:spacing w:before="40" w:after="40"/>
              <w:jc w:val="both"/>
            </w:pPr>
            <w:r w:rsidRPr="008A6F2A">
              <w:t>CRST</w:t>
            </w:r>
          </w:p>
        </w:tc>
        <w:tc>
          <w:tcPr>
            <w:tcW w:w="2763" w:type="dxa"/>
            <w:tcBorders>
              <w:top w:val="single" w:sz="6" w:space="0" w:color="000000"/>
              <w:left w:val="single" w:sz="6" w:space="0" w:color="000000"/>
              <w:bottom w:val="single" w:sz="6" w:space="0" w:color="000000"/>
              <w:right w:val="single" w:sz="6" w:space="0" w:color="000000"/>
            </w:tcBorders>
          </w:tcPr>
          <w:p w14:paraId="6BDA5678" w14:textId="77777777" w:rsidR="00E73EDF" w:rsidRPr="008A6F2A" w:rsidRDefault="007653F1" w:rsidP="00AC0F34">
            <w:pPr>
              <w:pStyle w:val="Small"/>
              <w:keepNext/>
              <w:keepLines/>
              <w:widowControl/>
              <w:suppressAutoHyphens/>
              <w:spacing w:before="40" w:after="40"/>
              <w:jc w:val="both"/>
            </w:pPr>
            <w:r w:rsidRPr="008A6F2A">
              <w:t>{1} or {5}</w:t>
            </w:r>
          </w:p>
        </w:tc>
        <w:tc>
          <w:tcPr>
            <w:tcW w:w="815" w:type="dxa"/>
            <w:tcBorders>
              <w:top w:val="single" w:sz="6" w:space="0" w:color="000000"/>
              <w:left w:val="single" w:sz="6" w:space="0" w:color="000000"/>
              <w:bottom w:val="single" w:sz="6" w:space="0" w:color="000000"/>
              <w:right w:val="single" w:sz="6" w:space="0" w:color="000000"/>
            </w:tcBorders>
          </w:tcPr>
          <w:p w14:paraId="3234391F" w14:textId="77777777" w:rsidR="00E73EDF" w:rsidRPr="008A6F2A" w:rsidRDefault="007653F1" w:rsidP="00AC0F34">
            <w:pPr>
              <w:pStyle w:val="Small"/>
              <w:keepNext/>
              <w:keepLines/>
              <w:widowControl/>
              <w:suppressAutoHyphens/>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18803A19" w14:textId="77777777" w:rsidR="00E73EDF" w:rsidRPr="008A6F2A" w:rsidRDefault="007653F1" w:rsidP="00AC0F34">
            <w:pPr>
              <w:pStyle w:val="Small"/>
              <w:keepNext/>
              <w:keepLines/>
              <w:widowControl/>
              <w:suppressAutoHyphens/>
              <w:spacing w:before="40"/>
              <w:jc w:val="both"/>
            </w:pPr>
            <w:r w:rsidRPr="008A6F2A">
              <w:t>{1} – 2D Geographic</w:t>
            </w:r>
          </w:p>
          <w:p w14:paraId="0A4190C6" w14:textId="2338EB7A" w:rsidR="00E73EDF" w:rsidRPr="008A6F2A" w:rsidRDefault="007653F1" w:rsidP="00AC0F34">
            <w:pPr>
              <w:pStyle w:val="Small"/>
              <w:keepNext/>
              <w:keepLines/>
              <w:widowControl/>
              <w:suppressAutoHyphens/>
              <w:spacing w:before="0" w:after="40"/>
              <w:jc w:val="both"/>
            </w:pPr>
            <w:r w:rsidRPr="008A6F2A">
              <w:t xml:space="preserve">{5} </w:t>
            </w:r>
            <w:r w:rsidR="00AC0F34">
              <w:t>–</w:t>
            </w:r>
            <w:r w:rsidRPr="008A6F2A">
              <w:t xml:space="preserve"> Vertical</w:t>
            </w:r>
          </w:p>
        </w:tc>
      </w:tr>
      <w:tr w:rsidR="00E73EDF" w:rsidRPr="008A6F2A" w14:paraId="12F51B68"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2AA9A055" w14:textId="77777777" w:rsidR="00E73EDF" w:rsidRPr="008A6F2A" w:rsidRDefault="007653F1" w:rsidP="00C128E3">
            <w:pPr>
              <w:pStyle w:val="Small"/>
              <w:spacing w:before="40" w:after="40"/>
              <w:jc w:val="both"/>
            </w:pPr>
            <w:r w:rsidRPr="008A6F2A">
              <w:t>Coordinate System Type</w:t>
            </w:r>
          </w:p>
        </w:tc>
        <w:tc>
          <w:tcPr>
            <w:tcW w:w="815" w:type="dxa"/>
            <w:tcBorders>
              <w:top w:val="single" w:sz="6" w:space="0" w:color="000000"/>
              <w:left w:val="single" w:sz="6" w:space="0" w:color="000000"/>
              <w:bottom w:val="single" w:sz="6" w:space="0" w:color="000000"/>
              <w:right w:val="single" w:sz="6" w:space="0" w:color="000000"/>
            </w:tcBorders>
          </w:tcPr>
          <w:p w14:paraId="48789B72" w14:textId="77777777" w:rsidR="00E73EDF" w:rsidRPr="008A6F2A" w:rsidRDefault="007653F1" w:rsidP="00C128E3">
            <w:pPr>
              <w:pStyle w:val="Small"/>
              <w:spacing w:before="40" w:after="40"/>
              <w:jc w:val="both"/>
            </w:pPr>
            <w:r w:rsidRPr="008A6F2A">
              <w:t>CSTY</w:t>
            </w:r>
          </w:p>
        </w:tc>
        <w:tc>
          <w:tcPr>
            <w:tcW w:w="2763" w:type="dxa"/>
            <w:tcBorders>
              <w:top w:val="single" w:sz="6" w:space="0" w:color="000000"/>
              <w:left w:val="single" w:sz="6" w:space="0" w:color="000000"/>
              <w:bottom w:val="single" w:sz="6" w:space="0" w:color="000000"/>
              <w:right w:val="single" w:sz="6" w:space="0" w:color="000000"/>
            </w:tcBorders>
          </w:tcPr>
          <w:p w14:paraId="55F03197" w14:textId="77777777" w:rsidR="00E73EDF" w:rsidRPr="008A6F2A" w:rsidRDefault="007653F1" w:rsidP="00C128E3">
            <w:pPr>
              <w:pStyle w:val="Small"/>
              <w:spacing w:before="40" w:after="40"/>
              <w:jc w:val="both"/>
            </w:pPr>
            <w:r w:rsidRPr="008A6F2A">
              <w:t>{1} or {3}</w:t>
            </w:r>
          </w:p>
        </w:tc>
        <w:tc>
          <w:tcPr>
            <w:tcW w:w="815" w:type="dxa"/>
            <w:tcBorders>
              <w:top w:val="single" w:sz="6" w:space="0" w:color="000000"/>
              <w:left w:val="single" w:sz="6" w:space="0" w:color="000000"/>
              <w:bottom w:val="single" w:sz="6" w:space="0" w:color="000000"/>
              <w:right w:val="single" w:sz="6" w:space="0" w:color="000000"/>
            </w:tcBorders>
          </w:tcPr>
          <w:p w14:paraId="7AAB4B23" w14:textId="77777777" w:rsidR="00E73EDF" w:rsidRPr="008A6F2A" w:rsidRDefault="007653F1" w:rsidP="00C128E3">
            <w:pPr>
              <w:pStyle w:val="Small"/>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186E8364" w14:textId="7C810CA0" w:rsidR="00E73EDF" w:rsidRPr="008A6F2A" w:rsidRDefault="007653F1" w:rsidP="00C128E3">
            <w:pPr>
              <w:pStyle w:val="Small"/>
              <w:spacing w:before="40"/>
              <w:jc w:val="both"/>
            </w:pPr>
            <w:r w:rsidRPr="008A6F2A">
              <w:t xml:space="preserve">{1} </w:t>
            </w:r>
            <w:r w:rsidR="00AC0F34">
              <w:t>–</w:t>
            </w:r>
            <w:r w:rsidRPr="008A6F2A">
              <w:t xml:space="preserve"> Ellipsoidal CS</w:t>
            </w:r>
          </w:p>
          <w:p w14:paraId="62B3489A" w14:textId="3BC3BE8F" w:rsidR="00E73EDF" w:rsidRPr="008A6F2A" w:rsidRDefault="007653F1" w:rsidP="00C128E3">
            <w:pPr>
              <w:pStyle w:val="Small"/>
              <w:spacing w:before="0" w:after="40"/>
              <w:jc w:val="both"/>
            </w:pPr>
            <w:r w:rsidRPr="008A6F2A">
              <w:t xml:space="preserve">{3} </w:t>
            </w:r>
            <w:r w:rsidR="00AC0F34">
              <w:t>–</w:t>
            </w:r>
            <w:r w:rsidRPr="008A6F2A">
              <w:t xml:space="preserve"> Vertical CS</w:t>
            </w:r>
          </w:p>
        </w:tc>
      </w:tr>
      <w:tr w:rsidR="00E73EDF" w:rsidRPr="008A6F2A" w14:paraId="1CDBA721"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602927FE" w14:textId="77777777" w:rsidR="00E73EDF" w:rsidRPr="008A6F2A" w:rsidRDefault="007653F1" w:rsidP="00C128E3">
            <w:pPr>
              <w:pStyle w:val="Small"/>
              <w:spacing w:before="40" w:after="40"/>
              <w:jc w:val="both"/>
            </w:pPr>
            <w:r w:rsidRPr="008A6F2A">
              <w:t>CRS Name</w:t>
            </w:r>
          </w:p>
        </w:tc>
        <w:tc>
          <w:tcPr>
            <w:tcW w:w="815" w:type="dxa"/>
            <w:tcBorders>
              <w:top w:val="single" w:sz="6" w:space="0" w:color="000000"/>
              <w:left w:val="single" w:sz="6" w:space="0" w:color="000000"/>
              <w:bottom w:val="single" w:sz="6" w:space="0" w:color="000000"/>
              <w:right w:val="single" w:sz="6" w:space="0" w:color="000000"/>
            </w:tcBorders>
          </w:tcPr>
          <w:p w14:paraId="25F0127E" w14:textId="77777777" w:rsidR="00E73EDF" w:rsidRPr="008A6F2A" w:rsidRDefault="007653F1" w:rsidP="00C128E3">
            <w:pPr>
              <w:pStyle w:val="Small"/>
              <w:spacing w:before="40" w:after="40"/>
              <w:jc w:val="both"/>
            </w:pPr>
            <w:r w:rsidRPr="008A6F2A">
              <w:t>CRNM</w:t>
            </w:r>
          </w:p>
        </w:tc>
        <w:tc>
          <w:tcPr>
            <w:tcW w:w="2763" w:type="dxa"/>
            <w:tcBorders>
              <w:top w:val="single" w:sz="6" w:space="0" w:color="000000"/>
              <w:left w:val="single" w:sz="6" w:space="0" w:color="000000"/>
              <w:bottom w:val="single" w:sz="6" w:space="0" w:color="000000"/>
              <w:right w:val="single" w:sz="6" w:space="0" w:color="000000"/>
            </w:tcBorders>
          </w:tcPr>
          <w:p w14:paraId="06022FBD" w14:textId="77777777" w:rsidR="00E73EDF" w:rsidRPr="008A6F2A" w:rsidRDefault="007653F1" w:rsidP="00C128E3">
            <w:pPr>
              <w:pStyle w:val="Small"/>
              <w:spacing w:before="40"/>
              <w:jc w:val="both"/>
            </w:pPr>
            <w:r w:rsidRPr="008A6F2A">
              <w:t>“WGS84” for horizontal CRS</w:t>
            </w:r>
          </w:p>
          <w:p w14:paraId="1CEE0F79" w14:textId="55B2C79B" w:rsidR="00E73EDF" w:rsidRPr="008A6F2A" w:rsidRDefault="007653F1" w:rsidP="00C128E3">
            <w:pPr>
              <w:pStyle w:val="Small"/>
              <w:spacing w:before="0" w:after="40"/>
            </w:pPr>
            <w:r w:rsidRPr="008A6F2A">
              <w:t>“*” for vertical CRS where * is the name of the vertical datum</w:t>
            </w:r>
          </w:p>
        </w:tc>
        <w:tc>
          <w:tcPr>
            <w:tcW w:w="815" w:type="dxa"/>
            <w:tcBorders>
              <w:top w:val="single" w:sz="6" w:space="0" w:color="000000"/>
              <w:left w:val="single" w:sz="6" w:space="0" w:color="000000"/>
              <w:bottom w:val="single" w:sz="6" w:space="0" w:color="000000"/>
              <w:right w:val="single" w:sz="6" w:space="0" w:color="000000"/>
            </w:tcBorders>
          </w:tcPr>
          <w:p w14:paraId="73D45611" w14:textId="77777777" w:rsidR="00E73EDF" w:rsidRPr="008A6F2A" w:rsidRDefault="007653F1" w:rsidP="00C128E3">
            <w:pPr>
              <w:pStyle w:val="Small"/>
              <w:spacing w:before="40" w:after="40"/>
              <w:jc w:val="both"/>
            </w:pPr>
            <w:r w:rsidRPr="008A6F2A">
              <w:t>A()</w:t>
            </w:r>
          </w:p>
        </w:tc>
        <w:tc>
          <w:tcPr>
            <w:tcW w:w="3345" w:type="dxa"/>
            <w:tcBorders>
              <w:top w:val="single" w:sz="6" w:space="0" w:color="000000"/>
              <w:left w:val="single" w:sz="6" w:space="0" w:color="000000"/>
              <w:bottom w:val="single" w:sz="6" w:space="0" w:color="000000"/>
              <w:right w:val="single" w:sz="6" w:space="0" w:color="000000"/>
            </w:tcBorders>
          </w:tcPr>
          <w:p w14:paraId="33F6C476" w14:textId="77777777" w:rsidR="00E73EDF" w:rsidRPr="008A6F2A" w:rsidRDefault="00E73EDF" w:rsidP="00C128E3">
            <w:pPr>
              <w:pStyle w:val="Small"/>
              <w:spacing w:before="40" w:after="40"/>
              <w:jc w:val="both"/>
            </w:pPr>
          </w:p>
        </w:tc>
      </w:tr>
      <w:tr w:rsidR="00E73EDF" w:rsidRPr="008A6F2A" w14:paraId="6D0FF966"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31A762AC" w14:textId="03435FC9" w:rsidR="00E73EDF" w:rsidRPr="008A6F2A" w:rsidRDefault="007653F1" w:rsidP="00C128E3">
            <w:pPr>
              <w:pStyle w:val="Small"/>
              <w:spacing w:before="40" w:after="40"/>
              <w:jc w:val="both"/>
            </w:pPr>
            <w:r w:rsidRPr="008A6F2A">
              <w:t>CRS Identifier</w:t>
            </w:r>
          </w:p>
        </w:tc>
        <w:tc>
          <w:tcPr>
            <w:tcW w:w="815" w:type="dxa"/>
            <w:tcBorders>
              <w:top w:val="single" w:sz="6" w:space="0" w:color="000000"/>
              <w:left w:val="single" w:sz="6" w:space="0" w:color="000000"/>
              <w:bottom w:val="single" w:sz="6" w:space="0" w:color="000000"/>
              <w:right w:val="single" w:sz="6" w:space="0" w:color="000000"/>
            </w:tcBorders>
          </w:tcPr>
          <w:p w14:paraId="7D813779" w14:textId="77777777" w:rsidR="00E73EDF" w:rsidRPr="008A6F2A" w:rsidRDefault="007653F1" w:rsidP="00C128E3">
            <w:pPr>
              <w:pStyle w:val="Small"/>
              <w:spacing w:before="40" w:after="40"/>
              <w:jc w:val="both"/>
            </w:pPr>
            <w:r w:rsidRPr="008A6F2A">
              <w:t>CRSI</w:t>
            </w:r>
          </w:p>
        </w:tc>
        <w:tc>
          <w:tcPr>
            <w:tcW w:w="2763" w:type="dxa"/>
            <w:tcBorders>
              <w:top w:val="single" w:sz="6" w:space="0" w:color="000000"/>
              <w:left w:val="single" w:sz="6" w:space="0" w:color="000000"/>
              <w:bottom w:val="single" w:sz="6" w:space="0" w:color="000000"/>
              <w:right w:val="single" w:sz="6" w:space="0" w:color="000000"/>
            </w:tcBorders>
          </w:tcPr>
          <w:p w14:paraId="613A18BD" w14:textId="77777777" w:rsidR="00E73EDF" w:rsidRPr="008A6F2A" w:rsidRDefault="007653F1" w:rsidP="00C128E3">
            <w:pPr>
              <w:pStyle w:val="Small"/>
              <w:spacing w:before="40"/>
              <w:jc w:val="both"/>
            </w:pPr>
            <w:r w:rsidRPr="008A6F2A">
              <w:t>“4326” – for horizontal CRS</w:t>
            </w:r>
          </w:p>
          <w:p w14:paraId="0CD3E733" w14:textId="77777777" w:rsidR="00E73EDF" w:rsidRPr="008A6F2A" w:rsidRDefault="007653F1" w:rsidP="00C128E3">
            <w:pPr>
              <w:pStyle w:val="Small"/>
              <w:spacing w:before="0" w:after="40"/>
              <w:jc w:val="both"/>
            </w:pPr>
            <w:r w:rsidRPr="008A6F2A">
              <w:lastRenderedPageBreak/>
              <w:t xml:space="preserve">“omitted for vertical CRS </w:t>
            </w:r>
          </w:p>
        </w:tc>
        <w:tc>
          <w:tcPr>
            <w:tcW w:w="815" w:type="dxa"/>
            <w:tcBorders>
              <w:top w:val="single" w:sz="6" w:space="0" w:color="000000"/>
              <w:left w:val="single" w:sz="6" w:space="0" w:color="000000"/>
              <w:bottom w:val="single" w:sz="6" w:space="0" w:color="000000"/>
              <w:right w:val="single" w:sz="6" w:space="0" w:color="000000"/>
            </w:tcBorders>
          </w:tcPr>
          <w:p w14:paraId="38594F84" w14:textId="77777777" w:rsidR="00E73EDF" w:rsidRPr="008A6F2A" w:rsidRDefault="007653F1" w:rsidP="00C128E3">
            <w:pPr>
              <w:pStyle w:val="Small"/>
              <w:spacing w:before="40" w:after="40"/>
              <w:jc w:val="both"/>
            </w:pPr>
            <w:r w:rsidRPr="008A6F2A">
              <w:lastRenderedPageBreak/>
              <w:t>A()</w:t>
            </w:r>
          </w:p>
        </w:tc>
        <w:tc>
          <w:tcPr>
            <w:tcW w:w="3345" w:type="dxa"/>
            <w:tcBorders>
              <w:top w:val="single" w:sz="6" w:space="0" w:color="000000"/>
              <w:left w:val="single" w:sz="6" w:space="0" w:color="000000"/>
              <w:bottom w:val="single" w:sz="6" w:space="0" w:color="000000"/>
              <w:right w:val="single" w:sz="6" w:space="0" w:color="000000"/>
            </w:tcBorders>
          </w:tcPr>
          <w:p w14:paraId="554C5970" w14:textId="77777777" w:rsidR="00E73EDF" w:rsidRPr="008A6F2A" w:rsidRDefault="00E73EDF" w:rsidP="00C128E3">
            <w:pPr>
              <w:pStyle w:val="Small"/>
              <w:spacing w:before="40" w:after="40"/>
              <w:jc w:val="both"/>
            </w:pPr>
          </w:p>
        </w:tc>
      </w:tr>
      <w:tr w:rsidR="00E73EDF" w:rsidRPr="008A6F2A" w14:paraId="4105896D"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18DFA47C" w14:textId="77777777" w:rsidR="00E73EDF" w:rsidRPr="008A6F2A" w:rsidRDefault="007653F1" w:rsidP="00C128E3">
            <w:pPr>
              <w:pStyle w:val="Small"/>
              <w:spacing w:before="40" w:after="40"/>
              <w:jc w:val="both"/>
            </w:pPr>
            <w:r w:rsidRPr="008A6F2A">
              <w:t>CRS Source</w:t>
            </w:r>
          </w:p>
        </w:tc>
        <w:tc>
          <w:tcPr>
            <w:tcW w:w="815" w:type="dxa"/>
            <w:tcBorders>
              <w:top w:val="single" w:sz="6" w:space="0" w:color="000000"/>
              <w:left w:val="single" w:sz="6" w:space="0" w:color="000000"/>
              <w:bottom w:val="single" w:sz="6" w:space="0" w:color="000000"/>
              <w:right w:val="single" w:sz="6" w:space="0" w:color="000000"/>
            </w:tcBorders>
          </w:tcPr>
          <w:p w14:paraId="56B5E836" w14:textId="77777777" w:rsidR="00E73EDF" w:rsidRPr="008A6F2A" w:rsidRDefault="007653F1" w:rsidP="00C128E3">
            <w:pPr>
              <w:pStyle w:val="Small"/>
              <w:spacing w:before="40" w:after="40"/>
              <w:jc w:val="both"/>
            </w:pPr>
            <w:r w:rsidRPr="008A6F2A">
              <w:t>CRSS</w:t>
            </w:r>
          </w:p>
        </w:tc>
        <w:tc>
          <w:tcPr>
            <w:tcW w:w="2763" w:type="dxa"/>
            <w:tcBorders>
              <w:top w:val="single" w:sz="6" w:space="0" w:color="000000"/>
              <w:left w:val="single" w:sz="6" w:space="0" w:color="000000"/>
              <w:bottom w:val="single" w:sz="6" w:space="0" w:color="000000"/>
              <w:right w:val="single" w:sz="6" w:space="0" w:color="000000"/>
            </w:tcBorders>
          </w:tcPr>
          <w:p w14:paraId="1B9A3E2E" w14:textId="77777777" w:rsidR="00E73EDF" w:rsidRPr="008A6F2A" w:rsidRDefault="007653F1" w:rsidP="00C128E3">
            <w:pPr>
              <w:pStyle w:val="Small"/>
              <w:spacing w:before="40"/>
              <w:jc w:val="both"/>
            </w:pPr>
            <w:r w:rsidRPr="008A6F2A">
              <w:t>{2} for horizontal CRS</w:t>
            </w:r>
          </w:p>
          <w:p w14:paraId="07502708" w14:textId="77777777" w:rsidR="00E73EDF" w:rsidRPr="008A6F2A" w:rsidRDefault="007653F1" w:rsidP="00C128E3">
            <w:pPr>
              <w:pStyle w:val="Small"/>
              <w:spacing w:before="0" w:after="40"/>
              <w:jc w:val="both"/>
            </w:pPr>
            <w:r w:rsidRPr="008A6F2A">
              <w:t>{255} for vertical CRS</w:t>
            </w:r>
          </w:p>
        </w:tc>
        <w:tc>
          <w:tcPr>
            <w:tcW w:w="815" w:type="dxa"/>
            <w:tcBorders>
              <w:top w:val="single" w:sz="6" w:space="0" w:color="000000"/>
              <w:left w:val="single" w:sz="6" w:space="0" w:color="000000"/>
              <w:bottom w:val="single" w:sz="6" w:space="0" w:color="000000"/>
              <w:right w:val="single" w:sz="6" w:space="0" w:color="000000"/>
            </w:tcBorders>
          </w:tcPr>
          <w:p w14:paraId="28F619DA" w14:textId="77777777" w:rsidR="00E73EDF" w:rsidRPr="008A6F2A" w:rsidRDefault="007653F1" w:rsidP="00C128E3">
            <w:pPr>
              <w:pStyle w:val="Small"/>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044A7FAA" w14:textId="1A395091" w:rsidR="00E73EDF" w:rsidRPr="008A6F2A" w:rsidRDefault="007653F1" w:rsidP="00C128E3">
            <w:pPr>
              <w:pStyle w:val="Small"/>
              <w:spacing w:before="40"/>
              <w:jc w:val="both"/>
            </w:pPr>
            <w:r w:rsidRPr="008A6F2A">
              <w:t xml:space="preserve">{2} </w:t>
            </w:r>
            <w:r w:rsidR="00AC0F34">
              <w:t>–</w:t>
            </w:r>
            <w:r w:rsidRPr="008A6F2A">
              <w:t xml:space="preserve"> EPSG</w:t>
            </w:r>
          </w:p>
          <w:p w14:paraId="39104A77" w14:textId="5D2841E6" w:rsidR="00E73EDF" w:rsidRPr="008A6F2A" w:rsidRDefault="007653F1" w:rsidP="00C128E3">
            <w:pPr>
              <w:pStyle w:val="Small"/>
              <w:spacing w:before="0" w:after="40"/>
              <w:jc w:val="both"/>
            </w:pPr>
            <w:r w:rsidRPr="008A6F2A">
              <w:t xml:space="preserve">{255} </w:t>
            </w:r>
            <w:r w:rsidR="00AC0F34">
              <w:t>–</w:t>
            </w:r>
            <w:r w:rsidRPr="008A6F2A">
              <w:t xml:space="preserve"> Not Applicable</w:t>
            </w:r>
          </w:p>
        </w:tc>
      </w:tr>
      <w:tr w:rsidR="00E73EDF" w:rsidRPr="008A6F2A" w14:paraId="37524340"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0C75FE68" w14:textId="77777777" w:rsidR="00E73EDF" w:rsidRPr="008A6F2A" w:rsidRDefault="007653F1" w:rsidP="00C128E3">
            <w:pPr>
              <w:pStyle w:val="Small"/>
              <w:spacing w:before="40" w:after="40"/>
              <w:jc w:val="both"/>
            </w:pPr>
            <w:r w:rsidRPr="008A6F2A">
              <w:t>CRS Source Information</w:t>
            </w:r>
          </w:p>
        </w:tc>
        <w:tc>
          <w:tcPr>
            <w:tcW w:w="815" w:type="dxa"/>
            <w:tcBorders>
              <w:top w:val="single" w:sz="6" w:space="0" w:color="000000"/>
              <w:left w:val="single" w:sz="6" w:space="0" w:color="000000"/>
              <w:bottom w:val="single" w:sz="6" w:space="0" w:color="000000"/>
              <w:right w:val="single" w:sz="6" w:space="0" w:color="000000"/>
            </w:tcBorders>
          </w:tcPr>
          <w:p w14:paraId="25AD8D29" w14:textId="77777777" w:rsidR="00E73EDF" w:rsidRPr="008A6F2A" w:rsidRDefault="007653F1" w:rsidP="00C128E3">
            <w:pPr>
              <w:pStyle w:val="Small"/>
              <w:spacing w:before="40" w:after="40"/>
              <w:jc w:val="both"/>
            </w:pPr>
            <w:r w:rsidRPr="008A6F2A">
              <w:t>SCRI</w:t>
            </w:r>
          </w:p>
        </w:tc>
        <w:tc>
          <w:tcPr>
            <w:tcW w:w="2763" w:type="dxa"/>
            <w:tcBorders>
              <w:top w:val="single" w:sz="6" w:space="0" w:color="000000"/>
              <w:left w:val="single" w:sz="6" w:space="0" w:color="000000"/>
              <w:bottom w:val="single" w:sz="6" w:space="0" w:color="000000"/>
              <w:right w:val="single" w:sz="6" w:space="0" w:color="000000"/>
            </w:tcBorders>
          </w:tcPr>
          <w:p w14:paraId="0E0D2C46" w14:textId="77777777" w:rsidR="00E73EDF" w:rsidRPr="008A6F2A" w:rsidRDefault="007653F1" w:rsidP="00C128E3">
            <w:pPr>
              <w:pStyle w:val="Small"/>
              <w:spacing w:before="40" w:after="40"/>
              <w:jc w:val="both"/>
            </w:pPr>
            <w:r w:rsidRPr="008A6F2A">
              <w:t>omitted</w:t>
            </w:r>
          </w:p>
        </w:tc>
        <w:tc>
          <w:tcPr>
            <w:tcW w:w="815" w:type="dxa"/>
            <w:tcBorders>
              <w:top w:val="single" w:sz="6" w:space="0" w:color="000000"/>
              <w:left w:val="single" w:sz="6" w:space="0" w:color="000000"/>
              <w:bottom w:val="single" w:sz="6" w:space="0" w:color="000000"/>
              <w:right w:val="single" w:sz="6" w:space="0" w:color="000000"/>
            </w:tcBorders>
          </w:tcPr>
          <w:p w14:paraId="2A682CC2" w14:textId="77777777" w:rsidR="00E73EDF" w:rsidRPr="008A6F2A" w:rsidRDefault="007653F1" w:rsidP="00C128E3">
            <w:pPr>
              <w:pStyle w:val="Small"/>
              <w:spacing w:before="40" w:after="40"/>
              <w:jc w:val="both"/>
            </w:pPr>
            <w:r w:rsidRPr="008A6F2A">
              <w:t>A()</w:t>
            </w:r>
          </w:p>
        </w:tc>
        <w:tc>
          <w:tcPr>
            <w:tcW w:w="3345" w:type="dxa"/>
            <w:tcBorders>
              <w:top w:val="single" w:sz="6" w:space="0" w:color="000000"/>
              <w:left w:val="single" w:sz="6" w:space="0" w:color="000000"/>
              <w:bottom w:val="single" w:sz="6" w:space="0" w:color="000000"/>
              <w:right w:val="single" w:sz="6" w:space="0" w:color="000000"/>
            </w:tcBorders>
          </w:tcPr>
          <w:p w14:paraId="7989D235" w14:textId="77777777" w:rsidR="00E73EDF" w:rsidRPr="008A6F2A" w:rsidRDefault="00E73EDF" w:rsidP="00C128E3">
            <w:pPr>
              <w:pStyle w:val="Small"/>
              <w:spacing w:before="40" w:after="40"/>
              <w:jc w:val="both"/>
            </w:pPr>
          </w:p>
        </w:tc>
      </w:tr>
    </w:tbl>
    <w:p w14:paraId="69EABBCC" w14:textId="77777777" w:rsidR="00E73EDF" w:rsidRDefault="00E73EDF" w:rsidP="00AC0F34">
      <w:pPr>
        <w:spacing w:after="0" w:line="240" w:lineRule="auto"/>
      </w:pPr>
    </w:p>
    <w:p w14:paraId="44D6B14B" w14:textId="276AE47E" w:rsidR="00AC0F34" w:rsidRPr="00F2456F" w:rsidRDefault="00AC0F34" w:rsidP="001D02B5">
      <w:pPr>
        <w:pStyle w:val="ListContinue2"/>
        <w:keepNext/>
        <w:keepLines/>
        <w:numPr>
          <w:ilvl w:val="2"/>
          <w:numId w:val="27"/>
        </w:numPr>
        <w:tabs>
          <w:tab w:val="clear" w:pos="432"/>
        </w:tabs>
        <w:spacing w:before="120" w:after="120" w:line="240" w:lineRule="auto"/>
        <w:rPr>
          <w:b/>
          <w:lang w:eastAsia="en-US"/>
        </w:rPr>
      </w:pPr>
      <w:bookmarkStart w:id="833" w:name="_Toc162435439"/>
      <w:bookmarkStart w:id="834" w:name="_Toc169203133"/>
      <w:bookmarkStart w:id="835" w:name="_Toc170072463"/>
      <w:bookmarkStart w:id="836" w:name="_Toc175558692"/>
      <w:r w:rsidRPr="00AC0F34">
        <w:rPr>
          <w:b/>
          <w:lang w:eastAsia="en-US"/>
        </w:rPr>
        <w:t>Coordinate System Axes field - CSAX</w:t>
      </w:r>
      <w:bookmarkEnd w:id="833"/>
      <w:bookmarkEnd w:id="834"/>
      <w:bookmarkEnd w:id="835"/>
      <w:bookmarkEnd w:id="836"/>
    </w:p>
    <w:p w14:paraId="6BF1CBDC" w14:textId="77777777" w:rsidR="00E73EDF" w:rsidRPr="008A6F2A" w:rsidRDefault="007653F1" w:rsidP="00AC0F34">
      <w:pPr>
        <w:spacing w:after="120" w:line="240" w:lineRule="auto"/>
      </w:pPr>
      <w:r w:rsidRPr="008A6F2A">
        <w:t>This field is only used for vertical CRS.</w:t>
      </w:r>
    </w:p>
    <w:tbl>
      <w:tblPr>
        <w:tblW w:w="9867" w:type="dxa"/>
        <w:tblInd w:w="-244" w:type="dxa"/>
        <w:tblLayout w:type="fixed"/>
        <w:tblCellMar>
          <w:left w:w="57" w:type="dxa"/>
          <w:right w:w="57" w:type="dxa"/>
        </w:tblCellMar>
        <w:tblLook w:val="04A0" w:firstRow="1" w:lastRow="0" w:firstColumn="1" w:lastColumn="0" w:noHBand="0" w:noVBand="1"/>
      </w:tblPr>
      <w:tblGrid>
        <w:gridCol w:w="2064"/>
        <w:gridCol w:w="851"/>
        <w:gridCol w:w="2551"/>
        <w:gridCol w:w="851"/>
        <w:gridCol w:w="3550"/>
      </w:tblGrid>
      <w:tr w:rsidR="00E73EDF" w:rsidRPr="008A6F2A" w14:paraId="3008E652" w14:textId="77777777" w:rsidTr="00593F86">
        <w:tc>
          <w:tcPr>
            <w:tcW w:w="206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626BADF" w14:textId="77777777" w:rsidR="00E73EDF" w:rsidRPr="008A6F2A" w:rsidRDefault="007653F1" w:rsidP="00C128E3">
            <w:pPr>
              <w:pStyle w:val="Small"/>
              <w:spacing w:before="40" w:after="40"/>
              <w:jc w:val="both"/>
              <w:rPr>
                <w:b/>
              </w:rPr>
            </w:pPr>
            <w:r w:rsidRPr="008A6F2A">
              <w:rPr>
                <w:b/>
              </w:rPr>
              <w:t>Subfield name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6DBD1E9" w14:textId="77777777" w:rsidR="00E73EDF" w:rsidRPr="008A6F2A" w:rsidRDefault="007653F1" w:rsidP="00C128E3">
            <w:pPr>
              <w:pStyle w:val="Small"/>
              <w:spacing w:before="40" w:after="40"/>
              <w:jc w:val="both"/>
              <w:rPr>
                <w:b/>
              </w:rPr>
            </w:pPr>
            <w:r w:rsidRPr="008A6F2A">
              <w:rPr>
                <w:b/>
              </w:rPr>
              <w:t>Label</w:t>
            </w:r>
          </w:p>
        </w:tc>
        <w:tc>
          <w:tcPr>
            <w:tcW w:w="25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A108367" w14:textId="77777777" w:rsidR="00E73EDF" w:rsidRPr="008A6F2A" w:rsidRDefault="007653F1" w:rsidP="00C128E3">
            <w:pPr>
              <w:pStyle w:val="Small"/>
              <w:spacing w:before="40" w:after="40"/>
              <w:jc w:val="both"/>
              <w:rPr>
                <w:b/>
              </w:rPr>
            </w:pPr>
            <w:r w:rsidRPr="008A6F2A">
              <w:rPr>
                <w:b/>
              </w:rPr>
              <w:t>Value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68DE342" w14:textId="77777777" w:rsidR="00E73EDF" w:rsidRPr="008A6F2A" w:rsidRDefault="007653F1" w:rsidP="00C128E3">
            <w:pPr>
              <w:pStyle w:val="Small"/>
              <w:spacing w:before="40" w:after="40"/>
              <w:jc w:val="both"/>
              <w:rPr>
                <w:b/>
              </w:rPr>
            </w:pPr>
            <w:r w:rsidRPr="008A6F2A">
              <w:rPr>
                <w:b/>
              </w:rPr>
              <w:t>Format</w:t>
            </w:r>
          </w:p>
        </w:tc>
        <w:tc>
          <w:tcPr>
            <w:tcW w:w="3550"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54107A" w14:textId="77777777" w:rsidR="00E73EDF" w:rsidRPr="008A6F2A" w:rsidRDefault="007653F1" w:rsidP="00C128E3">
            <w:pPr>
              <w:pStyle w:val="Small"/>
              <w:spacing w:before="40" w:after="40"/>
              <w:jc w:val="both"/>
              <w:rPr>
                <w:b/>
              </w:rPr>
            </w:pPr>
            <w:r w:rsidRPr="008A6F2A">
              <w:rPr>
                <w:b/>
              </w:rPr>
              <w:t>Comment</w:t>
            </w:r>
          </w:p>
        </w:tc>
      </w:tr>
      <w:tr w:rsidR="00E73EDF" w:rsidRPr="008A6F2A" w14:paraId="25F265D9" w14:textId="77777777" w:rsidTr="00593F86">
        <w:tc>
          <w:tcPr>
            <w:tcW w:w="2064" w:type="dxa"/>
            <w:tcBorders>
              <w:top w:val="single" w:sz="6" w:space="0" w:color="000000"/>
              <w:left w:val="single" w:sz="6" w:space="0" w:color="000000"/>
              <w:bottom w:val="single" w:sz="6" w:space="0" w:color="000000"/>
              <w:right w:val="single" w:sz="6" w:space="0" w:color="000000"/>
            </w:tcBorders>
          </w:tcPr>
          <w:p w14:paraId="6078B500" w14:textId="77777777" w:rsidR="00E73EDF" w:rsidRPr="008A6F2A" w:rsidRDefault="007653F1" w:rsidP="00347C90">
            <w:pPr>
              <w:pStyle w:val="Small"/>
              <w:spacing w:before="40" w:after="40"/>
              <w:jc w:val="both"/>
            </w:pPr>
            <w:r w:rsidRPr="008A6F2A">
              <w:t>Axis Type</w:t>
            </w:r>
          </w:p>
        </w:tc>
        <w:tc>
          <w:tcPr>
            <w:tcW w:w="851" w:type="dxa"/>
            <w:tcBorders>
              <w:top w:val="single" w:sz="6" w:space="0" w:color="000000"/>
              <w:left w:val="single" w:sz="6" w:space="0" w:color="000000"/>
              <w:bottom w:val="single" w:sz="6" w:space="0" w:color="000000"/>
              <w:right w:val="single" w:sz="6" w:space="0" w:color="000000"/>
            </w:tcBorders>
          </w:tcPr>
          <w:p w14:paraId="11C49958" w14:textId="77777777" w:rsidR="00E73EDF" w:rsidRPr="008A6F2A" w:rsidRDefault="007653F1" w:rsidP="00347C90">
            <w:pPr>
              <w:pStyle w:val="Small"/>
              <w:spacing w:before="40" w:after="40"/>
              <w:jc w:val="both"/>
            </w:pPr>
            <w:r w:rsidRPr="008A6F2A">
              <w:t>*AXTY</w:t>
            </w:r>
          </w:p>
        </w:tc>
        <w:tc>
          <w:tcPr>
            <w:tcW w:w="2551" w:type="dxa"/>
            <w:tcBorders>
              <w:top w:val="single" w:sz="6" w:space="0" w:color="000000"/>
              <w:left w:val="single" w:sz="6" w:space="0" w:color="000000"/>
              <w:bottom w:val="single" w:sz="6" w:space="0" w:color="000000"/>
              <w:right w:val="single" w:sz="6" w:space="0" w:color="000000"/>
            </w:tcBorders>
          </w:tcPr>
          <w:p w14:paraId="3E3B7E5D" w14:textId="37E89BD5" w:rsidR="00E73EDF" w:rsidRPr="008A6F2A" w:rsidRDefault="007653F1" w:rsidP="00347C90">
            <w:pPr>
              <w:pStyle w:val="Small"/>
              <w:spacing w:before="40" w:after="40"/>
              <w:jc w:val="both"/>
            </w:pPr>
            <w:r w:rsidRPr="008A6F2A">
              <w:t>{12}</w:t>
            </w:r>
          </w:p>
        </w:tc>
        <w:tc>
          <w:tcPr>
            <w:tcW w:w="851" w:type="dxa"/>
            <w:tcBorders>
              <w:top w:val="single" w:sz="6" w:space="0" w:color="000000"/>
              <w:left w:val="single" w:sz="6" w:space="0" w:color="000000"/>
              <w:bottom w:val="single" w:sz="6" w:space="0" w:color="000000"/>
              <w:right w:val="single" w:sz="6" w:space="0" w:color="000000"/>
            </w:tcBorders>
          </w:tcPr>
          <w:p w14:paraId="0B6B94DF" w14:textId="77777777" w:rsidR="00E73EDF" w:rsidRPr="008A6F2A" w:rsidRDefault="007653F1" w:rsidP="00347C90">
            <w:pPr>
              <w:pStyle w:val="Small"/>
              <w:spacing w:before="40" w:after="40"/>
              <w:jc w:val="both"/>
            </w:pPr>
            <w:r w:rsidRPr="008A6F2A">
              <w:t>b11</w:t>
            </w:r>
          </w:p>
        </w:tc>
        <w:tc>
          <w:tcPr>
            <w:tcW w:w="3550" w:type="dxa"/>
            <w:tcBorders>
              <w:top w:val="single" w:sz="6" w:space="0" w:color="000000"/>
              <w:left w:val="single" w:sz="6" w:space="0" w:color="000000"/>
              <w:bottom w:val="single" w:sz="6" w:space="0" w:color="000000"/>
              <w:right w:val="single" w:sz="6" w:space="0" w:color="000000"/>
            </w:tcBorders>
          </w:tcPr>
          <w:p w14:paraId="393AF5BF" w14:textId="4F3A39FA" w:rsidR="00E73EDF" w:rsidRPr="008A6F2A" w:rsidRDefault="007653F1" w:rsidP="00347C90">
            <w:pPr>
              <w:pStyle w:val="Small"/>
              <w:spacing w:before="40" w:after="40"/>
              <w:jc w:val="both"/>
            </w:pPr>
            <w:r w:rsidRPr="008A6F2A">
              <w:t>{12} – Gravity related depth (orientation down)</w:t>
            </w:r>
          </w:p>
        </w:tc>
      </w:tr>
      <w:tr w:rsidR="00E73EDF" w:rsidRPr="008A6F2A" w14:paraId="55E8CDD8" w14:textId="77777777" w:rsidTr="00593F86">
        <w:tc>
          <w:tcPr>
            <w:tcW w:w="2064" w:type="dxa"/>
            <w:tcBorders>
              <w:top w:val="single" w:sz="6" w:space="0" w:color="000000"/>
              <w:left w:val="single" w:sz="6" w:space="0" w:color="000000"/>
              <w:bottom w:val="single" w:sz="6" w:space="0" w:color="000000"/>
              <w:right w:val="single" w:sz="6" w:space="0" w:color="000000"/>
            </w:tcBorders>
          </w:tcPr>
          <w:p w14:paraId="5F39F7EB" w14:textId="77777777" w:rsidR="00E73EDF" w:rsidRPr="008A6F2A" w:rsidRDefault="007653F1" w:rsidP="00C128E3">
            <w:pPr>
              <w:pStyle w:val="Small"/>
              <w:spacing w:before="40" w:after="40"/>
              <w:jc w:val="both"/>
            </w:pPr>
            <w:r w:rsidRPr="008A6F2A">
              <w:t>Axis Unit of Measure</w:t>
            </w:r>
          </w:p>
        </w:tc>
        <w:tc>
          <w:tcPr>
            <w:tcW w:w="851" w:type="dxa"/>
            <w:tcBorders>
              <w:top w:val="single" w:sz="6" w:space="0" w:color="000000"/>
              <w:left w:val="single" w:sz="6" w:space="0" w:color="000000"/>
              <w:bottom w:val="single" w:sz="6" w:space="0" w:color="000000"/>
              <w:right w:val="single" w:sz="6" w:space="0" w:color="000000"/>
            </w:tcBorders>
          </w:tcPr>
          <w:p w14:paraId="4DE8D427" w14:textId="77777777" w:rsidR="00E73EDF" w:rsidRPr="008A6F2A" w:rsidRDefault="007653F1" w:rsidP="00C128E3">
            <w:pPr>
              <w:pStyle w:val="Small"/>
              <w:spacing w:before="40" w:after="40"/>
              <w:jc w:val="both"/>
            </w:pPr>
            <w:r w:rsidRPr="008A6F2A">
              <w:t>AXUM</w:t>
            </w:r>
          </w:p>
        </w:tc>
        <w:tc>
          <w:tcPr>
            <w:tcW w:w="2551" w:type="dxa"/>
            <w:tcBorders>
              <w:top w:val="single" w:sz="6" w:space="0" w:color="000000"/>
              <w:left w:val="single" w:sz="6" w:space="0" w:color="000000"/>
              <w:bottom w:val="single" w:sz="6" w:space="0" w:color="000000"/>
              <w:right w:val="single" w:sz="6" w:space="0" w:color="000000"/>
            </w:tcBorders>
          </w:tcPr>
          <w:p w14:paraId="781FB794" w14:textId="77777777" w:rsidR="00E73EDF" w:rsidRPr="008A6F2A" w:rsidRDefault="007653F1" w:rsidP="00C128E3">
            <w:pPr>
              <w:pStyle w:val="Small"/>
              <w:spacing w:before="40" w:after="40"/>
              <w:jc w:val="both"/>
            </w:pPr>
            <w:r w:rsidRPr="008A6F2A">
              <w:t>{4}</w:t>
            </w:r>
          </w:p>
        </w:tc>
        <w:tc>
          <w:tcPr>
            <w:tcW w:w="851" w:type="dxa"/>
            <w:tcBorders>
              <w:top w:val="single" w:sz="6" w:space="0" w:color="000000"/>
              <w:left w:val="single" w:sz="6" w:space="0" w:color="000000"/>
              <w:bottom w:val="single" w:sz="6" w:space="0" w:color="000000"/>
              <w:right w:val="single" w:sz="6" w:space="0" w:color="000000"/>
            </w:tcBorders>
          </w:tcPr>
          <w:p w14:paraId="73D299AE" w14:textId="77777777" w:rsidR="00E73EDF" w:rsidRPr="008A6F2A" w:rsidRDefault="007653F1" w:rsidP="00C128E3">
            <w:pPr>
              <w:pStyle w:val="Small"/>
              <w:spacing w:before="40" w:after="40"/>
              <w:jc w:val="both"/>
            </w:pPr>
            <w:r w:rsidRPr="008A6F2A">
              <w:t>b11</w:t>
            </w:r>
          </w:p>
        </w:tc>
        <w:tc>
          <w:tcPr>
            <w:tcW w:w="3550" w:type="dxa"/>
            <w:tcBorders>
              <w:top w:val="single" w:sz="6" w:space="0" w:color="000000"/>
              <w:left w:val="single" w:sz="6" w:space="0" w:color="000000"/>
              <w:bottom w:val="single" w:sz="6" w:space="0" w:color="000000"/>
              <w:right w:val="single" w:sz="6" w:space="0" w:color="000000"/>
            </w:tcBorders>
          </w:tcPr>
          <w:p w14:paraId="715E9E38" w14:textId="35EFC370" w:rsidR="00E73EDF" w:rsidRPr="008A6F2A" w:rsidRDefault="007653F1" w:rsidP="00C128E3">
            <w:pPr>
              <w:pStyle w:val="Small"/>
              <w:spacing w:before="40" w:after="40"/>
              <w:jc w:val="both"/>
            </w:pPr>
            <w:r w:rsidRPr="008A6F2A">
              <w:t xml:space="preserve">{4} </w:t>
            </w:r>
            <w:r w:rsidR="00AC0F34">
              <w:t>–</w:t>
            </w:r>
            <w:r w:rsidRPr="008A6F2A">
              <w:t xml:space="preserve"> Metre</w:t>
            </w:r>
          </w:p>
        </w:tc>
      </w:tr>
    </w:tbl>
    <w:p w14:paraId="5F2DA8EA" w14:textId="77777777" w:rsidR="00E73EDF" w:rsidRDefault="00E73EDF" w:rsidP="003279E8">
      <w:pPr>
        <w:spacing w:after="0" w:line="240" w:lineRule="auto"/>
      </w:pPr>
    </w:p>
    <w:p w14:paraId="15C376FE" w14:textId="1DB0F128" w:rsidR="003279E8" w:rsidRPr="00F2456F" w:rsidRDefault="003279E8" w:rsidP="001D02B5">
      <w:pPr>
        <w:pStyle w:val="ListContinue2"/>
        <w:keepNext/>
        <w:keepLines/>
        <w:numPr>
          <w:ilvl w:val="2"/>
          <w:numId w:val="27"/>
        </w:numPr>
        <w:tabs>
          <w:tab w:val="clear" w:pos="432"/>
        </w:tabs>
        <w:spacing w:before="120" w:after="120" w:line="240" w:lineRule="auto"/>
        <w:rPr>
          <w:b/>
          <w:lang w:eastAsia="en-US"/>
        </w:rPr>
      </w:pPr>
      <w:bookmarkStart w:id="837" w:name="_Toc162435440"/>
      <w:bookmarkStart w:id="838" w:name="_Toc169203134"/>
      <w:bookmarkStart w:id="839" w:name="_Toc170072464"/>
      <w:bookmarkStart w:id="840" w:name="_Toc175558693"/>
      <w:r w:rsidRPr="003279E8">
        <w:rPr>
          <w:b/>
          <w:lang w:eastAsia="en-US"/>
        </w:rPr>
        <w:t>Vertical Datum field - VDAT</w:t>
      </w:r>
      <w:bookmarkEnd w:id="837"/>
      <w:bookmarkEnd w:id="838"/>
      <w:bookmarkEnd w:id="839"/>
      <w:bookmarkEnd w:id="840"/>
    </w:p>
    <w:p w14:paraId="4B515382" w14:textId="77777777" w:rsidR="00E73EDF" w:rsidRPr="008A6F2A" w:rsidRDefault="007653F1" w:rsidP="003279E8">
      <w:pPr>
        <w:pStyle w:val="Bibliography1"/>
        <w:numPr>
          <w:ilvl w:val="0"/>
          <w:numId w:val="0"/>
        </w:numPr>
        <w:spacing w:after="120" w:line="240" w:lineRule="auto"/>
        <w:ind w:left="660" w:hanging="660"/>
      </w:pPr>
      <w:r w:rsidRPr="008A6F2A">
        <w:t>This field is only used for vertical CRS.</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44451B29"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09FD7FBE"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1A438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39CC7DD"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0AC49DE"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9AA8A9" w14:textId="77777777" w:rsidR="00E73EDF" w:rsidRPr="008A6F2A" w:rsidRDefault="007653F1" w:rsidP="00C128E3">
            <w:pPr>
              <w:pStyle w:val="Small"/>
              <w:spacing w:before="40" w:after="40"/>
              <w:jc w:val="both"/>
              <w:rPr>
                <w:b/>
              </w:rPr>
            </w:pPr>
            <w:r w:rsidRPr="008A6F2A">
              <w:rPr>
                <w:b/>
              </w:rPr>
              <w:t>Comment</w:t>
            </w:r>
          </w:p>
        </w:tc>
      </w:tr>
      <w:tr w:rsidR="00E73EDF" w:rsidRPr="008A6F2A" w14:paraId="39CFA53A"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A2FBD7A" w14:textId="77777777" w:rsidR="00E73EDF" w:rsidRPr="008A6F2A" w:rsidRDefault="007653F1" w:rsidP="00C128E3">
            <w:pPr>
              <w:pStyle w:val="Small"/>
              <w:spacing w:before="40" w:after="40"/>
              <w:jc w:val="both"/>
            </w:pPr>
            <w:r w:rsidRPr="008A6F2A">
              <w:t>Datum Name</w:t>
            </w:r>
          </w:p>
        </w:tc>
        <w:tc>
          <w:tcPr>
            <w:tcW w:w="794" w:type="dxa"/>
            <w:tcBorders>
              <w:top w:val="single" w:sz="6" w:space="0" w:color="000000"/>
              <w:left w:val="single" w:sz="6" w:space="0" w:color="000000"/>
              <w:bottom w:val="single" w:sz="6" w:space="0" w:color="000000"/>
              <w:right w:val="single" w:sz="6" w:space="0" w:color="000000"/>
            </w:tcBorders>
          </w:tcPr>
          <w:p w14:paraId="0484B309" w14:textId="77777777" w:rsidR="00E73EDF" w:rsidRPr="008A6F2A" w:rsidRDefault="007653F1" w:rsidP="00C128E3">
            <w:pPr>
              <w:pStyle w:val="Small"/>
              <w:spacing w:before="40" w:after="40"/>
              <w:jc w:val="both"/>
            </w:pPr>
            <w:r w:rsidRPr="008A6F2A">
              <w:t>DTNM</w:t>
            </w:r>
          </w:p>
        </w:tc>
        <w:tc>
          <w:tcPr>
            <w:tcW w:w="794" w:type="dxa"/>
            <w:tcBorders>
              <w:top w:val="single" w:sz="6" w:space="0" w:color="000000"/>
              <w:left w:val="single" w:sz="6" w:space="0" w:color="000000"/>
              <w:bottom w:val="single" w:sz="6" w:space="0" w:color="000000"/>
              <w:right w:val="single" w:sz="6" w:space="0" w:color="000000"/>
            </w:tcBorders>
          </w:tcPr>
          <w:p w14:paraId="71D51F3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81B2446"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644B5A2F" w14:textId="7F8F7E38" w:rsidR="00E73EDF" w:rsidRPr="00431ADB" w:rsidRDefault="007653F1" w:rsidP="00C128E3">
            <w:pPr>
              <w:pStyle w:val="Small"/>
              <w:spacing w:before="40" w:after="40"/>
              <w:jc w:val="both"/>
            </w:pPr>
            <w:r w:rsidRPr="008A6F2A">
              <w:t xml:space="preserve">Name of the </w:t>
            </w:r>
            <w:r w:rsidR="00703D59" w:rsidRPr="008A6F2A">
              <w:t>vertical datum</w:t>
            </w:r>
          </w:p>
        </w:tc>
      </w:tr>
      <w:tr w:rsidR="00E73EDF" w:rsidRPr="008A6F2A" w14:paraId="1E0D8C5D"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6E0267FA" w14:textId="77777777" w:rsidR="00E73EDF" w:rsidRPr="008A6F2A" w:rsidRDefault="007653F1" w:rsidP="00C128E3">
            <w:pPr>
              <w:pStyle w:val="Small"/>
              <w:spacing w:before="40" w:after="40"/>
              <w:jc w:val="both"/>
            </w:pPr>
            <w:r w:rsidRPr="008A6F2A">
              <w:t>Datum Identifier</w:t>
            </w:r>
          </w:p>
        </w:tc>
        <w:tc>
          <w:tcPr>
            <w:tcW w:w="794" w:type="dxa"/>
            <w:tcBorders>
              <w:top w:val="single" w:sz="6" w:space="0" w:color="000000"/>
              <w:left w:val="single" w:sz="6" w:space="0" w:color="000000"/>
              <w:bottom w:val="single" w:sz="6" w:space="0" w:color="000000"/>
              <w:right w:val="single" w:sz="6" w:space="0" w:color="000000"/>
            </w:tcBorders>
          </w:tcPr>
          <w:p w14:paraId="6D5BCDB7" w14:textId="77777777" w:rsidR="00E73EDF" w:rsidRPr="008A6F2A" w:rsidRDefault="007653F1" w:rsidP="00C128E3">
            <w:pPr>
              <w:pStyle w:val="Small"/>
              <w:spacing w:before="40" w:after="40"/>
              <w:jc w:val="both"/>
            </w:pPr>
            <w:r w:rsidRPr="008A6F2A">
              <w:t>DTID</w:t>
            </w:r>
          </w:p>
        </w:tc>
        <w:tc>
          <w:tcPr>
            <w:tcW w:w="794" w:type="dxa"/>
            <w:tcBorders>
              <w:top w:val="single" w:sz="6" w:space="0" w:color="000000"/>
              <w:left w:val="single" w:sz="6" w:space="0" w:color="000000"/>
              <w:bottom w:val="single" w:sz="6" w:space="0" w:color="000000"/>
              <w:right w:val="single" w:sz="6" w:space="0" w:color="000000"/>
            </w:tcBorders>
          </w:tcPr>
          <w:p w14:paraId="75EFD4E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CC7594B"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56B94EB6" w14:textId="3678052A" w:rsidR="00E73EDF" w:rsidRPr="00431ADB" w:rsidRDefault="00703D59" w:rsidP="00C128E3">
            <w:pPr>
              <w:pStyle w:val="Small"/>
              <w:spacing w:before="40" w:after="40"/>
              <w:jc w:val="both"/>
            </w:pPr>
            <w:r w:rsidRPr="00431ADB">
              <w:t>Identifier of the datum in an external source</w:t>
            </w:r>
          </w:p>
        </w:tc>
      </w:tr>
      <w:tr w:rsidR="00E73EDF" w:rsidRPr="008A6F2A" w14:paraId="4CD33E99"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08CE8303" w14:textId="77777777" w:rsidR="00E73EDF" w:rsidRPr="008A6F2A" w:rsidRDefault="007653F1" w:rsidP="00C128E3">
            <w:pPr>
              <w:pStyle w:val="Small"/>
              <w:spacing w:before="40" w:after="40"/>
              <w:jc w:val="both"/>
            </w:pPr>
            <w:r w:rsidRPr="008A6F2A">
              <w:t>Datum Source</w:t>
            </w:r>
          </w:p>
        </w:tc>
        <w:tc>
          <w:tcPr>
            <w:tcW w:w="794" w:type="dxa"/>
            <w:tcBorders>
              <w:top w:val="single" w:sz="6" w:space="0" w:color="000000"/>
              <w:left w:val="single" w:sz="6" w:space="0" w:color="000000"/>
              <w:bottom w:val="single" w:sz="6" w:space="0" w:color="000000"/>
              <w:right w:val="single" w:sz="6" w:space="0" w:color="000000"/>
            </w:tcBorders>
          </w:tcPr>
          <w:p w14:paraId="7584B88B" w14:textId="77777777" w:rsidR="00E73EDF" w:rsidRPr="008A6F2A" w:rsidRDefault="007653F1" w:rsidP="00C128E3">
            <w:pPr>
              <w:pStyle w:val="Small"/>
              <w:spacing w:before="40" w:after="40"/>
              <w:jc w:val="both"/>
            </w:pPr>
            <w:r w:rsidRPr="008A6F2A">
              <w:t>DTSR</w:t>
            </w:r>
          </w:p>
        </w:tc>
        <w:tc>
          <w:tcPr>
            <w:tcW w:w="794" w:type="dxa"/>
            <w:tcBorders>
              <w:top w:val="single" w:sz="6" w:space="0" w:color="000000"/>
              <w:left w:val="single" w:sz="6" w:space="0" w:color="000000"/>
              <w:bottom w:val="single" w:sz="6" w:space="0" w:color="000000"/>
              <w:right w:val="single" w:sz="6" w:space="0" w:color="000000"/>
            </w:tcBorders>
          </w:tcPr>
          <w:p w14:paraId="7FA89E02" w14:textId="77777777" w:rsidR="00E73EDF" w:rsidRPr="008A6F2A" w:rsidRDefault="007653F1" w:rsidP="00C128E3">
            <w:pPr>
              <w:pStyle w:val="Small"/>
              <w:spacing w:before="40" w:after="40"/>
              <w:jc w:val="both"/>
            </w:pPr>
            <w:r w:rsidRPr="008A6F2A">
              <w:t>{2}</w:t>
            </w:r>
          </w:p>
        </w:tc>
        <w:tc>
          <w:tcPr>
            <w:tcW w:w="794" w:type="dxa"/>
            <w:tcBorders>
              <w:top w:val="single" w:sz="6" w:space="0" w:color="000000"/>
              <w:left w:val="single" w:sz="6" w:space="0" w:color="000000"/>
              <w:bottom w:val="single" w:sz="6" w:space="0" w:color="000000"/>
              <w:right w:val="single" w:sz="6" w:space="0" w:color="000000"/>
            </w:tcBorders>
          </w:tcPr>
          <w:p w14:paraId="02C2BA20"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EC9551E" w14:textId="3E5DA337" w:rsidR="00E73EDF" w:rsidRPr="008A6F2A" w:rsidRDefault="007653F1" w:rsidP="00C128E3">
            <w:pPr>
              <w:pStyle w:val="Small"/>
              <w:spacing w:before="40" w:after="40"/>
              <w:jc w:val="both"/>
            </w:pPr>
            <w:r w:rsidRPr="008A6F2A">
              <w:t xml:space="preserve">{2} </w:t>
            </w:r>
            <w:r w:rsidR="00645532">
              <w:t>–</w:t>
            </w:r>
            <w:r w:rsidRPr="008A6F2A">
              <w:t xml:space="preserve"> Feature Catalogue</w:t>
            </w:r>
          </w:p>
        </w:tc>
      </w:tr>
      <w:tr w:rsidR="00E73EDF" w:rsidRPr="008A6F2A" w14:paraId="5C4A14B5"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5F1554EA" w14:textId="77777777" w:rsidR="00E73EDF" w:rsidRPr="008A6F2A" w:rsidRDefault="007653F1" w:rsidP="00C128E3">
            <w:pPr>
              <w:pStyle w:val="Small"/>
              <w:spacing w:before="40" w:after="40"/>
              <w:jc w:val="both"/>
            </w:pPr>
            <w:r w:rsidRPr="008A6F2A">
              <w:t>Datum Source Information</w:t>
            </w:r>
          </w:p>
        </w:tc>
        <w:tc>
          <w:tcPr>
            <w:tcW w:w="794" w:type="dxa"/>
            <w:tcBorders>
              <w:top w:val="single" w:sz="6" w:space="0" w:color="000000"/>
              <w:left w:val="single" w:sz="6" w:space="0" w:color="000000"/>
              <w:bottom w:val="single" w:sz="6" w:space="0" w:color="000000"/>
              <w:right w:val="single" w:sz="6" w:space="0" w:color="000000"/>
            </w:tcBorders>
          </w:tcPr>
          <w:p w14:paraId="50676CF9" w14:textId="77777777" w:rsidR="00E73EDF" w:rsidRPr="008A6F2A" w:rsidRDefault="007653F1" w:rsidP="00C128E3">
            <w:pPr>
              <w:pStyle w:val="Small"/>
              <w:spacing w:before="40" w:after="40"/>
              <w:jc w:val="both"/>
            </w:pPr>
            <w:r w:rsidRPr="008A6F2A">
              <w:t>SCRI</w:t>
            </w:r>
          </w:p>
        </w:tc>
        <w:tc>
          <w:tcPr>
            <w:tcW w:w="794" w:type="dxa"/>
            <w:tcBorders>
              <w:top w:val="single" w:sz="6" w:space="0" w:color="000000"/>
              <w:left w:val="single" w:sz="6" w:space="0" w:color="000000"/>
              <w:bottom w:val="single" w:sz="6" w:space="0" w:color="000000"/>
              <w:right w:val="single" w:sz="6" w:space="0" w:color="000000"/>
            </w:tcBorders>
          </w:tcPr>
          <w:p w14:paraId="2ACC6FBD" w14:textId="77777777" w:rsidR="00E73EDF" w:rsidRPr="008A6F2A" w:rsidRDefault="007653F1" w:rsidP="00C128E3">
            <w:pPr>
              <w:pStyle w:val="Small"/>
              <w:spacing w:before="40" w:after="40"/>
              <w:jc w:val="both"/>
            </w:pPr>
            <w:r w:rsidRPr="008A6F2A">
              <w:t>omitted</w:t>
            </w:r>
          </w:p>
        </w:tc>
        <w:tc>
          <w:tcPr>
            <w:tcW w:w="794" w:type="dxa"/>
            <w:tcBorders>
              <w:top w:val="single" w:sz="6" w:space="0" w:color="000000"/>
              <w:left w:val="single" w:sz="6" w:space="0" w:color="000000"/>
              <w:bottom w:val="single" w:sz="6" w:space="0" w:color="000000"/>
              <w:right w:val="single" w:sz="6" w:space="0" w:color="000000"/>
            </w:tcBorders>
          </w:tcPr>
          <w:p w14:paraId="7FE772FC"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6D3318C4" w14:textId="77777777" w:rsidR="00E73EDF" w:rsidRPr="008A6F2A" w:rsidRDefault="00E73EDF" w:rsidP="00C128E3">
            <w:pPr>
              <w:pStyle w:val="Small"/>
              <w:spacing w:before="40" w:after="40"/>
              <w:jc w:val="both"/>
            </w:pPr>
          </w:p>
        </w:tc>
      </w:tr>
    </w:tbl>
    <w:p w14:paraId="21094730" w14:textId="77777777" w:rsidR="00E73EDF" w:rsidRDefault="00E73EDF" w:rsidP="003279E8">
      <w:pPr>
        <w:spacing w:after="0" w:line="240" w:lineRule="auto"/>
        <w:rPr>
          <w:b/>
        </w:rPr>
      </w:pPr>
      <w:bookmarkStart w:id="841" w:name="_Toc207617037"/>
      <w:bookmarkEnd w:id="828"/>
    </w:p>
    <w:p w14:paraId="74C15324" w14:textId="71104731" w:rsidR="003279E8" w:rsidRPr="00F2456F" w:rsidRDefault="003279E8" w:rsidP="001D02B5">
      <w:pPr>
        <w:pStyle w:val="ListContinue2"/>
        <w:keepNext/>
        <w:keepLines/>
        <w:numPr>
          <w:ilvl w:val="2"/>
          <w:numId w:val="27"/>
        </w:numPr>
        <w:tabs>
          <w:tab w:val="clear" w:pos="432"/>
        </w:tabs>
        <w:spacing w:before="120" w:after="120" w:line="240" w:lineRule="auto"/>
        <w:rPr>
          <w:b/>
          <w:lang w:eastAsia="en-US"/>
        </w:rPr>
      </w:pPr>
      <w:bookmarkStart w:id="842" w:name="_Toc162435441"/>
      <w:bookmarkStart w:id="843" w:name="_Toc169203135"/>
      <w:bookmarkStart w:id="844" w:name="_Toc170072465"/>
      <w:bookmarkStart w:id="845" w:name="_Toc175558694"/>
      <w:r w:rsidRPr="003279E8">
        <w:rPr>
          <w:b/>
          <w:lang w:eastAsia="en-US"/>
        </w:rPr>
        <w:t>Information Type Identifier field - IRID</w:t>
      </w:r>
      <w:bookmarkEnd w:id="842"/>
      <w:bookmarkEnd w:id="843"/>
      <w:bookmarkEnd w:id="844"/>
      <w:bookmarkEnd w:id="845"/>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1C2B7067"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841"/>
          <w:p w14:paraId="282C1339"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DEA4999"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0164EE4"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2DD78A3"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569F011" w14:textId="77777777" w:rsidR="00E73EDF" w:rsidRPr="008A6F2A" w:rsidRDefault="007653F1" w:rsidP="00C128E3">
            <w:pPr>
              <w:pStyle w:val="Small"/>
              <w:spacing w:before="40" w:after="40"/>
              <w:jc w:val="both"/>
              <w:rPr>
                <w:b/>
              </w:rPr>
            </w:pPr>
            <w:r w:rsidRPr="008A6F2A">
              <w:rPr>
                <w:b/>
              </w:rPr>
              <w:t>Comment</w:t>
            </w:r>
          </w:p>
        </w:tc>
      </w:tr>
      <w:tr w:rsidR="00E73EDF" w:rsidRPr="008A6F2A" w14:paraId="1B5B211A" w14:textId="77777777">
        <w:tc>
          <w:tcPr>
            <w:tcW w:w="3459" w:type="dxa"/>
            <w:tcBorders>
              <w:top w:val="single" w:sz="6" w:space="0" w:color="000000"/>
              <w:left w:val="single" w:sz="6" w:space="0" w:color="000000"/>
              <w:bottom w:val="single" w:sz="6" w:space="0" w:color="000000"/>
              <w:right w:val="single" w:sz="6" w:space="0" w:color="000000"/>
            </w:tcBorders>
          </w:tcPr>
          <w:p w14:paraId="4983EA0C" w14:textId="288FA959" w:rsidR="00E73EDF" w:rsidRPr="00431ADB" w:rsidRDefault="007653F1" w:rsidP="00C128E3">
            <w:pPr>
              <w:pStyle w:val="Small"/>
              <w:spacing w:before="40" w:after="40"/>
              <w:jc w:val="both"/>
            </w:pPr>
            <w:r w:rsidRPr="008A6F2A">
              <w:t xml:space="preserve">Record </w:t>
            </w:r>
            <w:r w:rsidR="002416A1" w:rsidRPr="00431ADB">
              <w:t>Name</w:t>
            </w:r>
          </w:p>
        </w:tc>
        <w:tc>
          <w:tcPr>
            <w:tcW w:w="794" w:type="dxa"/>
            <w:tcBorders>
              <w:top w:val="single" w:sz="6" w:space="0" w:color="000000"/>
              <w:left w:val="single" w:sz="6" w:space="0" w:color="000000"/>
              <w:bottom w:val="single" w:sz="6" w:space="0" w:color="000000"/>
              <w:right w:val="single" w:sz="6" w:space="0" w:color="000000"/>
            </w:tcBorders>
          </w:tcPr>
          <w:p w14:paraId="64B6A4E6"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4DE103E4" w14:textId="77777777" w:rsidR="00E73EDF" w:rsidRPr="008A6F2A" w:rsidRDefault="007653F1" w:rsidP="00C128E3">
            <w:pPr>
              <w:pStyle w:val="Small"/>
              <w:spacing w:before="40" w:after="40"/>
              <w:jc w:val="both"/>
            </w:pPr>
            <w:r w:rsidRPr="008A6F2A">
              <w:t>{150}</w:t>
            </w:r>
          </w:p>
        </w:tc>
        <w:tc>
          <w:tcPr>
            <w:tcW w:w="794" w:type="dxa"/>
            <w:tcBorders>
              <w:top w:val="single" w:sz="6" w:space="0" w:color="000000"/>
              <w:left w:val="single" w:sz="6" w:space="0" w:color="000000"/>
              <w:bottom w:val="single" w:sz="6" w:space="0" w:color="000000"/>
              <w:right w:val="single" w:sz="6" w:space="0" w:color="000000"/>
            </w:tcBorders>
          </w:tcPr>
          <w:p w14:paraId="4C5F10BA"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761193AC" w14:textId="22533671" w:rsidR="00E73EDF" w:rsidRPr="008A6F2A" w:rsidRDefault="007653F1" w:rsidP="00C128E3">
            <w:pPr>
              <w:pStyle w:val="Small"/>
              <w:spacing w:before="40" w:after="40"/>
              <w:jc w:val="both"/>
            </w:pPr>
            <w:r w:rsidRPr="008A6F2A">
              <w:t xml:space="preserve">{150} </w:t>
            </w:r>
            <w:r w:rsidR="00645532">
              <w:t>–</w:t>
            </w:r>
            <w:r w:rsidRPr="008A6F2A">
              <w:t xml:space="preserve"> Information Type</w:t>
            </w:r>
          </w:p>
        </w:tc>
      </w:tr>
      <w:tr w:rsidR="00E73EDF" w:rsidRPr="008A6F2A" w14:paraId="6C11A763" w14:textId="77777777">
        <w:tc>
          <w:tcPr>
            <w:tcW w:w="3459" w:type="dxa"/>
            <w:tcBorders>
              <w:top w:val="single" w:sz="6" w:space="0" w:color="000000"/>
              <w:left w:val="single" w:sz="6" w:space="0" w:color="000000"/>
              <w:bottom w:val="single" w:sz="6" w:space="0" w:color="000000"/>
              <w:right w:val="single" w:sz="6" w:space="0" w:color="000000"/>
            </w:tcBorders>
          </w:tcPr>
          <w:p w14:paraId="1211A06A" w14:textId="774388A1" w:rsidR="00E73EDF" w:rsidRPr="00431ADB" w:rsidRDefault="007653F1" w:rsidP="003279E8">
            <w:pPr>
              <w:pStyle w:val="Small"/>
              <w:spacing w:before="40" w:after="40"/>
              <w:jc w:val="both"/>
            </w:pPr>
            <w:r w:rsidRPr="008A6F2A">
              <w:t xml:space="preserve">Record </w:t>
            </w:r>
            <w:r w:rsidR="003279E8">
              <w:t>i</w:t>
            </w:r>
            <w:r w:rsidR="003279E8"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4943BE4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46E867D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CE5659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67777007"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69F7E272" w14:textId="77777777">
        <w:tc>
          <w:tcPr>
            <w:tcW w:w="3459" w:type="dxa"/>
            <w:tcBorders>
              <w:top w:val="single" w:sz="6" w:space="0" w:color="000000"/>
              <w:left w:val="single" w:sz="6" w:space="0" w:color="000000"/>
              <w:bottom w:val="single" w:sz="6" w:space="0" w:color="000000"/>
              <w:right w:val="single" w:sz="6" w:space="0" w:color="000000"/>
            </w:tcBorders>
          </w:tcPr>
          <w:p w14:paraId="7C4F81EA" w14:textId="77777777" w:rsidR="00E73EDF" w:rsidRPr="008A6F2A" w:rsidRDefault="007653F1" w:rsidP="00C128E3">
            <w:pPr>
              <w:pStyle w:val="Small"/>
              <w:spacing w:before="40" w:after="40"/>
              <w:jc w:val="both"/>
            </w:pPr>
            <w:r w:rsidRPr="008A6F2A">
              <w:t>Numeric Information Type Code</w:t>
            </w:r>
          </w:p>
        </w:tc>
        <w:tc>
          <w:tcPr>
            <w:tcW w:w="794" w:type="dxa"/>
            <w:tcBorders>
              <w:top w:val="single" w:sz="6" w:space="0" w:color="000000"/>
              <w:left w:val="single" w:sz="6" w:space="0" w:color="000000"/>
              <w:bottom w:val="single" w:sz="6" w:space="0" w:color="000000"/>
              <w:right w:val="single" w:sz="6" w:space="0" w:color="000000"/>
            </w:tcBorders>
          </w:tcPr>
          <w:p w14:paraId="1137DF14" w14:textId="77777777" w:rsidR="00E73EDF" w:rsidRPr="008A6F2A" w:rsidRDefault="007653F1" w:rsidP="00C128E3">
            <w:pPr>
              <w:pStyle w:val="Small"/>
              <w:spacing w:before="40" w:after="40"/>
              <w:jc w:val="both"/>
            </w:pPr>
            <w:r w:rsidRPr="008A6F2A">
              <w:t>NITC</w:t>
            </w:r>
          </w:p>
        </w:tc>
        <w:tc>
          <w:tcPr>
            <w:tcW w:w="794" w:type="dxa"/>
            <w:tcBorders>
              <w:top w:val="single" w:sz="6" w:space="0" w:color="000000"/>
              <w:left w:val="single" w:sz="6" w:space="0" w:color="000000"/>
              <w:bottom w:val="single" w:sz="6" w:space="0" w:color="000000"/>
              <w:right w:val="single" w:sz="6" w:space="0" w:color="000000"/>
            </w:tcBorders>
          </w:tcPr>
          <w:p w14:paraId="2775B97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A59C53A"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0F03397" w14:textId="77777777" w:rsidR="00E73EDF" w:rsidRPr="008A6F2A" w:rsidRDefault="007653F1" w:rsidP="00C128E3">
            <w:pPr>
              <w:pStyle w:val="Small"/>
              <w:spacing w:before="40" w:after="40"/>
              <w:jc w:val="both"/>
            </w:pPr>
            <w:r w:rsidRPr="008A6F2A">
              <w:t>A valid information type code as defined in the ITCS field of the Dataset General Information Record</w:t>
            </w:r>
          </w:p>
        </w:tc>
      </w:tr>
      <w:tr w:rsidR="00E73EDF" w:rsidRPr="008A6F2A" w14:paraId="4318D238" w14:textId="77777777">
        <w:tc>
          <w:tcPr>
            <w:tcW w:w="3459" w:type="dxa"/>
            <w:tcBorders>
              <w:top w:val="single" w:sz="6" w:space="0" w:color="000000"/>
              <w:left w:val="single" w:sz="6" w:space="0" w:color="000000"/>
              <w:bottom w:val="single" w:sz="6" w:space="0" w:color="000000"/>
              <w:right w:val="single" w:sz="6" w:space="0" w:color="000000"/>
            </w:tcBorders>
          </w:tcPr>
          <w:p w14:paraId="65B73143" w14:textId="74DD6EFD" w:rsidR="00E73EDF" w:rsidRPr="00431ADB" w:rsidRDefault="007653F1" w:rsidP="003279E8">
            <w:pPr>
              <w:pStyle w:val="Small"/>
              <w:spacing w:before="40" w:after="40"/>
              <w:jc w:val="both"/>
            </w:pPr>
            <w:r w:rsidRPr="008A6F2A">
              <w:t xml:space="preserve">Record </w:t>
            </w:r>
            <w:r w:rsidR="003279E8">
              <w:t>v</w:t>
            </w:r>
            <w:r w:rsidR="003279E8" w:rsidRPr="00431ADB">
              <w:t>ersion</w:t>
            </w:r>
          </w:p>
        </w:tc>
        <w:tc>
          <w:tcPr>
            <w:tcW w:w="794" w:type="dxa"/>
            <w:tcBorders>
              <w:top w:val="single" w:sz="6" w:space="0" w:color="000000"/>
              <w:left w:val="single" w:sz="6" w:space="0" w:color="000000"/>
              <w:bottom w:val="single" w:sz="6" w:space="0" w:color="000000"/>
              <w:right w:val="single" w:sz="6" w:space="0" w:color="000000"/>
            </w:tcBorders>
          </w:tcPr>
          <w:p w14:paraId="3FE9CF3A"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7BFAF8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FBD7E25"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39D42D0"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636A0C2A" w14:textId="77777777">
        <w:tc>
          <w:tcPr>
            <w:tcW w:w="3459" w:type="dxa"/>
            <w:tcBorders>
              <w:top w:val="single" w:sz="6" w:space="0" w:color="000000"/>
              <w:left w:val="single" w:sz="6" w:space="0" w:color="000000"/>
              <w:bottom w:val="single" w:sz="6" w:space="0" w:color="000000"/>
              <w:right w:val="single" w:sz="6" w:space="0" w:color="000000"/>
            </w:tcBorders>
          </w:tcPr>
          <w:p w14:paraId="2A459213" w14:textId="5666AC6C" w:rsidR="00E73EDF" w:rsidRPr="00431ADB" w:rsidRDefault="007653F1" w:rsidP="003279E8">
            <w:pPr>
              <w:pStyle w:val="Small"/>
              <w:spacing w:before="40" w:after="40"/>
              <w:jc w:val="both"/>
            </w:pPr>
            <w:r w:rsidRPr="008A6F2A">
              <w:t xml:space="preserve">Record </w:t>
            </w:r>
            <w:r w:rsidR="003279E8">
              <w:t>u</w:t>
            </w:r>
            <w:r w:rsidR="003279E8" w:rsidRPr="00431ADB">
              <w:t xml:space="preserve">pdate </w:t>
            </w:r>
            <w:r w:rsidR="003279E8">
              <w:t>i</w:t>
            </w:r>
            <w:r w:rsidR="003279E8"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4A01B3AD"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3E56C65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2203F74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0D3272C8" w14:textId="1A744E50" w:rsidR="00E73EDF" w:rsidRPr="008A6F2A" w:rsidRDefault="007653F1" w:rsidP="00C128E3">
            <w:pPr>
              <w:pStyle w:val="Small"/>
              <w:spacing w:before="40" w:after="40"/>
              <w:ind w:left="17"/>
              <w:jc w:val="both"/>
            </w:pPr>
            <w:r w:rsidRPr="008A6F2A">
              <w:t xml:space="preserve">{1} </w:t>
            </w:r>
            <w:r w:rsidR="00645532">
              <w:t>–</w:t>
            </w:r>
            <w:r w:rsidRPr="008A6F2A">
              <w:t xml:space="preserve"> Insert</w:t>
            </w:r>
          </w:p>
        </w:tc>
      </w:tr>
    </w:tbl>
    <w:p w14:paraId="6C97B183" w14:textId="77777777" w:rsidR="007014B8" w:rsidRDefault="007014B8" w:rsidP="00096A3F">
      <w:pPr>
        <w:spacing w:after="0" w:line="240" w:lineRule="auto"/>
      </w:pPr>
    </w:p>
    <w:p w14:paraId="2766B014" w14:textId="10C98791" w:rsidR="00096A3F" w:rsidRPr="00F2456F" w:rsidRDefault="00096A3F" w:rsidP="001D02B5">
      <w:pPr>
        <w:pStyle w:val="ListContinue2"/>
        <w:keepNext/>
        <w:keepLines/>
        <w:numPr>
          <w:ilvl w:val="2"/>
          <w:numId w:val="27"/>
        </w:numPr>
        <w:tabs>
          <w:tab w:val="clear" w:pos="432"/>
        </w:tabs>
        <w:spacing w:before="120" w:after="120" w:line="240" w:lineRule="auto"/>
        <w:rPr>
          <w:b/>
          <w:lang w:eastAsia="en-US"/>
        </w:rPr>
      </w:pPr>
      <w:bookmarkStart w:id="846" w:name="_Toc162435442"/>
      <w:bookmarkStart w:id="847" w:name="_Toc169203136"/>
      <w:bookmarkStart w:id="848" w:name="_Toc170072466"/>
      <w:bookmarkStart w:id="849" w:name="_Toc175558695"/>
      <w:r w:rsidRPr="00096A3F">
        <w:rPr>
          <w:b/>
          <w:lang w:eastAsia="en-US"/>
        </w:rPr>
        <w:t>Attribute field - ATTR</w:t>
      </w:r>
      <w:bookmarkEnd w:id="846"/>
      <w:bookmarkEnd w:id="847"/>
      <w:bookmarkEnd w:id="848"/>
      <w:bookmarkEnd w:id="849"/>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7014B8" w:rsidRPr="008A6F2A" w14:paraId="58B9EB4E"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B400FB0" w14:textId="77777777" w:rsidR="007014B8" w:rsidRPr="008A6F2A" w:rsidRDefault="007014B8"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3A69CF8" w14:textId="77777777" w:rsidR="007014B8" w:rsidRPr="008A6F2A" w:rsidRDefault="007014B8"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9E09B41" w14:textId="77777777" w:rsidR="007014B8" w:rsidRPr="008A6F2A" w:rsidRDefault="007014B8"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8B0D931" w14:textId="77777777" w:rsidR="007014B8" w:rsidRPr="008A6F2A" w:rsidRDefault="007014B8"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388F8B5" w14:textId="77777777" w:rsidR="007014B8" w:rsidRPr="008A6F2A" w:rsidRDefault="007014B8" w:rsidP="00C128E3">
            <w:pPr>
              <w:pStyle w:val="Small"/>
              <w:spacing w:before="40" w:after="40"/>
              <w:jc w:val="both"/>
              <w:rPr>
                <w:b/>
              </w:rPr>
            </w:pPr>
            <w:r w:rsidRPr="008A6F2A">
              <w:rPr>
                <w:b/>
              </w:rPr>
              <w:t>Comment</w:t>
            </w:r>
          </w:p>
        </w:tc>
      </w:tr>
      <w:tr w:rsidR="007014B8" w:rsidRPr="008A6F2A" w14:paraId="20751163"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6F84E7F9" w14:textId="3E98D866" w:rsidR="007014B8" w:rsidRPr="00431ADB" w:rsidRDefault="007014B8" w:rsidP="00096A3F">
            <w:pPr>
              <w:pStyle w:val="Small"/>
              <w:spacing w:before="40" w:after="40"/>
              <w:jc w:val="both"/>
            </w:pPr>
            <w:r w:rsidRPr="008A6F2A">
              <w:t xml:space="preserve">Numeric </w:t>
            </w:r>
            <w:r w:rsidR="00096A3F">
              <w:t>a</w:t>
            </w:r>
            <w:r w:rsidR="00096A3F" w:rsidRPr="00431ADB">
              <w:t xml:space="preserve">ttribute </w:t>
            </w:r>
            <w:r w:rsidR="00096A3F">
              <w:t>c</w:t>
            </w:r>
            <w:r w:rsidR="00096A3F" w:rsidRPr="00431ADB">
              <w:t>ode</w:t>
            </w:r>
          </w:p>
        </w:tc>
        <w:tc>
          <w:tcPr>
            <w:tcW w:w="794" w:type="dxa"/>
            <w:tcBorders>
              <w:top w:val="single" w:sz="6" w:space="0" w:color="000000"/>
              <w:left w:val="single" w:sz="6" w:space="0" w:color="000000"/>
              <w:bottom w:val="single" w:sz="6" w:space="0" w:color="000000"/>
              <w:right w:val="single" w:sz="6" w:space="0" w:color="000000"/>
            </w:tcBorders>
          </w:tcPr>
          <w:p w14:paraId="58C43716" w14:textId="77777777" w:rsidR="007014B8" w:rsidRPr="008A6F2A" w:rsidRDefault="007014B8" w:rsidP="00C128E3">
            <w:pPr>
              <w:pStyle w:val="Small"/>
              <w:spacing w:before="40" w:after="40"/>
              <w:jc w:val="both"/>
            </w:pPr>
            <w:r w:rsidRPr="008A6F2A">
              <w:t>*NATC</w:t>
            </w:r>
          </w:p>
        </w:tc>
        <w:tc>
          <w:tcPr>
            <w:tcW w:w="794" w:type="dxa"/>
            <w:tcBorders>
              <w:top w:val="single" w:sz="6" w:space="0" w:color="000000"/>
              <w:left w:val="single" w:sz="6" w:space="0" w:color="000000"/>
              <w:bottom w:val="single" w:sz="6" w:space="0" w:color="000000"/>
              <w:right w:val="single" w:sz="6" w:space="0" w:color="000000"/>
            </w:tcBorders>
          </w:tcPr>
          <w:p w14:paraId="7A823C1A"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vAlign w:val="center"/>
          </w:tcPr>
          <w:p w14:paraId="7148ADF9"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C472578" w14:textId="77777777" w:rsidR="007014B8" w:rsidRPr="008A6F2A" w:rsidRDefault="007014B8" w:rsidP="00C128E3">
            <w:pPr>
              <w:pStyle w:val="Small"/>
              <w:spacing w:before="40" w:after="40"/>
            </w:pPr>
            <w:r w:rsidRPr="008A6F2A">
              <w:t>A valid attribute code as defined in the ATCS field of the Dataset General Information Record</w:t>
            </w:r>
          </w:p>
        </w:tc>
      </w:tr>
      <w:tr w:rsidR="007014B8" w:rsidRPr="008A6F2A" w14:paraId="46C8ABBB"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4628BD8F" w14:textId="08B2920E" w:rsidR="007014B8" w:rsidRPr="00431ADB" w:rsidRDefault="007014B8" w:rsidP="00096A3F">
            <w:pPr>
              <w:pStyle w:val="Small"/>
              <w:spacing w:before="40" w:after="40"/>
              <w:jc w:val="both"/>
            </w:pPr>
            <w:r w:rsidRPr="008A6F2A">
              <w:t xml:space="preserve">Attribute </w:t>
            </w:r>
            <w:r w:rsidR="00096A3F">
              <w:t>i</w:t>
            </w:r>
            <w:r w:rsidR="00096A3F" w:rsidRPr="00431ADB">
              <w:t>ndex</w:t>
            </w:r>
          </w:p>
        </w:tc>
        <w:tc>
          <w:tcPr>
            <w:tcW w:w="794" w:type="dxa"/>
            <w:tcBorders>
              <w:top w:val="single" w:sz="6" w:space="0" w:color="000000"/>
              <w:left w:val="single" w:sz="6" w:space="0" w:color="000000"/>
              <w:bottom w:val="single" w:sz="6" w:space="0" w:color="000000"/>
              <w:right w:val="single" w:sz="6" w:space="0" w:color="000000"/>
            </w:tcBorders>
          </w:tcPr>
          <w:p w14:paraId="23FCF270" w14:textId="77777777" w:rsidR="007014B8" w:rsidRPr="008A6F2A" w:rsidRDefault="007014B8" w:rsidP="00C128E3">
            <w:pPr>
              <w:pStyle w:val="Small"/>
              <w:spacing w:before="40" w:after="40"/>
              <w:jc w:val="both"/>
            </w:pPr>
            <w:r w:rsidRPr="008A6F2A">
              <w:t>ATIX</w:t>
            </w:r>
          </w:p>
        </w:tc>
        <w:tc>
          <w:tcPr>
            <w:tcW w:w="794" w:type="dxa"/>
            <w:tcBorders>
              <w:top w:val="single" w:sz="6" w:space="0" w:color="000000"/>
              <w:left w:val="single" w:sz="6" w:space="0" w:color="000000"/>
              <w:bottom w:val="single" w:sz="6" w:space="0" w:color="000000"/>
              <w:right w:val="single" w:sz="6" w:space="0" w:color="000000"/>
            </w:tcBorders>
          </w:tcPr>
          <w:p w14:paraId="39ED8436"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7F5D711"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D48A401" w14:textId="77777777" w:rsidR="007014B8" w:rsidRPr="008A6F2A" w:rsidRDefault="007014B8" w:rsidP="00C128E3">
            <w:pPr>
              <w:pStyle w:val="Small"/>
              <w:spacing w:before="40" w:after="40"/>
            </w:pPr>
            <w:r w:rsidRPr="008A6F2A">
              <w:t>Index (position) of the attribute in the sequence of attributes with the same code and the same parent (starting with 1)</w:t>
            </w:r>
          </w:p>
        </w:tc>
      </w:tr>
      <w:tr w:rsidR="007014B8" w:rsidRPr="008A6F2A" w14:paraId="744B71D2"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1B70F7F5" w14:textId="4599E420" w:rsidR="007014B8" w:rsidRPr="00431ADB" w:rsidRDefault="007014B8" w:rsidP="00096A3F">
            <w:pPr>
              <w:pStyle w:val="Small"/>
              <w:spacing w:before="40" w:after="40"/>
              <w:jc w:val="both"/>
            </w:pPr>
            <w:r w:rsidRPr="008A6F2A">
              <w:t xml:space="preserve">Parent </w:t>
            </w:r>
            <w:r w:rsidR="00096A3F">
              <w:t>i</w:t>
            </w:r>
            <w:r w:rsidR="00096A3F" w:rsidRPr="00431ADB">
              <w:t>ndex</w:t>
            </w:r>
          </w:p>
        </w:tc>
        <w:tc>
          <w:tcPr>
            <w:tcW w:w="794" w:type="dxa"/>
            <w:tcBorders>
              <w:top w:val="single" w:sz="6" w:space="0" w:color="000000"/>
              <w:left w:val="single" w:sz="6" w:space="0" w:color="000000"/>
              <w:bottom w:val="single" w:sz="6" w:space="0" w:color="000000"/>
              <w:right w:val="single" w:sz="6" w:space="0" w:color="000000"/>
            </w:tcBorders>
          </w:tcPr>
          <w:p w14:paraId="57E52F5E" w14:textId="77777777" w:rsidR="007014B8" w:rsidRPr="008A6F2A" w:rsidRDefault="007014B8" w:rsidP="00C128E3">
            <w:pPr>
              <w:pStyle w:val="Small"/>
              <w:spacing w:before="40" w:after="40"/>
              <w:jc w:val="both"/>
            </w:pPr>
            <w:r w:rsidRPr="008A6F2A">
              <w:t>PAIX</w:t>
            </w:r>
          </w:p>
        </w:tc>
        <w:tc>
          <w:tcPr>
            <w:tcW w:w="794" w:type="dxa"/>
            <w:tcBorders>
              <w:top w:val="single" w:sz="6" w:space="0" w:color="000000"/>
              <w:left w:val="single" w:sz="6" w:space="0" w:color="000000"/>
              <w:bottom w:val="single" w:sz="6" w:space="0" w:color="000000"/>
              <w:right w:val="single" w:sz="6" w:space="0" w:color="000000"/>
            </w:tcBorders>
          </w:tcPr>
          <w:p w14:paraId="0E57204A"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7E6304"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6EA969C4" w14:textId="77777777" w:rsidR="007014B8" w:rsidRPr="008A6F2A" w:rsidRDefault="007014B8" w:rsidP="00C128E3">
            <w:pPr>
              <w:pStyle w:val="Small"/>
              <w:spacing w:before="40" w:after="40"/>
            </w:pPr>
            <w:r w:rsidRPr="008A6F2A">
              <w:t>Index (position) of the parent complex attribute within this ATTR field (starting with 1). If the attribute has no parent (top level attribute) the value is 0</w:t>
            </w:r>
          </w:p>
        </w:tc>
      </w:tr>
      <w:tr w:rsidR="007014B8" w:rsidRPr="008A6F2A" w14:paraId="1FBC6A60"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D5A7B9B" w14:textId="3BD16C94" w:rsidR="007014B8" w:rsidRPr="00431ADB" w:rsidRDefault="007014B8" w:rsidP="00096A3F">
            <w:pPr>
              <w:pStyle w:val="Small"/>
              <w:spacing w:before="40" w:after="40"/>
              <w:jc w:val="both"/>
            </w:pPr>
            <w:r w:rsidRPr="008A6F2A">
              <w:t xml:space="preserve">Attribute </w:t>
            </w:r>
            <w:r w:rsidR="00096A3F">
              <w:t>i</w:t>
            </w:r>
            <w:r w:rsidR="00096A3F"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63449597" w14:textId="77777777" w:rsidR="007014B8" w:rsidRPr="008A6F2A" w:rsidRDefault="007014B8" w:rsidP="00C128E3">
            <w:pPr>
              <w:pStyle w:val="Small"/>
              <w:spacing w:before="40" w:after="40"/>
              <w:jc w:val="both"/>
            </w:pPr>
            <w:r w:rsidRPr="008A6F2A">
              <w:t>ATIN</w:t>
            </w:r>
          </w:p>
        </w:tc>
        <w:tc>
          <w:tcPr>
            <w:tcW w:w="794" w:type="dxa"/>
            <w:tcBorders>
              <w:top w:val="single" w:sz="6" w:space="0" w:color="000000"/>
              <w:left w:val="single" w:sz="6" w:space="0" w:color="000000"/>
              <w:bottom w:val="single" w:sz="6" w:space="0" w:color="000000"/>
              <w:right w:val="single" w:sz="6" w:space="0" w:color="000000"/>
            </w:tcBorders>
          </w:tcPr>
          <w:p w14:paraId="592BA91B" w14:textId="77777777" w:rsidR="007014B8" w:rsidRPr="008A6F2A" w:rsidRDefault="007014B8"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7B03562F" w14:textId="77777777" w:rsidR="007014B8" w:rsidRPr="008A6F2A" w:rsidRDefault="007014B8"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4A0E400F" w14:textId="77777777" w:rsidR="007014B8" w:rsidRPr="008A6F2A" w:rsidRDefault="007014B8" w:rsidP="00C128E3">
            <w:pPr>
              <w:pStyle w:val="Small"/>
              <w:spacing w:before="40" w:after="40"/>
            </w:pPr>
            <w:r w:rsidRPr="008A6F2A">
              <w:t>{1} - Insert</w:t>
            </w:r>
          </w:p>
        </w:tc>
      </w:tr>
      <w:tr w:rsidR="007014B8" w:rsidRPr="008A6F2A" w14:paraId="47B103D7"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1A49A012" w14:textId="6C3F3225" w:rsidR="007014B8" w:rsidRPr="00431ADB" w:rsidRDefault="007014B8" w:rsidP="00096A3F">
            <w:pPr>
              <w:pStyle w:val="Small"/>
              <w:spacing w:before="40" w:after="40"/>
              <w:jc w:val="both"/>
            </w:pPr>
            <w:r w:rsidRPr="008A6F2A">
              <w:t xml:space="preserve">Attribute </w:t>
            </w:r>
            <w:r w:rsidR="00096A3F">
              <w:t>v</w:t>
            </w:r>
            <w:r w:rsidR="00096A3F" w:rsidRPr="00431ADB">
              <w:t>alue</w:t>
            </w:r>
          </w:p>
        </w:tc>
        <w:tc>
          <w:tcPr>
            <w:tcW w:w="794" w:type="dxa"/>
            <w:tcBorders>
              <w:top w:val="single" w:sz="6" w:space="0" w:color="000000"/>
              <w:left w:val="single" w:sz="6" w:space="0" w:color="000000"/>
              <w:bottom w:val="single" w:sz="6" w:space="0" w:color="000000"/>
              <w:right w:val="single" w:sz="6" w:space="0" w:color="000000"/>
            </w:tcBorders>
          </w:tcPr>
          <w:p w14:paraId="158E990D" w14:textId="77777777" w:rsidR="007014B8" w:rsidRPr="008A6F2A" w:rsidRDefault="007014B8" w:rsidP="00C128E3">
            <w:pPr>
              <w:pStyle w:val="Small"/>
              <w:spacing w:before="40" w:after="40"/>
              <w:jc w:val="both"/>
            </w:pPr>
            <w:r w:rsidRPr="008A6F2A">
              <w:t>ATVL</w:t>
            </w:r>
          </w:p>
        </w:tc>
        <w:tc>
          <w:tcPr>
            <w:tcW w:w="794" w:type="dxa"/>
            <w:tcBorders>
              <w:top w:val="single" w:sz="6" w:space="0" w:color="000000"/>
              <w:left w:val="single" w:sz="6" w:space="0" w:color="000000"/>
              <w:bottom w:val="single" w:sz="6" w:space="0" w:color="000000"/>
              <w:right w:val="single" w:sz="6" w:space="0" w:color="000000"/>
            </w:tcBorders>
          </w:tcPr>
          <w:p w14:paraId="1A923847"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685CA3D" w14:textId="77777777" w:rsidR="007014B8" w:rsidRPr="008A6F2A" w:rsidRDefault="007014B8"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05AC8D2F" w14:textId="77777777" w:rsidR="007014B8" w:rsidRPr="008A6F2A" w:rsidRDefault="007014B8" w:rsidP="00C128E3">
            <w:pPr>
              <w:pStyle w:val="Small"/>
              <w:spacing w:before="40" w:after="40"/>
            </w:pPr>
            <w:r w:rsidRPr="008A6F2A">
              <w:t>A string containing a valid value for the domain of the attribute specified by the subfields above</w:t>
            </w:r>
          </w:p>
        </w:tc>
      </w:tr>
    </w:tbl>
    <w:p w14:paraId="6CED18AF" w14:textId="77777777" w:rsidR="007014B8" w:rsidRDefault="007014B8" w:rsidP="00096A3F">
      <w:pPr>
        <w:spacing w:after="0" w:line="240" w:lineRule="auto"/>
      </w:pPr>
    </w:p>
    <w:p w14:paraId="11FC37A6" w14:textId="0FCFFED7" w:rsidR="00096A3F" w:rsidRPr="00F2456F" w:rsidRDefault="00D82DE0" w:rsidP="001D02B5">
      <w:pPr>
        <w:pStyle w:val="ListContinue2"/>
        <w:keepNext/>
        <w:keepLines/>
        <w:numPr>
          <w:ilvl w:val="2"/>
          <w:numId w:val="27"/>
        </w:numPr>
        <w:tabs>
          <w:tab w:val="clear" w:pos="432"/>
        </w:tabs>
        <w:spacing w:before="120" w:after="120" w:line="240" w:lineRule="auto"/>
        <w:rPr>
          <w:b/>
          <w:lang w:eastAsia="en-US"/>
        </w:rPr>
      </w:pPr>
      <w:bookmarkStart w:id="850" w:name="_Toc162435443"/>
      <w:bookmarkStart w:id="851" w:name="_Toc169203137"/>
      <w:bookmarkStart w:id="852" w:name="_Toc170072467"/>
      <w:bookmarkStart w:id="853" w:name="_Toc175558696"/>
      <w:r w:rsidRPr="00D82DE0">
        <w:rPr>
          <w:b/>
          <w:lang w:eastAsia="en-US"/>
        </w:rPr>
        <w:t>Information Association field - INAS</w:t>
      </w:r>
      <w:bookmarkEnd w:id="850"/>
      <w:bookmarkEnd w:id="851"/>
      <w:bookmarkEnd w:id="852"/>
      <w:bookmarkEnd w:id="853"/>
    </w:p>
    <w:tbl>
      <w:tblPr>
        <w:tblW w:w="9895" w:type="dxa"/>
        <w:tblInd w:w="-244" w:type="dxa"/>
        <w:tblLayout w:type="fixed"/>
        <w:tblCellMar>
          <w:left w:w="57" w:type="dxa"/>
          <w:right w:w="57" w:type="dxa"/>
        </w:tblCellMar>
        <w:tblLook w:val="04A0" w:firstRow="1" w:lastRow="0" w:firstColumn="1" w:lastColumn="0" w:noHBand="0" w:noVBand="1"/>
      </w:tblPr>
      <w:tblGrid>
        <w:gridCol w:w="3129"/>
        <w:gridCol w:w="795"/>
        <w:gridCol w:w="795"/>
        <w:gridCol w:w="795"/>
        <w:gridCol w:w="4381"/>
      </w:tblGrid>
      <w:tr w:rsidR="007014B8" w:rsidRPr="008A6F2A" w14:paraId="5C23E5D9" w14:textId="77777777" w:rsidTr="00120D82">
        <w:trPr>
          <w:trHeight w:val="287"/>
        </w:trPr>
        <w:tc>
          <w:tcPr>
            <w:tcW w:w="3129" w:type="dxa"/>
            <w:tcBorders>
              <w:top w:val="double" w:sz="4" w:space="0" w:color="auto"/>
              <w:left w:val="double" w:sz="4" w:space="0" w:color="auto"/>
              <w:bottom w:val="double" w:sz="4" w:space="0" w:color="auto"/>
              <w:right w:val="single" w:sz="4" w:space="0" w:color="000000"/>
            </w:tcBorders>
            <w:shd w:val="clear" w:color="auto" w:fill="D9D9D9" w:themeFill="background1" w:themeFillShade="D9"/>
            <w:vAlign w:val="center"/>
          </w:tcPr>
          <w:p w14:paraId="40229AAF" w14:textId="77777777" w:rsidR="007014B8" w:rsidRPr="008A6F2A" w:rsidRDefault="007014B8" w:rsidP="00593F86">
            <w:pPr>
              <w:pStyle w:val="Small"/>
              <w:keepNext/>
              <w:keepLines/>
              <w:snapToGrid w:val="0"/>
              <w:spacing w:before="40" w:after="40"/>
              <w:rPr>
                <w:b/>
              </w:rPr>
            </w:pPr>
            <w:r w:rsidRPr="008A6F2A">
              <w:rPr>
                <w:b/>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0A94FC33" w14:textId="77777777" w:rsidR="007014B8" w:rsidRPr="008A6F2A" w:rsidRDefault="007014B8" w:rsidP="00593F86">
            <w:pPr>
              <w:pStyle w:val="Small"/>
              <w:keepNext/>
              <w:keepLines/>
              <w:snapToGrid w:val="0"/>
              <w:spacing w:before="40" w:after="40"/>
              <w:rPr>
                <w:b/>
              </w:rPr>
            </w:pPr>
            <w:r w:rsidRPr="008A6F2A">
              <w:rPr>
                <w:b/>
              </w:rPr>
              <w:t>Label</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109BF517" w14:textId="77777777" w:rsidR="007014B8" w:rsidRPr="008A6F2A" w:rsidRDefault="007014B8" w:rsidP="00593F86">
            <w:pPr>
              <w:pStyle w:val="Small"/>
              <w:keepNext/>
              <w:keepLines/>
              <w:snapToGrid w:val="0"/>
              <w:spacing w:before="40" w:after="40"/>
              <w:rPr>
                <w:b/>
              </w:rPr>
            </w:pPr>
            <w:r w:rsidRPr="008A6F2A">
              <w:rPr>
                <w:b/>
              </w:rPr>
              <w:t>Value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4A162E8C" w14:textId="77777777" w:rsidR="007014B8" w:rsidRPr="008A6F2A" w:rsidRDefault="007014B8" w:rsidP="00593F86">
            <w:pPr>
              <w:pStyle w:val="Small"/>
              <w:keepNext/>
              <w:keepLines/>
              <w:snapToGrid w:val="0"/>
              <w:spacing w:before="40" w:after="40"/>
              <w:rPr>
                <w:b/>
              </w:rPr>
            </w:pPr>
            <w:r w:rsidRPr="008A6F2A">
              <w:rPr>
                <w:b/>
              </w:rPr>
              <w:t>Format</w:t>
            </w:r>
          </w:p>
        </w:tc>
        <w:tc>
          <w:tcPr>
            <w:tcW w:w="4381" w:type="dxa"/>
            <w:tcBorders>
              <w:top w:val="double" w:sz="4" w:space="0" w:color="auto"/>
              <w:left w:val="single" w:sz="4" w:space="0" w:color="000000"/>
              <w:bottom w:val="double" w:sz="4" w:space="0" w:color="auto"/>
              <w:right w:val="double" w:sz="4" w:space="0" w:color="auto"/>
            </w:tcBorders>
            <w:shd w:val="clear" w:color="auto" w:fill="D9D9D9" w:themeFill="background1" w:themeFillShade="D9"/>
            <w:vAlign w:val="center"/>
          </w:tcPr>
          <w:p w14:paraId="50049DBB" w14:textId="77777777" w:rsidR="007014B8" w:rsidRPr="008A6F2A" w:rsidRDefault="007014B8" w:rsidP="00593F86">
            <w:pPr>
              <w:pStyle w:val="Small"/>
              <w:keepNext/>
              <w:keepLines/>
              <w:snapToGrid w:val="0"/>
              <w:spacing w:before="40" w:after="40"/>
              <w:rPr>
                <w:b/>
              </w:rPr>
            </w:pPr>
            <w:r w:rsidRPr="008A6F2A">
              <w:rPr>
                <w:b/>
              </w:rPr>
              <w:t>Subfield content and specification</w:t>
            </w:r>
          </w:p>
        </w:tc>
      </w:tr>
      <w:tr w:rsidR="007014B8" w:rsidRPr="008A6F2A" w14:paraId="3D70C773" w14:textId="77777777" w:rsidTr="00B01F15">
        <w:trPr>
          <w:trHeight w:val="287"/>
        </w:trPr>
        <w:tc>
          <w:tcPr>
            <w:tcW w:w="3129" w:type="dxa"/>
            <w:tcBorders>
              <w:top w:val="double" w:sz="4" w:space="0" w:color="auto"/>
              <w:left w:val="single" w:sz="4" w:space="0" w:color="000000"/>
              <w:bottom w:val="single" w:sz="4" w:space="0" w:color="000000"/>
            </w:tcBorders>
          </w:tcPr>
          <w:p w14:paraId="6835AAA5" w14:textId="4F73A11D" w:rsidR="007014B8" w:rsidRPr="00431ADB" w:rsidRDefault="007014B8" w:rsidP="00D82DE0">
            <w:pPr>
              <w:pStyle w:val="Small"/>
              <w:snapToGrid w:val="0"/>
              <w:spacing w:before="40" w:after="40"/>
              <w:jc w:val="both"/>
            </w:pPr>
            <w:r w:rsidRPr="008A6F2A">
              <w:t xml:space="preserve">Referenced Record </w:t>
            </w:r>
            <w:r w:rsidR="00D82DE0">
              <w:t>n</w:t>
            </w:r>
            <w:r w:rsidR="00D82DE0" w:rsidRPr="00431ADB">
              <w:t>ame</w:t>
            </w:r>
          </w:p>
        </w:tc>
        <w:tc>
          <w:tcPr>
            <w:tcW w:w="795" w:type="dxa"/>
            <w:tcBorders>
              <w:top w:val="double" w:sz="4" w:space="0" w:color="auto"/>
              <w:left w:val="single" w:sz="4" w:space="0" w:color="000000"/>
              <w:bottom w:val="single" w:sz="4" w:space="0" w:color="000000"/>
            </w:tcBorders>
          </w:tcPr>
          <w:p w14:paraId="6DE05C99" w14:textId="77777777" w:rsidR="007014B8" w:rsidRPr="008A6F2A" w:rsidRDefault="007014B8" w:rsidP="00C128E3">
            <w:pPr>
              <w:pStyle w:val="Small"/>
              <w:snapToGrid w:val="0"/>
              <w:spacing w:before="40" w:after="40"/>
              <w:jc w:val="both"/>
            </w:pPr>
            <w:r w:rsidRPr="008A6F2A">
              <w:t>RRNM</w:t>
            </w:r>
          </w:p>
        </w:tc>
        <w:tc>
          <w:tcPr>
            <w:tcW w:w="795" w:type="dxa"/>
            <w:tcBorders>
              <w:top w:val="double" w:sz="4" w:space="0" w:color="auto"/>
              <w:left w:val="single" w:sz="4" w:space="0" w:color="000000"/>
              <w:bottom w:val="single" w:sz="4" w:space="0" w:color="000000"/>
              <w:right w:val="single" w:sz="4" w:space="0" w:color="000000"/>
            </w:tcBorders>
          </w:tcPr>
          <w:p w14:paraId="534D3F8F" w14:textId="706E00B6" w:rsidR="007014B8" w:rsidRPr="008A6F2A" w:rsidRDefault="0036070B" w:rsidP="00C128E3">
            <w:pPr>
              <w:pStyle w:val="Small"/>
              <w:snapToGrid w:val="0"/>
              <w:spacing w:before="40" w:after="40"/>
              <w:jc w:val="both"/>
            </w:pPr>
            <w:r>
              <w:t>{</w:t>
            </w:r>
            <w:r w:rsidR="007014B8" w:rsidRPr="008A6F2A">
              <w:t>150</w:t>
            </w:r>
            <w:r>
              <w:t>}</w:t>
            </w:r>
          </w:p>
        </w:tc>
        <w:tc>
          <w:tcPr>
            <w:tcW w:w="795" w:type="dxa"/>
            <w:tcBorders>
              <w:top w:val="double" w:sz="4" w:space="0" w:color="auto"/>
              <w:left w:val="single" w:sz="4" w:space="0" w:color="000000"/>
              <w:bottom w:val="single" w:sz="4" w:space="0" w:color="000000"/>
            </w:tcBorders>
          </w:tcPr>
          <w:p w14:paraId="558C3308" w14:textId="77777777" w:rsidR="007014B8" w:rsidRPr="008A6F2A" w:rsidRDefault="007014B8" w:rsidP="00C128E3">
            <w:pPr>
              <w:pStyle w:val="Small"/>
              <w:snapToGrid w:val="0"/>
              <w:spacing w:before="40" w:after="40"/>
              <w:jc w:val="both"/>
            </w:pPr>
            <w:r w:rsidRPr="008A6F2A">
              <w:t>b11</w:t>
            </w:r>
          </w:p>
        </w:tc>
        <w:tc>
          <w:tcPr>
            <w:tcW w:w="4381" w:type="dxa"/>
            <w:tcBorders>
              <w:top w:val="double" w:sz="4" w:space="0" w:color="auto"/>
              <w:left w:val="single" w:sz="4" w:space="0" w:color="000000"/>
              <w:bottom w:val="single" w:sz="4" w:space="0" w:color="000000"/>
              <w:right w:val="single" w:sz="4" w:space="0" w:color="000000"/>
            </w:tcBorders>
          </w:tcPr>
          <w:p w14:paraId="4E7432BA" w14:textId="77777777" w:rsidR="007014B8" w:rsidRDefault="007014B8" w:rsidP="00C128E3">
            <w:pPr>
              <w:pStyle w:val="Small"/>
              <w:snapToGrid w:val="0"/>
              <w:spacing w:before="40" w:after="40"/>
              <w:jc w:val="both"/>
            </w:pPr>
            <w:r w:rsidRPr="008A6F2A">
              <w:t>Record name of the referenced record</w:t>
            </w:r>
          </w:p>
          <w:p w14:paraId="7E8E8AD3" w14:textId="732EA468" w:rsidR="0036070B" w:rsidRPr="008A6F2A" w:rsidRDefault="0036070B" w:rsidP="00C128E3">
            <w:pPr>
              <w:pStyle w:val="Small"/>
              <w:snapToGrid w:val="0"/>
              <w:spacing w:before="40" w:after="40"/>
              <w:jc w:val="both"/>
            </w:pPr>
            <w:r>
              <w:t>{150} – Information Type</w:t>
            </w:r>
          </w:p>
        </w:tc>
      </w:tr>
      <w:tr w:rsidR="007014B8" w:rsidRPr="008A6F2A" w14:paraId="15D71E23" w14:textId="77777777" w:rsidTr="00B01F15">
        <w:tc>
          <w:tcPr>
            <w:tcW w:w="3129" w:type="dxa"/>
            <w:tcBorders>
              <w:top w:val="single" w:sz="4" w:space="0" w:color="000000"/>
              <w:left w:val="single" w:sz="4" w:space="0" w:color="000000"/>
              <w:bottom w:val="single" w:sz="4" w:space="0" w:color="000000"/>
            </w:tcBorders>
          </w:tcPr>
          <w:p w14:paraId="2AA057ED" w14:textId="21F8B020" w:rsidR="007014B8" w:rsidRPr="00431ADB" w:rsidRDefault="007014B8" w:rsidP="00D82DE0">
            <w:pPr>
              <w:pStyle w:val="Small"/>
              <w:snapToGrid w:val="0"/>
              <w:spacing w:before="40" w:after="40"/>
              <w:jc w:val="both"/>
            </w:pPr>
            <w:r w:rsidRPr="008A6F2A">
              <w:t xml:space="preserve">Referenced Record </w:t>
            </w:r>
            <w:r w:rsidR="00D82DE0">
              <w:t>i</w:t>
            </w:r>
            <w:r w:rsidR="00D82DE0" w:rsidRPr="00431ADB">
              <w:t>dentifier</w:t>
            </w:r>
          </w:p>
        </w:tc>
        <w:tc>
          <w:tcPr>
            <w:tcW w:w="795" w:type="dxa"/>
            <w:tcBorders>
              <w:top w:val="single" w:sz="4" w:space="0" w:color="000000"/>
              <w:left w:val="single" w:sz="4" w:space="0" w:color="000000"/>
              <w:bottom w:val="single" w:sz="4" w:space="0" w:color="000000"/>
            </w:tcBorders>
          </w:tcPr>
          <w:p w14:paraId="6459EE12" w14:textId="77777777" w:rsidR="007014B8" w:rsidRPr="008A6F2A" w:rsidRDefault="007014B8" w:rsidP="00C128E3">
            <w:pPr>
              <w:pStyle w:val="Small"/>
              <w:snapToGrid w:val="0"/>
              <w:spacing w:before="40" w:after="40"/>
              <w:jc w:val="both"/>
            </w:pPr>
            <w:r w:rsidRPr="008A6F2A">
              <w:t>RRID</w:t>
            </w:r>
          </w:p>
        </w:tc>
        <w:tc>
          <w:tcPr>
            <w:tcW w:w="795" w:type="dxa"/>
            <w:tcBorders>
              <w:top w:val="single" w:sz="4" w:space="0" w:color="000000"/>
              <w:left w:val="single" w:sz="4" w:space="0" w:color="000000"/>
              <w:bottom w:val="single" w:sz="4" w:space="0" w:color="000000"/>
              <w:right w:val="single" w:sz="4" w:space="0" w:color="000000"/>
            </w:tcBorders>
          </w:tcPr>
          <w:p w14:paraId="690F139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0270372B" w14:textId="77777777" w:rsidR="007014B8" w:rsidRPr="008A6F2A" w:rsidRDefault="007014B8" w:rsidP="00C128E3">
            <w:pPr>
              <w:pStyle w:val="Small"/>
              <w:snapToGrid w:val="0"/>
              <w:spacing w:before="40" w:after="40"/>
              <w:jc w:val="both"/>
            </w:pPr>
            <w:r w:rsidRPr="008A6F2A">
              <w:t>b14</w:t>
            </w:r>
          </w:p>
        </w:tc>
        <w:tc>
          <w:tcPr>
            <w:tcW w:w="4381" w:type="dxa"/>
            <w:tcBorders>
              <w:top w:val="single" w:sz="4" w:space="0" w:color="000000"/>
              <w:left w:val="single" w:sz="4" w:space="0" w:color="000000"/>
              <w:bottom w:val="single" w:sz="4" w:space="0" w:color="000000"/>
              <w:right w:val="single" w:sz="4" w:space="0" w:color="000000"/>
            </w:tcBorders>
          </w:tcPr>
          <w:p w14:paraId="26012AE3" w14:textId="77777777" w:rsidR="007014B8" w:rsidRPr="008A6F2A" w:rsidRDefault="007014B8" w:rsidP="00C128E3">
            <w:pPr>
              <w:pStyle w:val="Small"/>
              <w:snapToGrid w:val="0"/>
              <w:spacing w:before="40" w:after="40"/>
              <w:jc w:val="both"/>
            </w:pPr>
            <w:r w:rsidRPr="008A6F2A">
              <w:t>Record identifier of the referenced record</w:t>
            </w:r>
          </w:p>
        </w:tc>
      </w:tr>
      <w:tr w:rsidR="007014B8" w:rsidRPr="008A6F2A" w14:paraId="5B78A1A0" w14:textId="77777777" w:rsidTr="00B01F15">
        <w:tc>
          <w:tcPr>
            <w:tcW w:w="3129" w:type="dxa"/>
            <w:tcBorders>
              <w:top w:val="single" w:sz="4" w:space="0" w:color="000000"/>
              <w:left w:val="single" w:sz="4" w:space="0" w:color="000000"/>
              <w:bottom w:val="single" w:sz="4" w:space="0" w:color="000000"/>
            </w:tcBorders>
          </w:tcPr>
          <w:p w14:paraId="78ABDCC2" w14:textId="77777777" w:rsidR="007014B8" w:rsidRPr="008A6F2A" w:rsidRDefault="007014B8" w:rsidP="00C128E3">
            <w:pPr>
              <w:pStyle w:val="Small"/>
              <w:snapToGrid w:val="0"/>
              <w:spacing w:before="40" w:after="40"/>
              <w:jc w:val="both"/>
            </w:pPr>
            <w:r w:rsidRPr="008A6F2A">
              <w:t>Numeric Information Association Code</w:t>
            </w:r>
          </w:p>
        </w:tc>
        <w:tc>
          <w:tcPr>
            <w:tcW w:w="795" w:type="dxa"/>
            <w:tcBorders>
              <w:top w:val="single" w:sz="4" w:space="0" w:color="000000"/>
              <w:left w:val="single" w:sz="4" w:space="0" w:color="000000"/>
              <w:bottom w:val="single" w:sz="4" w:space="0" w:color="000000"/>
            </w:tcBorders>
          </w:tcPr>
          <w:p w14:paraId="7440F995" w14:textId="77777777" w:rsidR="007014B8" w:rsidRPr="008A6F2A" w:rsidRDefault="007014B8" w:rsidP="00C128E3">
            <w:pPr>
              <w:pStyle w:val="Small"/>
              <w:snapToGrid w:val="0"/>
              <w:spacing w:before="40" w:after="40"/>
              <w:jc w:val="both"/>
            </w:pPr>
            <w:r w:rsidRPr="008A6F2A">
              <w:t>NIAC</w:t>
            </w:r>
          </w:p>
        </w:tc>
        <w:tc>
          <w:tcPr>
            <w:tcW w:w="795" w:type="dxa"/>
            <w:tcBorders>
              <w:top w:val="single" w:sz="4" w:space="0" w:color="000000"/>
              <w:left w:val="single" w:sz="4" w:space="0" w:color="000000"/>
              <w:bottom w:val="single" w:sz="4" w:space="0" w:color="000000"/>
              <w:right w:val="single" w:sz="4" w:space="0" w:color="000000"/>
            </w:tcBorders>
          </w:tcPr>
          <w:p w14:paraId="7BB3B3C0"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3803B8DF"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01D8210D" w14:textId="77777777" w:rsidR="007014B8" w:rsidRPr="008A6F2A" w:rsidRDefault="007014B8" w:rsidP="00C128E3">
            <w:pPr>
              <w:pStyle w:val="Small"/>
              <w:snapToGrid w:val="0"/>
              <w:spacing w:before="40" w:after="40"/>
              <w:jc w:val="both"/>
            </w:pPr>
            <w:r w:rsidRPr="008A6F2A">
              <w:t>A valid code for the information association as defined in the IACS field of the Dataset General Information Record</w:t>
            </w:r>
          </w:p>
        </w:tc>
      </w:tr>
      <w:tr w:rsidR="007014B8" w:rsidRPr="008A6F2A" w14:paraId="436EBF0C" w14:textId="77777777" w:rsidTr="00B01F15">
        <w:tc>
          <w:tcPr>
            <w:tcW w:w="3129" w:type="dxa"/>
            <w:tcBorders>
              <w:top w:val="single" w:sz="4" w:space="0" w:color="000000"/>
              <w:left w:val="single" w:sz="4" w:space="0" w:color="000000"/>
              <w:bottom w:val="single" w:sz="4" w:space="0" w:color="000000"/>
            </w:tcBorders>
          </w:tcPr>
          <w:p w14:paraId="3DDD4FEB" w14:textId="77777777" w:rsidR="007014B8" w:rsidRPr="00431ADB" w:rsidRDefault="007014B8" w:rsidP="00C128E3">
            <w:pPr>
              <w:pStyle w:val="Small"/>
              <w:snapToGrid w:val="0"/>
              <w:spacing w:before="40" w:after="40"/>
              <w:jc w:val="both"/>
            </w:pPr>
            <w:r w:rsidRPr="008A6F2A">
              <w:lastRenderedPageBreak/>
              <w:t xml:space="preserve">Numeric Association Role </w:t>
            </w:r>
            <w:r w:rsidRPr="00431ADB">
              <w:t>Code</w:t>
            </w:r>
          </w:p>
        </w:tc>
        <w:tc>
          <w:tcPr>
            <w:tcW w:w="795" w:type="dxa"/>
            <w:tcBorders>
              <w:top w:val="single" w:sz="4" w:space="0" w:color="000000"/>
              <w:left w:val="single" w:sz="4" w:space="0" w:color="000000"/>
              <w:bottom w:val="single" w:sz="4" w:space="0" w:color="000000"/>
            </w:tcBorders>
          </w:tcPr>
          <w:p w14:paraId="6E4FBE37" w14:textId="77777777" w:rsidR="007014B8" w:rsidRPr="008A6F2A" w:rsidRDefault="007014B8" w:rsidP="00C128E3">
            <w:pPr>
              <w:pStyle w:val="Small"/>
              <w:snapToGrid w:val="0"/>
              <w:spacing w:before="40" w:after="40"/>
              <w:jc w:val="both"/>
            </w:pPr>
            <w:r w:rsidRPr="008A6F2A">
              <w:t>NARC</w:t>
            </w:r>
          </w:p>
        </w:tc>
        <w:tc>
          <w:tcPr>
            <w:tcW w:w="795" w:type="dxa"/>
            <w:tcBorders>
              <w:top w:val="single" w:sz="4" w:space="0" w:color="000000"/>
              <w:left w:val="single" w:sz="4" w:space="0" w:color="000000"/>
              <w:bottom w:val="single" w:sz="4" w:space="0" w:color="000000"/>
              <w:right w:val="single" w:sz="4" w:space="0" w:color="000000"/>
            </w:tcBorders>
          </w:tcPr>
          <w:p w14:paraId="044127A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529A622B" w14:textId="3A6C960D" w:rsidR="007014B8" w:rsidRPr="008A6F2A" w:rsidRDefault="00593F86" w:rsidP="00C128E3">
            <w:pPr>
              <w:pStyle w:val="Small"/>
              <w:snapToGrid w:val="0"/>
              <w:spacing w:before="40" w:after="40"/>
              <w:jc w:val="both"/>
            </w:pPr>
            <w:r>
              <w:t>b12</w:t>
            </w:r>
          </w:p>
        </w:tc>
        <w:tc>
          <w:tcPr>
            <w:tcW w:w="4381" w:type="dxa"/>
            <w:tcBorders>
              <w:top w:val="single" w:sz="4" w:space="0" w:color="000000"/>
              <w:left w:val="single" w:sz="4" w:space="0" w:color="000000"/>
              <w:bottom w:val="single" w:sz="4" w:space="0" w:color="000000"/>
              <w:right w:val="single" w:sz="4" w:space="0" w:color="000000"/>
            </w:tcBorders>
          </w:tcPr>
          <w:p w14:paraId="07B4F02E" w14:textId="77777777" w:rsidR="007014B8" w:rsidRPr="008A6F2A" w:rsidRDefault="007014B8" w:rsidP="00C128E3">
            <w:pPr>
              <w:pStyle w:val="Small"/>
              <w:snapToGrid w:val="0"/>
              <w:spacing w:before="40" w:after="40"/>
              <w:jc w:val="both"/>
            </w:pPr>
            <w:r w:rsidRPr="008A6F2A">
              <w:t>A valid code for the role as defined in the ARCS field of the Dataset General Information Record</w:t>
            </w:r>
          </w:p>
        </w:tc>
      </w:tr>
      <w:tr w:rsidR="007014B8" w:rsidRPr="008A6F2A" w14:paraId="1C09A747" w14:textId="77777777" w:rsidTr="00B01F15">
        <w:tc>
          <w:tcPr>
            <w:tcW w:w="3129" w:type="dxa"/>
            <w:tcBorders>
              <w:top w:val="single" w:sz="4" w:space="0" w:color="000000"/>
              <w:left w:val="single" w:sz="4" w:space="0" w:color="000000"/>
              <w:bottom w:val="single" w:sz="4" w:space="0" w:color="000000"/>
            </w:tcBorders>
          </w:tcPr>
          <w:p w14:paraId="0AA3FAE4" w14:textId="77777777" w:rsidR="007014B8" w:rsidRPr="008A6F2A" w:rsidRDefault="007014B8" w:rsidP="00C128E3">
            <w:pPr>
              <w:pStyle w:val="Small"/>
              <w:snapToGrid w:val="0"/>
              <w:spacing w:before="40" w:after="40"/>
            </w:pPr>
            <w:r w:rsidRPr="008A6F2A">
              <w:t>Information Association Update Instruction</w:t>
            </w:r>
          </w:p>
        </w:tc>
        <w:tc>
          <w:tcPr>
            <w:tcW w:w="795" w:type="dxa"/>
            <w:tcBorders>
              <w:top w:val="single" w:sz="4" w:space="0" w:color="000000"/>
              <w:left w:val="single" w:sz="4" w:space="0" w:color="000000"/>
              <w:bottom w:val="single" w:sz="4" w:space="0" w:color="000000"/>
            </w:tcBorders>
          </w:tcPr>
          <w:p w14:paraId="4FDCB3E6" w14:textId="77777777" w:rsidR="007014B8" w:rsidRPr="008A6F2A" w:rsidRDefault="007014B8" w:rsidP="00C128E3">
            <w:pPr>
              <w:pStyle w:val="Small"/>
              <w:snapToGrid w:val="0"/>
              <w:spacing w:before="40" w:after="40"/>
              <w:jc w:val="both"/>
            </w:pPr>
            <w:r w:rsidRPr="008A6F2A">
              <w:t>IUIN</w:t>
            </w:r>
          </w:p>
        </w:tc>
        <w:tc>
          <w:tcPr>
            <w:tcW w:w="795" w:type="dxa"/>
            <w:tcBorders>
              <w:top w:val="single" w:sz="4" w:space="0" w:color="000000"/>
              <w:left w:val="single" w:sz="4" w:space="0" w:color="000000"/>
              <w:bottom w:val="single" w:sz="4" w:space="0" w:color="000000"/>
              <w:right w:val="single" w:sz="4" w:space="0" w:color="000000"/>
            </w:tcBorders>
          </w:tcPr>
          <w:p w14:paraId="60EE6BC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35AA6ADE" w14:textId="77777777" w:rsidR="007014B8" w:rsidRPr="008A6F2A" w:rsidRDefault="007014B8" w:rsidP="00C128E3">
            <w:pPr>
              <w:pStyle w:val="Small"/>
              <w:snapToGrid w:val="0"/>
              <w:spacing w:before="40" w:after="40"/>
              <w:jc w:val="both"/>
            </w:pPr>
            <w:r w:rsidRPr="008A6F2A">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145500BA" w14:textId="589F6E05" w:rsidR="007014B8" w:rsidRPr="008A6F2A" w:rsidRDefault="007014B8" w:rsidP="0036070B">
            <w:pPr>
              <w:pStyle w:val="Small"/>
              <w:snapToGrid w:val="0"/>
              <w:spacing w:before="40" w:after="40"/>
              <w:jc w:val="both"/>
            </w:pPr>
            <w:r w:rsidRPr="008A6F2A">
              <w:t xml:space="preserve">{1} </w:t>
            </w:r>
            <w:r w:rsidR="00645532">
              <w:t>–</w:t>
            </w:r>
            <w:r w:rsidRPr="008A6F2A">
              <w:t xml:space="preserve"> Insert</w:t>
            </w:r>
          </w:p>
        </w:tc>
      </w:tr>
      <w:tr w:rsidR="007014B8" w:rsidRPr="008A6F2A" w14:paraId="755ACE1E" w14:textId="77777777" w:rsidTr="00B01F15">
        <w:tc>
          <w:tcPr>
            <w:tcW w:w="3129" w:type="dxa"/>
            <w:tcBorders>
              <w:top w:val="single" w:sz="4" w:space="0" w:color="000000"/>
              <w:left w:val="single" w:sz="4" w:space="0" w:color="000000"/>
              <w:bottom w:val="single" w:sz="4" w:space="0" w:color="000000"/>
            </w:tcBorders>
          </w:tcPr>
          <w:p w14:paraId="3963221D" w14:textId="4E585B67" w:rsidR="007014B8" w:rsidRPr="00431ADB" w:rsidRDefault="007014B8" w:rsidP="00D82DE0">
            <w:pPr>
              <w:pStyle w:val="Small"/>
              <w:snapToGrid w:val="0"/>
              <w:spacing w:before="40" w:after="40"/>
              <w:jc w:val="both"/>
            </w:pPr>
            <w:r w:rsidRPr="008A6F2A">
              <w:t xml:space="preserve">Numeric </w:t>
            </w:r>
            <w:r w:rsidR="00D82DE0">
              <w:t>a</w:t>
            </w:r>
            <w:r w:rsidR="00D82DE0" w:rsidRPr="00431ADB">
              <w:t xml:space="preserve">ttribute </w:t>
            </w:r>
            <w:r w:rsidR="00D82DE0">
              <w:t>c</w:t>
            </w:r>
            <w:r w:rsidR="00D82DE0" w:rsidRPr="00431ADB">
              <w:t>ode</w:t>
            </w:r>
          </w:p>
        </w:tc>
        <w:tc>
          <w:tcPr>
            <w:tcW w:w="795" w:type="dxa"/>
            <w:tcBorders>
              <w:top w:val="single" w:sz="4" w:space="0" w:color="000000"/>
              <w:left w:val="single" w:sz="4" w:space="0" w:color="000000"/>
              <w:bottom w:val="single" w:sz="4" w:space="0" w:color="000000"/>
            </w:tcBorders>
          </w:tcPr>
          <w:p w14:paraId="2B208BC7" w14:textId="77777777" w:rsidR="007014B8" w:rsidRPr="008A6F2A" w:rsidRDefault="007014B8" w:rsidP="00C128E3">
            <w:pPr>
              <w:pStyle w:val="Small"/>
              <w:snapToGrid w:val="0"/>
              <w:spacing w:before="40" w:after="40"/>
              <w:jc w:val="both"/>
            </w:pPr>
            <w:r w:rsidRPr="008A6F2A">
              <w:t>*NATC</w:t>
            </w:r>
          </w:p>
        </w:tc>
        <w:tc>
          <w:tcPr>
            <w:tcW w:w="795" w:type="dxa"/>
            <w:tcBorders>
              <w:top w:val="single" w:sz="4" w:space="0" w:color="000000"/>
              <w:left w:val="single" w:sz="4" w:space="0" w:color="000000"/>
              <w:bottom w:val="single" w:sz="4" w:space="0" w:color="000000"/>
              <w:right w:val="single" w:sz="4" w:space="0" w:color="000000"/>
            </w:tcBorders>
          </w:tcPr>
          <w:p w14:paraId="1A9F1196"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vAlign w:val="center"/>
          </w:tcPr>
          <w:p w14:paraId="6372551F"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343877DB" w14:textId="77777777" w:rsidR="007014B8" w:rsidRPr="008A6F2A" w:rsidRDefault="007014B8" w:rsidP="00C128E3">
            <w:pPr>
              <w:pStyle w:val="Small"/>
              <w:snapToGrid w:val="0"/>
              <w:spacing w:before="40" w:after="40"/>
              <w:jc w:val="both"/>
            </w:pPr>
            <w:r w:rsidRPr="008A6F2A">
              <w:t>A valid attribute code as defined in the ATCS field of the Dataset General Information Record</w:t>
            </w:r>
          </w:p>
        </w:tc>
      </w:tr>
      <w:tr w:rsidR="007014B8" w:rsidRPr="008A6F2A" w14:paraId="3EE2E4E7" w14:textId="77777777" w:rsidTr="00B01F15">
        <w:tc>
          <w:tcPr>
            <w:tcW w:w="3129" w:type="dxa"/>
            <w:tcBorders>
              <w:top w:val="single" w:sz="4" w:space="0" w:color="000000"/>
              <w:left w:val="single" w:sz="4" w:space="0" w:color="000000"/>
              <w:bottom w:val="single" w:sz="4" w:space="0" w:color="000000"/>
            </w:tcBorders>
          </w:tcPr>
          <w:p w14:paraId="37A252A1" w14:textId="2EB75A0F" w:rsidR="007014B8" w:rsidRPr="00431ADB" w:rsidRDefault="007014B8" w:rsidP="00D82DE0">
            <w:pPr>
              <w:pStyle w:val="Small"/>
              <w:snapToGrid w:val="0"/>
              <w:spacing w:before="40" w:after="40"/>
              <w:jc w:val="both"/>
            </w:pPr>
            <w:r w:rsidRPr="008A6F2A">
              <w:t xml:space="preserve">Attribute </w:t>
            </w:r>
            <w:r w:rsidR="00D82DE0">
              <w:t>i</w:t>
            </w:r>
            <w:r w:rsidR="00D82DE0" w:rsidRPr="00431ADB">
              <w:t>ndex</w:t>
            </w:r>
          </w:p>
        </w:tc>
        <w:tc>
          <w:tcPr>
            <w:tcW w:w="795" w:type="dxa"/>
            <w:tcBorders>
              <w:top w:val="single" w:sz="4" w:space="0" w:color="000000"/>
              <w:left w:val="single" w:sz="4" w:space="0" w:color="000000"/>
              <w:bottom w:val="single" w:sz="4" w:space="0" w:color="000000"/>
            </w:tcBorders>
          </w:tcPr>
          <w:p w14:paraId="6948BC88" w14:textId="77777777" w:rsidR="007014B8" w:rsidRPr="008A6F2A" w:rsidRDefault="007014B8" w:rsidP="00C128E3">
            <w:pPr>
              <w:pStyle w:val="Small"/>
              <w:snapToGrid w:val="0"/>
              <w:spacing w:before="40" w:after="40"/>
              <w:jc w:val="both"/>
            </w:pPr>
            <w:r w:rsidRPr="008A6F2A">
              <w:t>ATIX</w:t>
            </w:r>
          </w:p>
        </w:tc>
        <w:tc>
          <w:tcPr>
            <w:tcW w:w="795" w:type="dxa"/>
            <w:tcBorders>
              <w:top w:val="single" w:sz="4" w:space="0" w:color="000000"/>
              <w:left w:val="single" w:sz="4" w:space="0" w:color="000000"/>
              <w:bottom w:val="single" w:sz="4" w:space="0" w:color="000000"/>
              <w:right w:val="single" w:sz="4" w:space="0" w:color="000000"/>
            </w:tcBorders>
          </w:tcPr>
          <w:p w14:paraId="2675A9A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0AF9B234"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28361C28" w14:textId="77777777" w:rsidR="007014B8" w:rsidRPr="008A6F2A" w:rsidRDefault="007014B8" w:rsidP="00C128E3">
            <w:pPr>
              <w:pStyle w:val="Small"/>
              <w:snapToGrid w:val="0"/>
              <w:spacing w:before="40" w:after="40"/>
              <w:jc w:val="both"/>
            </w:pPr>
            <w:r w:rsidRPr="008A6F2A">
              <w:t>Index (position) of the attribute in the sequence of attributes with the same code and the same parent (starting with 1)</w:t>
            </w:r>
          </w:p>
        </w:tc>
      </w:tr>
      <w:tr w:rsidR="007014B8" w:rsidRPr="008A6F2A" w14:paraId="524DDCF2" w14:textId="77777777" w:rsidTr="00B01F15">
        <w:tc>
          <w:tcPr>
            <w:tcW w:w="3129" w:type="dxa"/>
            <w:tcBorders>
              <w:top w:val="single" w:sz="4" w:space="0" w:color="000000"/>
              <w:left w:val="single" w:sz="4" w:space="0" w:color="000000"/>
              <w:bottom w:val="single" w:sz="4" w:space="0" w:color="000000"/>
            </w:tcBorders>
          </w:tcPr>
          <w:p w14:paraId="21743881" w14:textId="4B06AA8B" w:rsidR="007014B8" w:rsidRPr="00431ADB" w:rsidRDefault="007014B8" w:rsidP="00D82DE0">
            <w:pPr>
              <w:pStyle w:val="Small"/>
              <w:snapToGrid w:val="0"/>
              <w:spacing w:before="40" w:after="40"/>
              <w:jc w:val="both"/>
            </w:pPr>
            <w:r w:rsidRPr="008A6F2A">
              <w:t xml:space="preserve">Parent </w:t>
            </w:r>
            <w:r w:rsidR="00D82DE0">
              <w:t>i</w:t>
            </w:r>
            <w:r w:rsidR="00D82DE0" w:rsidRPr="00431ADB">
              <w:t>ndex</w:t>
            </w:r>
          </w:p>
        </w:tc>
        <w:tc>
          <w:tcPr>
            <w:tcW w:w="795" w:type="dxa"/>
            <w:tcBorders>
              <w:top w:val="single" w:sz="4" w:space="0" w:color="000000"/>
              <w:left w:val="single" w:sz="4" w:space="0" w:color="000000"/>
              <w:bottom w:val="single" w:sz="4" w:space="0" w:color="000000"/>
            </w:tcBorders>
          </w:tcPr>
          <w:p w14:paraId="02A86464" w14:textId="77777777" w:rsidR="007014B8" w:rsidRPr="008A6F2A" w:rsidRDefault="007014B8" w:rsidP="00C128E3">
            <w:pPr>
              <w:pStyle w:val="Small"/>
              <w:snapToGrid w:val="0"/>
              <w:spacing w:before="40" w:after="40"/>
              <w:jc w:val="both"/>
            </w:pPr>
            <w:r w:rsidRPr="008A6F2A">
              <w:t>PAIX</w:t>
            </w:r>
          </w:p>
        </w:tc>
        <w:tc>
          <w:tcPr>
            <w:tcW w:w="795" w:type="dxa"/>
            <w:tcBorders>
              <w:top w:val="single" w:sz="4" w:space="0" w:color="000000"/>
              <w:left w:val="single" w:sz="4" w:space="0" w:color="000000"/>
              <w:bottom w:val="single" w:sz="4" w:space="0" w:color="000000"/>
              <w:right w:val="single" w:sz="4" w:space="0" w:color="000000"/>
            </w:tcBorders>
          </w:tcPr>
          <w:p w14:paraId="111FF44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11EBC249"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vAlign w:val="center"/>
          </w:tcPr>
          <w:p w14:paraId="1C891741" w14:textId="77777777" w:rsidR="007014B8" w:rsidRPr="008A6F2A" w:rsidRDefault="007014B8" w:rsidP="00C128E3">
            <w:pPr>
              <w:pStyle w:val="Small"/>
              <w:snapToGrid w:val="0"/>
              <w:spacing w:before="40" w:after="40"/>
              <w:jc w:val="both"/>
            </w:pPr>
            <w:r w:rsidRPr="008A6F2A">
              <w:t>Index (position) of the parent complex attribute within this INAS field (starting with 1). If the attribute has no parent (top level attribute) the value is 0</w:t>
            </w:r>
          </w:p>
        </w:tc>
      </w:tr>
      <w:tr w:rsidR="007014B8" w:rsidRPr="008A6F2A" w14:paraId="7BD07F79" w14:textId="77777777" w:rsidTr="00B01F15">
        <w:tc>
          <w:tcPr>
            <w:tcW w:w="3129" w:type="dxa"/>
            <w:tcBorders>
              <w:top w:val="single" w:sz="4" w:space="0" w:color="000000"/>
              <w:left w:val="single" w:sz="4" w:space="0" w:color="000000"/>
              <w:bottom w:val="single" w:sz="4" w:space="0" w:color="000000"/>
            </w:tcBorders>
          </w:tcPr>
          <w:p w14:paraId="102222EF" w14:textId="77777777" w:rsidR="007014B8" w:rsidRPr="008A6F2A" w:rsidRDefault="007014B8" w:rsidP="00C128E3">
            <w:pPr>
              <w:pStyle w:val="Small"/>
              <w:snapToGrid w:val="0"/>
              <w:spacing w:before="40" w:after="40"/>
              <w:jc w:val="both"/>
            </w:pPr>
            <w:r w:rsidRPr="008A6F2A">
              <w:t>Attribute Instruction</w:t>
            </w:r>
          </w:p>
        </w:tc>
        <w:tc>
          <w:tcPr>
            <w:tcW w:w="795" w:type="dxa"/>
            <w:tcBorders>
              <w:top w:val="single" w:sz="4" w:space="0" w:color="000000"/>
              <w:left w:val="single" w:sz="4" w:space="0" w:color="000000"/>
              <w:bottom w:val="single" w:sz="4" w:space="0" w:color="000000"/>
            </w:tcBorders>
          </w:tcPr>
          <w:p w14:paraId="08A2D756" w14:textId="77777777" w:rsidR="007014B8" w:rsidRPr="008A6F2A" w:rsidRDefault="007014B8" w:rsidP="00C128E3">
            <w:pPr>
              <w:pStyle w:val="Small"/>
              <w:snapToGrid w:val="0"/>
              <w:spacing w:before="40" w:after="40"/>
              <w:jc w:val="both"/>
            </w:pPr>
            <w:r w:rsidRPr="008A6F2A">
              <w:t>ATIN</w:t>
            </w:r>
          </w:p>
        </w:tc>
        <w:tc>
          <w:tcPr>
            <w:tcW w:w="795" w:type="dxa"/>
            <w:tcBorders>
              <w:top w:val="single" w:sz="4" w:space="0" w:color="000000"/>
              <w:left w:val="single" w:sz="4" w:space="0" w:color="000000"/>
              <w:bottom w:val="single" w:sz="4" w:space="0" w:color="000000"/>
              <w:right w:val="single" w:sz="4" w:space="0" w:color="000000"/>
            </w:tcBorders>
          </w:tcPr>
          <w:p w14:paraId="6A2BADAB"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28B27880" w14:textId="77777777" w:rsidR="007014B8" w:rsidRPr="008A6F2A" w:rsidRDefault="007014B8" w:rsidP="00C128E3">
            <w:pPr>
              <w:pStyle w:val="Small"/>
              <w:snapToGrid w:val="0"/>
              <w:spacing w:before="40" w:after="40"/>
              <w:jc w:val="both"/>
            </w:pPr>
            <w:r w:rsidRPr="008A6F2A">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61C5983F" w14:textId="5B95B8C2" w:rsidR="007014B8" w:rsidRPr="008A6F2A" w:rsidRDefault="007014B8" w:rsidP="00C128E3">
            <w:pPr>
              <w:pStyle w:val="Small"/>
              <w:snapToGrid w:val="0"/>
              <w:spacing w:before="40"/>
              <w:jc w:val="both"/>
            </w:pPr>
            <w:r w:rsidRPr="008A6F2A">
              <w:t xml:space="preserve">{1} </w:t>
            </w:r>
            <w:r w:rsidR="00645532">
              <w:t>–</w:t>
            </w:r>
            <w:r w:rsidRPr="008A6F2A">
              <w:t xml:space="preserve"> Insert</w:t>
            </w:r>
          </w:p>
          <w:p w14:paraId="746E893E" w14:textId="6CCAE3EE" w:rsidR="007014B8" w:rsidRPr="008A6F2A" w:rsidRDefault="007014B8" w:rsidP="00C128E3">
            <w:pPr>
              <w:pStyle w:val="Small"/>
              <w:spacing w:before="0"/>
              <w:jc w:val="both"/>
            </w:pPr>
            <w:r w:rsidRPr="008A6F2A">
              <w:t xml:space="preserve">{2} </w:t>
            </w:r>
            <w:r w:rsidR="00645532">
              <w:t>–</w:t>
            </w:r>
            <w:r w:rsidRPr="008A6F2A">
              <w:t xml:space="preserve"> Delete</w:t>
            </w:r>
          </w:p>
          <w:p w14:paraId="4F93FFFD" w14:textId="30B70059" w:rsidR="007014B8" w:rsidRPr="008A6F2A" w:rsidRDefault="007014B8" w:rsidP="00C128E3">
            <w:pPr>
              <w:pStyle w:val="Small"/>
              <w:snapToGrid w:val="0"/>
              <w:spacing w:before="0" w:after="40"/>
              <w:jc w:val="both"/>
            </w:pPr>
            <w:r w:rsidRPr="008A6F2A">
              <w:t xml:space="preserve">{3} </w:t>
            </w:r>
            <w:r w:rsidR="00645532">
              <w:t>–</w:t>
            </w:r>
            <w:r w:rsidRPr="008A6F2A">
              <w:t xml:space="preserve"> Modify</w:t>
            </w:r>
          </w:p>
        </w:tc>
      </w:tr>
      <w:tr w:rsidR="007014B8" w:rsidRPr="008A6F2A" w14:paraId="7DB5AEBF" w14:textId="77777777" w:rsidTr="00B01F15">
        <w:tc>
          <w:tcPr>
            <w:tcW w:w="3129" w:type="dxa"/>
            <w:tcBorders>
              <w:top w:val="single" w:sz="4" w:space="0" w:color="000000"/>
              <w:left w:val="single" w:sz="4" w:space="0" w:color="000000"/>
              <w:bottom w:val="single" w:sz="4" w:space="0" w:color="000000"/>
            </w:tcBorders>
          </w:tcPr>
          <w:p w14:paraId="08B73ABF" w14:textId="59C98012" w:rsidR="007014B8" w:rsidRPr="00431ADB" w:rsidRDefault="007014B8" w:rsidP="00D82DE0">
            <w:pPr>
              <w:pStyle w:val="Small"/>
              <w:snapToGrid w:val="0"/>
              <w:spacing w:before="40" w:after="40"/>
              <w:jc w:val="both"/>
            </w:pPr>
            <w:r w:rsidRPr="008A6F2A">
              <w:t xml:space="preserve">Attribute </w:t>
            </w:r>
            <w:r w:rsidR="00D82DE0">
              <w:t>v</w:t>
            </w:r>
            <w:r w:rsidR="00D82DE0" w:rsidRPr="00431ADB">
              <w:t>alue</w:t>
            </w:r>
          </w:p>
        </w:tc>
        <w:tc>
          <w:tcPr>
            <w:tcW w:w="795" w:type="dxa"/>
            <w:tcBorders>
              <w:top w:val="single" w:sz="4" w:space="0" w:color="000000"/>
              <w:left w:val="single" w:sz="4" w:space="0" w:color="000000"/>
              <w:bottom w:val="single" w:sz="4" w:space="0" w:color="000000"/>
            </w:tcBorders>
          </w:tcPr>
          <w:p w14:paraId="7855798A" w14:textId="77777777" w:rsidR="007014B8" w:rsidRPr="008A6F2A" w:rsidRDefault="007014B8" w:rsidP="00C128E3">
            <w:pPr>
              <w:pStyle w:val="Small"/>
              <w:snapToGrid w:val="0"/>
              <w:spacing w:before="40" w:after="40"/>
              <w:jc w:val="both"/>
            </w:pPr>
            <w:r w:rsidRPr="008A6F2A">
              <w:t>ATVL</w:t>
            </w:r>
          </w:p>
        </w:tc>
        <w:tc>
          <w:tcPr>
            <w:tcW w:w="795" w:type="dxa"/>
            <w:tcBorders>
              <w:top w:val="single" w:sz="4" w:space="0" w:color="000000"/>
              <w:left w:val="single" w:sz="4" w:space="0" w:color="000000"/>
              <w:bottom w:val="single" w:sz="4" w:space="0" w:color="000000"/>
              <w:right w:val="single" w:sz="4" w:space="0" w:color="000000"/>
            </w:tcBorders>
          </w:tcPr>
          <w:p w14:paraId="0224A04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5225115E" w14:textId="77777777" w:rsidR="007014B8" w:rsidRPr="008A6F2A" w:rsidRDefault="007014B8" w:rsidP="00C128E3">
            <w:pPr>
              <w:pStyle w:val="Small"/>
              <w:snapToGrid w:val="0"/>
              <w:spacing w:before="40" w:after="40"/>
              <w:jc w:val="both"/>
            </w:pPr>
            <w:r w:rsidRPr="008A6F2A">
              <w:t>A()</w:t>
            </w:r>
          </w:p>
        </w:tc>
        <w:tc>
          <w:tcPr>
            <w:tcW w:w="4381" w:type="dxa"/>
            <w:tcBorders>
              <w:top w:val="single" w:sz="4" w:space="0" w:color="000000"/>
              <w:left w:val="single" w:sz="4" w:space="0" w:color="000000"/>
              <w:bottom w:val="single" w:sz="4" w:space="0" w:color="000000"/>
              <w:right w:val="single" w:sz="4" w:space="0" w:color="000000"/>
            </w:tcBorders>
            <w:vAlign w:val="center"/>
          </w:tcPr>
          <w:p w14:paraId="7318139F" w14:textId="77777777" w:rsidR="007014B8" w:rsidRPr="008A6F2A" w:rsidRDefault="007014B8" w:rsidP="00C128E3">
            <w:pPr>
              <w:pStyle w:val="Small"/>
              <w:snapToGrid w:val="0"/>
              <w:spacing w:before="40" w:after="40"/>
              <w:jc w:val="both"/>
            </w:pPr>
            <w:r w:rsidRPr="008A6F2A">
              <w:t>A string containing a valid value for the domain of the attribute specified by the subfields above</w:t>
            </w:r>
          </w:p>
        </w:tc>
      </w:tr>
    </w:tbl>
    <w:p w14:paraId="3DFDDC7C" w14:textId="77777777" w:rsidR="007014B8" w:rsidRDefault="007014B8" w:rsidP="00D82DE0">
      <w:pPr>
        <w:spacing w:after="0" w:line="240" w:lineRule="auto"/>
      </w:pPr>
    </w:p>
    <w:p w14:paraId="61803AB9" w14:textId="421BCFB0" w:rsidR="00D82DE0" w:rsidRPr="00F2456F" w:rsidRDefault="00D82DE0" w:rsidP="001D02B5">
      <w:pPr>
        <w:pStyle w:val="ListContinue2"/>
        <w:keepNext/>
        <w:keepLines/>
        <w:numPr>
          <w:ilvl w:val="2"/>
          <w:numId w:val="27"/>
        </w:numPr>
        <w:tabs>
          <w:tab w:val="clear" w:pos="432"/>
        </w:tabs>
        <w:spacing w:before="120" w:after="120" w:line="240" w:lineRule="auto"/>
        <w:rPr>
          <w:b/>
          <w:lang w:eastAsia="en-US"/>
        </w:rPr>
      </w:pPr>
      <w:bookmarkStart w:id="854" w:name="_Toc162435444"/>
      <w:bookmarkStart w:id="855" w:name="_Toc169203138"/>
      <w:bookmarkStart w:id="856" w:name="_Toc170072468"/>
      <w:bookmarkStart w:id="857" w:name="_Toc175558697"/>
      <w:r w:rsidRPr="00D82DE0">
        <w:rPr>
          <w:b/>
          <w:lang w:eastAsia="en-US"/>
        </w:rPr>
        <w:t>Point Record Identifier field - PRID</w:t>
      </w:r>
      <w:bookmarkEnd w:id="854"/>
      <w:bookmarkEnd w:id="855"/>
      <w:bookmarkEnd w:id="856"/>
      <w:bookmarkEnd w:id="857"/>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1DFDFCB3"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7EA8F4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882A6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ECEA7EC"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0CFD06"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253A56C" w14:textId="77777777" w:rsidR="00E73EDF" w:rsidRPr="008A6F2A" w:rsidRDefault="007653F1" w:rsidP="00C128E3">
            <w:pPr>
              <w:pStyle w:val="Small"/>
              <w:spacing w:before="40" w:after="40"/>
              <w:jc w:val="both"/>
              <w:rPr>
                <w:b/>
              </w:rPr>
            </w:pPr>
            <w:r w:rsidRPr="008A6F2A">
              <w:rPr>
                <w:b/>
              </w:rPr>
              <w:t>Comment</w:t>
            </w:r>
          </w:p>
        </w:tc>
      </w:tr>
      <w:tr w:rsidR="00E73EDF" w:rsidRPr="008A6F2A" w14:paraId="58852981" w14:textId="77777777">
        <w:tc>
          <w:tcPr>
            <w:tcW w:w="3459" w:type="dxa"/>
            <w:tcBorders>
              <w:top w:val="single" w:sz="6" w:space="0" w:color="000000"/>
              <w:left w:val="single" w:sz="6" w:space="0" w:color="000000"/>
              <w:bottom w:val="single" w:sz="6" w:space="0" w:color="000000"/>
              <w:right w:val="single" w:sz="6" w:space="0" w:color="000000"/>
            </w:tcBorders>
          </w:tcPr>
          <w:p w14:paraId="33D4180D" w14:textId="224309C2" w:rsidR="00E73EDF" w:rsidRPr="00431ADB" w:rsidRDefault="007653F1" w:rsidP="00E76B8F">
            <w:pPr>
              <w:pStyle w:val="Small"/>
              <w:spacing w:before="40" w:after="40"/>
              <w:jc w:val="both"/>
            </w:pPr>
            <w:r w:rsidRPr="008A6F2A">
              <w:t xml:space="preserve">Record </w:t>
            </w:r>
            <w:r w:rsidR="00E76B8F">
              <w:t>n</w:t>
            </w:r>
            <w:r w:rsidR="00E76B8F" w:rsidRPr="00431ADB">
              <w:t>ame</w:t>
            </w:r>
          </w:p>
        </w:tc>
        <w:tc>
          <w:tcPr>
            <w:tcW w:w="794" w:type="dxa"/>
            <w:tcBorders>
              <w:top w:val="single" w:sz="6" w:space="0" w:color="000000"/>
              <w:left w:val="single" w:sz="6" w:space="0" w:color="000000"/>
              <w:bottom w:val="single" w:sz="6" w:space="0" w:color="000000"/>
              <w:right w:val="single" w:sz="6" w:space="0" w:color="000000"/>
            </w:tcBorders>
          </w:tcPr>
          <w:p w14:paraId="6AAB66F6"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4C99ED11" w14:textId="77777777" w:rsidR="00E73EDF" w:rsidRPr="008A6F2A" w:rsidRDefault="007653F1" w:rsidP="00C128E3">
            <w:pPr>
              <w:pStyle w:val="Small"/>
              <w:spacing w:before="40" w:after="40"/>
              <w:jc w:val="both"/>
            </w:pPr>
            <w:r w:rsidRPr="008A6F2A">
              <w:t>{110}</w:t>
            </w:r>
          </w:p>
        </w:tc>
        <w:tc>
          <w:tcPr>
            <w:tcW w:w="794" w:type="dxa"/>
            <w:tcBorders>
              <w:top w:val="single" w:sz="6" w:space="0" w:color="000000"/>
              <w:left w:val="single" w:sz="6" w:space="0" w:color="000000"/>
              <w:bottom w:val="single" w:sz="6" w:space="0" w:color="000000"/>
              <w:right w:val="single" w:sz="6" w:space="0" w:color="000000"/>
            </w:tcBorders>
          </w:tcPr>
          <w:p w14:paraId="48288F20"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7079252" w14:textId="192E5E87" w:rsidR="00E73EDF" w:rsidRPr="008A6F2A" w:rsidRDefault="007653F1" w:rsidP="00C128E3">
            <w:pPr>
              <w:pStyle w:val="Small"/>
              <w:spacing w:before="40" w:after="40"/>
              <w:jc w:val="both"/>
            </w:pPr>
            <w:r w:rsidRPr="008A6F2A">
              <w:t xml:space="preserve">{110} </w:t>
            </w:r>
            <w:r w:rsidR="00645532">
              <w:t>–</w:t>
            </w:r>
            <w:r w:rsidRPr="008A6F2A">
              <w:t xml:space="preserve"> Point</w:t>
            </w:r>
          </w:p>
        </w:tc>
      </w:tr>
      <w:tr w:rsidR="00E73EDF" w:rsidRPr="008A6F2A" w14:paraId="1517047A" w14:textId="77777777">
        <w:tc>
          <w:tcPr>
            <w:tcW w:w="3459" w:type="dxa"/>
            <w:tcBorders>
              <w:top w:val="single" w:sz="6" w:space="0" w:color="000000"/>
              <w:left w:val="single" w:sz="6" w:space="0" w:color="000000"/>
              <w:bottom w:val="single" w:sz="6" w:space="0" w:color="000000"/>
              <w:right w:val="single" w:sz="6" w:space="0" w:color="000000"/>
            </w:tcBorders>
          </w:tcPr>
          <w:p w14:paraId="07963247" w14:textId="00DA1B71" w:rsidR="00E73EDF" w:rsidRPr="00431ADB" w:rsidRDefault="007653F1" w:rsidP="00E76B8F">
            <w:pPr>
              <w:pStyle w:val="Small"/>
              <w:spacing w:before="40" w:after="40"/>
              <w:jc w:val="both"/>
            </w:pPr>
            <w:r w:rsidRPr="008A6F2A">
              <w:t xml:space="preserve">Record </w:t>
            </w:r>
            <w:r w:rsidR="00E76B8F">
              <w:t>i</w:t>
            </w:r>
            <w:r w:rsidR="00E76B8F"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28137D4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0EBAAC99"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A7C10D9"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749F0F33"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577AE7A0" w14:textId="77777777">
        <w:tc>
          <w:tcPr>
            <w:tcW w:w="3459" w:type="dxa"/>
            <w:tcBorders>
              <w:top w:val="single" w:sz="6" w:space="0" w:color="000000"/>
              <w:left w:val="single" w:sz="6" w:space="0" w:color="000000"/>
              <w:bottom w:val="single" w:sz="6" w:space="0" w:color="000000"/>
              <w:right w:val="single" w:sz="6" w:space="0" w:color="000000"/>
            </w:tcBorders>
          </w:tcPr>
          <w:p w14:paraId="2F1373FE" w14:textId="4A5B67DC" w:rsidR="00E73EDF" w:rsidRPr="00431ADB" w:rsidRDefault="007653F1" w:rsidP="00E76B8F">
            <w:pPr>
              <w:pStyle w:val="Small"/>
              <w:spacing w:before="40" w:after="40"/>
              <w:jc w:val="both"/>
            </w:pPr>
            <w:r w:rsidRPr="008A6F2A">
              <w:t xml:space="preserve">Record </w:t>
            </w:r>
            <w:r w:rsidR="00E76B8F">
              <w:t>v</w:t>
            </w:r>
            <w:r w:rsidR="00E76B8F" w:rsidRPr="00431ADB">
              <w:t>ersion</w:t>
            </w:r>
          </w:p>
        </w:tc>
        <w:tc>
          <w:tcPr>
            <w:tcW w:w="794" w:type="dxa"/>
            <w:tcBorders>
              <w:top w:val="single" w:sz="6" w:space="0" w:color="000000"/>
              <w:left w:val="single" w:sz="6" w:space="0" w:color="000000"/>
              <w:bottom w:val="single" w:sz="6" w:space="0" w:color="000000"/>
              <w:right w:val="single" w:sz="6" w:space="0" w:color="000000"/>
            </w:tcBorders>
          </w:tcPr>
          <w:p w14:paraId="1855AF8B"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2A3C19E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EBB55F0"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3DCC4E8"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5BE9299A" w14:textId="77777777">
        <w:tc>
          <w:tcPr>
            <w:tcW w:w="3459" w:type="dxa"/>
            <w:tcBorders>
              <w:top w:val="single" w:sz="6" w:space="0" w:color="000000"/>
              <w:left w:val="single" w:sz="6" w:space="0" w:color="000000"/>
              <w:bottom w:val="single" w:sz="6" w:space="0" w:color="000000"/>
              <w:right w:val="single" w:sz="6" w:space="0" w:color="000000"/>
            </w:tcBorders>
          </w:tcPr>
          <w:p w14:paraId="2114BBD2" w14:textId="7FAF0A6F" w:rsidR="00E73EDF" w:rsidRPr="00431ADB" w:rsidRDefault="007653F1" w:rsidP="00E76B8F">
            <w:pPr>
              <w:pStyle w:val="Small"/>
              <w:spacing w:before="40" w:after="40"/>
              <w:jc w:val="both"/>
            </w:pPr>
            <w:r w:rsidRPr="008A6F2A">
              <w:t xml:space="preserve">Record </w:t>
            </w:r>
            <w:r w:rsidR="00E76B8F">
              <w:t>u</w:t>
            </w:r>
            <w:r w:rsidR="00E76B8F" w:rsidRPr="00431ADB">
              <w:t xml:space="preserve">pdate </w:t>
            </w:r>
            <w:r w:rsidR="00E76B8F">
              <w:t>i</w:t>
            </w:r>
            <w:r w:rsidR="00E76B8F"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337620D6"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55D67866"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1FD5C5E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671641DA" w14:textId="77777777" w:rsidR="00E73EDF" w:rsidRPr="008A6F2A" w:rsidRDefault="007653F1" w:rsidP="00C128E3">
            <w:pPr>
              <w:pStyle w:val="Small"/>
              <w:spacing w:before="40" w:after="40"/>
              <w:jc w:val="both"/>
            </w:pPr>
            <w:r w:rsidRPr="008A6F2A">
              <w:t>{1} – Insert</w:t>
            </w:r>
          </w:p>
        </w:tc>
      </w:tr>
    </w:tbl>
    <w:p w14:paraId="1AEDD7E2" w14:textId="77777777" w:rsidR="00E73EDF" w:rsidRDefault="00E73EDF" w:rsidP="00E76B8F">
      <w:pPr>
        <w:spacing w:after="0" w:line="240" w:lineRule="auto"/>
      </w:pPr>
      <w:bookmarkStart w:id="858" w:name="_Toc207617053"/>
    </w:p>
    <w:p w14:paraId="5FFA05C6" w14:textId="42EA6E02" w:rsidR="00E76B8F" w:rsidRPr="00F2456F" w:rsidRDefault="00E76B8F" w:rsidP="001D02B5">
      <w:pPr>
        <w:pStyle w:val="ListContinue2"/>
        <w:keepNext/>
        <w:keepLines/>
        <w:numPr>
          <w:ilvl w:val="2"/>
          <w:numId w:val="27"/>
        </w:numPr>
        <w:tabs>
          <w:tab w:val="clear" w:pos="432"/>
        </w:tabs>
        <w:spacing w:before="120" w:after="120" w:line="240" w:lineRule="auto"/>
        <w:rPr>
          <w:b/>
          <w:lang w:eastAsia="en-US"/>
        </w:rPr>
      </w:pPr>
      <w:bookmarkStart w:id="859" w:name="_Toc162435445"/>
      <w:bookmarkStart w:id="860" w:name="_Toc169203139"/>
      <w:bookmarkStart w:id="861" w:name="_Toc170072469"/>
      <w:bookmarkStart w:id="862" w:name="_Toc175558698"/>
      <w:r w:rsidRPr="00E76B8F">
        <w:rPr>
          <w:b/>
          <w:lang w:eastAsia="en-US"/>
        </w:rPr>
        <w:t>2-D Integer Coordinate Tuple field structure - C2IT</w:t>
      </w:r>
      <w:bookmarkEnd w:id="859"/>
      <w:bookmarkEnd w:id="860"/>
      <w:bookmarkEnd w:id="861"/>
      <w:bookmarkEnd w:id="862"/>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9286DBD"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AD89242"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16FAF5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4A578E4"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B1B7AB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83FF860" w14:textId="77777777" w:rsidR="00E73EDF" w:rsidRPr="008A6F2A" w:rsidRDefault="007653F1" w:rsidP="00C128E3">
            <w:pPr>
              <w:pStyle w:val="Small"/>
              <w:spacing w:before="40" w:after="40"/>
              <w:jc w:val="both"/>
              <w:rPr>
                <w:b/>
              </w:rPr>
            </w:pPr>
            <w:r w:rsidRPr="008A6F2A">
              <w:rPr>
                <w:b/>
              </w:rPr>
              <w:t>Comment</w:t>
            </w:r>
          </w:p>
        </w:tc>
      </w:tr>
      <w:tr w:rsidR="00E73EDF" w:rsidRPr="008A6F2A" w14:paraId="31BDB1B5" w14:textId="77777777">
        <w:tc>
          <w:tcPr>
            <w:tcW w:w="3459" w:type="dxa"/>
            <w:tcBorders>
              <w:top w:val="single" w:sz="6" w:space="0" w:color="000000"/>
              <w:left w:val="single" w:sz="6" w:space="0" w:color="000000"/>
              <w:bottom w:val="single" w:sz="6" w:space="0" w:color="000000"/>
              <w:right w:val="single" w:sz="6" w:space="0" w:color="000000"/>
            </w:tcBorders>
          </w:tcPr>
          <w:p w14:paraId="1F06D6F6" w14:textId="77777777" w:rsidR="00E73EDF" w:rsidRPr="008A6F2A" w:rsidRDefault="007653F1" w:rsidP="00C128E3">
            <w:pPr>
              <w:pStyle w:val="Small"/>
              <w:spacing w:before="40" w:after="40"/>
              <w:jc w:val="both"/>
            </w:pPr>
            <w:r w:rsidRPr="008A6F2A">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64715309" w14:textId="27A0509C" w:rsidR="00E73EDF" w:rsidRPr="008A6F2A" w:rsidRDefault="007653F1" w:rsidP="00C128E3">
            <w:pPr>
              <w:pStyle w:val="Small"/>
              <w:spacing w:before="40" w:after="40"/>
              <w:jc w:val="both"/>
            </w:pPr>
            <w:r w:rsidRPr="008A6F2A">
              <w:t>YCOO</w:t>
            </w:r>
          </w:p>
        </w:tc>
        <w:tc>
          <w:tcPr>
            <w:tcW w:w="794" w:type="dxa"/>
            <w:tcBorders>
              <w:top w:val="single" w:sz="6" w:space="0" w:color="000000"/>
              <w:left w:val="single" w:sz="6" w:space="0" w:color="000000"/>
              <w:bottom w:val="single" w:sz="6" w:space="0" w:color="000000"/>
              <w:right w:val="single" w:sz="6" w:space="0" w:color="000000"/>
            </w:tcBorders>
          </w:tcPr>
          <w:p w14:paraId="6A8B7EE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4901659"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26B6112D" w14:textId="13C4A9F8" w:rsidR="00E73EDF" w:rsidRPr="00544ABE" w:rsidRDefault="007653F1" w:rsidP="00C128E3">
            <w:pPr>
              <w:pStyle w:val="Small"/>
              <w:spacing w:before="40" w:after="40"/>
              <w:jc w:val="both"/>
            </w:pPr>
            <w:r w:rsidRPr="008A6F2A">
              <w:t xml:space="preserve">Y-coordinate </w:t>
            </w:r>
            <w:r w:rsidR="00810299" w:rsidRPr="00544ABE">
              <w:t xml:space="preserve">or </w:t>
            </w:r>
            <w:r w:rsidRPr="00544ABE">
              <w:t>latitude</w:t>
            </w:r>
          </w:p>
        </w:tc>
      </w:tr>
      <w:tr w:rsidR="00E73EDF" w:rsidRPr="008A6F2A" w14:paraId="687201A5" w14:textId="77777777">
        <w:tc>
          <w:tcPr>
            <w:tcW w:w="3459" w:type="dxa"/>
            <w:tcBorders>
              <w:top w:val="single" w:sz="6" w:space="0" w:color="000000"/>
              <w:left w:val="single" w:sz="6" w:space="0" w:color="000000"/>
              <w:bottom w:val="single" w:sz="6" w:space="0" w:color="000000"/>
              <w:right w:val="single" w:sz="6" w:space="0" w:color="000000"/>
            </w:tcBorders>
          </w:tcPr>
          <w:p w14:paraId="555735BC" w14:textId="77777777" w:rsidR="00E73EDF" w:rsidRPr="008A6F2A" w:rsidRDefault="007653F1" w:rsidP="00C128E3">
            <w:pPr>
              <w:pStyle w:val="Small"/>
              <w:spacing w:before="40" w:after="40"/>
              <w:jc w:val="both"/>
            </w:pPr>
            <w:r w:rsidRPr="008A6F2A">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0DB543FE" w14:textId="77777777" w:rsidR="00E73EDF" w:rsidRPr="008A6F2A" w:rsidRDefault="007653F1" w:rsidP="00C128E3">
            <w:pPr>
              <w:pStyle w:val="Small"/>
              <w:spacing w:before="40" w:after="40"/>
              <w:jc w:val="both"/>
            </w:pPr>
            <w:r w:rsidRPr="008A6F2A">
              <w:t>XCOO</w:t>
            </w:r>
          </w:p>
        </w:tc>
        <w:tc>
          <w:tcPr>
            <w:tcW w:w="794" w:type="dxa"/>
            <w:tcBorders>
              <w:top w:val="single" w:sz="6" w:space="0" w:color="000000"/>
              <w:left w:val="single" w:sz="6" w:space="0" w:color="000000"/>
              <w:bottom w:val="single" w:sz="6" w:space="0" w:color="000000"/>
              <w:right w:val="single" w:sz="6" w:space="0" w:color="000000"/>
            </w:tcBorders>
          </w:tcPr>
          <w:p w14:paraId="7DFE20D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93DDEF3"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759ECED7" w14:textId="2EE2BC3B" w:rsidR="00E73EDF" w:rsidRPr="00544ABE" w:rsidRDefault="007653F1" w:rsidP="00C128E3">
            <w:pPr>
              <w:pStyle w:val="Small"/>
              <w:spacing w:before="40" w:after="40"/>
              <w:jc w:val="both"/>
            </w:pPr>
            <w:r w:rsidRPr="008A6F2A">
              <w:t xml:space="preserve">X-coordinate </w:t>
            </w:r>
            <w:r w:rsidR="00810299" w:rsidRPr="00544ABE">
              <w:t xml:space="preserve">or </w:t>
            </w:r>
            <w:r w:rsidRPr="00544ABE">
              <w:t>longitude</w:t>
            </w:r>
          </w:p>
        </w:tc>
      </w:tr>
    </w:tbl>
    <w:p w14:paraId="78B5F460" w14:textId="77777777" w:rsidR="00E73EDF" w:rsidRDefault="00E73EDF" w:rsidP="00E76B8F">
      <w:pPr>
        <w:spacing w:after="0" w:line="240" w:lineRule="auto"/>
      </w:pPr>
    </w:p>
    <w:p w14:paraId="6706FA42" w14:textId="34347565" w:rsidR="00E76B8F" w:rsidRPr="00F2456F" w:rsidRDefault="00E76B8F" w:rsidP="001D02B5">
      <w:pPr>
        <w:pStyle w:val="ListContinue2"/>
        <w:keepNext/>
        <w:keepLines/>
        <w:numPr>
          <w:ilvl w:val="2"/>
          <w:numId w:val="27"/>
        </w:numPr>
        <w:tabs>
          <w:tab w:val="clear" w:pos="432"/>
        </w:tabs>
        <w:spacing w:before="120" w:after="120" w:line="240" w:lineRule="auto"/>
        <w:rPr>
          <w:b/>
          <w:lang w:eastAsia="en-US"/>
        </w:rPr>
      </w:pPr>
      <w:bookmarkStart w:id="863" w:name="_Toc162435446"/>
      <w:bookmarkStart w:id="864" w:name="_Toc169203140"/>
      <w:bookmarkStart w:id="865" w:name="_Toc170072470"/>
      <w:bookmarkStart w:id="866" w:name="_Toc175558699"/>
      <w:r w:rsidRPr="00E76B8F">
        <w:rPr>
          <w:b/>
          <w:lang w:eastAsia="en-US"/>
        </w:rPr>
        <w:t>3-D Integer Coordinate Tuple field structure - C3IT</w:t>
      </w:r>
      <w:bookmarkEnd w:id="863"/>
      <w:bookmarkEnd w:id="864"/>
      <w:bookmarkEnd w:id="865"/>
      <w:bookmarkEnd w:id="866"/>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C886F4D"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9DE1CCF"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903F90E"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8766F58"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9A53F8"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5941221" w14:textId="77777777" w:rsidR="00E73EDF" w:rsidRPr="008A6F2A" w:rsidRDefault="007653F1" w:rsidP="00C128E3">
            <w:pPr>
              <w:pStyle w:val="Small"/>
              <w:spacing w:before="40" w:after="40"/>
              <w:jc w:val="both"/>
              <w:rPr>
                <w:b/>
              </w:rPr>
            </w:pPr>
            <w:r w:rsidRPr="008A6F2A">
              <w:rPr>
                <w:b/>
              </w:rPr>
              <w:t>Comment</w:t>
            </w:r>
          </w:p>
        </w:tc>
      </w:tr>
      <w:tr w:rsidR="00E73EDF" w:rsidRPr="008A6F2A" w14:paraId="26D48D34" w14:textId="77777777">
        <w:tc>
          <w:tcPr>
            <w:tcW w:w="3459" w:type="dxa"/>
            <w:tcBorders>
              <w:top w:val="single" w:sz="6" w:space="0" w:color="000000"/>
              <w:left w:val="single" w:sz="6" w:space="0" w:color="000000"/>
              <w:bottom w:val="single" w:sz="6" w:space="0" w:color="000000"/>
              <w:right w:val="single" w:sz="6" w:space="0" w:color="000000"/>
            </w:tcBorders>
          </w:tcPr>
          <w:p w14:paraId="1922CBB8" w14:textId="77777777" w:rsidR="00E73EDF" w:rsidRPr="008A6F2A" w:rsidRDefault="007653F1" w:rsidP="00C128E3">
            <w:pPr>
              <w:pStyle w:val="Small"/>
              <w:spacing w:before="40" w:after="40"/>
              <w:jc w:val="both"/>
            </w:pPr>
            <w:r w:rsidRPr="008A6F2A">
              <w:t>Vertical CRS Id</w:t>
            </w:r>
          </w:p>
        </w:tc>
        <w:tc>
          <w:tcPr>
            <w:tcW w:w="794" w:type="dxa"/>
            <w:tcBorders>
              <w:top w:val="single" w:sz="6" w:space="0" w:color="000000"/>
              <w:left w:val="single" w:sz="6" w:space="0" w:color="000000"/>
              <w:bottom w:val="single" w:sz="6" w:space="0" w:color="000000"/>
              <w:right w:val="single" w:sz="6" w:space="0" w:color="000000"/>
            </w:tcBorders>
          </w:tcPr>
          <w:p w14:paraId="66EE174D" w14:textId="77777777" w:rsidR="00E73EDF" w:rsidRPr="008A6F2A" w:rsidRDefault="007653F1" w:rsidP="00C128E3">
            <w:pPr>
              <w:pStyle w:val="Small"/>
              <w:spacing w:before="40" w:after="40"/>
              <w:jc w:val="both"/>
            </w:pPr>
            <w:r w:rsidRPr="008A6F2A">
              <w:t>VCID</w:t>
            </w:r>
          </w:p>
        </w:tc>
        <w:tc>
          <w:tcPr>
            <w:tcW w:w="794" w:type="dxa"/>
            <w:tcBorders>
              <w:top w:val="single" w:sz="6" w:space="0" w:color="000000"/>
              <w:left w:val="single" w:sz="6" w:space="0" w:color="000000"/>
              <w:bottom w:val="single" w:sz="6" w:space="0" w:color="000000"/>
              <w:right w:val="single" w:sz="6" w:space="0" w:color="000000"/>
            </w:tcBorders>
          </w:tcPr>
          <w:p w14:paraId="5700CD6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D58A0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F1C96DE" w14:textId="77777777" w:rsidR="00E73EDF" w:rsidRPr="008A6F2A" w:rsidRDefault="007653F1" w:rsidP="00C128E3">
            <w:pPr>
              <w:pStyle w:val="Small"/>
              <w:spacing w:before="40" w:after="40"/>
              <w:jc w:val="both"/>
            </w:pPr>
            <w:r w:rsidRPr="008A6F2A">
              <w:t>Internal identifier of the Vertical CRS</w:t>
            </w:r>
          </w:p>
        </w:tc>
      </w:tr>
      <w:tr w:rsidR="00E73EDF" w:rsidRPr="008A6F2A" w14:paraId="0A23C0F2" w14:textId="77777777">
        <w:tc>
          <w:tcPr>
            <w:tcW w:w="3459" w:type="dxa"/>
            <w:tcBorders>
              <w:top w:val="single" w:sz="6" w:space="0" w:color="000000"/>
              <w:left w:val="single" w:sz="6" w:space="0" w:color="000000"/>
              <w:bottom w:val="single" w:sz="6" w:space="0" w:color="000000"/>
              <w:right w:val="single" w:sz="6" w:space="0" w:color="000000"/>
            </w:tcBorders>
          </w:tcPr>
          <w:p w14:paraId="4339D377" w14:textId="77777777" w:rsidR="00E73EDF" w:rsidRPr="008A6F2A" w:rsidRDefault="007653F1" w:rsidP="00C128E3">
            <w:pPr>
              <w:pStyle w:val="Small"/>
              <w:spacing w:before="40" w:after="40"/>
              <w:jc w:val="both"/>
            </w:pPr>
            <w:r w:rsidRPr="008A6F2A">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1C725253" w14:textId="4B5BF8C7" w:rsidR="00E73EDF" w:rsidRPr="008A6F2A" w:rsidRDefault="007653F1" w:rsidP="00C128E3">
            <w:pPr>
              <w:pStyle w:val="Small"/>
              <w:spacing w:before="40" w:after="40"/>
              <w:jc w:val="both"/>
            </w:pPr>
            <w:r w:rsidRPr="008A6F2A">
              <w:t>YCOO</w:t>
            </w:r>
          </w:p>
        </w:tc>
        <w:tc>
          <w:tcPr>
            <w:tcW w:w="794" w:type="dxa"/>
            <w:tcBorders>
              <w:top w:val="single" w:sz="6" w:space="0" w:color="000000"/>
              <w:left w:val="single" w:sz="6" w:space="0" w:color="000000"/>
              <w:bottom w:val="single" w:sz="6" w:space="0" w:color="000000"/>
              <w:right w:val="single" w:sz="6" w:space="0" w:color="000000"/>
            </w:tcBorders>
          </w:tcPr>
          <w:p w14:paraId="68CD08A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CD2BC7A"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5B954FD0" w14:textId="7C55C2B1" w:rsidR="00E73EDF" w:rsidRPr="00544ABE" w:rsidRDefault="00645532" w:rsidP="00C128E3">
            <w:pPr>
              <w:pStyle w:val="Small"/>
              <w:spacing w:before="40" w:after="40"/>
              <w:jc w:val="both"/>
            </w:pPr>
            <w:r>
              <w:t>Y-</w:t>
            </w:r>
            <w:r w:rsidR="007653F1" w:rsidRPr="008A6F2A">
              <w:t xml:space="preserve">coordinate </w:t>
            </w:r>
            <w:r w:rsidR="00FE09DE" w:rsidRPr="00544ABE">
              <w:t xml:space="preserve">or </w:t>
            </w:r>
            <w:r w:rsidR="007653F1" w:rsidRPr="00544ABE">
              <w:t>latitude</w:t>
            </w:r>
          </w:p>
        </w:tc>
      </w:tr>
      <w:tr w:rsidR="00E73EDF" w:rsidRPr="008A6F2A" w14:paraId="5FE44BE9" w14:textId="77777777">
        <w:tc>
          <w:tcPr>
            <w:tcW w:w="3459" w:type="dxa"/>
            <w:tcBorders>
              <w:top w:val="single" w:sz="6" w:space="0" w:color="000000"/>
              <w:left w:val="single" w:sz="6" w:space="0" w:color="000000"/>
              <w:bottom w:val="single" w:sz="6" w:space="0" w:color="000000"/>
              <w:right w:val="single" w:sz="6" w:space="0" w:color="000000"/>
            </w:tcBorders>
          </w:tcPr>
          <w:p w14:paraId="18ADCA59" w14:textId="77777777" w:rsidR="00E73EDF" w:rsidRPr="008A6F2A" w:rsidRDefault="007653F1" w:rsidP="00C128E3">
            <w:pPr>
              <w:pStyle w:val="Small"/>
              <w:spacing w:before="40" w:after="40"/>
              <w:jc w:val="both"/>
            </w:pPr>
            <w:r w:rsidRPr="008A6F2A">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5E388847" w14:textId="77777777" w:rsidR="00E73EDF" w:rsidRPr="008A6F2A" w:rsidRDefault="007653F1" w:rsidP="00C128E3">
            <w:pPr>
              <w:pStyle w:val="Small"/>
              <w:spacing w:before="40" w:after="40"/>
              <w:jc w:val="both"/>
            </w:pPr>
            <w:r w:rsidRPr="008A6F2A">
              <w:t>XCOO</w:t>
            </w:r>
          </w:p>
        </w:tc>
        <w:tc>
          <w:tcPr>
            <w:tcW w:w="794" w:type="dxa"/>
            <w:tcBorders>
              <w:top w:val="single" w:sz="6" w:space="0" w:color="000000"/>
              <w:left w:val="single" w:sz="6" w:space="0" w:color="000000"/>
              <w:bottom w:val="single" w:sz="6" w:space="0" w:color="000000"/>
              <w:right w:val="single" w:sz="6" w:space="0" w:color="000000"/>
            </w:tcBorders>
          </w:tcPr>
          <w:p w14:paraId="39D104B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2AF33DB"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36651BB2" w14:textId="0370AC4E" w:rsidR="00E73EDF" w:rsidRPr="00544ABE" w:rsidRDefault="00645532" w:rsidP="00C128E3">
            <w:pPr>
              <w:pStyle w:val="Small"/>
              <w:spacing w:before="40" w:after="40"/>
              <w:jc w:val="both"/>
            </w:pPr>
            <w:r>
              <w:t>X-</w:t>
            </w:r>
            <w:r w:rsidR="007653F1" w:rsidRPr="008A6F2A">
              <w:t>coordinate</w:t>
            </w:r>
            <w:r w:rsidR="00FE09DE" w:rsidRPr="008A6F2A">
              <w:t xml:space="preserve"> </w:t>
            </w:r>
            <w:r w:rsidR="00FE09DE" w:rsidRPr="00544ABE">
              <w:t xml:space="preserve">or </w:t>
            </w:r>
            <w:r w:rsidR="007653F1" w:rsidRPr="00544ABE">
              <w:t>longitude</w:t>
            </w:r>
          </w:p>
        </w:tc>
      </w:tr>
      <w:tr w:rsidR="00E73EDF" w:rsidRPr="008A6F2A" w14:paraId="3C3FFDF2" w14:textId="77777777">
        <w:tc>
          <w:tcPr>
            <w:tcW w:w="3459" w:type="dxa"/>
            <w:tcBorders>
              <w:top w:val="single" w:sz="6" w:space="0" w:color="000000"/>
              <w:left w:val="single" w:sz="6" w:space="0" w:color="000000"/>
              <w:bottom w:val="single" w:sz="6" w:space="0" w:color="000000"/>
              <w:right w:val="single" w:sz="6" w:space="0" w:color="000000"/>
            </w:tcBorders>
          </w:tcPr>
          <w:p w14:paraId="54411817" w14:textId="77777777" w:rsidR="00E73EDF" w:rsidRPr="008A6F2A" w:rsidRDefault="007653F1" w:rsidP="00C128E3">
            <w:pPr>
              <w:pStyle w:val="Small"/>
              <w:spacing w:before="40" w:after="40"/>
              <w:jc w:val="both"/>
            </w:pPr>
            <w:r w:rsidRPr="008A6F2A">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6045FA27" w14:textId="77777777" w:rsidR="00E73EDF" w:rsidRPr="008A6F2A" w:rsidRDefault="007653F1" w:rsidP="00C128E3">
            <w:pPr>
              <w:pStyle w:val="Small"/>
              <w:spacing w:before="40" w:after="40"/>
              <w:jc w:val="both"/>
            </w:pPr>
            <w:r w:rsidRPr="008A6F2A">
              <w:t>ZCOO</w:t>
            </w:r>
          </w:p>
        </w:tc>
        <w:tc>
          <w:tcPr>
            <w:tcW w:w="794" w:type="dxa"/>
            <w:tcBorders>
              <w:top w:val="single" w:sz="6" w:space="0" w:color="000000"/>
              <w:left w:val="single" w:sz="6" w:space="0" w:color="000000"/>
              <w:bottom w:val="single" w:sz="6" w:space="0" w:color="000000"/>
              <w:right w:val="single" w:sz="6" w:space="0" w:color="000000"/>
            </w:tcBorders>
          </w:tcPr>
          <w:p w14:paraId="779A952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5954C9"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7E16657A" w14:textId="7DC9C586" w:rsidR="00E73EDF" w:rsidRPr="008A6F2A" w:rsidRDefault="00645532" w:rsidP="00C128E3">
            <w:pPr>
              <w:pStyle w:val="Small"/>
              <w:spacing w:before="40" w:after="40"/>
              <w:jc w:val="both"/>
            </w:pPr>
            <w:r>
              <w:t>Z-</w:t>
            </w:r>
            <w:r w:rsidR="007653F1" w:rsidRPr="008A6F2A">
              <w:t>coordinate (depth)</w:t>
            </w:r>
          </w:p>
        </w:tc>
      </w:tr>
    </w:tbl>
    <w:p w14:paraId="7DFE021B" w14:textId="77777777" w:rsidR="00E73EDF" w:rsidRDefault="00E73EDF" w:rsidP="00E76B8F">
      <w:pPr>
        <w:spacing w:after="0" w:line="240" w:lineRule="auto"/>
      </w:pPr>
    </w:p>
    <w:p w14:paraId="29F03880" w14:textId="21B3CE5A" w:rsidR="00E76B8F" w:rsidRPr="00F2456F" w:rsidRDefault="00E76B8F" w:rsidP="001D02B5">
      <w:pPr>
        <w:pStyle w:val="ListContinue2"/>
        <w:keepNext/>
        <w:keepLines/>
        <w:numPr>
          <w:ilvl w:val="2"/>
          <w:numId w:val="27"/>
        </w:numPr>
        <w:tabs>
          <w:tab w:val="clear" w:pos="432"/>
        </w:tabs>
        <w:spacing w:before="120" w:after="120" w:line="240" w:lineRule="auto"/>
        <w:rPr>
          <w:b/>
          <w:lang w:eastAsia="en-US"/>
        </w:rPr>
      </w:pPr>
      <w:bookmarkStart w:id="867" w:name="_Toc162435447"/>
      <w:bookmarkStart w:id="868" w:name="_Toc169203141"/>
      <w:bookmarkStart w:id="869" w:name="_Toc170072471"/>
      <w:bookmarkStart w:id="870" w:name="_Toc175558700"/>
      <w:r w:rsidRPr="00E76B8F">
        <w:rPr>
          <w:b/>
          <w:lang w:eastAsia="en-US"/>
        </w:rPr>
        <w:t>Multi Point Record Identifier field - MRID</w:t>
      </w:r>
      <w:bookmarkEnd w:id="867"/>
      <w:bookmarkEnd w:id="868"/>
      <w:bookmarkEnd w:id="869"/>
      <w:bookmarkEnd w:id="870"/>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F906902"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858"/>
          <w:p w14:paraId="6735B230" w14:textId="77777777" w:rsidR="00E73EDF" w:rsidRPr="008A6F2A" w:rsidRDefault="007653F1" w:rsidP="00E76B8F">
            <w:pPr>
              <w:pStyle w:val="Small"/>
              <w:keepNext/>
              <w:keepLines/>
              <w:widowContro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01B8CD" w14:textId="77777777" w:rsidR="00E73EDF" w:rsidRPr="008A6F2A" w:rsidRDefault="007653F1" w:rsidP="00E76B8F">
            <w:pPr>
              <w:pStyle w:val="Small"/>
              <w:keepNext/>
              <w:keepLines/>
              <w:widowContro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71B5062" w14:textId="77777777" w:rsidR="00E73EDF" w:rsidRPr="008A6F2A" w:rsidRDefault="007653F1" w:rsidP="00E76B8F">
            <w:pPr>
              <w:pStyle w:val="Small"/>
              <w:keepNext/>
              <w:keepLines/>
              <w:widowContro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DE7BD7C" w14:textId="77777777" w:rsidR="00E73EDF" w:rsidRPr="008A6F2A" w:rsidRDefault="007653F1" w:rsidP="00E76B8F">
            <w:pPr>
              <w:pStyle w:val="Small"/>
              <w:keepNext/>
              <w:keepLines/>
              <w:widowContro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E5CF784" w14:textId="77777777" w:rsidR="00E73EDF" w:rsidRPr="008A6F2A" w:rsidRDefault="007653F1" w:rsidP="00E76B8F">
            <w:pPr>
              <w:pStyle w:val="Small"/>
              <w:keepNext/>
              <w:keepLines/>
              <w:widowControl/>
              <w:spacing w:before="40" w:after="40"/>
              <w:jc w:val="both"/>
              <w:rPr>
                <w:b/>
              </w:rPr>
            </w:pPr>
            <w:r w:rsidRPr="008A6F2A">
              <w:rPr>
                <w:b/>
              </w:rPr>
              <w:t>Comment</w:t>
            </w:r>
          </w:p>
        </w:tc>
      </w:tr>
      <w:tr w:rsidR="00E73EDF" w:rsidRPr="008A6F2A" w14:paraId="73FE613E" w14:textId="77777777">
        <w:tc>
          <w:tcPr>
            <w:tcW w:w="3459" w:type="dxa"/>
            <w:tcBorders>
              <w:top w:val="single" w:sz="6" w:space="0" w:color="000000"/>
              <w:left w:val="single" w:sz="6" w:space="0" w:color="000000"/>
              <w:bottom w:val="single" w:sz="6" w:space="0" w:color="000000"/>
              <w:right w:val="single" w:sz="6" w:space="0" w:color="000000"/>
            </w:tcBorders>
          </w:tcPr>
          <w:p w14:paraId="52193456" w14:textId="79304D4A" w:rsidR="00E73EDF" w:rsidRPr="00544ABE" w:rsidRDefault="007653F1" w:rsidP="00E76B8F">
            <w:pPr>
              <w:pStyle w:val="Small"/>
              <w:keepNext/>
              <w:keepLines/>
              <w:widowControl/>
              <w:spacing w:before="40" w:after="40"/>
              <w:jc w:val="both"/>
            </w:pPr>
            <w:r w:rsidRPr="008A6F2A">
              <w:t xml:space="preserve">Record </w:t>
            </w:r>
            <w:r w:rsidR="00E76B8F">
              <w:t>n</w:t>
            </w:r>
            <w:r w:rsidR="00E76B8F"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2BF9B371" w14:textId="77777777" w:rsidR="00E73EDF" w:rsidRPr="008A6F2A" w:rsidRDefault="007653F1" w:rsidP="00E76B8F">
            <w:pPr>
              <w:pStyle w:val="Small"/>
              <w:keepNext/>
              <w:keepLines/>
              <w:widowContro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2565B49E" w14:textId="77777777" w:rsidR="00E73EDF" w:rsidRPr="008A6F2A" w:rsidRDefault="007653F1" w:rsidP="00E76B8F">
            <w:pPr>
              <w:pStyle w:val="Small"/>
              <w:keepNext/>
              <w:keepLines/>
              <w:widowControl/>
              <w:spacing w:before="40" w:after="40"/>
              <w:jc w:val="both"/>
            </w:pPr>
            <w:r w:rsidRPr="008A6F2A">
              <w:t>{115}</w:t>
            </w:r>
          </w:p>
        </w:tc>
        <w:tc>
          <w:tcPr>
            <w:tcW w:w="794" w:type="dxa"/>
            <w:tcBorders>
              <w:top w:val="single" w:sz="6" w:space="0" w:color="000000"/>
              <w:left w:val="single" w:sz="6" w:space="0" w:color="000000"/>
              <w:bottom w:val="single" w:sz="6" w:space="0" w:color="000000"/>
              <w:right w:val="single" w:sz="6" w:space="0" w:color="000000"/>
            </w:tcBorders>
          </w:tcPr>
          <w:p w14:paraId="49CEDE93" w14:textId="77777777" w:rsidR="00E73EDF" w:rsidRPr="008A6F2A" w:rsidRDefault="007653F1" w:rsidP="00E76B8F">
            <w:pPr>
              <w:pStyle w:val="Small"/>
              <w:keepNext/>
              <w:keepLines/>
              <w:widowContro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03D8AB1" w14:textId="782FDC28" w:rsidR="00E73EDF" w:rsidRPr="008A6F2A" w:rsidRDefault="007653F1" w:rsidP="00E76B8F">
            <w:pPr>
              <w:pStyle w:val="Small"/>
              <w:keepNext/>
              <w:keepLines/>
              <w:widowControl/>
              <w:spacing w:before="40" w:after="40"/>
              <w:jc w:val="both"/>
            </w:pPr>
            <w:r w:rsidRPr="008A6F2A">
              <w:t xml:space="preserve">{115} </w:t>
            </w:r>
            <w:r w:rsidR="00645532">
              <w:t>–</w:t>
            </w:r>
            <w:r w:rsidRPr="008A6F2A">
              <w:t xml:space="preserve"> Multi Point</w:t>
            </w:r>
          </w:p>
        </w:tc>
      </w:tr>
      <w:tr w:rsidR="00E73EDF" w:rsidRPr="008A6F2A" w14:paraId="27F1C72F" w14:textId="77777777">
        <w:tc>
          <w:tcPr>
            <w:tcW w:w="3459" w:type="dxa"/>
            <w:tcBorders>
              <w:top w:val="single" w:sz="6" w:space="0" w:color="000000"/>
              <w:left w:val="single" w:sz="6" w:space="0" w:color="000000"/>
              <w:bottom w:val="single" w:sz="6" w:space="0" w:color="000000"/>
              <w:right w:val="single" w:sz="6" w:space="0" w:color="000000"/>
            </w:tcBorders>
          </w:tcPr>
          <w:p w14:paraId="00E58987" w14:textId="4D121195" w:rsidR="00E73EDF" w:rsidRPr="00544ABE" w:rsidRDefault="007653F1" w:rsidP="00E76B8F">
            <w:pPr>
              <w:pStyle w:val="Small"/>
              <w:keepNext/>
              <w:keepLines/>
              <w:widowControl/>
              <w:spacing w:before="40" w:after="40"/>
              <w:jc w:val="both"/>
            </w:pPr>
            <w:r w:rsidRPr="008A6F2A">
              <w:t xml:space="preserve">Record </w:t>
            </w:r>
            <w:r w:rsidR="00E76B8F">
              <w:t>i</w:t>
            </w:r>
            <w:r w:rsidR="00E76B8F"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00D9B938" w14:textId="77777777" w:rsidR="00E73EDF" w:rsidRPr="008A6F2A" w:rsidRDefault="007653F1" w:rsidP="00E76B8F">
            <w:pPr>
              <w:pStyle w:val="Small"/>
              <w:keepNext/>
              <w:keepLines/>
              <w:widowContro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3BA33D29" w14:textId="77777777" w:rsidR="00E73EDF" w:rsidRPr="008A6F2A" w:rsidRDefault="00E73EDF" w:rsidP="00E76B8F">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6E2C7E" w14:textId="77777777" w:rsidR="00E73EDF" w:rsidRPr="008A6F2A" w:rsidRDefault="007653F1" w:rsidP="00E76B8F">
            <w:pPr>
              <w:pStyle w:val="Small"/>
              <w:keepNext/>
              <w:keepLines/>
              <w:widowContro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DAD99CB" w14:textId="77777777" w:rsidR="00E73EDF" w:rsidRPr="008A6F2A" w:rsidRDefault="007653F1" w:rsidP="00E76B8F">
            <w:pPr>
              <w:pStyle w:val="Small"/>
              <w:keepNext/>
              <w:keepLines/>
              <w:widowControl/>
              <w:spacing w:before="40" w:after="40"/>
              <w:jc w:val="both"/>
            </w:pPr>
            <w:r w:rsidRPr="008A6F2A">
              <w:t>Range: 1 to 2</w:t>
            </w:r>
            <w:r w:rsidRPr="008A6F2A">
              <w:rPr>
                <w:vertAlign w:val="superscript"/>
              </w:rPr>
              <w:t>32</w:t>
            </w:r>
            <w:r w:rsidRPr="008A6F2A">
              <w:noBreakHyphen/>
              <w:t>2</w:t>
            </w:r>
          </w:p>
        </w:tc>
      </w:tr>
      <w:tr w:rsidR="00E73EDF" w:rsidRPr="008A6F2A" w14:paraId="2E84753F" w14:textId="77777777">
        <w:tc>
          <w:tcPr>
            <w:tcW w:w="3459" w:type="dxa"/>
            <w:tcBorders>
              <w:top w:val="single" w:sz="6" w:space="0" w:color="000000"/>
              <w:left w:val="single" w:sz="6" w:space="0" w:color="000000"/>
              <w:bottom w:val="single" w:sz="6" w:space="0" w:color="000000"/>
              <w:right w:val="single" w:sz="6" w:space="0" w:color="000000"/>
            </w:tcBorders>
          </w:tcPr>
          <w:p w14:paraId="01730B2A" w14:textId="49396B27" w:rsidR="00E73EDF" w:rsidRPr="00544ABE" w:rsidRDefault="007653F1" w:rsidP="00E76B8F">
            <w:pPr>
              <w:pStyle w:val="Small"/>
              <w:keepNext/>
              <w:keepLines/>
              <w:widowControl/>
              <w:spacing w:before="40" w:after="40"/>
              <w:jc w:val="both"/>
            </w:pPr>
            <w:r w:rsidRPr="008A6F2A">
              <w:t xml:space="preserve">Record </w:t>
            </w:r>
            <w:r w:rsidR="00E76B8F">
              <w:t>v</w:t>
            </w:r>
            <w:r w:rsidR="00E76B8F"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3580051D" w14:textId="77777777" w:rsidR="00E73EDF" w:rsidRPr="008A6F2A" w:rsidRDefault="007653F1" w:rsidP="00E76B8F">
            <w:pPr>
              <w:pStyle w:val="Small"/>
              <w:keepNext/>
              <w:keepLines/>
              <w:widowContro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B510A3C" w14:textId="77777777" w:rsidR="00E73EDF" w:rsidRPr="008A6F2A" w:rsidRDefault="00E73EDF" w:rsidP="00E76B8F">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025B37" w14:textId="77777777" w:rsidR="00E73EDF" w:rsidRPr="008A6F2A" w:rsidRDefault="007653F1" w:rsidP="00E76B8F">
            <w:pPr>
              <w:pStyle w:val="Small"/>
              <w:keepNext/>
              <w:keepLines/>
              <w:widowContro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8722864" w14:textId="77777777" w:rsidR="00E73EDF" w:rsidRPr="008A6F2A" w:rsidRDefault="007653F1" w:rsidP="00E76B8F">
            <w:pPr>
              <w:pStyle w:val="Small"/>
              <w:keepNext/>
              <w:keepLines/>
              <w:widowControl/>
              <w:spacing w:before="40" w:after="40"/>
              <w:jc w:val="both"/>
            </w:pPr>
            <w:r w:rsidRPr="008A6F2A">
              <w:t>RVER contains the serial number of the record edition</w:t>
            </w:r>
          </w:p>
        </w:tc>
      </w:tr>
      <w:tr w:rsidR="00E73EDF" w:rsidRPr="008A6F2A" w14:paraId="08915A05" w14:textId="77777777">
        <w:tc>
          <w:tcPr>
            <w:tcW w:w="3459" w:type="dxa"/>
            <w:tcBorders>
              <w:top w:val="single" w:sz="6" w:space="0" w:color="000000"/>
              <w:left w:val="single" w:sz="6" w:space="0" w:color="000000"/>
              <w:bottom w:val="single" w:sz="6" w:space="0" w:color="000000"/>
              <w:right w:val="single" w:sz="6" w:space="0" w:color="000000"/>
            </w:tcBorders>
          </w:tcPr>
          <w:p w14:paraId="2A92C176" w14:textId="6E7769F9" w:rsidR="00E73EDF" w:rsidRPr="00544ABE" w:rsidRDefault="007653F1" w:rsidP="00E76B8F">
            <w:pPr>
              <w:pStyle w:val="Small"/>
              <w:spacing w:before="40" w:after="40"/>
              <w:jc w:val="both"/>
            </w:pPr>
            <w:r w:rsidRPr="008A6F2A">
              <w:t xml:space="preserve">Record </w:t>
            </w:r>
            <w:r w:rsidR="00E76B8F">
              <w:t>u</w:t>
            </w:r>
            <w:r w:rsidR="00E76B8F" w:rsidRPr="00544ABE">
              <w:t xml:space="preserve">pdate </w:t>
            </w:r>
            <w:r w:rsidR="00E76B8F">
              <w:t>i</w:t>
            </w:r>
            <w:r w:rsidR="00E76B8F"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5B14A1F5"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419628E4"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38AB9A7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A513600" w14:textId="704EB9A4"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4B373840" w14:textId="77777777" w:rsidR="00E73EDF" w:rsidRDefault="00E73EDF" w:rsidP="00B30BC0">
      <w:pPr>
        <w:spacing w:after="0" w:line="240" w:lineRule="auto"/>
      </w:pPr>
    </w:p>
    <w:p w14:paraId="2FCF08C4" w14:textId="0278DD61" w:rsidR="00B30BC0" w:rsidRPr="00F2456F" w:rsidRDefault="00B30BC0" w:rsidP="001D02B5">
      <w:pPr>
        <w:pStyle w:val="ListContinue2"/>
        <w:keepNext/>
        <w:keepLines/>
        <w:numPr>
          <w:ilvl w:val="2"/>
          <w:numId w:val="27"/>
        </w:numPr>
        <w:tabs>
          <w:tab w:val="clear" w:pos="432"/>
        </w:tabs>
        <w:spacing w:before="120" w:after="120" w:line="240" w:lineRule="auto"/>
        <w:rPr>
          <w:b/>
          <w:lang w:eastAsia="en-US"/>
        </w:rPr>
      </w:pPr>
      <w:bookmarkStart w:id="871" w:name="_Toc162435448"/>
      <w:bookmarkStart w:id="872" w:name="_Toc169203142"/>
      <w:bookmarkStart w:id="873" w:name="_Toc170072472"/>
      <w:bookmarkStart w:id="874" w:name="_Toc175558701"/>
      <w:r w:rsidRPr="00B30BC0">
        <w:rPr>
          <w:b/>
          <w:lang w:eastAsia="en-US"/>
        </w:rPr>
        <w:t>2-D Integer Coordinate List field structure - C2IL</w:t>
      </w:r>
      <w:bookmarkEnd w:id="871"/>
      <w:bookmarkEnd w:id="872"/>
      <w:bookmarkEnd w:id="873"/>
      <w:bookmarkEnd w:id="874"/>
    </w:p>
    <w:tbl>
      <w:tblPr>
        <w:tblW w:w="9866" w:type="dxa"/>
        <w:tblInd w:w="-244" w:type="dxa"/>
        <w:tblBorders>
          <w:top w:val="double" w:sz="4" w:space="0" w:color="auto"/>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A0" w:firstRow="1" w:lastRow="0" w:firstColumn="1" w:lastColumn="0" w:noHBand="0" w:noVBand="1"/>
      </w:tblPr>
      <w:tblGrid>
        <w:gridCol w:w="3762"/>
        <w:gridCol w:w="863"/>
        <w:gridCol w:w="863"/>
        <w:gridCol w:w="4378"/>
      </w:tblGrid>
      <w:tr w:rsidR="00322273" w:rsidRPr="008A6F2A" w14:paraId="60F64740" w14:textId="77777777" w:rsidTr="00120D82">
        <w:trPr>
          <w:trHeight w:val="184"/>
        </w:trPr>
        <w:tc>
          <w:tcPr>
            <w:tcW w:w="3762" w:type="dxa"/>
            <w:tcBorders>
              <w:top w:val="double" w:sz="4" w:space="0" w:color="auto"/>
              <w:left w:val="double" w:sz="4" w:space="0" w:color="auto"/>
              <w:bottom w:val="double" w:sz="4" w:space="0" w:color="auto"/>
            </w:tcBorders>
            <w:shd w:val="clear" w:color="auto" w:fill="D9D9D9" w:themeFill="background1" w:themeFillShade="D9"/>
          </w:tcPr>
          <w:p w14:paraId="6034DA19" w14:textId="77777777" w:rsidR="00322273" w:rsidRPr="008A6F2A" w:rsidRDefault="00322273" w:rsidP="00C128E3">
            <w:pPr>
              <w:pStyle w:val="Small"/>
              <w:snapToGrid w:val="0"/>
              <w:spacing w:before="40" w:after="40"/>
              <w:rPr>
                <w:b/>
              </w:rPr>
            </w:pPr>
            <w:bookmarkStart w:id="875" w:name="_Toc207617057"/>
            <w:r w:rsidRPr="008A6F2A">
              <w:rPr>
                <w:b/>
              </w:rPr>
              <w:t>Subfield name</w:t>
            </w:r>
          </w:p>
        </w:tc>
        <w:tc>
          <w:tcPr>
            <w:tcW w:w="863" w:type="dxa"/>
            <w:tcBorders>
              <w:top w:val="double" w:sz="4" w:space="0" w:color="auto"/>
              <w:bottom w:val="double" w:sz="4" w:space="0" w:color="auto"/>
            </w:tcBorders>
            <w:shd w:val="clear" w:color="auto" w:fill="D9D9D9" w:themeFill="background1" w:themeFillShade="D9"/>
          </w:tcPr>
          <w:p w14:paraId="669FD15D" w14:textId="77777777" w:rsidR="00322273" w:rsidRPr="008A6F2A" w:rsidRDefault="00322273" w:rsidP="00C128E3">
            <w:pPr>
              <w:pStyle w:val="Small"/>
              <w:snapToGrid w:val="0"/>
              <w:spacing w:before="40" w:after="40"/>
              <w:rPr>
                <w:b/>
              </w:rPr>
            </w:pPr>
            <w:r w:rsidRPr="008A6F2A">
              <w:rPr>
                <w:b/>
              </w:rPr>
              <w:t>Label</w:t>
            </w:r>
          </w:p>
        </w:tc>
        <w:tc>
          <w:tcPr>
            <w:tcW w:w="863" w:type="dxa"/>
            <w:tcBorders>
              <w:top w:val="double" w:sz="4" w:space="0" w:color="auto"/>
              <w:bottom w:val="double" w:sz="4" w:space="0" w:color="auto"/>
            </w:tcBorders>
            <w:shd w:val="clear" w:color="auto" w:fill="D9D9D9" w:themeFill="background1" w:themeFillShade="D9"/>
          </w:tcPr>
          <w:p w14:paraId="6FD6AEC4" w14:textId="77777777" w:rsidR="00322273" w:rsidRPr="008A6F2A" w:rsidRDefault="00322273" w:rsidP="00C128E3">
            <w:pPr>
              <w:pStyle w:val="Small"/>
              <w:snapToGrid w:val="0"/>
              <w:spacing w:before="40" w:after="40"/>
              <w:rPr>
                <w:b/>
              </w:rPr>
            </w:pPr>
            <w:r w:rsidRPr="008A6F2A">
              <w:rPr>
                <w:b/>
              </w:rPr>
              <w:t>Format</w:t>
            </w:r>
          </w:p>
        </w:tc>
        <w:tc>
          <w:tcPr>
            <w:tcW w:w="4378" w:type="dxa"/>
            <w:tcBorders>
              <w:top w:val="double" w:sz="4" w:space="0" w:color="auto"/>
              <w:bottom w:val="double" w:sz="4" w:space="0" w:color="auto"/>
              <w:right w:val="double" w:sz="4" w:space="0" w:color="auto"/>
            </w:tcBorders>
            <w:shd w:val="clear" w:color="auto" w:fill="D9D9D9" w:themeFill="background1" w:themeFillShade="D9"/>
          </w:tcPr>
          <w:p w14:paraId="19FB83A6" w14:textId="77777777" w:rsidR="00322273" w:rsidRPr="008A6F2A" w:rsidRDefault="00322273" w:rsidP="00C128E3">
            <w:pPr>
              <w:pStyle w:val="Small"/>
              <w:snapToGrid w:val="0"/>
              <w:spacing w:before="40" w:after="40"/>
              <w:rPr>
                <w:b/>
              </w:rPr>
            </w:pPr>
            <w:r w:rsidRPr="008A6F2A">
              <w:rPr>
                <w:b/>
              </w:rPr>
              <w:t>Subfield content and specification</w:t>
            </w:r>
          </w:p>
        </w:tc>
      </w:tr>
      <w:tr w:rsidR="00322273" w:rsidRPr="008A6F2A" w14:paraId="7354F078" w14:textId="77777777" w:rsidTr="00B30BC0">
        <w:trPr>
          <w:trHeight w:val="296"/>
        </w:trPr>
        <w:tc>
          <w:tcPr>
            <w:tcW w:w="3762" w:type="dxa"/>
            <w:tcBorders>
              <w:top w:val="double" w:sz="4" w:space="0" w:color="auto"/>
            </w:tcBorders>
          </w:tcPr>
          <w:p w14:paraId="63185B2F" w14:textId="77777777" w:rsidR="00322273" w:rsidRPr="008A6F2A" w:rsidRDefault="00322273" w:rsidP="00C128E3">
            <w:pPr>
              <w:pStyle w:val="Small"/>
              <w:snapToGrid w:val="0"/>
              <w:spacing w:before="40" w:after="40"/>
            </w:pPr>
            <w:r w:rsidRPr="008A6F2A">
              <w:t>Coordinate in Y axis</w:t>
            </w:r>
          </w:p>
        </w:tc>
        <w:tc>
          <w:tcPr>
            <w:tcW w:w="863" w:type="dxa"/>
            <w:tcBorders>
              <w:top w:val="double" w:sz="4" w:space="0" w:color="auto"/>
            </w:tcBorders>
          </w:tcPr>
          <w:p w14:paraId="386EFA5C" w14:textId="77777777" w:rsidR="00322273" w:rsidRPr="008A6F2A" w:rsidRDefault="00322273" w:rsidP="00C128E3">
            <w:pPr>
              <w:pStyle w:val="Small"/>
              <w:snapToGrid w:val="0"/>
              <w:spacing w:before="40" w:after="40"/>
            </w:pPr>
            <w:r w:rsidRPr="008A6F2A">
              <w:t>*YCOO</w:t>
            </w:r>
          </w:p>
        </w:tc>
        <w:tc>
          <w:tcPr>
            <w:tcW w:w="863" w:type="dxa"/>
            <w:tcBorders>
              <w:top w:val="double" w:sz="4" w:space="0" w:color="auto"/>
            </w:tcBorders>
          </w:tcPr>
          <w:p w14:paraId="28436433" w14:textId="77777777" w:rsidR="00322273" w:rsidRPr="008A6F2A" w:rsidRDefault="00322273" w:rsidP="00C128E3">
            <w:pPr>
              <w:pStyle w:val="Small"/>
              <w:snapToGrid w:val="0"/>
              <w:spacing w:before="40" w:after="40"/>
            </w:pPr>
            <w:r w:rsidRPr="008A6F2A">
              <w:t>b24</w:t>
            </w:r>
          </w:p>
        </w:tc>
        <w:tc>
          <w:tcPr>
            <w:tcW w:w="4378" w:type="dxa"/>
            <w:tcBorders>
              <w:top w:val="double" w:sz="4" w:space="0" w:color="auto"/>
            </w:tcBorders>
          </w:tcPr>
          <w:p w14:paraId="3C67C09C" w14:textId="77777777" w:rsidR="00322273" w:rsidRPr="008A6F2A" w:rsidRDefault="00322273" w:rsidP="00C128E3">
            <w:pPr>
              <w:pStyle w:val="Small"/>
              <w:snapToGrid w:val="0"/>
              <w:spacing w:before="40" w:after="40"/>
            </w:pPr>
            <w:r w:rsidRPr="008A6F2A">
              <w:t>Y-coordinate or latitude</w:t>
            </w:r>
          </w:p>
        </w:tc>
      </w:tr>
      <w:tr w:rsidR="00322273" w:rsidRPr="008A6F2A" w14:paraId="17DC5A58" w14:textId="77777777" w:rsidTr="00B30BC0">
        <w:trPr>
          <w:trHeight w:val="266"/>
        </w:trPr>
        <w:tc>
          <w:tcPr>
            <w:tcW w:w="3762" w:type="dxa"/>
          </w:tcPr>
          <w:p w14:paraId="1C9A1698" w14:textId="77777777" w:rsidR="00322273" w:rsidRPr="008A6F2A" w:rsidRDefault="00322273" w:rsidP="00C128E3">
            <w:pPr>
              <w:pStyle w:val="Small"/>
              <w:snapToGrid w:val="0"/>
              <w:spacing w:before="40" w:after="40"/>
            </w:pPr>
            <w:r w:rsidRPr="008A6F2A">
              <w:t>Coordinate in X axis</w:t>
            </w:r>
          </w:p>
        </w:tc>
        <w:tc>
          <w:tcPr>
            <w:tcW w:w="863" w:type="dxa"/>
          </w:tcPr>
          <w:p w14:paraId="5E618761" w14:textId="77777777" w:rsidR="00322273" w:rsidRPr="008A6F2A" w:rsidRDefault="00322273" w:rsidP="00C128E3">
            <w:pPr>
              <w:pStyle w:val="Small"/>
              <w:snapToGrid w:val="0"/>
              <w:spacing w:before="40" w:after="40"/>
            </w:pPr>
            <w:r w:rsidRPr="008A6F2A">
              <w:t>XCOO</w:t>
            </w:r>
          </w:p>
        </w:tc>
        <w:tc>
          <w:tcPr>
            <w:tcW w:w="863" w:type="dxa"/>
          </w:tcPr>
          <w:p w14:paraId="5B2ECD33" w14:textId="77777777" w:rsidR="00322273" w:rsidRPr="008A6F2A" w:rsidRDefault="00322273" w:rsidP="00C128E3">
            <w:pPr>
              <w:pStyle w:val="Small"/>
              <w:snapToGrid w:val="0"/>
              <w:spacing w:before="40" w:after="40"/>
            </w:pPr>
            <w:r w:rsidRPr="008A6F2A">
              <w:t>b24</w:t>
            </w:r>
          </w:p>
        </w:tc>
        <w:tc>
          <w:tcPr>
            <w:tcW w:w="4378" w:type="dxa"/>
          </w:tcPr>
          <w:p w14:paraId="2D830ED2" w14:textId="77777777" w:rsidR="00322273" w:rsidRPr="008A6F2A" w:rsidRDefault="00322273" w:rsidP="00C128E3">
            <w:pPr>
              <w:pStyle w:val="Small"/>
              <w:snapToGrid w:val="0"/>
              <w:spacing w:before="40" w:after="40"/>
            </w:pPr>
            <w:r w:rsidRPr="008A6F2A">
              <w:t>X-coordinate or longitude</w:t>
            </w:r>
          </w:p>
        </w:tc>
      </w:tr>
    </w:tbl>
    <w:p w14:paraId="7B82A374" w14:textId="77777777" w:rsidR="00E73EDF" w:rsidRDefault="00E73EDF" w:rsidP="00B30BC0">
      <w:pPr>
        <w:spacing w:after="0" w:line="240" w:lineRule="auto"/>
      </w:pPr>
    </w:p>
    <w:p w14:paraId="6FB3CD67" w14:textId="06BCDE5D" w:rsidR="00B30BC0" w:rsidRPr="00F2456F" w:rsidRDefault="00B30BC0" w:rsidP="001D02B5">
      <w:pPr>
        <w:pStyle w:val="ListContinue2"/>
        <w:keepNext/>
        <w:keepLines/>
        <w:numPr>
          <w:ilvl w:val="2"/>
          <w:numId w:val="27"/>
        </w:numPr>
        <w:tabs>
          <w:tab w:val="clear" w:pos="432"/>
        </w:tabs>
        <w:spacing w:before="120" w:after="120" w:line="240" w:lineRule="auto"/>
        <w:rPr>
          <w:b/>
          <w:lang w:eastAsia="en-US"/>
        </w:rPr>
      </w:pPr>
      <w:bookmarkStart w:id="876" w:name="_Toc162435449"/>
      <w:bookmarkStart w:id="877" w:name="_Toc169203143"/>
      <w:bookmarkStart w:id="878" w:name="_Toc170072473"/>
      <w:bookmarkStart w:id="879" w:name="_Toc175558702"/>
      <w:r w:rsidRPr="00B30BC0">
        <w:rPr>
          <w:b/>
          <w:lang w:eastAsia="en-US"/>
        </w:rPr>
        <w:lastRenderedPageBreak/>
        <w:t>3-D Integer Coordinate List field structure - C3IL</w:t>
      </w:r>
      <w:bookmarkEnd w:id="876"/>
      <w:bookmarkEnd w:id="877"/>
      <w:bookmarkEnd w:id="878"/>
      <w:bookmarkEnd w:id="879"/>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E73EDF" w:rsidRPr="008A6F2A" w14:paraId="400374A2" w14:textId="77777777" w:rsidTr="00120D82">
        <w:tc>
          <w:tcPr>
            <w:tcW w:w="3767"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F2E6702" w14:textId="77777777" w:rsidR="00E73EDF" w:rsidRPr="008A6F2A" w:rsidRDefault="007653F1" w:rsidP="00C128E3">
            <w:pPr>
              <w:pStyle w:val="Small"/>
              <w:snapToGrid w:val="0"/>
              <w:spacing w:before="40" w:after="40"/>
              <w:rPr>
                <w:b/>
              </w:rPr>
            </w:pPr>
            <w:r w:rsidRPr="008A6F2A">
              <w:rPr>
                <w:b/>
              </w:rPr>
              <w:t>Subfield name</w:t>
            </w:r>
          </w:p>
        </w:tc>
        <w:tc>
          <w:tcPr>
            <w:tcW w:w="866"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3232AC9E" w14:textId="77777777" w:rsidR="00E73EDF" w:rsidRPr="008A6F2A" w:rsidRDefault="007653F1" w:rsidP="00C128E3">
            <w:pPr>
              <w:pStyle w:val="Small"/>
              <w:snapToGrid w:val="0"/>
              <w:spacing w:before="40" w:after="40"/>
              <w:rPr>
                <w:b/>
              </w:rPr>
            </w:pPr>
            <w:r w:rsidRPr="008A6F2A">
              <w:rPr>
                <w:b/>
              </w:rPr>
              <w:t>Label</w:t>
            </w:r>
          </w:p>
        </w:tc>
        <w:tc>
          <w:tcPr>
            <w:tcW w:w="84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5D14EAA9" w14:textId="77777777" w:rsidR="00E73EDF" w:rsidRPr="008A6F2A" w:rsidRDefault="007653F1" w:rsidP="00C128E3">
            <w:pPr>
              <w:pStyle w:val="Small"/>
              <w:snapToGrid w:val="0"/>
              <w:spacing w:before="40" w:after="40"/>
              <w:rPr>
                <w:b/>
              </w:rPr>
            </w:pPr>
            <w:r w:rsidRPr="008A6F2A">
              <w:rPr>
                <w:b/>
              </w:rPr>
              <w:t>Format</w:t>
            </w:r>
          </w:p>
        </w:tc>
        <w:tc>
          <w:tcPr>
            <w:tcW w:w="4384"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067B3741" w14:textId="77777777" w:rsidR="00E73EDF" w:rsidRPr="008A6F2A" w:rsidRDefault="007653F1" w:rsidP="00C128E3">
            <w:pPr>
              <w:pStyle w:val="Small"/>
              <w:snapToGrid w:val="0"/>
              <w:spacing w:before="40" w:after="40"/>
              <w:rPr>
                <w:b/>
              </w:rPr>
            </w:pPr>
            <w:r w:rsidRPr="008A6F2A">
              <w:rPr>
                <w:b/>
              </w:rPr>
              <w:t>Subfield content and specification</w:t>
            </w:r>
          </w:p>
        </w:tc>
      </w:tr>
      <w:tr w:rsidR="00E73EDF" w:rsidRPr="008A6F2A" w14:paraId="3013B5A2" w14:textId="77777777" w:rsidTr="00B30BC0">
        <w:tc>
          <w:tcPr>
            <w:tcW w:w="3767" w:type="dxa"/>
            <w:tcBorders>
              <w:top w:val="double" w:sz="4" w:space="0" w:color="auto"/>
              <w:left w:val="single" w:sz="4" w:space="0" w:color="000000"/>
              <w:bottom w:val="single" w:sz="4" w:space="0" w:color="000000"/>
            </w:tcBorders>
          </w:tcPr>
          <w:p w14:paraId="5F9E3148" w14:textId="77777777" w:rsidR="00E73EDF" w:rsidRPr="008A6F2A" w:rsidRDefault="007653F1" w:rsidP="00C128E3">
            <w:pPr>
              <w:pStyle w:val="Small"/>
              <w:snapToGrid w:val="0"/>
              <w:spacing w:before="40" w:after="40"/>
            </w:pPr>
            <w:r w:rsidRPr="008A6F2A">
              <w:t>Vertical CRS Id</w:t>
            </w:r>
          </w:p>
        </w:tc>
        <w:tc>
          <w:tcPr>
            <w:tcW w:w="866" w:type="dxa"/>
            <w:tcBorders>
              <w:top w:val="double" w:sz="4" w:space="0" w:color="auto"/>
              <w:left w:val="single" w:sz="4" w:space="0" w:color="000000"/>
              <w:bottom w:val="single" w:sz="4" w:space="0" w:color="000000"/>
            </w:tcBorders>
          </w:tcPr>
          <w:p w14:paraId="52D58D78" w14:textId="77777777" w:rsidR="00E73EDF" w:rsidRPr="008A6F2A" w:rsidRDefault="007653F1" w:rsidP="00C128E3">
            <w:pPr>
              <w:pStyle w:val="Small"/>
              <w:snapToGrid w:val="0"/>
              <w:spacing w:before="40" w:after="40"/>
            </w:pPr>
            <w:r w:rsidRPr="008A6F2A">
              <w:t>VCID</w:t>
            </w:r>
          </w:p>
        </w:tc>
        <w:tc>
          <w:tcPr>
            <w:tcW w:w="849" w:type="dxa"/>
            <w:tcBorders>
              <w:top w:val="double" w:sz="4" w:space="0" w:color="auto"/>
              <w:left w:val="single" w:sz="4" w:space="0" w:color="000000"/>
              <w:bottom w:val="single" w:sz="4" w:space="0" w:color="000000"/>
            </w:tcBorders>
          </w:tcPr>
          <w:p w14:paraId="65A1072A" w14:textId="77777777" w:rsidR="00E73EDF" w:rsidRPr="008A6F2A" w:rsidRDefault="007653F1" w:rsidP="00C128E3">
            <w:pPr>
              <w:pStyle w:val="Small"/>
              <w:snapToGrid w:val="0"/>
              <w:spacing w:before="40" w:after="40"/>
            </w:pPr>
            <w:r w:rsidRPr="008A6F2A">
              <w:t>b11</w:t>
            </w:r>
          </w:p>
        </w:tc>
        <w:tc>
          <w:tcPr>
            <w:tcW w:w="4384" w:type="dxa"/>
            <w:tcBorders>
              <w:top w:val="double" w:sz="4" w:space="0" w:color="auto"/>
              <w:left w:val="single" w:sz="4" w:space="0" w:color="000000"/>
              <w:bottom w:val="single" w:sz="4" w:space="0" w:color="000000"/>
              <w:right w:val="single" w:sz="4" w:space="0" w:color="000000"/>
            </w:tcBorders>
          </w:tcPr>
          <w:p w14:paraId="6D9CB68A" w14:textId="77777777" w:rsidR="00E73EDF" w:rsidRPr="008A6F2A" w:rsidRDefault="007653F1" w:rsidP="00C128E3">
            <w:pPr>
              <w:pStyle w:val="Small"/>
              <w:snapToGrid w:val="0"/>
              <w:spacing w:before="40" w:after="40"/>
            </w:pPr>
            <w:r w:rsidRPr="008A6F2A">
              <w:t>Internal identifier of the Vertical CRS</w:t>
            </w:r>
          </w:p>
        </w:tc>
      </w:tr>
      <w:tr w:rsidR="00E73EDF" w:rsidRPr="008A6F2A" w14:paraId="4DB6EBC0" w14:textId="77777777" w:rsidTr="00B30BC0">
        <w:tc>
          <w:tcPr>
            <w:tcW w:w="3767" w:type="dxa"/>
            <w:tcBorders>
              <w:top w:val="single" w:sz="4" w:space="0" w:color="000000"/>
              <w:left w:val="single" w:sz="4" w:space="0" w:color="000000"/>
              <w:bottom w:val="single" w:sz="4" w:space="0" w:color="000000"/>
            </w:tcBorders>
          </w:tcPr>
          <w:p w14:paraId="7F2BD819" w14:textId="77777777" w:rsidR="00E73EDF" w:rsidRPr="008A6F2A" w:rsidRDefault="007653F1" w:rsidP="00C128E3">
            <w:pPr>
              <w:pStyle w:val="Small"/>
              <w:snapToGrid w:val="0"/>
              <w:spacing w:before="40" w:after="40"/>
            </w:pPr>
            <w:r w:rsidRPr="008A6F2A">
              <w:t>Coordinate in Y axis</w:t>
            </w:r>
          </w:p>
        </w:tc>
        <w:tc>
          <w:tcPr>
            <w:tcW w:w="866" w:type="dxa"/>
            <w:tcBorders>
              <w:top w:val="single" w:sz="4" w:space="0" w:color="000000"/>
              <w:left w:val="single" w:sz="4" w:space="0" w:color="000000"/>
              <w:bottom w:val="single" w:sz="4" w:space="0" w:color="000000"/>
            </w:tcBorders>
          </w:tcPr>
          <w:p w14:paraId="500E2587" w14:textId="77777777" w:rsidR="00E73EDF" w:rsidRPr="008A6F2A" w:rsidRDefault="007653F1" w:rsidP="00C128E3">
            <w:pPr>
              <w:pStyle w:val="Small"/>
              <w:snapToGrid w:val="0"/>
              <w:spacing w:before="40" w:after="40"/>
            </w:pPr>
            <w:r w:rsidRPr="008A6F2A">
              <w:t>*YCOO</w:t>
            </w:r>
          </w:p>
        </w:tc>
        <w:tc>
          <w:tcPr>
            <w:tcW w:w="849" w:type="dxa"/>
            <w:tcBorders>
              <w:top w:val="single" w:sz="4" w:space="0" w:color="000000"/>
              <w:left w:val="single" w:sz="4" w:space="0" w:color="000000"/>
              <w:bottom w:val="single" w:sz="4" w:space="0" w:color="000000"/>
            </w:tcBorders>
          </w:tcPr>
          <w:p w14:paraId="49C27BFE"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451B91D8" w14:textId="5C6F7033" w:rsidR="00E73EDF" w:rsidRPr="008A6F2A" w:rsidRDefault="00645532" w:rsidP="00C128E3">
            <w:pPr>
              <w:pStyle w:val="Small"/>
              <w:snapToGrid w:val="0"/>
              <w:spacing w:before="40" w:after="40"/>
            </w:pPr>
            <w:r>
              <w:t>Y-</w:t>
            </w:r>
            <w:r w:rsidR="007653F1" w:rsidRPr="008A6F2A">
              <w:t>coordinate or latitude</w:t>
            </w:r>
          </w:p>
        </w:tc>
      </w:tr>
      <w:tr w:rsidR="00E73EDF" w:rsidRPr="008A6F2A" w14:paraId="4B6726FC" w14:textId="77777777" w:rsidTr="00B30BC0">
        <w:tc>
          <w:tcPr>
            <w:tcW w:w="3767" w:type="dxa"/>
            <w:tcBorders>
              <w:top w:val="single" w:sz="4" w:space="0" w:color="000000"/>
              <w:left w:val="single" w:sz="4" w:space="0" w:color="000000"/>
              <w:bottom w:val="single" w:sz="4" w:space="0" w:color="000000"/>
            </w:tcBorders>
          </w:tcPr>
          <w:p w14:paraId="7D7F0E3F" w14:textId="77777777" w:rsidR="00E73EDF" w:rsidRPr="008A6F2A" w:rsidRDefault="007653F1" w:rsidP="00C128E3">
            <w:pPr>
              <w:pStyle w:val="Small"/>
              <w:snapToGrid w:val="0"/>
              <w:spacing w:before="40" w:after="40"/>
            </w:pPr>
            <w:r w:rsidRPr="008A6F2A">
              <w:t>Coordinate in X axis</w:t>
            </w:r>
          </w:p>
        </w:tc>
        <w:tc>
          <w:tcPr>
            <w:tcW w:w="866" w:type="dxa"/>
            <w:tcBorders>
              <w:top w:val="single" w:sz="4" w:space="0" w:color="000000"/>
              <w:left w:val="single" w:sz="4" w:space="0" w:color="000000"/>
              <w:bottom w:val="single" w:sz="4" w:space="0" w:color="000000"/>
            </w:tcBorders>
          </w:tcPr>
          <w:p w14:paraId="0E527D80" w14:textId="77777777" w:rsidR="00E73EDF" w:rsidRPr="008A6F2A" w:rsidRDefault="007653F1" w:rsidP="00C128E3">
            <w:pPr>
              <w:pStyle w:val="Small"/>
              <w:snapToGrid w:val="0"/>
              <w:spacing w:before="40" w:after="40"/>
            </w:pPr>
            <w:r w:rsidRPr="008A6F2A">
              <w:t>XCOO</w:t>
            </w:r>
          </w:p>
        </w:tc>
        <w:tc>
          <w:tcPr>
            <w:tcW w:w="849" w:type="dxa"/>
            <w:tcBorders>
              <w:top w:val="single" w:sz="4" w:space="0" w:color="000000"/>
              <w:left w:val="single" w:sz="4" w:space="0" w:color="000000"/>
              <w:bottom w:val="single" w:sz="4" w:space="0" w:color="000000"/>
            </w:tcBorders>
          </w:tcPr>
          <w:p w14:paraId="0DA55FA9"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1C5386CD" w14:textId="6A0D08AA" w:rsidR="00E73EDF" w:rsidRPr="008A6F2A" w:rsidRDefault="00645532" w:rsidP="00C128E3">
            <w:pPr>
              <w:pStyle w:val="Small"/>
              <w:snapToGrid w:val="0"/>
              <w:spacing w:before="40" w:after="40"/>
            </w:pPr>
            <w:r>
              <w:t>X-</w:t>
            </w:r>
            <w:r w:rsidR="007653F1" w:rsidRPr="008A6F2A">
              <w:t>coordinate or longitude</w:t>
            </w:r>
          </w:p>
        </w:tc>
      </w:tr>
      <w:tr w:rsidR="00E73EDF" w:rsidRPr="008A6F2A" w14:paraId="6E88E8B0" w14:textId="77777777" w:rsidTr="00B30BC0">
        <w:tc>
          <w:tcPr>
            <w:tcW w:w="3767" w:type="dxa"/>
            <w:tcBorders>
              <w:top w:val="single" w:sz="4" w:space="0" w:color="000000"/>
              <w:left w:val="single" w:sz="4" w:space="0" w:color="000000"/>
              <w:bottom w:val="single" w:sz="4" w:space="0" w:color="000000"/>
            </w:tcBorders>
          </w:tcPr>
          <w:p w14:paraId="4F4F7A72" w14:textId="77777777" w:rsidR="00E73EDF" w:rsidRPr="008A6F2A" w:rsidRDefault="007653F1" w:rsidP="00C128E3">
            <w:pPr>
              <w:pStyle w:val="Small"/>
              <w:snapToGrid w:val="0"/>
              <w:spacing w:before="40" w:after="40"/>
            </w:pPr>
            <w:r w:rsidRPr="008A6F2A">
              <w:t>Coordinate in Z axis</w:t>
            </w:r>
          </w:p>
        </w:tc>
        <w:tc>
          <w:tcPr>
            <w:tcW w:w="866" w:type="dxa"/>
            <w:tcBorders>
              <w:top w:val="single" w:sz="4" w:space="0" w:color="000000"/>
              <w:left w:val="single" w:sz="4" w:space="0" w:color="000000"/>
              <w:bottom w:val="single" w:sz="4" w:space="0" w:color="000000"/>
            </w:tcBorders>
          </w:tcPr>
          <w:p w14:paraId="37194CA5" w14:textId="77777777" w:rsidR="00E73EDF" w:rsidRPr="008A6F2A" w:rsidRDefault="007653F1" w:rsidP="00C128E3">
            <w:pPr>
              <w:pStyle w:val="Small"/>
              <w:snapToGrid w:val="0"/>
              <w:spacing w:before="40" w:after="40"/>
            </w:pPr>
            <w:r w:rsidRPr="008A6F2A">
              <w:t>ZCOO</w:t>
            </w:r>
          </w:p>
        </w:tc>
        <w:tc>
          <w:tcPr>
            <w:tcW w:w="849" w:type="dxa"/>
            <w:tcBorders>
              <w:top w:val="single" w:sz="4" w:space="0" w:color="000000"/>
              <w:left w:val="single" w:sz="4" w:space="0" w:color="000000"/>
              <w:bottom w:val="single" w:sz="4" w:space="0" w:color="000000"/>
            </w:tcBorders>
          </w:tcPr>
          <w:p w14:paraId="609E18A0"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2C23A54B" w14:textId="3C155493" w:rsidR="00E73EDF" w:rsidRPr="008A6F2A" w:rsidRDefault="00645532" w:rsidP="00C128E3">
            <w:pPr>
              <w:pStyle w:val="Small"/>
              <w:snapToGrid w:val="0"/>
              <w:spacing w:before="40" w:after="40"/>
            </w:pPr>
            <w:r>
              <w:t>Z-</w:t>
            </w:r>
            <w:r w:rsidR="007653F1" w:rsidRPr="008A6F2A">
              <w:t>coordinate (depth)</w:t>
            </w:r>
          </w:p>
        </w:tc>
      </w:tr>
    </w:tbl>
    <w:p w14:paraId="15539BDB" w14:textId="77777777" w:rsidR="00E73EDF" w:rsidRDefault="00E73EDF" w:rsidP="00B30BC0">
      <w:pPr>
        <w:spacing w:after="0" w:line="240" w:lineRule="auto"/>
      </w:pPr>
    </w:p>
    <w:p w14:paraId="205FA258" w14:textId="5200FA11" w:rsidR="00B30BC0" w:rsidRPr="00F2456F" w:rsidRDefault="00B30BC0" w:rsidP="001D02B5">
      <w:pPr>
        <w:pStyle w:val="ListContinue2"/>
        <w:keepNext/>
        <w:keepLines/>
        <w:numPr>
          <w:ilvl w:val="2"/>
          <w:numId w:val="27"/>
        </w:numPr>
        <w:tabs>
          <w:tab w:val="clear" w:pos="432"/>
        </w:tabs>
        <w:spacing w:before="120" w:after="120" w:line="240" w:lineRule="auto"/>
        <w:rPr>
          <w:b/>
          <w:lang w:eastAsia="en-US"/>
        </w:rPr>
      </w:pPr>
      <w:bookmarkStart w:id="880" w:name="_Toc162435450"/>
      <w:bookmarkStart w:id="881" w:name="_Toc169203144"/>
      <w:bookmarkStart w:id="882" w:name="_Toc170072474"/>
      <w:bookmarkStart w:id="883" w:name="_Toc175558703"/>
      <w:r w:rsidRPr="00B30BC0">
        <w:rPr>
          <w:b/>
          <w:lang w:eastAsia="en-US"/>
        </w:rPr>
        <w:t>Curve Record Identifier field - CRID</w:t>
      </w:r>
      <w:bookmarkEnd w:id="880"/>
      <w:bookmarkEnd w:id="881"/>
      <w:bookmarkEnd w:id="882"/>
      <w:bookmarkEnd w:id="883"/>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5BCECFF"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875"/>
          <w:p w14:paraId="59692EF1"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3AACF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D0967C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CDF090C"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36ADD6A" w14:textId="77777777" w:rsidR="00E73EDF" w:rsidRPr="008A6F2A" w:rsidRDefault="007653F1" w:rsidP="00C128E3">
            <w:pPr>
              <w:pStyle w:val="Small"/>
              <w:spacing w:before="40" w:after="40"/>
              <w:jc w:val="both"/>
              <w:rPr>
                <w:b/>
              </w:rPr>
            </w:pPr>
            <w:r w:rsidRPr="008A6F2A">
              <w:rPr>
                <w:b/>
              </w:rPr>
              <w:t>Comment</w:t>
            </w:r>
          </w:p>
        </w:tc>
      </w:tr>
      <w:tr w:rsidR="00E73EDF" w:rsidRPr="008A6F2A" w14:paraId="6185EBBD" w14:textId="77777777">
        <w:tc>
          <w:tcPr>
            <w:tcW w:w="3459" w:type="dxa"/>
            <w:tcBorders>
              <w:top w:val="single" w:sz="6" w:space="0" w:color="000000"/>
              <w:left w:val="single" w:sz="6" w:space="0" w:color="000000"/>
              <w:bottom w:val="single" w:sz="6" w:space="0" w:color="000000"/>
              <w:right w:val="single" w:sz="6" w:space="0" w:color="000000"/>
            </w:tcBorders>
          </w:tcPr>
          <w:p w14:paraId="5BDCC309" w14:textId="76296E3D" w:rsidR="00E73EDF" w:rsidRPr="00544ABE" w:rsidRDefault="007653F1" w:rsidP="00D4449C">
            <w:pPr>
              <w:pStyle w:val="Small"/>
              <w:spacing w:before="40" w:after="40"/>
              <w:jc w:val="both"/>
            </w:pPr>
            <w:r w:rsidRPr="008A6F2A">
              <w:t xml:space="preserve">Record </w:t>
            </w:r>
            <w:r w:rsidR="00D4449C">
              <w:t>n</w:t>
            </w:r>
            <w:r w:rsidR="00D4449C"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3F33064A"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23850C71" w14:textId="77777777" w:rsidR="00E73EDF" w:rsidRPr="008A6F2A" w:rsidRDefault="007653F1" w:rsidP="00C128E3">
            <w:pPr>
              <w:pStyle w:val="Small"/>
              <w:spacing w:before="40" w:after="40"/>
              <w:jc w:val="both"/>
            </w:pPr>
            <w:r w:rsidRPr="008A6F2A">
              <w:t>{120}</w:t>
            </w:r>
          </w:p>
        </w:tc>
        <w:tc>
          <w:tcPr>
            <w:tcW w:w="794" w:type="dxa"/>
            <w:tcBorders>
              <w:top w:val="single" w:sz="6" w:space="0" w:color="000000"/>
              <w:left w:val="single" w:sz="6" w:space="0" w:color="000000"/>
              <w:bottom w:val="single" w:sz="6" w:space="0" w:color="000000"/>
              <w:right w:val="single" w:sz="6" w:space="0" w:color="000000"/>
            </w:tcBorders>
          </w:tcPr>
          <w:p w14:paraId="423B106F"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6EF253CE" w14:textId="7AE4602B" w:rsidR="00E73EDF" w:rsidRPr="008A6F2A" w:rsidRDefault="007653F1" w:rsidP="00C128E3">
            <w:pPr>
              <w:pStyle w:val="Small"/>
              <w:spacing w:before="40" w:after="40"/>
              <w:jc w:val="both"/>
            </w:pPr>
            <w:r w:rsidRPr="008A6F2A">
              <w:t xml:space="preserve">{120} </w:t>
            </w:r>
            <w:r w:rsidR="00645532">
              <w:t>–</w:t>
            </w:r>
            <w:r w:rsidRPr="008A6F2A">
              <w:t xml:space="preserve"> Curve</w:t>
            </w:r>
          </w:p>
        </w:tc>
      </w:tr>
      <w:tr w:rsidR="00E73EDF" w:rsidRPr="008A6F2A" w14:paraId="70904901" w14:textId="77777777">
        <w:tc>
          <w:tcPr>
            <w:tcW w:w="3459" w:type="dxa"/>
            <w:tcBorders>
              <w:top w:val="single" w:sz="6" w:space="0" w:color="000000"/>
              <w:left w:val="single" w:sz="6" w:space="0" w:color="000000"/>
              <w:bottom w:val="single" w:sz="6" w:space="0" w:color="000000"/>
              <w:right w:val="single" w:sz="6" w:space="0" w:color="000000"/>
            </w:tcBorders>
          </w:tcPr>
          <w:p w14:paraId="69B18CB2" w14:textId="2E7712DF" w:rsidR="00E73EDF" w:rsidRPr="00544ABE" w:rsidRDefault="007653F1" w:rsidP="00D4449C">
            <w:pPr>
              <w:pStyle w:val="Small"/>
              <w:spacing w:before="40" w:after="40"/>
              <w:jc w:val="both"/>
            </w:pPr>
            <w:r w:rsidRPr="008A6F2A">
              <w:t xml:space="preserve">Record </w:t>
            </w:r>
            <w:r w:rsidR="00D4449C">
              <w:t>i</w:t>
            </w:r>
            <w:r w:rsidR="00D4449C"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5B6F7D1A"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5F1F329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E5F85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73752819"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3F0CEF1C" w14:textId="77777777">
        <w:tc>
          <w:tcPr>
            <w:tcW w:w="3459" w:type="dxa"/>
            <w:tcBorders>
              <w:top w:val="single" w:sz="6" w:space="0" w:color="000000"/>
              <w:left w:val="single" w:sz="6" w:space="0" w:color="000000"/>
              <w:bottom w:val="single" w:sz="6" w:space="0" w:color="000000"/>
              <w:right w:val="single" w:sz="6" w:space="0" w:color="000000"/>
            </w:tcBorders>
          </w:tcPr>
          <w:p w14:paraId="6A4DAA5D" w14:textId="291BC077" w:rsidR="00E73EDF" w:rsidRPr="00544ABE" w:rsidRDefault="007653F1" w:rsidP="00D4449C">
            <w:pPr>
              <w:pStyle w:val="Small"/>
              <w:spacing w:before="40" w:after="40"/>
              <w:jc w:val="both"/>
            </w:pPr>
            <w:r w:rsidRPr="008A6F2A">
              <w:t xml:space="preserve">Record </w:t>
            </w:r>
            <w:r w:rsidR="00D4449C">
              <w:t>v</w:t>
            </w:r>
            <w:r w:rsidR="00D4449C"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408DAD7E"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16459058"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BF4415"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5A39161"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332FE671" w14:textId="77777777">
        <w:tc>
          <w:tcPr>
            <w:tcW w:w="3459" w:type="dxa"/>
            <w:tcBorders>
              <w:top w:val="single" w:sz="6" w:space="0" w:color="000000"/>
              <w:left w:val="single" w:sz="6" w:space="0" w:color="000000"/>
              <w:bottom w:val="single" w:sz="6" w:space="0" w:color="000000"/>
              <w:right w:val="single" w:sz="6" w:space="0" w:color="000000"/>
            </w:tcBorders>
          </w:tcPr>
          <w:p w14:paraId="6E3DD9D7" w14:textId="06377D09" w:rsidR="00E73EDF" w:rsidRPr="00544ABE" w:rsidRDefault="007653F1" w:rsidP="00D4449C">
            <w:pPr>
              <w:pStyle w:val="Small"/>
              <w:spacing w:before="40" w:after="40"/>
              <w:jc w:val="both"/>
            </w:pPr>
            <w:r w:rsidRPr="008A6F2A">
              <w:t xml:space="preserve">Record </w:t>
            </w:r>
            <w:r w:rsidR="00D4449C">
              <w:t>u</w:t>
            </w:r>
            <w:r w:rsidR="00D4449C" w:rsidRPr="00544ABE">
              <w:t xml:space="preserve">pdate </w:t>
            </w:r>
            <w:r w:rsidR="00D4449C">
              <w:t>i</w:t>
            </w:r>
            <w:r w:rsidR="00D4449C"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55DAF0AF"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4B5052D9"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6387308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45DF293" w14:textId="6CD4D762"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4FA84C40" w14:textId="77777777" w:rsidR="00E73EDF" w:rsidRDefault="00E73EDF" w:rsidP="00D4449C">
      <w:pPr>
        <w:spacing w:after="0" w:line="240" w:lineRule="auto"/>
      </w:pPr>
    </w:p>
    <w:p w14:paraId="0FE2B2B3" w14:textId="2B832AF4" w:rsidR="00D4449C" w:rsidRPr="00F2456F" w:rsidRDefault="00D4449C" w:rsidP="001D02B5">
      <w:pPr>
        <w:pStyle w:val="ListContinue2"/>
        <w:keepNext/>
        <w:keepLines/>
        <w:numPr>
          <w:ilvl w:val="2"/>
          <w:numId w:val="27"/>
        </w:numPr>
        <w:tabs>
          <w:tab w:val="clear" w:pos="432"/>
        </w:tabs>
        <w:spacing w:before="120" w:after="120" w:line="240" w:lineRule="auto"/>
        <w:rPr>
          <w:b/>
          <w:lang w:eastAsia="en-US"/>
        </w:rPr>
      </w:pPr>
      <w:bookmarkStart w:id="884" w:name="_Toc162435451"/>
      <w:bookmarkStart w:id="885" w:name="_Toc169203145"/>
      <w:bookmarkStart w:id="886" w:name="_Toc170072475"/>
      <w:bookmarkStart w:id="887" w:name="_Toc175558704"/>
      <w:r w:rsidRPr="00D4449C">
        <w:rPr>
          <w:b/>
          <w:lang w:eastAsia="en-US"/>
        </w:rPr>
        <w:t>Point Association field - PTAS</w:t>
      </w:r>
      <w:bookmarkEnd w:id="884"/>
      <w:bookmarkEnd w:id="885"/>
      <w:bookmarkEnd w:id="886"/>
      <w:bookmarkEnd w:id="887"/>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3659B6" w:rsidRPr="008A6F2A" w14:paraId="28DDBF08"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6345D6A"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1F09142"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5018470"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642B95F"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8CE2E94" w14:textId="77777777" w:rsidR="00E73EDF" w:rsidRPr="008A6F2A" w:rsidRDefault="007653F1" w:rsidP="00C128E3">
            <w:pPr>
              <w:pStyle w:val="Small"/>
              <w:spacing w:before="40" w:after="40"/>
              <w:jc w:val="both"/>
              <w:rPr>
                <w:b/>
              </w:rPr>
            </w:pPr>
            <w:r w:rsidRPr="008A6F2A">
              <w:rPr>
                <w:b/>
              </w:rPr>
              <w:t>Comment</w:t>
            </w:r>
          </w:p>
        </w:tc>
      </w:tr>
      <w:tr w:rsidR="003659B6" w:rsidRPr="008A6F2A" w14:paraId="7B99BF50"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DF65286" w14:textId="19C46EEE" w:rsidR="00E73EDF" w:rsidRPr="00544ABE" w:rsidRDefault="007653F1" w:rsidP="00D4449C">
            <w:pPr>
              <w:pStyle w:val="Small"/>
              <w:spacing w:before="40" w:after="40"/>
              <w:jc w:val="both"/>
            </w:pPr>
            <w:r w:rsidRPr="008A6F2A">
              <w:t xml:space="preserve">Referenced Record </w:t>
            </w:r>
            <w:r w:rsidR="00D4449C">
              <w:t>n</w:t>
            </w:r>
            <w:r w:rsidR="00D4449C" w:rsidRPr="00544ABE">
              <w:t>ame</w:t>
            </w:r>
          </w:p>
        </w:tc>
        <w:tc>
          <w:tcPr>
            <w:tcW w:w="793" w:type="dxa"/>
            <w:tcBorders>
              <w:top w:val="single" w:sz="6" w:space="0" w:color="000000"/>
              <w:left w:val="single" w:sz="6" w:space="0" w:color="000000"/>
              <w:bottom w:val="single" w:sz="6" w:space="0" w:color="000000"/>
              <w:right w:val="single" w:sz="6" w:space="0" w:color="000000"/>
            </w:tcBorders>
          </w:tcPr>
          <w:p w14:paraId="4DC8B67F" w14:textId="77777777" w:rsidR="00E73EDF" w:rsidRPr="008A6F2A" w:rsidRDefault="007653F1" w:rsidP="00C128E3">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280DFB7B" w14:textId="526C0B13" w:rsidR="00E73EDF" w:rsidRPr="008A6F2A" w:rsidRDefault="0036070B" w:rsidP="00C128E3">
            <w:pPr>
              <w:pStyle w:val="Small"/>
              <w:spacing w:before="40" w:after="40"/>
              <w:jc w:val="both"/>
            </w:pPr>
            <w:r>
              <w:t>{110}</w:t>
            </w:r>
          </w:p>
        </w:tc>
        <w:tc>
          <w:tcPr>
            <w:tcW w:w="793" w:type="dxa"/>
            <w:tcBorders>
              <w:top w:val="single" w:sz="6" w:space="0" w:color="000000"/>
              <w:left w:val="single" w:sz="6" w:space="0" w:color="000000"/>
              <w:bottom w:val="single" w:sz="6" w:space="0" w:color="000000"/>
              <w:right w:val="single" w:sz="6" w:space="0" w:color="000000"/>
            </w:tcBorders>
          </w:tcPr>
          <w:p w14:paraId="3B757341"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088A59E0" w14:textId="77777777" w:rsidR="00E73EDF" w:rsidRDefault="007653F1" w:rsidP="00C128E3">
            <w:pPr>
              <w:pStyle w:val="Small"/>
              <w:spacing w:before="40" w:after="40"/>
              <w:jc w:val="both"/>
            </w:pPr>
            <w:r w:rsidRPr="008A6F2A">
              <w:t>Record name of the referenced record</w:t>
            </w:r>
          </w:p>
          <w:p w14:paraId="23D348BA" w14:textId="0D809918" w:rsidR="0036070B" w:rsidRPr="008A6F2A" w:rsidRDefault="0036070B" w:rsidP="00C128E3">
            <w:pPr>
              <w:pStyle w:val="Small"/>
              <w:spacing w:before="40" w:after="40"/>
              <w:jc w:val="both"/>
            </w:pPr>
            <w:r>
              <w:t>{110} – Point</w:t>
            </w:r>
          </w:p>
        </w:tc>
      </w:tr>
      <w:tr w:rsidR="003659B6" w:rsidRPr="008A6F2A" w14:paraId="514BAC97"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44D65A9" w14:textId="1FE05DD4" w:rsidR="00E73EDF" w:rsidRPr="00544ABE" w:rsidRDefault="007653F1" w:rsidP="00D4449C">
            <w:pPr>
              <w:pStyle w:val="Small"/>
              <w:spacing w:before="40" w:after="40"/>
              <w:jc w:val="both"/>
            </w:pPr>
            <w:r w:rsidRPr="008A6F2A">
              <w:t xml:space="preserve">Referenced Record </w:t>
            </w:r>
            <w:r w:rsidR="00D4449C">
              <w:t>i</w:t>
            </w:r>
            <w:r w:rsidR="00D4449C" w:rsidRPr="00544ABE">
              <w:t>dentifier</w:t>
            </w:r>
          </w:p>
        </w:tc>
        <w:tc>
          <w:tcPr>
            <w:tcW w:w="793" w:type="dxa"/>
            <w:tcBorders>
              <w:top w:val="single" w:sz="6" w:space="0" w:color="000000"/>
              <w:left w:val="single" w:sz="6" w:space="0" w:color="000000"/>
              <w:bottom w:val="single" w:sz="6" w:space="0" w:color="000000"/>
              <w:right w:val="single" w:sz="6" w:space="0" w:color="000000"/>
            </w:tcBorders>
          </w:tcPr>
          <w:p w14:paraId="3841D924"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5133FE43"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52AE356B"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004424FD" w14:textId="77777777" w:rsidR="00E73EDF" w:rsidRPr="008A6F2A" w:rsidRDefault="007653F1" w:rsidP="00C128E3">
            <w:pPr>
              <w:pStyle w:val="Small"/>
              <w:spacing w:before="40" w:after="40"/>
              <w:jc w:val="both"/>
            </w:pPr>
            <w:r w:rsidRPr="008A6F2A">
              <w:t>Record identifier of the referenced record</w:t>
            </w:r>
          </w:p>
        </w:tc>
      </w:tr>
      <w:tr w:rsidR="003659B6" w:rsidRPr="008A6F2A" w14:paraId="4D128648"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F28FCEA" w14:textId="7D7C5EC9" w:rsidR="00E73EDF" w:rsidRPr="00544ABE" w:rsidRDefault="007653F1" w:rsidP="00D4449C">
            <w:pPr>
              <w:pStyle w:val="Small"/>
              <w:spacing w:before="40" w:after="40"/>
              <w:jc w:val="both"/>
            </w:pPr>
            <w:r w:rsidRPr="008A6F2A">
              <w:t xml:space="preserve">Topology </w:t>
            </w:r>
            <w:r w:rsidR="00D4449C">
              <w:t>i</w:t>
            </w:r>
            <w:r w:rsidR="00D4449C" w:rsidRPr="00544ABE">
              <w:t>ndicator</w:t>
            </w:r>
          </w:p>
        </w:tc>
        <w:tc>
          <w:tcPr>
            <w:tcW w:w="793" w:type="dxa"/>
            <w:tcBorders>
              <w:top w:val="single" w:sz="6" w:space="0" w:color="000000"/>
              <w:left w:val="single" w:sz="6" w:space="0" w:color="000000"/>
              <w:bottom w:val="single" w:sz="6" w:space="0" w:color="000000"/>
              <w:right w:val="single" w:sz="6" w:space="0" w:color="000000"/>
            </w:tcBorders>
          </w:tcPr>
          <w:p w14:paraId="427B7FFD" w14:textId="77777777" w:rsidR="00E73EDF" w:rsidRPr="008A6F2A" w:rsidRDefault="007653F1" w:rsidP="00C128E3">
            <w:pPr>
              <w:pStyle w:val="Small"/>
              <w:spacing w:before="40" w:after="40"/>
              <w:jc w:val="both"/>
            </w:pPr>
            <w:r w:rsidRPr="008A6F2A">
              <w:t>TOPI</w:t>
            </w:r>
          </w:p>
        </w:tc>
        <w:tc>
          <w:tcPr>
            <w:tcW w:w="793" w:type="dxa"/>
            <w:tcBorders>
              <w:top w:val="single" w:sz="6" w:space="0" w:color="000000"/>
              <w:left w:val="single" w:sz="6" w:space="0" w:color="000000"/>
              <w:bottom w:val="single" w:sz="6" w:space="0" w:color="000000"/>
              <w:right w:val="single" w:sz="6" w:space="0" w:color="000000"/>
            </w:tcBorders>
          </w:tcPr>
          <w:p w14:paraId="16E9E4BB"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25F888EA"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4AA94E93" w14:textId="51FC8E7E" w:rsidR="00E73EDF" w:rsidRPr="008A6F2A" w:rsidRDefault="007653F1" w:rsidP="00C128E3">
            <w:pPr>
              <w:pStyle w:val="Small"/>
              <w:spacing w:before="40"/>
              <w:jc w:val="both"/>
            </w:pPr>
            <w:r w:rsidRPr="008A6F2A">
              <w:t xml:space="preserve">{1} </w:t>
            </w:r>
            <w:r w:rsidR="00645532">
              <w:t>–</w:t>
            </w:r>
            <w:r w:rsidRPr="008A6F2A">
              <w:t xml:space="preserve"> Beginning point</w:t>
            </w:r>
          </w:p>
          <w:p w14:paraId="5C3847E0" w14:textId="1DF78E74" w:rsidR="00E73EDF" w:rsidRPr="008A6F2A" w:rsidRDefault="007653F1" w:rsidP="00C128E3">
            <w:pPr>
              <w:pStyle w:val="Small"/>
              <w:spacing w:before="0"/>
              <w:jc w:val="both"/>
            </w:pPr>
            <w:r w:rsidRPr="008A6F2A">
              <w:t xml:space="preserve">{2} </w:t>
            </w:r>
            <w:r w:rsidR="00645532">
              <w:t>–</w:t>
            </w:r>
            <w:r w:rsidRPr="008A6F2A">
              <w:t xml:space="preserve"> End point</w:t>
            </w:r>
          </w:p>
          <w:p w14:paraId="762A3A7B" w14:textId="34A2C906" w:rsidR="00E73EDF" w:rsidRPr="008A6F2A" w:rsidRDefault="007653F1" w:rsidP="00C128E3">
            <w:pPr>
              <w:pStyle w:val="Small"/>
              <w:spacing w:before="0" w:after="40"/>
              <w:jc w:val="both"/>
            </w:pPr>
            <w:r w:rsidRPr="008A6F2A">
              <w:t xml:space="preserve">{3} </w:t>
            </w:r>
            <w:r w:rsidR="00645532">
              <w:t>–</w:t>
            </w:r>
            <w:r w:rsidRPr="008A6F2A">
              <w:t xml:space="preserve"> Beginning &amp; End point</w:t>
            </w:r>
          </w:p>
        </w:tc>
      </w:tr>
    </w:tbl>
    <w:p w14:paraId="5AB64CE6" w14:textId="77777777" w:rsidR="00E73EDF" w:rsidRDefault="00E73EDF" w:rsidP="00D4449C">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spacing w:after="0" w:line="240" w:lineRule="auto"/>
        <w:rPr>
          <w:b/>
        </w:rPr>
      </w:pPr>
    </w:p>
    <w:p w14:paraId="20C7232B" w14:textId="613D2854" w:rsidR="00D4449C" w:rsidRPr="00F2456F" w:rsidRDefault="00D4449C" w:rsidP="001D02B5">
      <w:pPr>
        <w:pStyle w:val="ListContinue2"/>
        <w:keepNext/>
        <w:keepLines/>
        <w:numPr>
          <w:ilvl w:val="2"/>
          <w:numId w:val="27"/>
        </w:numPr>
        <w:tabs>
          <w:tab w:val="clear" w:pos="432"/>
        </w:tabs>
        <w:spacing w:before="120" w:after="120" w:line="240" w:lineRule="auto"/>
        <w:rPr>
          <w:b/>
          <w:lang w:eastAsia="en-US"/>
        </w:rPr>
      </w:pPr>
      <w:bookmarkStart w:id="888" w:name="_Toc162435452"/>
      <w:bookmarkStart w:id="889" w:name="_Toc169203146"/>
      <w:bookmarkStart w:id="890" w:name="_Toc170072476"/>
      <w:bookmarkStart w:id="891" w:name="_Toc175558705"/>
      <w:r w:rsidRPr="00D4449C">
        <w:rPr>
          <w:b/>
          <w:lang w:eastAsia="en-US"/>
        </w:rPr>
        <w:t>Segment Header field - SEGH</w:t>
      </w:r>
      <w:bookmarkEnd w:id="888"/>
      <w:bookmarkEnd w:id="889"/>
      <w:bookmarkEnd w:id="890"/>
      <w:bookmarkEnd w:id="891"/>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48E695E"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7111087"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B3BFC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ED1A3CA"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B855C70"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6382FCB" w14:textId="77777777" w:rsidR="00E73EDF" w:rsidRPr="008A6F2A" w:rsidRDefault="007653F1" w:rsidP="00C128E3">
            <w:pPr>
              <w:pStyle w:val="Small"/>
              <w:spacing w:before="40" w:after="40"/>
              <w:jc w:val="both"/>
              <w:rPr>
                <w:b/>
              </w:rPr>
            </w:pPr>
            <w:r w:rsidRPr="008A6F2A">
              <w:rPr>
                <w:b/>
              </w:rPr>
              <w:t>Comment</w:t>
            </w:r>
          </w:p>
        </w:tc>
      </w:tr>
      <w:tr w:rsidR="00E73EDF" w:rsidRPr="008A6F2A" w14:paraId="5F983403" w14:textId="77777777" w:rsidTr="004903D7">
        <w:tc>
          <w:tcPr>
            <w:tcW w:w="3459" w:type="dxa"/>
            <w:tcBorders>
              <w:top w:val="double" w:sz="6" w:space="0" w:color="000000"/>
              <w:left w:val="single" w:sz="6" w:space="0" w:color="000000"/>
              <w:bottom w:val="single" w:sz="6" w:space="0" w:color="000000"/>
              <w:right w:val="single" w:sz="6" w:space="0" w:color="000000"/>
            </w:tcBorders>
          </w:tcPr>
          <w:p w14:paraId="166D2733" w14:textId="77777777" w:rsidR="00E73EDF" w:rsidRPr="008A6F2A" w:rsidRDefault="007653F1" w:rsidP="00C128E3">
            <w:pPr>
              <w:pStyle w:val="Small"/>
              <w:spacing w:before="40" w:after="40"/>
              <w:jc w:val="both"/>
            </w:pPr>
            <w:r w:rsidRPr="008A6F2A">
              <w:t>Interpolation</w:t>
            </w:r>
          </w:p>
        </w:tc>
        <w:tc>
          <w:tcPr>
            <w:tcW w:w="794" w:type="dxa"/>
            <w:tcBorders>
              <w:top w:val="double" w:sz="6" w:space="0" w:color="000000"/>
              <w:left w:val="single" w:sz="6" w:space="0" w:color="000000"/>
              <w:bottom w:val="single" w:sz="6" w:space="0" w:color="000000"/>
              <w:right w:val="single" w:sz="6" w:space="0" w:color="000000"/>
            </w:tcBorders>
          </w:tcPr>
          <w:p w14:paraId="7485804E" w14:textId="77777777" w:rsidR="00E73EDF" w:rsidRPr="008A6F2A" w:rsidRDefault="007653F1" w:rsidP="00C128E3">
            <w:pPr>
              <w:pStyle w:val="Small"/>
              <w:spacing w:before="40" w:after="40"/>
              <w:jc w:val="both"/>
            </w:pPr>
            <w:r w:rsidRPr="008A6F2A">
              <w:t>INTP</w:t>
            </w:r>
          </w:p>
        </w:tc>
        <w:tc>
          <w:tcPr>
            <w:tcW w:w="794" w:type="dxa"/>
            <w:tcBorders>
              <w:top w:val="double" w:sz="6" w:space="0" w:color="000000"/>
              <w:left w:val="single" w:sz="6" w:space="0" w:color="000000"/>
              <w:bottom w:val="single" w:sz="6" w:space="0" w:color="000000"/>
              <w:right w:val="single" w:sz="6" w:space="0" w:color="000000"/>
            </w:tcBorders>
          </w:tcPr>
          <w:p w14:paraId="409813B1" w14:textId="77777777" w:rsidR="00E73EDF" w:rsidRPr="008A6F2A" w:rsidRDefault="007653F1" w:rsidP="00C128E3">
            <w:pPr>
              <w:pStyle w:val="Small"/>
              <w:spacing w:before="40" w:after="40"/>
              <w:jc w:val="both"/>
            </w:pPr>
            <w:r w:rsidRPr="008A6F2A">
              <w:t>{4}</w:t>
            </w:r>
          </w:p>
        </w:tc>
        <w:tc>
          <w:tcPr>
            <w:tcW w:w="794" w:type="dxa"/>
            <w:tcBorders>
              <w:top w:val="double" w:sz="6" w:space="0" w:color="000000"/>
              <w:left w:val="single" w:sz="6" w:space="0" w:color="000000"/>
              <w:bottom w:val="single" w:sz="6" w:space="0" w:color="000000"/>
              <w:right w:val="single" w:sz="6" w:space="0" w:color="000000"/>
            </w:tcBorders>
          </w:tcPr>
          <w:p w14:paraId="253841BF" w14:textId="77777777" w:rsidR="00E73EDF" w:rsidRPr="008A6F2A" w:rsidRDefault="007653F1" w:rsidP="00C128E3">
            <w:pPr>
              <w:pStyle w:val="Small"/>
              <w:spacing w:before="40" w:after="40"/>
              <w:jc w:val="both"/>
            </w:pPr>
            <w:r w:rsidRPr="008A6F2A">
              <w:t>b11</w:t>
            </w:r>
          </w:p>
        </w:tc>
        <w:tc>
          <w:tcPr>
            <w:tcW w:w="4026" w:type="dxa"/>
            <w:tcBorders>
              <w:top w:val="double" w:sz="6" w:space="0" w:color="000000"/>
              <w:left w:val="single" w:sz="6" w:space="0" w:color="000000"/>
              <w:bottom w:val="single" w:sz="6" w:space="0" w:color="000000"/>
              <w:right w:val="single" w:sz="6" w:space="0" w:color="000000"/>
            </w:tcBorders>
          </w:tcPr>
          <w:p w14:paraId="7A3F0B0F" w14:textId="11BEA2C4" w:rsidR="00E73EDF" w:rsidRPr="008A6F2A" w:rsidRDefault="007653F1" w:rsidP="00C128E3">
            <w:pPr>
              <w:pStyle w:val="Small"/>
              <w:spacing w:before="40" w:after="40"/>
              <w:jc w:val="both"/>
            </w:pPr>
            <w:r w:rsidRPr="008A6F2A">
              <w:t xml:space="preserve">{4} </w:t>
            </w:r>
            <w:r w:rsidR="00645532">
              <w:t>–</w:t>
            </w:r>
            <w:r w:rsidRPr="008A6F2A">
              <w:t xml:space="preserve"> Loxodromic</w:t>
            </w:r>
          </w:p>
        </w:tc>
      </w:tr>
    </w:tbl>
    <w:p w14:paraId="24DFAEFE" w14:textId="77777777" w:rsidR="00E73EDF" w:rsidRDefault="00E73EDF" w:rsidP="00645532">
      <w:pPr>
        <w:spacing w:after="0" w:line="240" w:lineRule="auto"/>
      </w:pPr>
    </w:p>
    <w:p w14:paraId="16CAC896" w14:textId="7665051E" w:rsidR="00645532" w:rsidRPr="00F2456F" w:rsidRDefault="00645532" w:rsidP="001D02B5">
      <w:pPr>
        <w:pStyle w:val="ListContinue2"/>
        <w:keepNext/>
        <w:keepLines/>
        <w:numPr>
          <w:ilvl w:val="2"/>
          <w:numId w:val="27"/>
        </w:numPr>
        <w:tabs>
          <w:tab w:val="clear" w:pos="432"/>
        </w:tabs>
        <w:spacing w:before="120" w:after="120" w:line="240" w:lineRule="auto"/>
        <w:rPr>
          <w:b/>
          <w:lang w:eastAsia="en-US"/>
        </w:rPr>
      </w:pPr>
      <w:bookmarkStart w:id="892" w:name="_Toc162435453"/>
      <w:bookmarkStart w:id="893" w:name="_Toc169203147"/>
      <w:bookmarkStart w:id="894" w:name="_Toc170072477"/>
      <w:bookmarkStart w:id="895" w:name="_Toc175558706"/>
      <w:r w:rsidRPr="00645532">
        <w:rPr>
          <w:b/>
          <w:lang w:eastAsia="en-US"/>
        </w:rPr>
        <w:t>Composite Curve Record Identifier field - CCID</w:t>
      </w:r>
      <w:bookmarkEnd w:id="892"/>
      <w:bookmarkEnd w:id="893"/>
      <w:bookmarkEnd w:id="894"/>
      <w:bookmarkEnd w:id="895"/>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17A7C37"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34816E1"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FA2A35C"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61D060"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839F14"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07AC8E9" w14:textId="77777777" w:rsidR="00E73EDF" w:rsidRPr="008A6F2A" w:rsidRDefault="007653F1" w:rsidP="00C128E3">
            <w:pPr>
              <w:pStyle w:val="Small"/>
              <w:spacing w:before="40" w:after="40"/>
              <w:jc w:val="both"/>
              <w:rPr>
                <w:b/>
              </w:rPr>
            </w:pPr>
            <w:r w:rsidRPr="008A6F2A">
              <w:rPr>
                <w:b/>
              </w:rPr>
              <w:t>Comment</w:t>
            </w:r>
          </w:p>
        </w:tc>
      </w:tr>
      <w:tr w:rsidR="00E73EDF" w:rsidRPr="008A6F2A" w14:paraId="4C5E00CA" w14:textId="77777777">
        <w:tc>
          <w:tcPr>
            <w:tcW w:w="3459" w:type="dxa"/>
            <w:tcBorders>
              <w:top w:val="single" w:sz="6" w:space="0" w:color="000000"/>
              <w:left w:val="single" w:sz="6" w:space="0" w:color="000000"/>
              <w:bottom w:val="single" w:sz="6" w:space="0" w:color="000000"/>
              <w:right w:val="single" w:sz="6" w:space="0" w:color="000000"/>
            </w:tcBorders>
          </w:tcPr>
          <w:p w14:paraId="32FC4790" w14:textId="594BBA20" w:rsidR="00E73EDF" w:rsidRPr="00544ABE" w:rsidRDefault="007653F1" w:rsidP="00645532">
            <w:pPr>
              <w:pStyle w:val="Small"/>
              <w:spacing w:before="40" w:after="40"/>
              <w:jc w:val="both"/>
            </w:pPr>
            <w:r w:rsidRPr="008A6F2A">
              <w:t xml:space="preserve">Record </w:t>
            </w:r>
            <w:r w:rsidR="00645532">
              <w:t>n</w:t>
            </w:r>
            <w:r w:rsidR="00645532"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13522347"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5120049A" w14:textId="77777777" w:rsidR="00E73EDF" w:rsidRPr="008A6F2A" w:rsidRDefault="007653F1" w:rsidP="00C128E3">
            <w:pPr>
              <w:pStyle w:val="Small"/>
              <w:spacing w:before="40" w:after="40"/>
              <w:jc w:val="both"/>
            </w:pPr>
            <w:r w:rsidRPr="008A6F2A">
              <w:t>{125}</w:t>
            </w:r>
          </w:p>
        </w:tc>
        <w:tc>
          <w:tcPr>
            <w:tcW w:w="794" w:type="dxa"/>
            <w:tcBorders>
              <w:top w:val="single" w:sz="6" w:space="0" w:color="000000"/>
              <w:left w:val="single" w:sz="6" w:space="0" w:color="000000"/>
              <w:bottom w:val="single" w:sz="6" w:space="0" w:color="000000"/>
              <w:right w:val="single" w:sz="6" w:space="0" w:color="000000"/>
            </w:tcBorders>
          </w:tcPr>
          <w:p w14:paraId="545D6F6C"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F885628" w14:textId="1FDC6809" w:rsidR="00E73EDF" w:rsidRPr="008A6F2A" w:rsidRDefault="007653F1" w:rsidP="00C128E3">
            <w:pPr>
              <w:pStyle w:val="Small"/>
              <w:spacing w:before="40" w:after="40"/>
              <w:jc w:val="both"/>
            </w:pPr>
            <w:r w:rsidRPr="008A6F2A">
              <w:t xml:space="preserve">{125} </w:t>
            </w:r>
            <w:r w:rsidR="00645532">
              <w:t>–</w:t>
            </w:r>
            <w:r w:rsidRPr="008A6F2A">
              <w:t xml:space="preserve"> Composite Curve</w:t>
            </w:r>
          </w:p>
        </w:tc>
      </w:tr>
      <w:tr w:rsidR="00E73EDF" w:rsidRPr="008A6F2A" w14:paraId="6F333B09" w14:textId="77777777">
        <w:tc>
          <w:tcPr>
            <w:tcW w:w="3459" w:type="dxa"/>
            <w:tcBorders>
              <w:top w:val="single" w:sz="6" w:space="0" w:color="000000"/>
              <w:left w:val="single" w:sz="6" w:space="0" w:color="000000"/>
              <w:bottom w:val="single" w:sz="6" w:space="0" w:color="000000"/>
              <w:right w:val="single" w:sz="6" w:space="0" w:color="000000"/>
            </w:tcBorders>
          </w:tcPr>
          <w:p w14:paraId="4D51316E" w14:textId="5DCED3BB" w:rsidR="00E73EDF" w:rsidRPr="00544ABE" w:rsidRDefault="007653F1" w:rsidP="00645532">
            <w:pPr>
              <w:pStyle w:val="Small"/>
              <w:spacing w:before="40" w:after="40"/>
              <w:jc w:val="both"/>
            </w:pPr>
            <w:r w:rsidRPr="008A6F2A">
              <w:t xml:space="preserve">Record </w:t>
            </w:r>
            <w:r w:rsidR="00645532">
              <w:t>i</w:t>
            </w:r>
            <w:r w:rsidR="00645532"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3EE21FF4"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03F0A91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29280FC"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96B29E7"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3184F1B0" w14:textId="77777777">
        <w:tc>
          <w:tcPr>
            <w:tcW w:w="3459" w:type="dxa"/>
            <w:tcBorders>
              <w:top w:val="single" w:sz="6" w:space="0" w:color="000000"/>
              <w:left w:val="single" w:sz="6" w:space="0" w:color="000000"/>
              <w:bottom w:val="single" w:sz="6" w:space="0" w:color="000000"/>
              <w:right w:val="single" w:sz="6" w:space="0" w:color="000000"/>
            </w:tcBorders>
          </w:tcPr>
          <w:p w14:paraId="1B6CCA59" w14:textId="53F42150" w:rsidR="00E73EDF" w:rsidRPr="00544ABE" w:rsidRDefault="007653F1" w:rsidP="00645532">
            <w:pPr>
              <w:pStyle w:val="Small"/>
              <w:spacing w:before="40" w:after="40"/>
              <w:jc w:val="both"/>
            </w:pPr>
            <w:r w:rsidRPr="008A6F2A">
              <w:t xml:space="preserve">Record </w:t>
            </w:r>
            <w:r w:rsidR="00645532">
              <w:t>v</w:t>
            </w:r>
            <w:r w:rsidR="00645532"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379B7866"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6266A02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61A8309"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221B0B6"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685268C5" w14:textId="77777777">
        <w:tc>
          <w:tcPr>
            <w:tcW w:w="3459" w:type="dxa"/>
            <w:tcBorders>
              <w:top w:val="single" w:sz="6" w:space="0" w:color="000000"/>
              <w:left w:val="single" w:sz="6" w:space="0" w:color="000000"/>
              <w:bottom w:val="single" w:sz="6" w:space="0" w:color="000000"/>
              <w:right w:val="single" w:sz="6" w:space="0" w:color="000000"/>
            </w:tcBorders>
          </w:tcPr>
          <w:p w14:paraId="5438AFEC" w14:textId="335E98B7" w:rsidR="00E73EDF" w:rsidRPr="00544ABE" w:rsidRDefault="007653F1" w:rsidP="00645532">
            <w:pPr>
              <w:pStyle w:val="Small"/>
              <w:spacing w:before="40" w:after="40"/>
              <w:jc w:val="both"/>
            </w:pPr>
            <w:r w:rsidRPr="008A6F2A">
              <w:t xml:space="preserve">Record </w:t>
            </w:r>
            <w:r w:rsidR="00645532">
              <w:t>u</w:t>
            </w:r>
            <w:r w:rsidR="00645532" w:rsidRPr="00544ABE">
              <w:t xml:space="preserve">pdate </w:t>
            </w:r>
            <w:r w:rsidR="00645532">
              <w:t>i</w:t>
            </w:r>
            <w:r w:rsidR="00645532"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1DC1D969"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30BE617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12AE07A5"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968109F" w14:textId="61D0713A"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3C8A3292" w14:textId="77777777" w:rsidR="00E73EDF" w:rsidRDefault="00E73EDF" w:rsidP="00645532">
      <w:pPr>
        <w:spacing w:after="0" w:line="240" w:lineRule="auto"/>
      </w:pPr>
    </w:p>
    <w:p w14:paraId="328085C5" w14:textId="6AFE3C5C" w:rsidR="00645532" w:rsidRPr="00F2456F" w:rsidRDefault="00120D82" w:rsidP="001D02B5">
      <w:pPr>
        <w:pStyle w:val="ListContinue2"/>
        <w:keepNext/>
        <w:keepLines/>
        <w:numPr>
          <w:ilvl w:val="2"/>
          <w:numId w:val="27"/>
        </w:numPr>
        <w:tabs>
          <w:tab w:val="clear" w:pos="432"/>
        </w:tabs>
        <w:spacing w:before="120" w:after="120" w:line="240" w:lineRule="auto"/>
        <w:rPr>
          <w:b/>
          <w:lang w:eastAsia="en-US"/>
        </w:rPr>
      </w:pPr>
      <w:bookmarkStart w:id="896" w:name="_Toc162435454"/>
      <w:bookmarkStart w:id="897" w:name="_Toc169203148"/>
      <w:bookmarkStart w:id="898" w:name="_Toc170072478"/>
      <w:bookmarkStart w:id="899" w:name="_Toc175558707"/>
      <w:r w:rsidRPr="00120D82">
        <w:rPr>
          <w:b/>
          <w:lang w:eastAsia="en-US"/>
        </w:rPr>
        <w:t>Curve Component field - CUCO</w:t>
      </w:r>
      <w:bookmarkEnd w:id="896"/>
      <w:bookmarkEnd w:id="897"/>
      <w:bookmarkEnd w:id="898"/>
      <w:bookmarkEnd w:id="899"/>
    </w:p>
    <w:tbl>
      <w:tblPr>
        <w:tblW w:w="9841" w:type="dxa"/>
        <w:tblInd w:w="-244" w:type="dxa"/>
        <w:tblLayout w:type="fixed"/>
        <w:tblCellMar>
          <w:left w:w="57" w:type="dxa"/>
          <w:right w:w="57" w:type="dxa"/>
        </w:tblCellMar>
        <w:tblLook w:val="04A0" w:firstRow="1" w:lastRow="0" w:firstColumn="1" w:lastColumn="0" w:noHBand="0" w:noVBand="1"/>
      </w:tblPr>
      <w:tblGrid>
        <w:gridCol w:w="3457"/>
        <w:gridCol w:w="793"/>
        <w:gridCol w:w="793"/>
        <w:gridCol w:w="793"/>
        <w:gridCol w:w="4005"/>
      </w:tblGrid>
      <w:tr w:rsidR="00E73EDF" w:rsidRPr="008A6F2A" w14:paraId="1207E414" w14:textId="77777777" w:rsidTr="00120D82">
        <w:tc>
          <w:tcPr>
            <w:tcW w:w="3457"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9CBEED8"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F96ACA8"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6AA138"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FB7A24F" w14:textId="77777777" w:rsidR="00E73EDF" w:rsidRPr="008A6F2A" w:rsidRDefault="007653F1" w:rsidP="00C128E3">
            <w:pPr>
              <w:pStyle w:val="Small"/>
              <w:spacing w:before="40" w:after="40"/>
              <w:jc w:val="both"/>
              <w:rPr>
                <w:b/>
              </w:rPr>
            </w:pPr>
            <w:r w:rsidRPr="008A6F2A">
              <w:rPr>
                <w:b/>
              </w:rPr>
              <w:t>Format</w:t>
            </w:r>
          </w:p>
        </w:tc>
        <w:tc>
          <w:tcPr>
            <w:tcW w:w="400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2DA76B0" w14:textId="77777777" w:rsidR="00E73EDF" w:rsidRPr="008A6F2A" w:rsidRDefault="007653F1" w:rsidP="00C128E3">
            <w:pPr>
              <w:pStyle w:val="Small"/>
              <w:spacing w:before="40" w:after="40"/>
              <w:jc w:val="both"/>
              <w:rPr>
                <w:b/>
              </w:rPr>
            </w:pPr>
            <w:r w:rsidRPr="008A6F2A">
              <w:rPr>
                <w:b/>
              </w:rPr>
              <w:t>Comment</w:t>
            </w:r>
          </w:p>
        </w:tc>
      </w:tr>
      <w:tr w:rsidR="00E73EDF" w:rsidRPr="008A6F2A" w14:paraId="25466676"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53C59833" w14:textId="07793782" w:rsidR="00E73EDF" w:rsidRPr="00544ABE" w:rsidRDefault="007653F1" w:rsidP="00120D82">
            <w:pPr>
              <w:pStyle w:val="Small"/>
              <w:spacing w:before="40" w:after="40"/>
              <w:jc w:val="both"/>
            </w:pPr>
            <w:r w:rsidRPr="008A6F2A">
              <w:t xml:space="preserve">Referenced Record </w:t>
            </w:r>
            <w:r w:rsidR="00120D82">
              <w:t>n</w:t>
            </w:r>
            <w:r w:rsidR="00120D82" w:rsidRPr="00544ABE">
              <w:t>ame</w:t>
            </w:r>
          </w:p>
        </w:tc>
        <w:tc>
          <w:tcPr>
            <w:tcW w:w="793" w:type="dxa"/>
            <w:tcBorders>
              <w:top w:val="single" w:sz="6" w:space="0" w:color="000000"/>
              <w:left w:val="single" w:sz="6" w:space="0" w:color="000000"/>
              <w:bottom w:val="single" w:sz="6" w:space="0" w:color="000000"/>
              <w:right w:val="single" w:sz="6" w:space="0" w:color="000000"/>
            </w:tcBorders>
          </w:tcPr>
          <w:p w14:paraId="5E6CD190" w14:textId="77777777" w:rsidR="00E73EDF" w:rsidRPr="008A6F2A" w:rsidRDefault="007653F1" w:rsidP="00C128E3">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0FB076E1" w14:textId="7042394A" w:rsidR="00E73EDF" w:rsidRPr="008A6F2A" w:rsidRDefault="002B34AC" w:rsidP="002B34AC">
            <w:pPr>
              <w:pStyle w:val="Small"/>
              <w:spacing w:before="40" w:after="40"/>
            </w:pPr>
            <w:r>
              <w:t>{120} or {125}</w:t>
            </w:r>
          </w:p>
        </w:tc>
        <w:tc>
          <w:tcPr>
            <w:tcW w:w="793" w:type="dxa"/>
            <w:tcBorders>
              <w:top w:val="single" w:sz="6" w:space="0" w:color="000000"/>
              <w:left w:val="single" w:sz="6" w:space="0" w:color="000000"/>
              <w:bottom w:val="single" w:sz="6" w:space="0" w:color="000000"/>
              <w:right w:val="single" w:sz="6" w:space="0" w:color="000000"/>
            </w:tcBorders>
          </w:tcPr>
          <w:p w14:paraId="7FCD48FC" w14:textId="77777777" w:rsidR="00E73EDF" w:rsidRPr="008A6F2A" w:rsidRDefault="007653F1" w:rsidP="00C128E3">
            <w:pPr>
              <w:pStyle w:val="Small"/>
              <w:spacing w:before="40" w:after="40"/>
              <w:jc w:val="both"/>
            </w:pPr>
            <w:r w:rsidRPr="008A6F2A">
              <w:t>b11</w:t>
            </w:r>
          </w:p>
        </w:tc>
        <w:tc>
          <w:tcPr>
            <w:tcW w:w="4005" w:type="dxa"/>
            <w:tcBorders>
              <w:top w:val="single" w:sz="6" w:space="0" w:color="000000"/>
              <w:left w:val="single" w:sz="6" w:space="0" w:color="000000"/>
              <w:bottom w:val="single" w:sz="6" w:space="0" w:color="000000"/>
              <w:right w:val="single" w:sz="6" w:space="0" w:color="000000"/>
            </w:tcBorders>
          </w:tcPr>
          <w:p w14:paraId="54B96FD5" w14:textId="77777777" w:rsidR="00E73EDF" w:rsidRDefault="007653F1" w:rsidP="00C128E3">
            <w:pPr>
              <w:pStyle w:val="Small"/>
              <w:spacing w:before="40" w:after="40"/>
              <w:jc w:val="both"/>
            </w:pPr>
            <w:r w:rsidRPr="008A6F2A">
              <w:t>Record name of the referenced record</w:t>
            </w:r>
          </w:p>
          <w:p w14:paraId="6B72F8D4" w14:textId="77777777" w:rsidR="002B34AC" w:rsidRDefault="002B34AC" w:rsidP="00522ACE">
            <w:pPr>
              <w:pStyle w:val="Small"/>
              <w:spacing w:before="40"/>
              <w:jc w:val="both"/>
            </w:pPr>
            <w:r>
              <w:t>{120} – Curve</w:t>
            </w:r>
          </w:p>
          <w:p w14:paraId="0175F50B" w14:textId="34C0CED5" w:rsidR="002B34AC" w:rsidRPr="008A6F2A" w:rsidRDefault="002B34AC" w:rsidP="00522ACE">
            <w:pPr>
              <w:pStyle w:val="Small"/>
              <w:spacing w:before="0" w:after="40"/>
              <w:jc w:val="both"/>
            </w:pPr>
            <w:r>
              <w:t>{125} – Composite Curve</w:t>
            </w:r>
          </w:p>
        </w:tc>
      </w:tr>
      <w:tr w:rsidR="00E73EDF" w:rsidRPr="008A6F2A" w14:paraId="155734F9"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18D590F1" w14:textId="1FD2E2D1" w:rsidR="00E73EDF" w:rsidRPr="00544ABE" w:rsidRDefault="007653F1" w:rsidP="00120D82">
            <w:pPr>
              <w:pStyle w:val="Small"/>
              <w:spacing w:before="40" w:after="40"/>
              <w:jc w:val="both"/>
            </w:pPr>
            <w:r w:rsidRPr="008A6F2A">
              <w:t xml:space="preserve">Referenced Record </w:t>
            </w:r>
            <w:r w:rsidR="00120D82">
              <w:t>i</w:t>
            </w:r>
            <w:r w:rsidR="00120D82" w:rsidRPr="00544ABE">
              <w:t>dentifier</w:t>
            </w:r>
          </w:p>
        </w:tc>
        <w:tc>
          <w:tcPr>
            <w:tcW w:w="793" w:type="dxa"/>
            <w:tcBorders>
              <w:top w:val="single" w:sz="6" w:space="0" w:color="000000"/>
              <w:left w:val="single" w:sz="6" w:space="0" w:color="000000"/>
              <w:bottom w:val="single" w:sz="6" w:space="0" w:color="000000"/>
              <w:right w:val="single" w:sz="6" w:space="0" w:color="000000"/>
            </w:tcBorders>
          </w:tcPr>
          <w:p w14:paraId="542624E2"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5661E48E"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0489F3B5" w14:textId="77777777" w:rsidR="00E73EDF" w:rsidRPr="008A6F2A" w:rsidRDefault="007653F1" w:rsidP="00C128E3">
            <w:pPr>
              <w:pStyle w:val="Small"/>
              <w:spacing w:before="40" w:after="40"/>
              <w:jc w:val="both"/>
            </w:pPr>
            <w:r w:rsidRPr="008A6F2A">
              <w:t>b14</w:t>
            </w:r>
          </w:p>
        </w:tc>
        <w:tc>
          <w:tcPr>
            <w:tcW w:w="4005" w:type="dxa"/>
            <w:tcBorders>
              <w:top w:val="single" w:sz="6" w:space="0" w:color="000000"/>
              <w:left w:val="single" w:sz="6" w:space="0" w:color="000000"/>
              <w:bottom w:val="single" w:sz="6" w:space="0" w:color="000000"/>
              <w:right w:val="single" w:sz="6" w:space="0" w:color="000000"/>
            </w:tcBorders>
          </w:tcPr>
          <w:p w14:paraId="3B570B3F"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78E383F6"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4D97FA11" w14:textId="77777777" w:rsidR="00E73EDF" w:rsidRPr="008A6F2A" w:rsidRDefault="007653F1" w:rsidP="00C128E3">
            <w:pPr>
              <w:pStyle w:val="Small"/>
              <w:spacing w:before="40" w:after="40"/>
              <w:jc w:val="both"/>
            </w:pPr>
            <w:r w:rsidRPr="008A6F2A">
              <w:t>Orientation</w:t>
            </w:r>
          </w:p>
        </w:tc>
        <w:tc>
          <w:tcPr>
            <w:tcW w:w="793" w:type="dxa"/>
            <w:tcBorders>
              <w:top w:val="single" w:sz="6" w:space="0" w:color="000000"/>
              <w:left w:val="single" w:sz="6" w:space="0" w:color="000000"/>
              <w:bottom w:val="single" w:sz="6" w:space="0" w:color="000000"/>
              <w:right w:val="single" w:sz="6" w:space="0" w:color="000000"/>
            </w:tcBorders>
          </w:tcPr>
          <w:p w14:paraId="5A612E33" w14:textId="77777777" w:rsidR="00E73EDF" w:rsidRPr="008A6F2A" w:rsidRDefault="007653F1" w:rsidP="00C128E3">
            <w:pPr>
              <w:pStyle w:val="Small"/>
              <w:spacing w:before="40" w:after="40"/>
              <w:jc w:val="both"/>
            </w:pPr>
            <w:r w:rsidRPr="008A6F2A">
              <w:t>ORNT</w:t>
            </w:r>
          </w:p>
        </w:tc>
        <w:tc>
          <w:tcPr>
            <w:tcW w:w="793" w:type="dxa"/>
            <w:tcBorders>
              <w:top w:val="single" w:sz="6" w:space="0" w:color="000000"/>
              <w:left w:val="single" w:sz="6" w:space="0" w:color="000000"/>
              <w:bottom w:val="single" w:sz="6" w:space="0" w:color="000000"/>
              <w:right w:val="single" w:sz="6" w:space="0" w:color="000000"/>
            </w:tcBorders>
          </w:tcPr>
          <w:p w14:paraId="5D363411"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03784C57" w14:textId="77777777" w:rsidR="00E73EDF" w:rsidRPr="008A6F2A" w:rsidRDefault="007653F1" w:rsidP="00C128E3">
            <w:pPr>
              <w:pStyle w:val="Small"/>
              <w:spacing w:before="40" w:after="40"/>
              <w:jc w:val="both"/>
            </w:pPr>
            <w:r w:rsidRPr="008A6F2A">
              <w:t>b11</w:t>
            </w:r>
          </w:p>
        </w:tc>
        <w:tc>
          <w:tcPr>
            <w:tcW w:w="4005" w:type="dxa"/>
            <w:tcBorders>
              <w:top w:val="single" w:sz="6" w:space="0" w:color="000000"/>
              <w:left w:val="single" w:sz="6" w:space="0" w:color="000000"/>
              <w:bottom w:val="single" w:sz="6" w:space="0" w:color="000000"/>
              <w:right w:val="single" w:sz="6" w:space="0" w:color="000000"/>
            </w:tcBorders>
          </w:tcPr>
          <w:p w14:paraId="3915691E" w14:textId="5839615B" w:rsidR="00E73EDF" w:rsidRPr="008A6F2A" w:rsidRDefault="007653F1" w:rsidP="00C128E3">
            <w:pPr>
              <w:pStyle w:val="Small"/>
              <w:spacing w:before="40"/>
              <w:jc w:val="both"/>
            </w:pPr>
            <w:r w:rsidRPr="008A6F2A">
              <w:t xml:space="preserve">{1} </w:t>
            </w:r>
            <w:r w:rsidR="00120D82">
              <w:t>–</w:t>
            </w:r>
            <w:r w:rsidRPr="008A6F2A">
              <w:t xml:space="preserve"> Forward</w:t>
            </w:r>
          </w:p>
          <w:p w14:paraId="056E70A1" w14:textId="16341E1C" w:rsidR="00E73EDF" w:rsidRPr="008A6F2A" w:rsidRDefault="007653F1" w:rsidP="00C128E3">
            <w:pPr>
              <w:pStyle w:val="Small"/>
              <w:spacing w:before="0" w:after="40"/>
              <w:jc w:val="both"/>
            </w:pPr>
            <w:r w:rsidRPr="008A6F2A">
              <w:t xml:space="preserve">{2} </w:t>
            </w:r>
            <w:r w:rsidR="00120D82">
              <w:t>–</w:t>
            </w:r>
            <w:r w:rsidRPr="008A6F2A">
              <w:t xml:space="preserve"> Reverse</w:t>
            </w:r>
          </w:p>
        </w:tc>
      </w:tr>
    </w:tbl>
    <w:p w14:paraId="4B4A6C67" w14:textId="77777777" w:rsidR="00E73EDF" w:rsidRDefault="00E73EDF" w:rsidP="00120D82">
      <w:pPr>
        <w:spacing w:after="0" w:line="240" w:lineRule="auto"/>
      </w:pPr>
    </w:p>
    <w:p w14:paraId="5ADB0B78" w14:textId="10762C64" w:rsidR="00120D82" w:rsidRPr="00F2456F" w:rsidRDefault="00120D82" w:rsidP="001D02B5">
      <w:pPr>
        <w:pStyle w:val="ListContinue2"/>
        <w:keepNext/>
        <w:keepLines/>
        <w:numPr>
          <w:ilvl w:val="2"/>
          <w:numId w:val="27"/>
        </w:numPr>
        <w:tabs>
          <w:tab w:val="clear" w:pos="432"/>
        </w:tabs>
        <w:spacing w:before="120" w:after="120" w:line="240" w:lineRule="auto"/>
        <w:rPr>
          <w:b/>
          <w:lang w:eastAsia="en-US"/>
        </w:rPr>
      </w:pPr>
      <w:bookmarkStart w:id="900" w:name="_Toc162435455"/>
      <w:bookmarkStart w:id="901" w:name="_Toc169203149"/>
      <w:bookmarkStart w:id="902" w:name="_Toc170072479"/>
      <w:bookmarkStart w:id="903" w:name="_Toc175558708"/>
      <w:r w:rsidRPr="00120D82">
        <w:rPr>
          <w:b/>
          <w:lang w:eastAsia="en-US"/>
        </w:rPr>
        <w:t>Surface Record Identifier field - SRID</w:t>
      </w:r>
      <w:bookmarkEnd w:id="900"/>
      <w:bookmarkEnd w:id="901"/>
      <w:bookmarkEnd w:id="902"/>
      <w:bookmarkEnd w:id="903"/>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51D9A19"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A52872A"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B18402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C61308B"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7901651"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DB508C0" w14:textId="77777777" w:rsidR="00E73EDF" w:rsidRPr="008A6F2A" w:rsidRDefault="007653F1" w:rsidP="00C128E3">
            <w:pPr>
              <w:pStyle w:val="Small"/>
              <w:spacing w:before="40" w:after="40"/>
              <w:jc w:val="both"/>
              <w:rPr>
                <w:b/>
              </w:rPr>
            </w:pPr>
            <w:r w:rsidRPr="008A6F2A">
              <w:rPr>
                <w:b/>
              </w:rPr>
              <w:t>Comment</w:t>
            </w:r>
          </w:p>
        </w:tc>
      </w:tr>
      <w:tr w:rsidR="00E73EDF" w:rsidRPr="008A6F2A" w14:paraId="67BD995D" w14:textId="77777777">
        <w:tc>
          <w:tcPr>
            <w:tcW w:w="3459" w:type="dxa"/>
            <w:tcBorders>
              <w:top w:val="single" w:sz="6" w:space="0" w:color="000000"/>
              <w:left w:val="single" w:sz="6" w:space="0" w:color="000000"/>
              <w:bottom w:val="single" w:sz="6" w:space="0" w:color="000000"/>
              <w:right w:val="single" w:sz="6" w:space="0" w:color="000000"/>
            </w:tcBorders>
          </w:tcPr>
          <w:p w14:paraId="7BAD7DBB" w14:textId="51843EB7" w:rsidR="00E73EDF" w:rsidRPr="00544ABE" w:rsidRDefault="007653F1" w:rsidP="00120D82">
            <w:pPr>
              <w:pStyle w:val="Small"/>
              <w:spacing w:before="40" w:after="40"/>
              <w:jc w:val="both"/>
            </w:pPr>
            <w:r w:rsidRPr="008A6F2A">
              <w:t xml:space="preserve">Record </w:t>
            </w:r>
            <w:r w:rsidR="00120D82">
              <w:t>n</w:t>
            </w:r>
            <w:r w:rsidR="00120D82"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49BD682B"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02520F91" w14:textId="77777777" w:rsidR="00E73EDF" w:rsidRPr="008A6F2A" w:rsidRDefault="007653F1" w:rsidP="00C128E3">
            <w:pPr>
              <w:pStyle w:val="Small"/>
              <w:spacing w:before="40" w:after="40"/>
              <w:jc w:val="both"/>
            </w:pPr>
            <w:r w:rsidRPr="008A6F2A">
              <w:t>{130}</w:t>
            </w:r>
          </w:p>
        </w:tc>
        <w:tc>
          <w:tcPr>
            <w:tcW w:w="794" w:type="dxa"/>
            <w:tcBorders>
              <w:top w:val="single" w:sz="6" w:space="0" w:color="000000"/>
              <w:left w:val="single" w:sz="6" w:space="0" w:color="000000"/>
              <w:bottom w:val="single" w:sz="6" w:space="0" w:color="000000"/>
              <w:right w:val="single" w:sz="6" w:space="0" w:color="000000"/>
            </w:tcBorders>
          </w:tcPr>
          <w:p w14:paraId="212BEE4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D607036" w14:textId="768AE77A" w:rsidR="00E73EDF" w:rsidRPr="008A6F2A" w:rsidRDefault="007653F1" w:rsidP="00C128E3">
            <w:pPr>
              <w:pStyle w:val="Small"/>
              <w:spacing w:before="40" w:after="40"/>
              <w:jc w:val="both"/>
            </w:pPr>
            <w:r w:rsidRPr="008A6F2A">
              <w:t xml:space="preserve">{130} </w:t>
            </w:r>
            <w:r w:rsidR="00120D82">
              <w:t>–</w:t>
            </w:r>
            <w:r w:rsidRPr="008A6F2A">
              <w:t xml:space="preserve"> Surface</w:t>
            </w:r>
          </w:p>
        </w:tc>
      </w:tr>
      <w:tr w:rsidR="00E73EDF" w:rsidRPr="008A6F2A" w14:paraId="14DB1C32" w14:textId="77777777">
        <w:tc>
          <w:tcPr>
            <w:tcW w:w="3459" w:type="dxa"/>
            <w:tcBorders>
              <w:top w:val="single" w:sz="6" w:space="0" w:color="000000"/>
              <w:left w:val="single" w:sz="6" w:space="0" w:color="000000"/>
              <w:bottom w:val="single" w:sz="6" w:space="0" w:color="000000"/>
              <w:right w:val="single" w:sz="6" w:space="0" w:color="000000"/>
            </w:tcBorders>
          </w:tcPr>
          <w:p w14:paraId="6FB16524" w14:textId="5768BB15" w:rsidR="00E73EDF" w:rsidRPr="00544ABE" w:rsidRDefault="007653F1" w:rsidP="00120D82">
            <w:pPr>
              <w:pStyle w:val="Small"/>
              <w:spacing w:before="40" w:after="40"/>
              <w:jc w:val="both"/>
            </w:pPr>
            <w:r w:rsidRPr="008A6F2A">
              <w:lastRenderedPageBreak/>
              <w:t xml:space="preserve">Record </w:t>
            </w:r>
            <w:r w:rsidR="00120D82">
              <w:t>i</w:t>
            </w:r>
            <w:r w:rsidR="00120D82"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0382068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2E41F51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363363D"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0248A52"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4E6DF49C" w14:textId="77777777">
        <w:tc>
          <w:tcPr>
            <w:tcW w:w="3459" w:type="dxa"/>
            <w:tcBorders>
              <w:top w:val="single" w:sz="6" w:space="0" w:color="000000"/>
              <w:left w:val="single" w:sz="6" w:space="0" w:color="000000"/>
              <w:bottom w:val="single" w:sz="6" w:space="0" w:color="000000"/>
              <w:right w:val="single" w:sz="6" w:space="0" w:color="000000"/>
            </w:tcBorders>
          </w:tcPr>
          <w:p w14:paraId="34D56AAE" w14:textId="480C8386" w:rsidR="00E73EDF" w:rsidRPr="00544ABE" w:rsidRDefault="007653F1" w:rsidP="00120D82">
            <w:pPr>
              <w:pStyle w:val="Small"/>
              <w:spacing w:before="40" w:after="40"/>
              <w:jc w:val="both"/>
            </w:pPr>
            <w:r w:rsidRPr="008A6F2A">
              <w:t xml:space="preserve">Record </w:t>
            </w:r>
            <w:r w:rsidR="00120D82">
              <w:t>v</w:t>
            </w:r>
            <w:r w:rsidR="00120D82"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7A6A661D"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5EDC4ED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4C93B96"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76FFCD25"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031E2E37" w14:textId="77777777">
        <w:tc>
          <w:tcPr>
            <w:tcW w:w="3459" w:type="dxa"/>
            <w:tcBorders>
              <w:top w:val="single" w:sz="6" w:space="0" w:color="000000"/>
              <w:left w:val="single" w:sz="6" w:space="0" w:color="000000"/>
              <w:bottom w:val="single" w:sz="6" w:space="0" w:color="000000"/>
              <w:right w:val="single" w:sz="6" w:space="0" w:color="000000"/>
            </w:tcBorders>
          </w:tcPr>
          <w:p w14:paraId="6B4DDB5D" w14:textId="7DB55448" w:rsidR="00E73EDF" w:rsidRPr="00544ABE" w:rsidRDefault="007653F1" w:rsidP="00120D82">
            <w:pPr>
              <w:pStyle w:val="Small"/>
              <w:spacing w:before="40" w:after="40"/>
              <w:jc w:val="both"/>
            </w:pPr>
            <w:r w:rsidRPr="008A6F2A">
              <w:t xml:space="preserve">Record </w:t>
            </w:r>
            <w:r w:rsidR="00120D82">
              <w:t>u</w:t>
            </w:r>
            <w:r w:rsidR="00120D82" w:rsidRPr="00544ABE">
              <w:t xml:space="preserve">pdate </w:t>
            </w:r>
            <w:r w:rsidR="00120D82">
              <w:t>i</w:t>
            </w:r>
            <w:r w:rsidR="00120D82"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24E55EB2"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0E6E9953"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43FCC3A5"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2EA5726" w14:textId="77777777" w:rsidR="00E73EDF" w:rsidRPr="008A6F2A" w:rsidRDefault="007653F1" w:rsidP="00C128E3">
            <w:pPr>
              <w:pStyle w:val="Small"/>
              <w:spacing w:before="40" w:after="40"/>
              <w:jc w:val="both"/>
            </w:pPr>
            <w:r w:rsidRPr="008A6F2A">
              <w:t>{1} – Insert</w:t>
            </w:r>
          </w:p>
        </w:tc>
      </w:tr>
    </w:tbl>
    <w:p w14:paraId="37DFAC8D" w14:textId="77777777" w:rsidR="00E73EDF" w:rsidRDefault="00E73EDF" w:rsidP="00120D82">
      <w:pPr>
        <w:spacing w:after="0" w:line="240" w:lineRule="auto"/>
      </w:pPr>
    </w:p>
    <w:p w14:paraId="32DF80A4" w14:textId="3A014244" w:rsidR="004856CC" w:rsidRPr="00F2456F" w:rsidRDefault="004856CC" w:rsidP="001D02B5">
      <w:pPr>
        <w:pStyle w:val="ListContinue2"/>
        <w:keepNext/>
        <w:keepLines/>
        <w:numPr>
          <w:ilvl w:val="2"/>
          <w:numId w:val="27"/>
        </w:numPr>
        <w:tabs>
          <w:tab w:val="clear" w:pos="432"/>
        </w:tabs>
        <w:spacing w:before="120" w:after="120" w:line="240" w:lineRule="auto"/>
        <w:rPr>
          <w:b/>
          <w:lang w:eastAsia="en-US"/>
        </w:rPr>
      </w:pPr>
      <w:bookmarkStart w:id="904" w:name="_Toc162435456"/>
      <w:bookmarkStart w:id="905" w:name="_Toc169203150"/>
      <w:bookmarkStart w:id="906" w:name="_Toc170072480"/>
      <w:bookmarkStart w:id="907" w:name="_Toc175558709"/>
      <w:r w:rsidRPr="004856CC">
        <w:rPr>
          <w:b/>
          <w:lang w:eastAsia="en-US"/>
        </w:rPr>
        <w:t>Ring Association field - RIAS</w:t>
      </w:r>
      <w:bookmarkEnd w:id="904"/>
      <w:bookmarkEnd w:id="905"/>
      <w:bookmarkEnd w:id="906"/>
      <w:bookmarkEnd w:id="907"/>
    </w:p>
    <w:tbl>
      <w:tblPr>
        <w:tblW w:w="9841" w:type="dxa"/>
        <w:tblInd w:w="-244" w:type="dxa"/>
        <w:tblLayout w:type="fixed"/>
        <w:tblCellMar>
          <w:left w:w="57" w:type="dxa"/>
          <w:right w:w="57" w:type="dxa"/>
        </w:tblCellMar>
        <w:tblLook w:val="04A0" w:firstRow="1" w:lastRow="0" w:firstColumn="1" w:lastColumn="0" w:noHBand="0" w:noVBand="1"/>
      </w:tblPr>
      <w:tblGrid>
        <w:gridCol w:w="3450"/>
        <w:gridCol w:w="792"/>
        <w:gridCol w:w="791"/>
        <w:gridCol w:w="791"/>
        <w:gridCol w:w="4017"/>
      </w:tblGrid>
      <w:tr w:rsidR="00E73EDF" w:rsidRPr="008A6F2A" w14:paraId="2E42300E" w14:textId="77777777" w:rsidTr="004856CC">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70FA04E" w14:textId="77777777" w:rsidR="00E73EDF" w:rsidRPr="008A6F2A" w:rsidRDefault="007653F1" w:rsidP="00C128E3">
            <w:pPr>
              <w:pStyle w:val="Small"/>
              <w:spacing w:before="40" w:after="40"/>
              <w:jc w:val="both"/>
              <w:rPr>
                <w:b/>
              </w:rPr>
            </w:pPr>
            <w:r w:rsidRPr="008A6F2A">
              <w:rPr>
                <w:b/>
              </w:rPr>
              <w:t>Subfield name</w:t>
            </w:r>
          </w:p>
        </w:tc>
        <w:tc>
          <w:tcPr>
            <w:tcW w:w="792"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85AEF9" w14:textId="77777777" w:rsidR="00E73EDF" w:rsidRPr="008A6F2A" w:rsidRDefault="007653F1" w:rsidP="00C128E3">
            <w:pPr>
              <w:pStyle w:val="Small"/>
              <w:spacing w:before="40" w:after="40"/>
              <w:jc w:val="both"/>
              <w:rPr>
                <w:b/>
              </w:rPr>
            </w:pPr>
            <w:r w:rsidRPr="008A6F2A">
              <w:rPr>
                <w:b/>
              </w:rPr>
              <w:t>Label</w:t>
            </w:r>
          </w:p>
        </w:tc>
        <w:tc>
          <w:tcPr>
            <w:tcW w:w="79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C9649BE" w14:textId="77777777" w:rsidR="00E73EDF" w:rsidRPr="008A6F2A" w:rsidRDefault="007653F1" w:rsidP="00C128E3">
            <w:pPr>
              <w:pStyle w:val="Small"/>
              <w:spacing w:before="40" w:after="40"/>
              <w:jc w:val="both"/>
              <w:rPr>
                <w:b/>
              </w:rPr>
            </w:pPr>
            <w:r w:rsidRPr="008A6F2A">
              <w:rPr>
                <w:b/>
              </w:rPr>
              <w:t>Value</w:t>
            </w:r>
          </w:p>
        </w:tc>
        <w:tc>
          <w:tcPr>
            <w:tcW w:w="79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97DC36" w14:textId="77777777" w:rsidR="00E73EDF" w:rsidRPr="008A6F2A" w:rsidRDefault="007653F1" w:rsidP="00C128E3">
            <w:pPr>
              <w:pStyle w:val="Small"/>
              <w:spacing w:before="40" w:after="40"/>
              <w:jc w:val="both"/>
              <w:rPr>
                <w:b/>
              </w:rPr>
            </w:pPr>
            <w:r w:rsidRPr="008A6F2A">
              <w:rPr>
                <w:b/>
              </w:rPr>
              <w:t>Format</w:t>
            </w:r>
          </w:p>
        </w:tc>
        <w:tc>
          <w:tcPr>
            <w:tcW w:w="4017"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8E7C375" w14:textId="77777777" w:rsidR="00E73EDF" w:rsidRPr="008A6F2A" w:rsidRDefault="007653F1" w:rsidP="00C128E3">
            <w:pPr>
              <w:pStyle w:val="Small"/>
              <w:spacing w:before="40" w:after="40"/>
              <w:jc w:val="both"/>
              <w:rPr>
                <w:b/>
              </w:rPr>
            </w:pPr>
            <w:r w:rsidRPr="008A6F2A">
              <w:rPr>
                <w:b/>
              </w:rPr>
              <w:t>Comment</w:t>
            </w:r>
          </w:p>
        </w:tc>
      </w:tr>
      <w:tr w:rsidR="002B34AC" w:rsidRPr="008A6F2A" w14:paraId="4B8D0EB0"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3C3A46AD" w14:textId="306F51A8" w:rsidR="002B34AC" w:rsidRPr="00544ABE" w:rsidRDefault="002B34AC" w:rsidP="002B34AC">
            <w:pPr>
              <w:pStyle w:val="Small"/>
              <w:spacing w:before="40" w:after="40"/>
              <w:jc w:val="both"/>
            </w:pPr>
            <w:r w:rsidRPr="008A6F2A">
              <w:t xml:space="preserve">Referenced Record </w:t>
            </w:r>
            <w:r>
              <w:t>n</w:t>
            </w:r>
            <w:r w:rsidRPr="00544ABE">
              <w:t>ame</w:t>
            </w:r>
          </w:p>
        </w:tc>
        <w:tc>
          <w:tcPr>
            <w:tcW w:w="792" w:type="dxa"/>
            <w:tcBorders>
              <w:top w:val="single" w:sz="6" w:space="0" w:color="000000"/>
              <w:left w:val="single" w:sz="6" w:space="0" w:color="000000"/>
              <w:bottom w:val="single" w:sz="6" w:space="0" w:color="000000"/>
              <w:right w:val="single" w:sz="6" w:space="0" w:color="000000"/>
            </w:tcBorders>
          </w:tcPr>
          <w:p w14:paraId="22B64087" w14:textId="77777777" w:rsidR="002B34AC" w:rsidRPr="008A6F2A" w:rsidRDefault="002B34AC" w:rsidP="002B34AC">
            <w:pPr>
              <w:pStyle w:val="Small"/>
              <w:spacing w:before="40" w:after="40"/>
              <w:jc w:val="both"/>
            </w:pPr>
            <w:r w:rsidRPr="008A6F2A">
              <w:t>*RRNM</w:t>
            </w:r>
          </w:p>
        </w:tc>
        <w:tc>
          <w:tcPr>
            <w:tcW w:w="791" w:type="dxa"/>
            <w:tcBorders>
              <w:top w:val="single" w:sz="6" w:space="0" w:color="000000"/>
              <w:left w:val="single" w:sz="6" w:space="0" w:color="000000"/>
              <w:bottom w:val="single" w:sz="6" w:space="0" w:color="000000"/>
              <w:right w:val="single" w:sz="6" w:space="0" w:color="000000"/>
            </w:tcBorders>
          </w:tcPr>
          <w:p w14:paraId="44D6412D" w14:textId="1259C535" w:rsidR="002B34AC" w:rsidRPr="008A6F2A" w:rsidRDefault="002B34AC" w:rsidP="002B34AC">
            <w:pPr>
              <w:pStyle w:val="Small"/>
              <w:spacing w:before="40" w:after="40"/>
            </w:pPr>
            <w:r>
              <w:t>{120} or {125}</w:t>
            </w:r>
          </w:p>
        </w:tc>
        <w:tc>
          <w:tcPr>
            <w:tcW w:w="791" w:type="dxa"/>
            <w:tcBorders>
              <w:top w:val="single" w:sz="6" w:space="0" w:color="000000"/>
              <w:left w:val="single" w:sz="6" w:space="0" w:color="000000"/>
              <w:bottom w:val="single" w:sz="6" w:space="0" w:color="000000"/>
              <w:right w:val="single" w:sz="6" w:space="0" w:color="000000"/>
            </w:tcBorders>
          </w:tcPr>
          <w:p w14:paraId="6A8F35C9" w14:textId="77777777" w:rsidR="002B34AC" w:rsidRPr="008A6F2A" w:rsidRDefault="002B34AC" w:rsidP="002B34AC">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0444F7CF" w14:textId="77777777" w:rsidR="002B34AC" w:rsidRDefault="002B34AC" w:rsidP="002B34AC">
            <w:pPr>
              <w:pStyle w:val="Small"/>
              <w:spacing w:before="40" w:after="40"/>
              <w:jc w:val="both"/>
            </w:pPr>
            <w:r w:rsidRPr="008A6F2A">
              <w:t>Record name of the referenced record</w:t>
            </w:r>
          </w:p>
          <w:p w14:paraId="61869E8E" w14:textId="77777777" w:rsidR="002B34AC" w:rsidRDefault="002B34AC" w:rsidP="00522ACE">
            <w:pPr>
              <w:pStyle w:val="Small"/>
              <w:spacing w:before="40"/>
              <w:jc w:val="both"/>
            </w:pPr>
            <w:r>
              <w:t>{120} – Curve</w:t>
            </w:r>
          </w:p>
          <w:p w14:paraId="130F4314" w14:textId="047D9BF6" w:rsidR="002B34AC" w:rsidRPr="008A6F2A" w:rsidRDefault="002B34AC" w:rsidP="00522ACE">
            <w:pPr>
              <w:pStyle w:val="Small"/>
              <w:spacing w:before="0" w:after="40"/>
              <w:jc w:val="both"/>
            </w:pPr>
            <w:r>
              <w:t>{125} – Composite Curve</w:t>
            </w:r>
          </w:p>
        </w:tc>
      </w:tr>
      <w:tr w:rsidR="00E73EDF" w:rsidRPr="008A6F2A" w14:paraId="5ADF3632"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7D794728" w14:textId="40D4122B" w:rsidR="00E73EDF" w:rsidRPr="00544ABE" w:rsidRDefault="007653F1" w:rsidP="004856CC">
            <w:pPr>
              <w:pStyle w:val="Small"/>
              <w:spacing w:before="40" w:after="40"/>
              <w:jc w:val="both"/>
            </w:pPr>
            <w:r w:rsidRPr="008A6F2A">
              <w:t xml:space="preserve">Referenced Record </w:t>
            </w:r>
            <w:r w:rsidR="004856CC">
              <w:t>i</w:t>
            </w:r>
            <w:r w:rsidR="004856CC" w:rsidRPr="00544ABE">
              <w:t>dentifier</w:t>
            </w:r>
          </w:p>
        </w:tc>
        <w:tc>
          <w:tcPr>
            <w:tcW w:w="792" w:type="dxa"/>
            <w:tcBorders>
              <w:top w:val="single" w:sz="6" w:space="0" w:color="000000"/>
              <w:left w:val="single" w:sz="6" w:space="0" w:color="000000"/>
              <w:bottom w:val="single" w:sz="6" w:space="0" w:color="000000"/>
              <w:right w:val="single" w:sz="6" w:space="0" w:color="000000"/>
            </w:tcBorders>
          </w:tcPr>
          <w:p w14:paraId="30ABC5D7" w14:textId="77777777" w:rsidR="00E73EDF" w:rsidRPr="008A6F2A" w:rsidRDefault="007653F1" w:rsidP="00C128E3">
            <w:pPr>
              <w:pStyle w:val="Small"/>
              <w:spacing w:before="40" w:after="40"/>
              <w:jc w:val="both"/>
            </w:pPr>
            <w:r w:rsidRPr="008A6F2A">
              <w:t>RRID</w:t>
            </w:r>
          </w:p>
        </w:tc>
        <w:tc>
          <w:tcPr>
            <w:tcW w:w="791" w:type="dxa"/>
            <w:tcBorders>
              <w:top w:val="single" w:sz="6" w:space="0" w:color="000000"/>
              <w:left w:val="single" w:sz="6" w:space="0" w:color="000000"/>
              <w:bottom w:val="single" w:sz="6" w:space="0" w:color="000000"/>
              <w:right w:val="single" w:sz="6" w:space="0" w:color="000000"/>
            </w:tcBorders>
          </w:tcPr>
          <w:p w14:paraId="48D189C5"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299F1B0B" w14:textId="77777777" w:rsidR="00E73EDF" w:rsidRPr="008A6F2A" w:rsidRDefault="007653F1" w:rsidP="00C128E3">
            <w:pPr>
              <w:pStyle w:val="Small"/>
              <w:spacing w:before="40" w:after="40"/>
              <w:jc w:val="both"/>
            </w:pPr>
            <w:r w:rsidRPr="008A6F2A">
              <w:t>b14</w:t>
            </w:r>
          </w:p>
        </w:tc>
        <w:tc>
          <w:tcPr>
            <w:tcW w:w="4017" w:type="dxa"/>
            <w:tcBorders>
              <w:top w:val="single" w:sz="6" w:space="0" w:color="000000"/>
              <w:left w:val="single" w:sz="6" w:space="0" w:color="000000"/>
              <w:bottom w:val="single" w:sz="6" w:space="0" w:color="000000"/>
              <w:right w:val="single" w:sz="6" w:space="0" w:color="000000"/>
            </w:tcBorders>
          </w:tcPr>
          <w:p w14:paraId="57DD2B9E"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02960409"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402F0849" w14:textId="77777777" w:rsidR="00E73EDF" w:rsidRPr="008A6F2A" w:rsidRDefault="007653F1" w:rsidP="00C128E3">
            <w:pPr>
              <w:pStyle w:val="Small"/>
              <w:spacing w:before="40" w:after="40"/>
              <w:jc w:val="both"/>
            </w:pPr>
            <w:r w:rsidRPr="008A6F2A">
              <w:t>Orientation</w:t>
            </w:r>
          </w:p>
        </w:tc>
        <w:tc>
          <w:tcPr>
            <w:tcW w:w="792" w:type="dxa"/>
            <w:tcBorders>
              <w:top w:val="single" w:sz="6" w:space="0" w:color="000000"/>
              <w:left w:val="single" w:sz="6" w:space="0" w:color="000000"/>
              <w:bottom w:val="single" w:sz="6" w:space="0" w:color="000000"/>
              <w:right w:val="single" w:sz="6" w:space="0" w:color="000000"/>
            </w:tcBorders>
          </w:tcPr>
          <w:p w14:paraId="675DB67A" w14:textId="77777777" w:rsidR="00E73EDF" w:rsidRPr="008A6F2A" w:rsidRDefault="007653F1" w:rsidP="00C128E3">
            <w:pPr>
              <w:pStyle w:val="Small"/>
              <w:spacing w:before="40" w:after="40"/>
              <w:jc w:val="both"/>
            </w:pPr>
            <w:r w:rsidRPr="008A6F2A">
              <w:t>ORNT</w:t>
            </w:r>
          </w:p>
        </w:tc>
        <w:tc>
          <w:tcPr>
            <w:tcW w:w="791" w:type="dxa"/>
            <w:tcBorders>
              <w:top w:val="single" w:sz="6" w:space="0" w:color="000000"/>
              <w:left w:val="single" w:sz="6" w:space="0" w:color="000000"/>
              <w:bottom w:val="single" w:sz="6" w:space="0" w:color="000000"/>
              <w:right w:val="single" w:sz="6" w:space="0" w:color="000000"/>
            </w:tcBorders>
          </w:tcPr>
          <w:p w14:paraId="112E5DFC"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3AD84318"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1592D28D" w14:textId="44AF01CF" w:rsidR="00E73EDF" w:rsidRPr="008A6F2A" w:rsidRDefault="007653F1" w:rsidP="00C128E3">
            <w:pPr>
              <w:pStyle w:val="Small"/>
              <w:spacing w:before="40"/>
              <w:jc w:val="both"/>
            </w:pPr>
            <w:r w:rsidRPr="008A6F2A">
              <w:t xml:space="preserve">{1} </w:t>
            </w:r>
            <w:r w:rsidR="004856CC">
              <w:t>–</w:t>
            </w:r>
            <w:r w:rsidRPr="008A6F2A">
              <w:t xml:space="preserve"> Forward</w:t>
            </w:r>
          </w:p>
          <w:p w14:paraId="3CA4351A" w14:textId="60410CDD" w:rsidR="00E73EDF" w:rsidRPr="008A6F2A" w:rsidRDefault="007653F1" w:rsidP="00C128E3">
            <w:pPr>
              <w:pStyle w:val="Small"/>
              <w:spacing w:before="0" w:after="40"/>
              <w:jc w:val="both"/>
            </w:pPr>
            <w:r w:rsidRPr="008A6F2A">
              <w:t xml:space="preserve">{2} </w:t>
            </w:r>
            <w:r w:rsidR="004856CC">
              <w:t>–</w:t>
            </w:r>
            <w:r w:rsidRPr="008A6F2A">
              <w:t xml:space="preserve"> Reverse</w:t>
            </w:r>
          </w:p>
        </w:tc>
      </w:tr>
      <w:tr w:rsidR="00E73EDF" w:rsidRPr="008A6F2A" w14:paraId="4BC9A6B4"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50257BB9" w14:textId="77777777" w:rsidR="00E73EDF" w:rsidRPr="008A6F2A" w:rsidRDefault="007653F1" w:rsidP="00C128E3">
            <w:pPr>
              <w:pStyle w:val="Small"/>
              <w:spacing w:before="40" w:after="40"/>
              <w:jc w:val="both"/>
            </w:pPr>
            <w:r w:rsidRPr="008A6F2A">
              <w:t>Usage indicator</w:t>
            </w:r>
          </w:p>
        </w:tc>
        <w:tc>
          <w:tcPr>
            <w:tcW w:w="792" w:type="dxa"/>
            <w:tcBorders>
              <w:top w:val="single" w:sz="6" w:space="0" w:color="000000"/>
              <w:left w:val="single" w:sz="6" w:space="0" w:color="000000"/>
              <w:bottom w:val="single" w:sz="6" w:space="0" w:color="000000"/>
              <w:right w:val="single" w:sz="6" w:space="0" w:color="000000"/>
            </w:tcBorders>
          </w:tcPr>
          <w:p w14:paraId="490859BA" w14:textId="77777777" w:rsidR="00E73EDF" w:rsidRPr="008A6F2A" w:rsidRDefault="007653F1" w:rsidP="00C128E3">
            <w:pPr>
              <w:pStyle w:val="Small"/>
              <w:spacing w:before="40" w:after="40"/>
              <w:jc w:val="both"/>
            </w:pPr>
            <w:r w:rsidRPr="008A6F2A">
              <w:t>USAG</w:t>
            </w:r>
          </w:p>
        </w:tc>
        <w:tc>
          <w:tcPr>
            <w:tcW w:w="791" w:type="dxa"/>
            <w:tcBorders>
              <w:top w:val="single" w:sz="6" w:space="0" w:color="000000"/>
              <w:left w:val="single" w:sz="6" w:space="0" w:color="000000"/>
              <w:bottom w:val="single" w:sz="6" w:space="0" w:color="000000"/>
              <w:right w:val="single" w:sz="6" w:space="0" w:color="000000"/>
            </w:tcBorders>
          </w:tcPr>
          <w:p w14:paraId="6067062A"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6B64720A"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0777E259" w14:textId="45CD134E" w:rsidR="00E73EDF" w:rsidRPr="008A6F2A" w:rsidRDefault="007653F1" w:rsidP="00C128E3">
            <w:pPr>
              <w:pStyle w:val="Small"/>
              <w:spacing w:before="40"/>
              <w:jc w:val="both"/>
            </w:pPr>
            <w:r w:rsidRPr="008A6F2A">
              <w:t xml:space="preserve">{1} </w:t>
            </w:r>
            <w:r w:rsidR="004856CC">
              <w:t>–</w:t>
            </w:r>
            <w:r w:rsidRPr="008A6F2A">
              <w:t xml:space="preserve"> Exterior</w:t>
            </w:r>
          </w:p>
          <w:p w14:paraId="1D33156D" w14:textId="48342001" w:rsidR="00E73EDF" w:rsidRPr="008A6F2A" w:rsidRDefault="007653F1" w:rsidP="00C128E3">
            <w:pPr>
              <w:pStyle w:val="Small"/>
              <w:spacing w:before="0" w:after="40"/>
              <w:jc w:val="both"/>
            </w:pPr>
            <w:r w:rsidRPr="008A6F2A">
              <w:t xml:space="preserve">{2} </w:t>
            </w:r>
            <w:r w:rsidR="004856CC">
              <w:t>–</w:t>
            </w:r>
            <w:r w:rsidRPr="008A6F2A">
              <w:t xml:space="preserve"> Interior</w:t>
            </w:r>
          </w:p>
        </w:tc>
      </w:tr>
      <w:tr w:rsidR="00E73EDF" w:rsidRPr="008A6F2A" w14:paraId="49ED4D26"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120D1266" w14:textId="4C1FB8EF" w:rsidR="00E73EDF" w:rsidRPr="00544ABE" w:rsidRDefault="007653F1" w:rsidP="004856CC">
            <w:pPr>
              <w:pStyle w:val="Small"/>
              <w:spacing w:before="40" w:after="40"/>
              <w:jc w:val="both"/>
            </w:pPr>
            <w:r w:rsidRPr="008A6F2A">
              <w:t xml:space="preserve">Ring Association </w:t>
            </w:r>
            <w:r w:rsidR="004856CC">
              <w:t>u</w:t>
            </w:r>
            <w:r w:rsidR="004856CC" w:rsidRPr="00544ABE">
              <w:t xml:space="preserve">pdate </w:t>
            </w:r>
            <w:r w:rsidR="004856CC">
              <w:t>i</w:t>
            </w:r>
            <w:r w:rsidR="004856CC" w:rsidRPr="00544ABE">
              <w:t>nstruction</w:t>
            </w:r>
          </w:p>
        </w:tc>
        <w:tc>
          <w:tcPr>
            <w:tcW w:w="792" w:type="dxa"/>
            <w:tcBorders>
              <w:top w:val="single" w:sz="6" w:space="0" w:color="000000"/>
              <w:left w:val="single" w:sz="6" w:space="0" w:color="000000"/>
              <w:bottom w:val="single" w:sz="6" w:space="0" w:color="000000"/>
              <w:right w:val="single" w:sz="6" w:space="0" w:color="000000"/>
            </w:tcBorders>
          </w:tcPr>
          <w:p w14:paraId="1A877FB7" w14:textId="77777777" w:rsidR="00E73EDF" w:rsidRPr="008A6F2A" w:rsidRDefault="007653F1" w:rsidP="00C128E3">
            <w:pPr>
              <w:pStyle w:val="Small"/>
              <w:spacing w:before="40" w:after="40"/>
              <w:jc w:val="both"/>
            </w:pPr>
            <w:r w:rsidRPr="008A6F2A">
              <w:t>RAUI</w:t>
            </w:r>
          </w:p>
        </w:tc>
        <w:tc>
          <w:tcPr>
            <w:tcW w:w="791" w:type="dxa"/>
            <w:tcBorders>
              <w:top w:val="single" w:sz="6" w:space="0" w:color="000000"/>
              <w:left w:val="single" w:sz="6" w:space="0" w:color="000000"/>
              <w:bottom w:val="single" w:sz="6" w:space="0" w:color="000000"/>
              <w:right w:val="single" w:sz="6" w:space="0" w:color="000000"/>
            </w:tcBorders>
          </w:tcPr>
          <w:p w14:paraId="5B3B4CD8" w14:textId="77777777" w:rsidR="00E73EDF" w:rsidRPr="008A6F2A" w:rsidRDefault="007653F1" w:rsidP="00C128E3">
            <w:pPr>
              <w:pStyle w:val="Small"/>
              <w:spacing w:before="40" w:after="40"/>
              <w:jc w:val="both"/>
            </w:pPr>
            <w:r w:rsidRPr="008A6F2A">
              <w:t>{1}</w:t>
            </w:r>
          </w:p>
        </w:tc>
        <w:tc>
          <w:tcPr>
            <w:tcW w:w="791" w:type="dxa"/>
            <w:tcBorders>
              <w:top w:val="single" w:sz="6" w:space="0" w:color="000000"/>
              <w:left w:val="single" w:sz="6" w:space="0" w:color="000000"/>
              <w:bottom w:val="single" w:sz="6" w:space="0" w:color="000000"/>
              <w:right w:val="single" w:sz="6" w:space="0" w:color="000000"/>
            </w:tcBorders>
          </w:tcPr>
          <w:p w14:paraId="0CFFF19C"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51E499CE" w14:textId="77777777" w:rsidR="00E73EDF" w:rsidRPr="008A6F2A" w:rsidRDefault="007653F1" w:rsidP="00C128E3">
            <w:pPr>
              <w:pStyle w:val="Small"/>
              <w:spacing w:before="40" w:after="40"/>
              <w:jc w:val="both"/>
            </w:pPr>
            <w:r w:rsidRPr="008A6F2A">
              <w:t>{1} – Insert</w:t>
            </w:r>
          </w:p>
        </w:tc>
      </w:tr>
    </w:tbl>
    <w:p w14:paraId="2FB5986D" w14:textId="77777777" w:rsidR="00E73EDF" w:rsidRDefault="00E73EDF" w:rsidP="004856CC">
      <w:pPr>
        <w:spacing w:after="0" w:line="240" w:lineRule="auto"/>
      </w:pPr>
      <w:bookmarkStart w:id="908" w:name="_Toc207617075"/>
      <w:bookmarkStart w:id="909" w:name="_Toc225648375"/>
      <w:bookmarkStart w:id="910" w:name="_Toc225065232"/>
    </w:p>
    <w:p w14:paraId="0F021429" w14:textId="215529EF" w:rsidR="004856CC" w:rsidRPr="00F2456F" w:rsidRDefault="004856CC" w:rsidP="001D02B5">
      <w:pPr>
        <w:pStyle w:val="ListContinue2"/>
        <w:keepNext/>
        <w:keepLines/>
        <w:numPr>
          <w:ilvl w:val="2"/>
          <w:numId w:val="27"/>
        </w:numPr>
        <w:tabs>
          <w:tab w:val="clear" w:pos="432"/>
        </w:tabs>
        <w:spacing w:before="120" w:after="120" w:line="240" w:lineRule="auto"/>
        <w:rPr>
          <w:b/>
          <w:lang w:eastAsia="en-US"/>
        </w:rPr>
      </w:pPr>
      <w:bookmarkStart w:id="911" w:name="_Toc162435457"/>
      <w:bookmarkStart w:id="912" w:name="_Toc169203151"/>
      <w:bookmarkStart w:id="913" w:name="_Toc170072481"/>
      <w:bookmarkStart w:id="914" w:name="_Toc175558710"/>
      <w:r w:rsidRPr="004856CC">
        <w:rPr>
          <w:b/>
          <w:lang w:eastAsia="en-US"/>
        </w:rPr>
        <w:t>Feature Type Record Identifier field - FRID</w:t>
      </w:r>
      <w:bookmarkEnd w:id="911"/>
      <w:bookmarkEnd w:id="912"/>
      <w:bookmarkEnd w:id="913"/>
      <w:bookmarkEnd w:id="914"/>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F6D4DA3" w14:textId="77777777" w:rsidTr="004856CC">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908"/>
          <w:bookmarkEnd w:id="909"/>
          <w:bookmarkEnd w:id="910"/>
          <w:p w14:paraId="36FFB690"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B0B705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0E215D2"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C6BED10"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3723523" w14:textId="77777777" w:rsidR="00E73EDF" w:rsidRPr="008A6F2A" w:rsidRDefault="007653F1" w:rsidP="00C128E3">
            <w:pPr>
              <w:pStyle w:val="Small"/>
              <w:spacing w:before="40" w:after="40"/>
              <w:jc w:val="both"/>
              <w:rPr>
                <w:b/>
              </w:rPr>
            </w:pPr>
            <w:r w:rsidRPr="008A6F2A">
              <w:rPr>
                <w:b/>
              </w:rPr>
              <w:t>Comment</w:t>
            </w:r>
          </w:p>
        </w:tc>
      </w:tr>
      <w:tr w:rsidR="00E73EDF" w:rsidRPr="008A6F2A" w14:paraId="29C7A5ED" w14:textId="77777777">
        <w:tc>
          <w:tcPr>
            <w:tcW w:w="3459" w:type="dxa"/>
            <w:tcBorders>
              <w:top w:val="single" w:sz="6" w:space="0" w:color="000000"/>
              <w:left w:val="single" w:sz="6" w:space="0" w:color="000000"/>
              <w:bottom w:val="single" w:sz="6" w:space="0" w:color="000000"/>
              <w:right w:val="single" w:sz="6" w:space="0" w:color="000000"/>
            </w:tcBorders>
          </w:tcPr>
          <w:p w14:paraId="4F4862D2" w14:textId="2B2BD850" w:rsidR="00E73EDF" w:rsidRPr="00544ABE" w:rsidRDefault="007653F1" w:rsidP="004856CC">
            <w:pPr>
              <w:pStyle w:val="Small"/>
              <w:spacing w:before="40" w:after="40"/>
              <w:jc w:val="both"/>
            </w:pPr>
            <w:r w:rsidRPr="008A6F2A">
              <w:t xml:space="preserve">Record </w:t>
            </w:r>
            <w:r w:rsidR="004856CC">
              <w:t>n</w:t>
            </w:r>
            <w:r w:rsidR="004856CC"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2703EED4"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5CEDFB01" w14:textId="77777777" w:rsidR="00E73EDF" w:rsidRPr="008A6F2A" w:rsidRDefault="007653F1" w:rsidP="00C128E3">
            <w:pPr>
              <w:pStyle w:val="Small"/>
              <w:spacing w:before="40" w:after="40"/>
              <w:jc w:val="both"/>
            </w:pPr>
            <w:r w:rsidRPr="008A6F2A">
              <w:t>{100}</w:t>
            </w:r>
          </w:p>
        </w:tc>
        <w:tc>
          <w:tcPr>
            <w:tcW w:w="794" w:type="dxa"/>
            <w:tcBorders>
              <w:top w:val="single" w:sz="6" w:space="0" w:color="000000"/>
              <w:left w:val="single" w:sz="6" w:space="0" w:color="000000"/>
              <w:bottom w:val="single" w:sz="6" w:space="0" w:color="000000"/>
              <w:right w:val="single" w:sz="6" w:space="0" w:color="000000"/>
            </w:tcBorders>
          </w:tcPr>
          <w:p w14:paraId="30C333D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BA8E78B" w14:textId="77777777" w:rsidR="00E73EDF" w:rsidRPr="008A6F2A" w:rsidRDefault="007653F1" w:rsidP="00C128E3">
            <w:pPr>
              <w:pStyle w:val="Small"/>
              <w:spacing w:before="40" w:after="40"/>
              <w:jc w:val="both"/>
            </w:pPr>
            <w:r w:rsidRPr="008A6F2A">
              <w:t>{100}  - Feature type</w:t>
            </w:r>
          </w:p>
        </w:tc>
      </w:tr>
      <w:tr w:rsidR="00E73EDF" w:rsidRPr="008A6F2A" w14:paraId="55C5B5AF" w14:textId="77777777">
        <w:tc>
          <w:tcPr>
            <w:tcW w:w="3459" w:type="dxa"/>
            <w:tcBorders>
              <w:top w:val="single" w:sz="6" w:space="0" w:color="000000"/>
              <w:left w:val="single" w:sz="6" w:space="0" w:color="000000"/>
              <w:bottom w:val="single" w:sz="6" w:space="0" w:color="000000"/>
              <w:right w:val="single" w:sz="6" w:space="0" w:color="000000"/>
            </w:tcBorders>
          </w:tcPr>
          <w:p w14:paraId="6B35342F" w14:textId="0CFADB52" w:rsidR="00E73EDF" w:rsidRPr="00544ABE" w:rsidRDefault="007653F1" w:rsidP="004856CC">
            <w:pPr>
              <w:pStyle w:val="Small"/>
              <w:spacing w:before="40" w:after="40"/>
              <w:jc w:val="both"/>
            </w:pPr>
            <w:r w:rsidRPr="008A6F2A">
              <w:t xml:space="preserve">Record </w:t>
            </w:r>
            <w:r w:rsidR="004856CC">
              <w:t>i</w:t>
            </w:r>
            <w:r w:rsidR="004856CC"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731FED07"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2AD50C6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4A4DD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F9943AB"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5C391832" w14:textId="77777777">
        <w:tc>
          <w:tcPr>
            <w:tcW w:w="3459" w:type="dxa"/>
            <w:tcBorders>
              <w:top w:val="single" w:sz="6" w:space="0" w:color="000000"/>
              <w:left w:val="single" w:sz="6" w:space="0" w:color="000000"/>
              <w:bottom w:val="single" w:sz="6" w:space="0" w:color="000000"/>
              <w:right w:val="single" w:sz="6" w:space="0" w:color="000000"/>
            </w:tcBorders>
          </w:tcPr>
          <w:p w14:paraId="1CD7EE1E" w14:textId="77777777" w:rsidR="00E73EDF" w:rsidRPr="008A6F2A" w:rsidRDefault="007653F1" w:rsidP="00C128E3">
            <w:pPr>
              <w:pStyle w:val="Small"/>
              <w:spacing w:before="40" w:after="40"/>
              <w:jc w:val="both"/>
            </w:pPr>
            <w:r w:rsidRPr="008A6F2A">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22D6ABD3" w14:textId="77777777" w:rsidR="00E73EDF" w:rsidRPr="008A6F2A" w:rsidRDefault="007653F1" w:rsidP="00C128E3">
            <w:pPr>
              <w:pStyle w:val="Small"/>
              <w:spacing w:before="40" w:after="40"/>
              <w:jc w:val="both"/>
            </w:pPr>
            <w:r w:rsidRPr="008A6F2A">
              <w:t>NFTC</w:t>
            </w:r>
          </w:p>
        </w:tc>
        <w:tc>
          <w:tcPr>
            <w:tcW w:w="794" w:type="dxa"/>
            <w:tcBorders>
              <w:top w:val="single" w:sz="6" w:space="0" w:color="000000"/>
              <w:left w:val="single" w:sz="6" w:space="0" w:color="000000"/>
              <w:bottom w:val="single" w:sz="6" w:space="0" w:color="000000"/>
              <w:right w:val="single" w:sz="6" w:space="0" w:color="000000"/>
            </w:tcBorders>
          </w:tcPr>
          <w:p w14:paraId="208A769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AF4A737"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6BFEECE" w14:textId="77777777" w:rsidR="00E73EDF" w:rsidRPr="008A6F2A" w:rsidRDefault="007653F1" w:rsidP="00C128E3">
            <w:pPr>
              <w:pStyle w:val="Small"/>
              <w:spacing w:before="40" w:after="40"/>
              <w:jc w:val="both"/>
            </w:pPr>
            <w:r w:rsidRPr="008A6F2A">
              <w:t>A valid feature type code as defined in the FTCS field of the Dataset General Information Record</w:t>
            </w:r>
          </w:p>
        </w:tc>
      </w:tr>
      <w:tr w:rsidR="00E73EDF" w:rsidRPr="008A6F2A" w14:paraId="02E4F8CF" w14:textId="77777777">
        <w:tc>
          <w:tcPr>
            <w:tcW w:w="3459" w:type="dxa"/>
            <w:tcBorders>
              <w:top w:val="single" w:sz="6" w:space="0" w:color="000000"/>
              <w:left w:val="single" w:sz="6" w:space="0" w:color="000000"/>
              <w:bottom w:val="single" w:sz="6" w:space="0" w:color="000000"/>
              <w:right w:val="single" w:sz="6" w:space="0" w:color="000000"/>
            </w:tcBorders>
          </w:tcPr>
          <w:p w14:paraId="15621B52" w14:textId="72919C0B" w:rsidR="00E73EDF" w:rsidRPr="00544ABE" w:rsidRDefault="007653F1" w:rsidP="004856CC">
            <w:pPr>
              <w:pStyle w:val="Small"/>
              <w:spacing w:before="40" w:after="40"/>
              <w:jc w:val="both"/>
            </w:pPr>
            <w:r w:rsidRPr="008A6F2A">
              <w:t xml:space="preserve">Record </w:t>
            </w:r>
            <w:r w:rsidR="004856CC">
              <w:t>v</w:t>
            </w:r>
            <w:r w:rsidR="004856CC"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6FBED481"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6EB502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C6EA23E"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B52CF3C"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7EBE0BB9" w14:textId="77777777">
        <w:tc>
          <w:tcPr>
            <w:tcW w:w="3459" w:type="dxa"/>
            <w:tcBorders>
              <w:top w:val="single" w:sz="6" w:space="0" w:color="000000"/>
              <w:left w:val="single" w:sz="6" w:space="0" w:color="000000"/>
              <w:bottom w:val="single" w:sz="6" w:space="0" w:color="000000"/>
              <w:right w:val="single" w:sz="6" w:space="0" w:color="000000"/>
            </w:tcBorders>
          </w:tcPr>
          <w:p w14:paraId="2529BFAB" w14:textId="189ADE51" w:rsidR="00E73EDF" w:rsidRPr="00544ABE" w:rsidRDefault="007653F1" w:rsidP="004856CC">
            <w:pPr>
              <w:pStyle w:val="Small"/>
              <w:spacing w:before="40" w:after="40"/>
              <w:jc w:val="both"/>
            </w:pPr>
            <w:r w:rsidRPr="008A6F2A">
              <w:t xml:space="preserve">Record </w:t>
            </w:r>
            <w:r w:rsidR="004856CC">
              <w:t>u</w:t>
            </w:r>
            <w:r w:rsidR="004856CC" w:rsidRPr="00544ABE">
              <w:t xml:space="preserve">pdate </w:t>
            </w:r>
            <w:r w:rsidR="004856CC">
              <w:t>i</w:t>
            </w:r>
            <w:r w:rsidR="004856CC"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4DAACBE1"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2C5C4F8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6C63D13F"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C5F4A9B" w14:textId="46AE5D3D" w:rsidR="00E73EDF" w:rsidRPr="008A6F2A" w:rsidRDefault="007653F1" w:rsidP="00C128E3">
            <w:pPr>
              <w:pStyle w:val="Small"/>
              <w:spacing w:before="40" w:after="40"/>
              <w:jc w:val="both"/>
            </w:pPr>
            <w:r w:rsidRPr="008A6F2A">
              <w:t xml:space="preserve">{1} </w:t>
            </w:r>
            <w:r w:rsidR="004856CC">
              <w:t>–</w:t>
            </w:r>
            <w:r w:rsidRPr="008A6F2A">
              <w:t xml:space="preserve"> Insert</w:t>
            </w:r>
          </w:p>
        </w:tc>
      </w:tr>
    </w:tbl>
    <w:p w14:paraId="5BD4BC3B" w14:textId="77777777" w:rsidR="00E73EDF" w:rsidRDefault="00E73EDF" w:rsidP="004856CC">
      <w:pPr>
        <w:spacing w:after="0" w:line="240" w:lineRule="auto"/>
      </w:pPr>
      <w:bookmarkStart w:id="915" w:name="_Toc225648376"/>
      <w:bookmarkStart w:id="916" w:name="_Toc207617076"/>
      <w:bookmarkStart w:id="917" w:name="_Toc225065233"/>
    </w:p>
    <w:p w14:paraId="4C2595A9" w14:textId="3E8F016F" w:rsidR="004856CC" w:rsidRPr="00F2456F" w:rsidRDefault="004856CC" w:rsidP="001D02B5">
      <w:pPr>
        <w:pStyle w:val="ListContinue2"/>
        <w:keepNext/>
        <w:keepLines/>
        <w:numPr>
          <w:ilvl w:val="2"/>
          <w:numId w:val="27"/>
        </w:numPr>
        <w:tabs>
          <w:tab w:val="clear" w:pos="432"/>
        </w:tabs>
        <w:spacing w:before="120" w:after="120" w:line="240" w:lineRule="auto"/>
        <w:rPr>
          <w:b/>
          <w:lang w:eastAsia="en-US"/>
        </w:rPr>
      </w:pPr>
      <w:bookmarkStart w:id="918" w:name="_Toc162435458"/>
      <w:bookmarkStart w:id="919" w:name="_Toc169203152"/>
      <w:bookmarkStart w:id="920" w:name="_Toc170072482"/>
      <w:bookmarkStart w:id="921" w:name="_Toc175558711"/>
      <w:r w:rsidRPr="004856CC">
        <w:rPr>
          <w:b/>
          <w:lang w:eastAsia="en-US"/>
        </w:rPr>
        <w:t>Feature Object Identifier field - FOID</w:t>
      </w:r>
      <w:bookmarkEnd w:id="918"/>
      <w:bookmarkEnd w:id="919"/>
      <w:bookmarkEnd w:id="920"/>
      <w:bookmarkEnd w:id="921"/>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714A867" w14:textId="77777777" w:rsidTr="005630EA">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915"/>
          <w:bookmarkEnd w:id="916"/>
          <w:bookmarkEnd w:id="917"/>
          <w:p w14:paraId="1762B47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0B2ABC6"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174A3A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2B6CD2E"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9EA2831" w14:textId="77777777" w:rsidR="00E73EDF" w:rsidRPr="008A6F2A" w:rsidRDefault="007653F1" w:rsidP="00C128E3">
            <w:pPr>
              <w:pStyle w:val="Small"/>
              <w:spacing w:before="40" w:after="40"/>
              <w:jc w:val="both"/>
              <w:rPr>
                <w:b/>
              </w:rPr>
            </w:pPr>
            <w:r w:rsidRPr="008A6F2A">
              <w:rPr>
                <w:b/>
              </w:rPr>
              <w:t>Comment</w:t>
            </w:r>
          </w:p>
        </w:tc>
      </w:tr>
      <w:tr w:rsidR="00E73EDF" w:rsidRPr="008A6F2A" w14:paraId="348A15F1" w14:textId="77777777">
        <w:tc>
          <w:tcPr>
            <w:tcW w:w="3459" w:type="dxa"/>
            <w:tcBorders>
              <w:top w:val="single" w:sz="6" w:space="0" w:color="000000"/>
              <w:left w:val="single" w:sz="6" w:space="0" w:color="000000"/>
              <w:bottom w:val="single" w:sz="6" w:space="0" w:color="000000"/>
              <w:right w:val="single" w:sz="6" w:space="0" w:color="000000"/>
            </w:tcBorders>
          </w:tcPr>
          <w:p w14:paraId="6E8D77FE" w14:textId="6EF87EBF" w:rsidR="00E73EDF" w:rsidRPr="00544ABE" w:rsidRDefault="007653F1" w:rsidP="005630EA">
            <w:pPr>
              <w:pStyle w:val="Small"/>
              <w:spacing w:before="40" w:after="40"/>
              <w:jc w:val="both"/>
            </w:pPr>
            <w:r w:rsidRPr="008A6F2A">
              <w:t xml:space="preserve">Producing </w:t>
            </w:r>
            <w:r w:rsidR="005630EA">
              <w:t>a</w:t>
            </w:r>
            <w:r w:rsidR="005630EA" w:rsidRPr="00544ABE">
              <w:t>gency</w:t>
            </w:r>
          </w:p>
        </w:tc>
        <w:tc>
          <w:tcPr>
            <w:tcW w:w="794" w:type="dxa"/>
            <w:tcBorders>
              <w:top w:val="single" w:sz="6" w:space="0" w:color="000000"/>
              <w:left w:val="single" w:sz="6" w:space="0" w:color="000000"/>
              <w:bottom w:val="single" w:sz="6" w:space="0" w:color="000000"/>
              <w:right w:val="single" w:sz="6" w:space="0" w:color="000000"/>
            </w:tcBorders>
          </w:tcPr>
          <w:p w14:paraId="44413FC9" w14:textId="77777777" w:rsidR="00E73EDF" w:rsidRPr="008A6F2A" w:rsidRDefault="007653F1" w:rsidP="00C128E3">
            <w:pPr>
              <w:pStyle w:val="Small"/>
              <w:spacing w:before="40" w:after="40"/>
              <w:jc w:val="both"/>
            </w:pPr>
            <w:r w:rsidRPr="008A6F2A">
              <w:t>AGEN</w:t>
            </w:r>
          </w:p>
        </w:tc>
        <w:tc>
          <w:tcPr>
            <w:tcW w:w="794" w:type="dxa"/>
            <w:tcBorders>
              <w:top w:val="single" w:sz="6" w:space="0" w:color="000000"/>
              <w:left w:val="single" w:sz="6" w:space="0" w:color="000000"/>
              <w:bottom w:val="single" w:sz="6" w:space="0" w:color="000000"/>
              <w:right w:val="single" w:sz="6" w:space="0" w:color="000000"/>
            </w:tcBorders>
          </w:tcPr>
          <w:p w14:paraId="1638ED3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0F23A98"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7BE8F3F" w14:textId="77777777" w:rsidR="00E73EDF" w:rsidRPr="008A6F2A" w:rsidRDefault="007653F1" w:rsidP="00C128E3">
            <w:pPr>
              <w:pStyle w:val="Small"/>
              <w:spacing w:before="40" w:after="40"/>
              <w:jc w:val="both"/>
            </w:pPr>
            <w:r w:rsidRPr="008A6F2A">
              <w:t>Agency code</w:t>
            </w:r>
          </w:p>
        </w:tc>
      </w:tr>
      <w:tr w:rsidR="00E73EDF" w:rsidRPr="008A6F2A" w14:paraId="1D119D65" w14:textId="77777777">
        <w:tc>
          <w:tcPr>
            <w:tcW w:w="3459" w:type="dxa"/>
            <w:tcBorders>
              <w:top w:val="single" w:sz="6" w:space="0" w:color="000000"/>
              <w:left w:val="single" w:sz="6" w:space="0" w:color="000000"/>
              <w:bottom w:val="single" w:sz="6" w:space="0" w:color="000000"/>
              <w:right w:val="single" w:sz="6" w:space="0" w:color="000000"/>
            </w:tcBorders>
          </w:tcPr>
          <w:p w14:paraId="30787EEA" w14:textId="0BC28300" w:rsidR="00E73EDF" w:rsidRPr="00544ABE" w:rsidRDefault="007653F1" w:rsidP="005630EA">
            <w:pPr>
              <w:pStyle w:val="Small"/>
              <w:spacing w:before="40" w:after="40"/>
              <w:jc w:val="both"/>
            </w:pPr>
            <w:r w:rsidRPr="008A6F2A">
              <w:t xml:space="preserve">Feature </w:t>
            </w:r>
            <w:r w:rsidR="005630EA">
              <w:t>i</w:t>
            </w:r>
            <w:r w:rsidR="005630EA" w:rsidRPr="00544ABE">
              <w:t xml:space="preserve">dentification </w:t>
            </w:r>
            <w:r w:rsidR="005630EA">
              <w:t>n</w:t>
            </w:r>
            <w:r w:rsidR="005630EA" w:rsidRPr="00544ABE">
              <w:t>umber</w:t>
            </w:r>
          </w:p>
        </w:tc>
        <w:tc>
          <w:tcPr>
            <w:tcW w:w="794" w:type="dxa"/>
            <w:tcBorders>
              <w:top w:val="single" w:sz="6" w:space="0" w:color="000000"/>
              <w:left w:val="single" w:sz="6" w:space="0" w:color="000000"/>
              <w:bottom w:val="single" w:sz="6" w:space="0" w:color="000000"/>
              <w:right w:val="single" w:sz="6" w:space="0" w:color="000000"/>
            </w:tcBorders>
          </w:tcPr>
          <w:p w14:paraId="19A9B1F9" w14:textId="77777777" w:rsidR="00E73EDF" w:rsidRPr="008A6F2A" w:rsidRDefault="007653F1" w:rsidP="00C128E3">
            <w:pPr>
              <w:pStyle w:val="Small"/>
              <w:spacing w:before="40" w:after="40"/>
              <w:jc w:val="both"/>
            </w:pPr>
            <w:r w:rsidRPr="008A6F2A">
              <w:t>FIDN</w:t>
            </w:r>
          </w:p>
        </w:tc>
        <w:tc>
          <w:tcPr>
            <w:tcW w:w="794" w:type="dxa"/>
            <w:tcBorders>
              <w:top w:val="single" w:sz="6" w:space="0" w:color="000000"/>
              <w:left w:val="single" w:sz="6" w:space="0" w:color="000000"/>
              <w:bottom w:val="single" w:sz="6" w:space="0" w:color="000000"/>
              <w:right w:val="single" w:sz="6" w:space="0" w:color="000000"/>
            </w:tcBorders>
          </w:tcPr>
          <w:p w14:paraId="1E1D649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8A7D09C"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8FAEAE2"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61F50601" w14:textId="77777777">
        <w:tc>
          <w:tcPr>
            <w:tcW w:w="3459" w:type="dxa"/>
            <w:tcBorders>
              <w:top w:val="single" w:sz="6" w:space="0" w:color="000000"/>
              <w:left w:val="single" w:sz="6" w:space="0" w:color="000000"/>
              <w:bottom w:val="single" w:sz="6" w:space="0" w:color="000000"/>
              <w:right w:val="single" w:sz="6" w:space="0" w:color="000000"/>
            </w:tcBorders>
          </w:tcPr>
          <w:p w14:paraId="47CFF57F" w14:textId="25BB977D" w:rsidR="00E73EDF" w:rsidRPr="00544ABE" w:rsidRDefault="007653F1" w:rsidP="005630EA">
            <w:pPr>
              <w:pStyle w:val="Small"/>
              <w:spacing w:before="40" w:after="40"/>
              <w:jc w:val="both"/>
            </w:pPr>
            <w:r w:rsidRPr="008A6F2A">
              <w:t xml:space="preserve">Feature </w:t>
            </w:r>
            <w:r w:rsidR="005630EA">
              <w:t>i</w:t>
            </w:r>
            <w:r w:rsidR="005630EA" w:rsidRPr="00544ABE">
              <w:t xml:space="preserve">dentification </w:t>
            </w:r>
            <w:r w:rsidR="005630EA">
              <w:t>s</w:t>
            </w:r>
            <w:r w:rsidR="005630EA" w:rsidRPr="00544ABE">
              <w:t>ubdivision</w:t>
            </w:r>
          </w:p>
        </w:tc>
        <w:tc>
          <w:tcPr>
            <w:tcW w:w="794" w:type="dxa"/>
            <w:tcBorders>
              <w:top w:val="single" w:sz="6" w:space="0" w:color="000000"/>
              <w:left w:val="single" w:sz="6" w:space="0" w:color="000000"/>
              <w:bottom w:val="single" w:sz="6" w:space="0" w:color="000000"/>
              <w:right w:val="single" w:sz="6" w:space="0" w:color="000000"/>
            </w:tcBorders>
          </w:tcPr>
          <w:p w14:paraId="1009DFC2" w14:textId="77777777" w:rsidR="00E73EDF" w:rsidRPr="008A6F2A" w:rsidRDefault="007653F1" w:rsidP="00C128E3">
            <w:pPr>
              <w:pStyle w:val="Small"/>
              <w:spacing w:before="40" w:after="40"/>
              <w:jc w:val="both"/>
            </w:pPr>
            <w:r w:rsidRPr="008A6F2A">
              <w:t>FIDS</w:t>
            </w:r>
          </w:p>
        </w:tc>
        <w:tc>
          <w:tcPr>
            <w:tcW w:w="794" w:type="dxa"/>
            <w:tcBorders>
              <w:top w:val="single" w:sz="6" w:space="0" w:color="000000"/>
              <w:left w:val="single" w:sz="6" w:space="0" w:color="000000"/>
              <w:bottom w:val="single" w:sz="6" w:space="0" w:color="000000"/>
              <w:right w:val="single" w:sz="6" w:space="0" w:color="000000"/>
            </w:tcBorders>
          </w:tcPr>
          <w:p w14:paraId="65D9C80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EDC8BDD"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DEE81C4" w14:textId="77777777" w:rsidR="00E73EDF" w:rsidRPr="008A6F2A" w:rsidRDefault="007653F1" w:rsidP="00C128E3">
            <w:pPr>
              <w:pStyle w:val="Small"/>
              <w:spacing w:before="40" w:after="40"/>
              <w:jc w:val="both"/>
            </w:pPr>
            <w:r w:rsidRPr="008A6F2A">
              <w:t>Range: 1 to 2</w:t>
            </w:r>
            <w:r w:rsidRPr="008A6F2A">
              <w:rPr>
                <w:vertAlign w:val="superscript"/>
              </w:rPr>
              <w:t>16</w:t>
            </w:r>
            <w:r w:rsidRPr="008A6F2A">
              <w:noBreakHyphen/>
              <w:t>2</w:t>
            </w:r>
          </w:p>
        </w:tc>
      </w:tr>
    </w:tbl>
    <w:p w14:paraId="0FF45159" w14:textId="77777777" w:rsidR="00E73EDF" w:rsidRDefault="00E73EDF" w:rsidP="005630EA">
      <w:pPr>
        <w:spacing w:after="0" w:line="240" w:lineRule="auto"/>
      </w:pPr>
    </w:p>
    <w:p w14:paraId="62A1375D" w14:textId="4959E1CF" w:rsidR="005630EA" w:rsidRPr="00F2456F" w:rsidRDefault="005630EA" w:rsidP="001D02B5">
      <w:pPr>
        <w:pStyle w:val="ListContinue2"/>
        <w:keepNext/>
        <w:keepLines/>
        <w:numPr>
          <w:ilvl w:val="2"/>
          <w:numId w:val="27"/>
        </w:numPr>
        <w:tabs>
          <w:tab w:val="clear" w:pos="432"/>
        </w:tabs>
        <w:spacing w:before="120" w:after="120" w:line="240" w:lineRule="auto"/>
        <w:rPr>
          <w:b/>
          <w:lang w:eastAsia="en-US"/>
        </w:rPr>
      </w:pPr>
      <w:bookmarkStart w:id="922" w:name="_Toc162435459"/>
      <w:bookmarkStart w:id="923" w:name="_Toc169203153"/>
      <w:bookmarkStart w:id="924" w:name="_Toc170072483"/>
      <w:bookmarkStart w:id="925" w:name="_Toc175558712"/>
      <w:r w:rsidRPr="005630EA">
        <w:rPr>
          <w:b/>
          <w:lang w:eastAsia="en-US"/>
        </w:rPr>
        <w:t>Spatial Association field - SPAS</w:t>
      </w:r>
      <w:bookmarkEnd w:id="922"/>
      <w:bookmarkEnd w:id="923"/>
      <w:bookmarkEnd w:id="924"/>
      <w:bookmarkEnd w:id="925"/>
    </w:p>
    <w:tbl>
      <w:tblPr>
        <w:tblW w:w="9866" w:type="dxa"/>
        <w:tblInd w:w="-259"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8A6F2A" w14:paraId="74F1D09B" w14:textId="77777777" w:rsidTr="00CA6AA3">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675366D" w14:textId="77777777" w:rsidR="00E73EDF" w:rsidRPr="008A6F2A" w:rsidRDefault="007653F1" w:rsidP="00522ACE">
            <w:pPr>
              <w:pStyle w:val="Small"/>
              <w:keepNext/>
              <w:keepLine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9B5B1B6" w14:textId="77777777" w:rsidR="00E73EDF" w:rsidRPr="008A6F2A" w:rsidRDefault="007653F1" w:rsidP="00522ACE">
            <w:pPr>
              <w:pStyle w:val="Small"/>
              <w:keepNext/>
              <w:keepLine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6F8336" w14:textId="77777777" w:rsidR="00E73EDF" w:rsidRPr="008A6F2A" w:rsidRDefault="007653F1" w:rsidP="00522ACE">
            <w:pPr>
              <w:pStyle w:val="Small"/>
              <w:keepNext/>
              <w:keepLine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097E44" w14:textId="77777777" w:rsidR="00E73EDF" w:rsidRPr="008A6F2A" w:rsidRDefault="007653F1" w:rsidP="00522ACE">
            <w:pPr>
              <w:pStyle w:val="Small"/>
              <w:keepNext/>
              <w:keepLine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E3DD3C4" w14:textId="77777777" w:rsidR="00E73EDF" w:rsidRPr="008A6F2A" w:rsidRDefault="007653F1" w:rsidP="00522ACE">
            <w:pPr>
              <w:pStyle w:val="Small"/>
              <w:keepNext/>
              <w:keepLines/>
              <w:spacing w:before="40" w:after="40"/>
              <w:jc w:val="both"/>
              <w:rPr>
                <w:b/>
              </w:rPr>
            </w:pPr>
            <w:r w:rsidRPr="008A6F2A">
              <w:rPr>
                <w:b/>
              </w:rPr>
              <w:t>Comment</w:t>
            </w:r>
          </w:p>
        </w:tc>
      </w:tr>
      <w:tr w:rsidR="00D224F5" w:rsidRPr="008A6F2A" w14:paraId="3FCB89B4" w14:textId="77777777" w:rsidTr="00CA6AA3">
        <w:trPr>
          <w:cantSplit/>
        </w:trPr>
        <w:tc>
          <w:tcPr>
            <w:tcW w:w="3458" w:type="dxa"/>
            <w:tcBorders>
              <w:top w:val="single" w:sz="6" w:space="0" w:color="000000"/>
              <w:left w:val="single" w:sz="6" w:space="0" w:color="000000"/>
              <w:bottom w:val="single" w:sz="6" w:space="0" w:color="000000"/>
              <w:right w:val="single" w:sz="6" w:space="0" w:color="000000"/>
            </w:tcBorders>
          </w:tcPr>
          <w:p w14:paraId="7BDCB24E" w14:textId="28AF52F4" w:rsidR="00D224F5" w:rsidRPr="008A6F2A" w:rsidRDefault="00D224F5" w:rsidP="00D224F5">
            <w:pPr>
              <w:pStyle w:val="Small"/>
              <w:spacing w:before="40" w:after="40"/>
              <w:jc w:val="both"/>
            </w:pPr>
            <w:r w:rsidRPr="008A6F2A">
              <w:t xml:space="preserve">Referenced Record </w:t>
            </w:r>
            <w:r>
              <w:t>n</w:t>
            </w:r>
            <w:r w:rsidRPr="008A6F2A">
              <w:t>ame</w:t>
            </w:r>
          </w:p>
        </w:tc>
        <w:tc>
          <w:tcPr>
            <w:tcW w:w="794" w:type="dxa"/>
            <w:tcBorders>
              <w:top w:val="single" w:sz="6" w:space="0" w:color="000000"/>
              <w:left w:val="single" w:sz="6" w:space="0" w:color="000000"/>
              <w:bottom w:val="single" w:sz="6" w:space="0" w:color="000000"/>
              <w:right w:val="single" w:sz="6" w:space="0" w:color="000000"/>
            </w:tcBorders>
          </w:tcPr>
          <w:p w14:paraId="5CB15F08" w14:textId="77777777" w:rsidR="00D224F5" w:rsidRPr="008A6F2A" w:rsidRDefault="00D224F5" w:rsidP="00D224F5">
            <w:pPr>
              <w:pStyle w:val="Small"/>
              <w:spacing w:before="40" w:after="40"/>
              <w:jc w:val="both"/>
            </w:pPr>
            <w:r w:rsidRPr="008A6F2A">
              <w:t>*RRNM</w:t>
            </w:r>
          </w:p>
        </w:tc>
        <w:tc>
          <w:tcPr>
            <w:tcW w:w="794" w:type="dxa"/>
            <w:tcBorders>
              <w:top w:val="single" w:sz="6" w:space="0" w:color="000000"/>
              <w:left w:val="single" w:sz="6" w:space="0" w:color="000000"/>
              <w:bottom w:val="single" w:sz="6" w:space="0" w:color="000000"/>
              <w:right w:val="single" w:sz="6" w:space="0" w:color="000000"/>
            </w:tcBorders>
          </w:tcPr>
          <w:p w14:paraId="7695C15E" w14:textId="77777777" w:rsidR="00D224F5" w:rsidRDefault="00D224F5" w:rsidP="00D224F5">
            <w:pPr>
              <w:pStyle w:val="Small"/>
              <w:spacing w:before="40" w:after="40"/>
              <w:jc w:val="both"/>
            </w:pPr>
            <w:r>
              <w:t>One of</w:t>
            </w:r>
          </w:p>
          <w:p w14:paraId="6A281C45" w14:textId="77777777" w:rsidR="00D224F5" w:rsidRDefault="00D224F5" w:rsidP="00522ACE">
            <w:pPr>
              <w:pStyle w:val="Small"/>
              <w:spacing w:before="40"/>
              <w:jc w:val="both"/>
            </w:pPr>
            <w:r>
              <w:t>{110}</w:t>
            </w:r>
          </w:p>
          <w:p w14:paraId="1FD17D47" w14:textId="77777777" w:rsidR="00D224F5" w:rsidRDefault="00D224F5" w:rsidP="00522ACE">
            <w:pPr>
              <w:pStyle w:val="Small"/>
              <w:spacing w:before="0"/>
              <w:jc w:val="both"/>
            </w:pPr>
            <w:r>
              <w:t>{115}</w:t>
            </w:r>
          </w:p>
          <w:p w14:paraId="42BFCA16" w14:textId="77777777" w:rsidR="00D224F5" w:rsidRDefault="00D224F5" w:rsidP="00522ACE">
            <w:pPr>
              <w:pStyle w:val="Small"/>
              <w:spacing w:before="0"/>
              <w:jc w:val="both"/>
            </w:pPr>
            <w:r>
              <w:t>{120}</w:t>
            </w:r>
          </w:p>
          <w:p w14:paraId="52B877CC" w14:textId="77777777" w:rsidR="00D224F5" w:rsidRDefault="00D224F5" w:rsidP="00522ACE">
            <w:pPr>
              <w:pStyle w:val="Small"/>
              <w:spacing w:before="0"/>
              <w:jc w:val="both"/>
            </w:pPr>
            <w:r>
              <w:t>{125}</w:t>
            </w:r>
          </w:p>
          <w:p w14:paraId="1B97AA1F" w14:textId="09D8A3BB" w:rsidR="00D224F5" w:rsidRPr="008A6F2A" w:rsidRDefault="00D224F5" w:rsidP="00522ACE">
            <w:pPr>
              <w:pStyle w:val="Small"/>
              <w:spacing w:before="0" w:after="40"/>
              <w:jc w:val="both"/>
            </w:pPr>
            <w:r>
              <w:t>{130}</w:t>
            </w:r>
          </w:p>
        </w:tc>
        <w:tc>
          <w:tcPr>
            <w:tcW w:w="794" w:type="dxa"/>
            <w:tcBorders>
              <w:top w:val="single" w:sz="6" w:space="0" w:color="000000"/>
              <w:left w:val="single" w:sz="6" w:space="0" w:color="000000"/>
              <w:bottom w:val="single" w:sz="6" w:space="0" w:color="000000"/>
              <w:right w:val="single" w:sz="6" w:space="0" w:color="000000"/>
            </w:tcBorders>
          </w:tcPr>
          <w:p w14:paraId="2466368A" w14:textId="77777777" w:rsidR="00D224F5" w:rsidRPr="008A6F2A" w:rsidRDefault="00D224F5" w:rsidP="00D224F5">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1828899" w14:textId="77777777" w:rsidR="00D224F5" w:rsidRDefault="00D224F5" w:rsidP="00D224F5">
            <w:pPr>
              <w:pStyle w:val="Small"/>
              <w:spacing w:before="40" w:after="40"/>
              <w:jc w:val="both"/>
            </w:pPr>
            <w:r w:rsidRPr="008A6F2A">
              <w:t>Record name of the referenced record</w:t>
            </w:r>
          </w:p>
          <w:p w14:paraId="131F7FA6" w14:textId="77777777" w:rsidR="00D224F5" w:rsidRPr="006834DB" w:rsidRDefault="00D224F5" w:rsidP="00522ACE">
            <w:pPr>
              <w:pStyle w:val="Small"/>
              <w:spacing w:before="40"/>
              <w:jc w:val="both"/>
            </w:pPr>
            <w:r w:rsidRPr="006834DB">
              <w:t>{110} – Point</w:t>
            </w:r>
          </w:p>
          <w:p w14:paraId="3A70C3AB" w14:textId="77777777" w:rsidR="00D224F5" w:rsidRPr="006834DB" w:rsidRDefault="00D224F5" w:rsidP="00522ACE">
            <w:pPr>
              <w:pStyle w:val="Small"/>
              <w:spacing w:before="0"/>
              <w:jc w:val="both"/>
            </w:pPr>
            <w:r w:rsidRPr="006834DB">
              <w:t>{115} – Multi Point</w:t>
            </w:r>
          </w:p>
          <w:p w14:paraId="130F5216" w14:textId="77777777" w:rsidR="00D224F5" w:rsidRPr="006834DB" w:rsidRDefault="00D224F5" w:rsidP="00522ACE">
            <w:pPr>
              <w:pStyle w:val="Small"/>
              <w:spacing w:before="0"/>
              <w:jc w:val="both"/>
            </w:pPr>
            <w:r w:rsidRPr="006834DB">
              <w:t>{120} – Curve</w:t>
            </w:r>
          </w:p>
          <w:p w14:paraId="4DCCDD19" w14:textId="77777777" w:rsidR="00D224F5" w:rsidRPr="006834DB" w:rsidRDefault="00D224F5" w:rsidP="00522ACE">
            <w:pPr>
              <w:pStyle w:val="Small"/>
              <w:spacing w:before="0"/>
              <w:jc w:val="both"/>
            </w:pPr>
            <w:r w:rsidRPr="006834DB">
              <w:t>{125} – Composite Curve</w:t>
            </w:r>
          </w:p>
          <w:p w14:paraId="0047065B" w14:textId="474AF062" w:rsidR="00D224F5" w:rsidRPr="008A6F2A" w:rsidRDefault="00D224F5" w:rsidP="00522ACE">
            <w:pPr>
              <w:pStyle w:val="Small"/>
              <w:spacing w:before="0" w:after="40"/>
              <w:jc w:val="both"/>
            </w:pPr>
            <w:r>
              <w:t>{130} – Surface</w:t>
            </w:r>
          </w:p>
        </w:tc>
      </w:tr>
      <w:tr w:rsidR="00E73EDF" w:rsidRPr="008A6F2A" w14:paraId="63A7A56C"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E6EA484" w14:textId="5FA733DF" w:rsidR="00E73EDF" w:rsidRPr="008A6F2A" w:rsidRDefault="007653F1" w:rsidP="005630EA">
            <w:pPr>
              <w:pStyle w:val="Small"/>
              <w:spacing w:before="40" w:after="40"/>
              <w:jc w:val="both"/>
            </w:pPr>
            <w:r w:rsidRPr="008A6F2A">
              <w:t xml:space="preserve">Referenced Record </w:t>
            </w:r>
            <w:r w:rsidR="005630EA">
              <w:t>i</w:t>
            </w:r>
            <w:r w:rsidR="005630EA" w:rsidRPr="008A6F2A">
              <w:t>dentifier</w:t>
            </w:r>
          </w:p>
        </w:tc>
        <w:tc>
          <w:tcPr>
            <w:tcW w:w="794" w:type="dxa"/>
            <w:tcBorders>
              <w:top w:val="single" w:sz="6" w:space="0" w:color="000000"/>
              <w:left w:val="single" w:sz="6" w:space="0" w:color="000000"/>
              <w:bottom w:val="single" w:sz="6" w:space="0" w:color="000000"/>
              <w:right w:val="single" w:sz="6" w:space="0" w:color="000000"/>
            </w:tcBorders>
          </w:tcPr>
          <w:p w14:paraId="75AA5A47" w14:textId="77777777" w:rsidR="00E73EDF" w:rsidRPr="008A6F2A" w:rsidRDefault="007653F1" w:rsidP="005630EA">
            <w:pPr>
              <w:pStyle w:val="Small"/>
              <w:spacing w:before="40" w:after="40"/>
              <w:jc w:val="both"/>
            </w:pPr>
            <w:r w:rsidRPr="008A6F2A">
              <w:t>RRID</w:t>
            </w:r>
          </w:p>
        </w:tc>
        <w:tc>
          <w:tcPr>
            <w:tcW w:w="794" w:type="dxa"/>
            <w:tcBorders>
              <w:top w:val="single" w:sz="6" w:space="0" w:color="000000"/>
              <w:left w:val="single" w:sz="6" w:space="0" w:color="000000"/>
              <w:bottom w:val="single" w:sz="6" w:space="0" w:color="000000"/>
              <w:right w:val="single" w:sz="6" w:space="0" w:color="000000"/>
            </w:tcBorders>
          </w:tcPr>
          <w:p w14:paraId="23565F97"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39DD8D4" w14:textId="77777777" w:rsidR="00E73EDF" w:rsidRPr="008A6F2A" w:rsidRDefault="007653F1" w:rsidP="005630EA">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99426F8" w14:textId="77777777" w:rsidR="00E73EDF" w:rsidRPr="008A6F2A" w:rsidRDefault="007653F1" w:rsidP="005630EA">
            <w:pPr>
              <w:pStyle w:val="Small"/>
              <w:spacing w:before="40" w:after="40"/>
              <w:jc w:val="both"/>
            </w:pPr>
            <w:r w:rsidRPr="008A6F2A">
              <w:t>Record identifier of the referenced record</w:t>
            </w:r>
          </w:p>
        </w:tc>
      </w:tr>
      <w:tr w:rsidR="00E73EDF" w:rsidRPr="008A6F2A" w14:paraId="1C8D9007"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1821C51" w14:textId="77777777" w:rsidR="00E73EDF" w:rsidRPr="008A6F2A" w:rsidRDefault="007653F1" w:rsidP="005630EA">
            <w:pPr>
              <w:pStyle w:val="Small"/>
              <w:spacing w:before="40" w:after="40"/>
              <w:jc w:val="both"/>
            </w:pPr>
            <w:r w:rsidRPr="008A6F2A">
              <w:t>Orientation</w:t>
            </w:r>
          </w:p>
        </w:tc>
        <w:tc>
          <w:tcPr>
            <w:tcW w:w="794" w:type="dxa"/>
            <w:tcBorders>
              <w:top w:val="single" w:sz="6" w:space="0" w:color="000000"/>
              <w:left w:val="single" w:sz="6" w:space="0" w:color="000000"/>
              <w:bottom w:val="single" w:sz="6" w:space="0" w:color="000000"/>
              <w:right w:val="single" w:sz="6" w:space="0" w:color="000000"/>
            </w:tcBorders>
          </w:tcPr>
          <w:p w14:paraId="67852178" w14:textId="77777777" w:rsidR="00E73EDF" w:rsidRPr="008A6F2A" w:rsidRDefault="007653F1" w:rsidP="005630EA">
            <w:pPr>
              <w:pStyle w:val="Small"/>
              <w:spacing w:before="40" w:after="40"/>
              <w:jc w:val="both"/>
            </w:pPr>
            <w:r w:rsidRPr="008A6F2A">
              <w:t>ORNT</w:t>
            </w:r>
          </w:p>
        </w:tc>
        <w:tc>
          <w:tcPr>
            <w:tcW w:w="794" w:type="dxa"/>
            <w:tcBorders>
              <w:top w:val="single" w:sz="6" w:space="0" w:color="000000"/>
              <w:left w:val="single" w:sz="6" w:space="0" w:color="000000"/>
              <w:bottom w:val="single" w:sz="6" w:space="0" w:color="000000"/>
              <w:right w:val="single" w:sz="6" w:space="0" w:color="000000"/>
            </w:tcBorders>
          </w:tcPr>
          <w:p w14:paraId="7961F4D2"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DFA22A3" w14:textId="77777777" w:rsidR="00E73EDF" w:rsidRPr="008A6F2A" w:rsidRDefault="007653F1" w:rsidP="005630EA">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00F94EA" w14:textId="36ED3988" w:rsidR="00E73EDF" w:rsidRPr="008A6F2A" w:rsidRDefault="005630EA" w:rsidP="005630EA">
            <w:pPr>
              <w:pStyle w:val="Small"/>
              <w:tabs>
                <w:tab w:val="left" w:pos="584"/>
              </w:tabs>
              <w:spacing w:before="40"/>
              <w:jc w:val="both"/>
            </w:pPr>
            <w:r>
              <w:t xml:space="preserve">{1} – </w:t>
            </w:r>
            <w:r w:rsidR="007653F1" w:rsidRPr="008A6F2A">
              <w:t>Forward</w:t>
            </w:r>
          </w:p>
          <w:p w14:paraId="30D0BCB6" w14:textId="68E2DA60" w:rsidR="00E73EDF" w:rsidRPr="008A6F2A" w:rsidRDefault="005630EA" w:rsidP="005630EA">
            <w:pPr>
              <w:pStyle w:val="Small"/>
              <w:tabs>
                <w:tab w:val="left" w:pos="584"/>
              </w:tabs>
              <w:spacing w:before="0"/>
              <w:jc w:val="both"/>
            </w:pPr>
            <w:r>
              <w:t xml:space="preserve">{2} – </w:t>
            </w:r>
            <w:r w:rsidR="007653F1" w:rsidRPr="008A6F2A">
              <w:t>Reverse</w:t>
            </w:r>
          </w:p>
          <w:p w14:paraId="52E45494" w14:textId="5F21896C" w:rsidR="00E73EDF" w:rsidRPr="008A6F2A" w:rsidRDefault="005630EA" w:rsidP="005630EA">
            <w:pPr>
              <w:pStyle w:val="Small"/>
              <w:tabs>
                <w:tab w:val="left" w:pos="584"/>
              </w:tabs>
              <w:spacing w:before="0" w:after="40"/>
              <w:jc w:val="both"/>
            </w:pPr>
            <w:r>
              <w:t xml:space="preserve">{255} – </w:t>
            </w:r>
            <w:r w:rsidR="007653F1" w:rsidRPr="008A6F2A">
              <w:t>NULL (Not Applicable)</w:t>
            </w:r>
          </w:p>
        </w:tc>
      </w:tr>
      <w:tr w:rsidR="00E73EDF" w:rsidRPr="008A6F2A" w14:paraId="4CBE5095" w14:textId="77777777" w:rsidTr="00CA6AA3">
        <w:trPr>
          <w:cantSplit/>
        </w:trPr>
        <w:tc>
          <w:tcPr>
            <w:tcW w:w="3458" w:type="dxa"/>
            <w:tcBorders>
              <w:top w:val="single" w:sz="6" w:space="0" w:color="000000"/>
              <w:left w:val="single" w:sz="6" w:space="0" w:color="000000"/>
              <w:bottom w:val="single" w:sz="6" w:space="0" w:color="000000"/>
              <w:right w:val="single" w:sz="6" w:space="0" w:color="000000"/>
            </w:tcBorders>
          </w:tcPr>
          <w:p w14:paraId="7DDB2359" w14:textId="77777777" w:rsidR="00E73EDF" w:rsidRPr="008A6F2A" w:rsidRDefault="007653F1" w:rsidP="005630EA">
            <w:pPr>
              <w:pStyle w:val="Small"/>
              <w:spacing w:before="40" w:after="40"/>
              <w:jc w:val="both"/>
            </w:pPr>
            <w:r w:rsidRPr="008A6F2A">
              <w:t>Scale Minimum</w:t>
            </w:r>
          </w:p>
        </w:tc>
        <w:tc>
          <w:tcPr>
            <w:tcW w:w="794" w:type="dxa"/>
            <w:tcBorders>
              <w:top w:val="single" w:sz="6" w:space="0" w:color="000000"/>
              <w:left w:val="single" w:sz="6" w:space="0" w:color="000000"/>
              <w:bottom w:val="single" w:sz="6" w:space="0" w:color="000000"/>
              <w:right w:val="single" w:sz="6" w:space="0" w:color="000000"/>
            </w:tcBorders>
          </w:tcPr>
          <w:p w14:paraId="5AE8001F" w14:textId="77777777" w:rsidR="00E73EDF" w:rsidRPr="008A6F2A" w:rsidRDefault="007653F1" w:rsidP="005630EA">
            <w:pPr>
              <w:pStyle w:val="Small"/>
              <w:spacing w:before="40" w:after="40"/>
              <w:jc w:val="both"/>
            </w:pPr>
            <w:r w:rsidRPr="008A6F2A">
              <w:t>SMIN</w:t>
            </w:r>
          </w:p>
        </w:tc>
        <w:tc>
          <w:tcPr>
            <w:tcW w:w="794" w:type="dxa"/>
            <w:tcBorders>
              <w:top w:val="single" w:sz="6" w:space="0" w:color="000000"/>
              <w:left w:val="single" w:sz="6" w:space="0" w:color="000000"/>
              <w:bottom w:val="single" w:sz="6" w:space="0" w:color="000000"/>
              <w:right w:val="single" w:sz="6" w:space="0" w:color="000000"/>
            </w:tcBorders>
          </w:tcPr>
          <w:p w14:paraId="11598998"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3004803" w14:textId="77777777" w:rsidR="00E73EDF" w:rsidRPr="008A6F2A" w:rsidRDefault="007653F1" w:rsidP="005630EA">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6062E37E" w14:textId="1310A499" w:rsidR="00E73EDF" w:rsidRPr="008A6F2A" w:rsidRDefault="00CA6AA3" w:rsidP="005630EA">
            <w:pPr>
              <w:pStyle w:val="Small"/>
              <w:tabs>
                <w:tab w:val="left" w:pos="584"/>
              </w:tabs>
              <w:spacing w:before="40" w:after="40"/>
              <w:jc w:val="both"/>
            </w:pPr>
            <w:r>
              <w:rPr>
                <w:rFonts w:cs="Arial"/>
              </w:rPr>
              <w:t>{</w:t>
            </w:r>
            <w:r w:rsidRPr="00B61C26">
              <w:rPr>
                <w:rFonts w:cs="Arial"/>
              </w:rPr>
              <w:t>2</w:t>
            </w:r>
            <w:r w:rsidRPr="00B61C26">
              <w:rPr>
                <w:rFonts w:cs="Arial"/>
                <w:vertAlign w:val="superscript"/>
              </w:rPr>
              <w:t>32</w:t>
            </w:r>
            <w:r w:rsidRPr="00B61C26">
              <w:rPr>
                <w:rFonts w:cs="Arial"/>
              </w:rPr>
              <w:t>-1</w:t>
            </w:r>
            <w:r>
              <w:rPr>
                <w:rFonts w:cs="Arial"/>
              </w:rPr>
              <w:t>}</w:t>
            </w:r>
            <w:r w:rsidRPr="00B61C26">
              <w:rPr>
                <w:rFonts w:cs="Arial"/>
              </w:rPr>
              <w:t xml:space="preserve"> </w:t>
            </w:r>
            <w:r>
              <w:rPr>
                <w:rFonts w:cs="Arial"/>
              </w:rPr>
              <w:t>– NULL (Not Applicable) – (see Note)</w:t>
            </w:r>
          </w:p>
        </w:tc>
      </w:tr>
      <w:tr w:rsidR="00CA6AA3" w:rsidRPr="008A6F2A" w14:paraId="1326F89B"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C264EFA" w14:textId="77777777" w:rsidR="00CA6AA3" w:rsidRPr="008A6F2A" w:rsidRDefault="00CA6AA3" w:rsidP="00CA6AA3">
            <w:pPr>
              <w:pStyle w:val="Small"/>
              <w:spacing w:before="40" w:after="40"/>
              <w:jc w:val="both"/>
            </w:pPr>
            <w:r w:rsidRPr="008A6F2A">
              <w:t>Scale Maximum</w:t>
            </w:r>
          </w:p>
        </w:tc>
        <w:tc>
          <w:tcPr>
            <w:tcW w:w="794" w:type="dxa"/>
            <w:tcBorders>
              <w:top w:val="single" w:sz="6" w:space="0" w:color="000000"/>
              <w:left w:val="single" w:sz="6" w:space="0" w:color="000000"/>
              <w:bottom w:val="single" w:sz="6" w:space="0" w:color="000000"/>
              <w:right w:val="single" w:sz="6" w:space="0" w:color="000000"/>
            </w:tcBorders>
          </w:tcPr>
          <w:p w14:paraId="24B0A769" w14:textId="77777777" w:rsidR="00CA6AA3" w:rsidRPr="008A6F2A" w:rsidRDefault="00CA6AA3" w:rsidP="00CA6AA3">
            <w:pPr>
              <w:pStyle w:val="Small"/>
              <w:spacing w:before="40" w:after="40"/>
              <w:jc w:val="both"/>
            </w:pPr>
            <w:r w:rsidRPr="008A6F2A">
              <w:t>SMAX</w:t>
            </w:r>
          </w:p>
        </w:tc>
        <w:tc>
          <w:tcPr>
            <w:tcW w:w="794" w:type="dxa"/>
            <w:tcBorders>
              <w:top w:val="single" w:sz="6" w:space="0" w:color="000000"/>
              <w:left w:val="single" w:sz="6" w:space="0" w:color="000000"/>
              <w:bottom w:val="single" w:sz="6" w:space="0" w:color="000000"/>
              <w:right w:val="single" w:sz="6" w:space="0" w:color="000000"/>
            </w:tcBorders>
          </w:tcPr>
          <w:p w14:paraId="281331C6" w14:textId="77777777" w:rsidR="00CA6AA3" w:rsidRPr="008A6F2A" w:rsidRDefault="00CA6AA3" w:rsidP="00CA6AA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3694F7A" w14:textId="77777777" w:rsidR="00CA6AA3" w:rsidRPr="008A6F2A" w:rsidRDefault="00CA6AA3" w:rsidP="00CA6AA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6B82C75C" w14:textId="6072246B" w:rsidR="00CA6AA3" w:rsidRPr="008A6F2A" w:rsidRDefault="00CA6AA3" w:rsidP="00CA6AA3">
            <w:pPr>
              <w:pStyle w:val="Small"/>
              <w:tabs>
                <w:tab w:val="left" w:pos="584"/>
              </w:tabs>
              <w:spacing w:before="40" w:after="40"/>
              <w:jc w:val="both"/>
            </w:pPr>
            <w:r>
              <w:rPr>
                <w:rFonts w:cs="Arial"/>
              </w:rPr>
              <w:t>{0}</w:t>
            </w:r>
            <w:r w:rsidRPr="00B61C26">
              <w:rPr>
                <w:rFonts w:cs="Arial"/>
              </w:rPr>
              <w:t xml:space="preserve"> </w:t>
            </w:r>
            <w:r>
              <w:rPr>
                <w:rFonts w:cs="Arial"/>
              </w:rPr>
              <w:t>– NULL (Not Applicable) – (see Note)</w:t>
            </w:r>
          </w:p>
        </w:tc>
      </w:tr>
      <w:tr w:rsidR="00E73EDF" w:rsidRPr="008A6F2A" w14:paraId="7A9B9502"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591C003D" w14:textId="77777777" w:rsidR="00E73EDF" w:rsidRPr="008A6F2A" w:rsidRDefault="007653F1" w:rsidP="005630EA">
            <w:pPr>
              <w:pStyle w:val="Small"/>
              <w:spacing w:before="40" w:after="40"/>
              <w:jc w:val="both"/>
            </w:pPr>
            <w:r w:rsidRPr="008A6F2A">
              <w:t>Spatial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22420B43" w14:textId="77777777" w:rsidR="00E73EDF" w:rsidRPr="008A6F2A" w:rsidRDefault="007653F1" w:rsidP="005630EA">
            <w:pPr>
              <w:pStyle w:val="Small"/>
              <w:spacing w:before="40" w:after="40"/>
              <w:jc w:val="both"/>
            </w:pPr>
            <w:r w:rsidRPr="008A6F2A">
              <w:t>SAUI</w:t>
            </w:r>
          </w:p>
        </w:tc>
        <w:tc>
          <w:tcPr>
            <w:tcW w:w="794" w:type="dxa"/>
            <w:tcBorders>
              <w:top w:val="single" w:sz="6" w:space="0" w:color="000000"/>
              <w:left w:val="single" w:sz="6" w:space="0" w:color="000000"/>
              <w:bottom w:val="single" w:sz="6" w:space="0" w:color="000000"/>
              <w:right w:val="single" w:sz="6" w:space="0" w:color="000000"/>
            </w:tcBorders>
          </w:tcPr>
          <w:p w14:paraId="5AB6E0C8" w14:textId="77777777" w:rsidR="00E73EDF" w:rsidRPr="008A6F2A" w:rsidRDefault="007653F1" w:rsidP="005630EA">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34DA3186" w14:textId="77777777" w:rsidR="00E73EDF" w:rsidRPr="008A6F2A" w:rsidRDefault="007653F1" w:rsidP="005630EA">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1AAA57E" w14:textId="385FA17A" w:rsidR="00E73EDF" w:rsidRPr="008A6F2A" w:rsidRDefault="007653F1" w:rsidP="005630EA">
            <w:pPr>
              <w:pStyle w:val="Small"/>
              <w:spacing w:before="40" w:after="40"/>
              <w:jc w:val="both"/>
            </w:pPr>
            <w:r w:rsidRPr="008A6F2A">
              <w:t xml:space="preserve">{1} </w:t>
            </w:r>
            <w:r w:rsidR="005630EA">
              <w:t>–</w:t>
            </w:r>
            <w:r w:rsidRPr="008A6F2A">
              <w:t xml:space="preserve"> Insert</w:t>
            </w:r>
          </w:p>
        </w:tc>
      </w:tr>
    </w:tbl>
    <w:p w14:paraId="3DB05D72" w14:textId="77777777" w:rsidR="00E73EDF" w:rsidRDefault="00E73EDF" w:rsidP="00925F98">
      <w:pPr>
        <w:spacing w:after="0" w:line="240" w:lineRule="auto"/>
      </w:pPr>
      <w:bookmarkStart w:id="926" w:name="_Toc207617079"/>
      <w:bookmarkStart w:id="927" w:name="_Toc225648378"/>
      <w:bookmarkStart w:id="928" w:name="_Toc225065235"/>
    </w:p>
    <w:p w14:paraId="4AFB3D29" w14:textId="167B171C" w:rsidR="00CA6AA3" w:rsidRPr="00774650" w:rsidRDefault="00CA6AA3" w:rsidP="00CA6AA3">
      <w:pPr>
        <w:spacing w:after="120" w:line="240" w:lineRule="auto"/>
      </w:pPr>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p>
    <w:p w14:paraId="5C72A606" w14:textId="36362316" w:rsidR="00925F98" w:rsidRPr="00F2456F" w:rsidRDefault="00925F98" w:rsidP="001D02B5">
      <w:pPr>
        <w:pStyle w:val="ListContinue2"/>
        <w:keepNext/>
        <w:keepLines/>
        <w:numPr>
          <w:ilvl w:val="2"/>
          <w:numId w:val="27"/>
        </w:numPr>
        <w:tabs>
          <w:tab w:val="clear" w:pos="432"/>
        </w:tabs>
        <w:spacing w:before="120" w:after="120" w:line="240" w:lineRule="auto"/>
        <w:rPr>
          <w:b/>
          <w:lang w:eastAsia="en-US"/>
        </w:rPr>
      </w:pPr>
      <w:bookmarkStart w:id="929" w:name="_Toc162435460"/>
      <w:bookmarkStart w:id="930" w:name="_Toc169203154"/>
      <w:bookmarkStart w:id="931" w:name="_Toc170072484"/>
      <w:bookmarkStart w:id="932" w:name="_Toc175558713"/>
      <w:r w:rsidRPr="00925F98">
        <w:rPr>
          <w:b/>
          <w:lang w:eastAsia="en-US"/>
        </w:rPr>
        <w:lastRenderedPageBreak/>
        <w:t>Feature Association field – FASC</w:t>
      </w:r>
      <w:bookmarkEnd w:id="929"/>
      <w:bookmarkEnd w:id="930"/>
      <w:bookmarkEnd w:id="931"/>
      <w:bookmarkEnd w:id="932"/>
    </w:p>
    <w:tbl>
      <w:tblPr>
        <w:tblW w:w="9940" w:type="dxa"/>
        <w:tblInd w:w="-244" w:type="dxa"/>
        <w:tblLayout w:type="fixed"/>
        <w:tblCellMar>
          <w:left w:w="57" w:type="dxa"/>
          <w:right w:w="57" w:type="dxa"/>
        </w:tblCellMar>
        <w:tblLook w:val="04A0" w:firstRow="1" w:lastRow="0" w:firstColumn="1" w:lastColumn="0" w:noHBand="0" w:noVBand="1"/>
      </w:tblPr>
      <w:tblGrid>
        <w:gridCol w:w="3484"/>
        <w:gridCol w:w="800"/>
        <w:gridCol w:w="800"/>
        <w:gridCol w:w="800"/>
        <w:gridCol w:w="4056"/>
      </w:tblGrid>
      <w:tr w:rsidR="00E73EDF" w:rsidRPr="008A6F2A" w14:paraId="6D3E1947" w14:textId="77777777" w:rsidTr="00925F98">
        <w:tc>
          <w:tcPr>
            <w:tcW w:w="348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926"/>
          <w:bookmarkEnd w:id="927"/>
          <w:bookmarkEnd w:id="928"/>
          <w:p w14:paraId="6C9572AA" w14:textId="77777777" w:rsidR="00E73EDF" w:rsidRPr="008A6F2A" w:rsidRDefault="007653F1" w:rsidP="00C128E3">
            <w:pPr>
              <w:pStyle w:val="Small"/>
              <w:spacing w:before="40" w:after="40"/>
              <w:jc w:val="both"/>
              <w:rPr>
                <w:b/>
              </w:rPr>
            </w:pPr>
            <w:r w:rsidRPr="008A6F2A">
              <w:rPr>
                <w:b/>
              </w:rPr>
              <w:t>Subfield name</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C5CCE88" w14:textId="77777777" w:rsidR="00E73EDF" w:rsidRPr="008A6F2A" w:rsidRDefault="007653F1" w:rsidP="00C128E3">
            <w:pPr>
              <w:pStyle w:val="Small"/>
              <w:spacing w:before="40" w:after="40"/>
              <w:jc w:val="both"/>
              <w:rPr>
                <w:b/>
              </w:rPr>
            </w:pPr>
            <w:r w:rsidRPr="008A6F2A">
              <w:rPr>
                <w:b/>
              </w:rPr>
              <w:t>Label</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F6C0B1A" w14:textId="77777777" w:rsidR="00E73EDF" w:rsidRPr="008A6F2A" w:rsidRDefault="007653F1" w:rsidP="00C128E3">
            <w:pPr>
              <w:pStyle w:val="Small"/>
              <w:spacing w:before="40" w:after="40"/>
              <w:jc w:val="both"/>
              <w:rPr>
                <w:b/>
              </w:rPr>
            </w:pPr>
            <w:r w:rsidRPr="008A6F2A">
              <w:rPr>
                <w:b/>
              </w:rPr>
              <w:t>Value</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EF2BA29" w14:textId="77777777" w:rsidR="00E73EDF" w:rsidRPr="008A6F2A" w:rsidRDefault="007653F1" w:rsidP="00C128E3">
            <w:pPr>
              <w:pStyle w:val="Small"/>
              <w:spacing w:before="40" w:after="40"/>
              <w:jc w:val="both"/>
              <w:rPr>
                <w:b/>
              </w:rPr>
            </w:pPr>
            <w:r w:rsidRPr="008A6F2A">
              <w:rPr>
                <w:b/>
              </w:rPr>
              <w:t>Format</w:t>
            </w:r>
          </w:p>
        </w:tc>
        <w:tc>
          <w:tcPr>
            <w:tcW w:w="405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0DCAF4E" w14:textId="77777777" w:rsidR="00E73EDF" w:rsidRPr="008A6F2A" w:rsidRDefault="007653F1" w:rsidP="00C128E3">
            <w:pPr>
              <w:pStyle w:val="Small"/>
              <w:spacing w:before="40" w:after="40"/>
              <w:jc w:val="both"/>
              <w:rPr>
                <w:b/>
              </w:rPr>
            </w:pPr>
            <w:r w:rsidRPr="008A6F2A">
              <w:rPr>
                <w:b/>
              </w:rPr>
              <w:t>Comment</w:t>
            </w:r>
          </w:p>
        </w:tc>
      </w:tr>
      <w:tr w:rsidR="00E73EDF" w:rsidRPr="008A6F2A" w14:paraId="1E7514C8"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025C9FC0" w14:textId="760FC1AB" w:rsidR="00E73EDF" w:rsidRPr="008A6F2A" w:rsidRDefault="007653F1" w:rsidP="00925F98">
            <w:pPr>
              <w:pStyle w:val="Small"/>
              <w:spacing w:before="40" w:after="40"/>
              <w:jc w:val="both"/>
            </w:pPr>
            <w:r w:rsidRPr="008A6F2A">
              <w:t xml:space="preserve">Referenced Record </w:t>
            </w:r>
            <w:r w:rsidR="00925F98">
              <w:t>n</w:t>
            </w:r>
            <w:r w:rsidR="00925F98" w:rsidRPr="008A6F2A">
              <w:t>ame</w:t>
            </w:r>
          </w:p>
        </w:tc>
        <w:tc>
          <w:tcPr>
            <w:tcW w:w="800" w:type="dxa"/>
            <w:tcBorders>
              <w:top w:val="single" w:sz="6" w:space="0" w:color="000000"/>
              <w:left w:val="single" w:sz="6" w:space="0" w:color="000000"/>
              <w:bottom w:val="single" w:sz="6" w:space="0" w:color="000000"/>
              <w:right w:val="single" w:sz="6" w:space="0" w:color="000000"/>
            </w:tcBorders>
          </w:tcPr>
          <w:p w14:paraId="36692C0B" w14:textId="2BA066C5" w:rsidR="00E73EDF" w:rsidRPr="008A6F2A" w:rsidRDefault="007653F1" w:rsidP="00C128E3">
            <w:pPr>
              <w:pStyle w:val="Small"/>
              <w:spacing w:before="40" w:after="40"/>
              <w:jc w:val="both"/>
            </w:pPr>
            <w:r w:rsidRPr="008A6F2A">
              <w:t>RRNM</w:t>
            </w:r>
          </w:p>
        </w:tc>
        <w:tc>
          <w:tcPr>
            <w:tcW w:w="800" w:type="dxa"/>
            <w:tcBorders>
              <w:top w:val="single" w:sz="6" w:space="0" w:color="000000"/>
              <w:left w:val="single" w:sz="6" w:space="0" w:color="000000"/>
              <w:bottom w:val="single" w:sz="6" w:space="0" w:color="000000"/>
              <w:right w:val="single" w:sz="6" w:space="0" w:color="000000"/>
            </w:tcBorders>
          </w:tcPr>
          <w:p w14:paraId="7BCB6AAD" w14:textId="5B420A3C" w:rsidR="00E73EDF" w:rsidRPr="008A6F2A" w:rsidRDefault="00D224F5" w:rsidP="00C128E3">
            <w:pPr>
              <w:pStyle w:val="Small"/>
              <w:spacing w:before="40" w:after="40"/>
              <w:jc w:val="both"/>
            </w:pPr>
            <w:r>
              <w:t>{100}</w:t>
            </w:r>
          </w:p>
        </w:tc>
        <w:tc>
          <w:tcPr>
            <w:tcW w:w="800" w:type="dxa"/>
            <w:tcBorders>
              <w:top w:val="single" w:sz="6" w:space="0" w:color="000000"/>
              <w:left w:val="single" w:sz="6" w:space="0" w:color="000000"/>
              <w:bottom w:val="single" w:sz="6" w:space="0" w:color="000000"/>
              <w:right w:val="single" w:sz="6" w:space="0" w:color="000000"/>
            </w:tcBorders>
          </w:tcPr>
          <w:p w14:paraId="45C86708" w14:textId="77777777" w:rsidR="00E73EDF" w:rsidRPr="008A6F2A" w:rsidRDefault="007653F1" w:rsidP="00C128E3">
            <w:pPr>
              <w:pStyle w:val="Small"/>
              <w:spacing w:before="40" w:after="40"/>
              <w:jc w:val="both"/>
            </w:pPr>
            <w:r w:rsidRPr="008A6F2A">
              <w:t>b11</w:t>
            </w:r>
          </w:p>
        </w:tc>
        <w:tc>
          <w:tcPr>
            <w:tcW w:w="4056" w:type="dxa"/>
            <w:tcBorders>
              <w:top w:val="single" w:sz="6" w:space="0" w:color="000000"/>
              <w:left w:val="single" w:sz="6" w:space="0" w:color="000000"/>
              <w:bottom w:val="single" w:sz="6" w:space="0" w:color="000000"/>
              <w:right w:val="single" w:sz="6" w:space="0" w:color="000000"/>
            </w:tcBorders>
          </w:tcPr>
          <w:p w14:paraId="07DD2582" w14:textId="77777777" w:rsidR="00E73EDF" w:rsidRDefault="007653F1" w:rsidP="00C128E3">
            <w:pPr>
              <w:pStyle w:val="Small"/>
              <w:spacing w:before="40" w:after="40"/>
              <w:jc w:val="both"/>
            </w:pPr>
            <w:r w:rsidRPr="008A6F2A">
              <w:t>Record name of the referenced record</w:t>
            </w:r>
          </w:p>
          <w:p w14:paraId="3425853C" w14:textId="55D75DB7" w:rsidR="00D224F5" w:rsidRPr="008A6F2A" w:rsidRDefault="00D224F5" w:rsidP="00C128E3">
            <w:pPr>
              <w:pStyle w:val="Small"/>
              <w:spacing w:before="40" w:after="40"/>
              <w:jc w:val="both"/>
            </w:pPr>
            <w:r>
              <w:t>{100} – Feature Type</w:t>
            </w:r>
          </w:p>
        </w:tc>
      </w:tr>
      <w:tr w:rsidR="00E73EDF" w:rsidRPr="008A6F2A" w14:paraId="6E7C874E"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0CAB0929" w14:textId="04B7822F" w:rsidR="00E73EDF" w:rsidRPr="008A6F2A" w:rsidRDefault="007653F1" w:rsidP="00925F98">
            <w:pPr>
              <w:pStyle w:val="Small"/>
              <w:spacing w:before="40" w:after="40"/>
              <w:jc w:val="both"/>
            </w:pPr>
            <w:r w:rsidRPr="008A6F2A">
              <w:t xml:space="preserve">Referenced Record </w:t>
            </w:r>
            <w:r w:rsidR="00925F98">
              <w:t>i</w:t>
            </w:r>
            <w:r w:rsidR="00925F98" w:rsidRPr="008A6F2A">
              <w:t>dentifier</w:t>
            </w:r>
          </w:p>
        </w:tc>
        <w:tc>
          <w:tcPr>
            <w:tcW w:w="800" w:type="dxa"/>
            <w:tcBorders>
              <w:top w:val="single" w:sz="6" w:space="0" w:color="000000"/>
              <w:left w:val="single" w:sz="6" w:space="0" w:color="000000"/>
              <w:bottom w:val="single" w:sz="6" w:space="0" w:color="000000"/>
              <w:right w:val="single" w:sz="6" w:space="0" w:color="000000"/>
            </w:tcBorders>
          </w:tcPr>
          <w:p w14:paraId="188B2ED5" w14:textId="77777777" w:rsidR="00E73EDF" w:rsidRPr="008A6F2A" w:rsidRDefault="007653F1" w:rsidP="00C128E3">
            <w:pPr>
              <w:pStyle w:val="Small"/>
              <w:spacing w:before="40" w:after="40"/>
              <w:jc w:val="both"/>
            </w:pPr>
            <w:r w:rsidRPr="008A6F2A">
              <w:t>RRID</w:t>
            </w:r>
          </w:p>
        </w:tc>
        <w:tc>
          <w:tcPr>
            <w:tcW w:w="800" w:type="dxa"/>
            <w:tcBorders>
              <w:top w:val="single" w:sz="6" w:space="0" w:color="000000"/>
              <w:left w:val="single" w:sz="6" w:space="0" w:color="000000"/>
              <w:bottom w:val="single" w:sz="6" w:space="0" w:color="000000"/>
              <w:right w:val="single" w:sz="6" w:space="0" w:color="000000"/>
            </w:tcBorders>
          </w:tcPr>
          <w:p w14:paraId="2E90590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72B51FFC" w14:textId="77777777" w:rsidR="00E73EDF" w:rsidRPr="008A6F2A" w:rsidRDefault="007653F1" w:rsidP="00C128E3">
            <w:pPr>
              <w:pStyle w:val="Small"/>
              <w:spacing w:before="40" w:after="40"/>
              <w:jc w:val="both"/>
            </w:pPr>
            <w:r w:rsidRPr="008A6F2A">
              <w:t>b14</w:t>
            </w:r>
          </w:p>
        </w:tc>
        <w:tc>
          <w:tcPr>
            <w:tcW w:w="4056" w:type="dxa"/>
            <w:tcBorders>
              <w:top w:val="single" w:sz="6" w:space="0" w:color="000000"/>
              <w:left w:val="single" w:sz="6" w:space="0" w:color="000000"/>
              <w:bottom w:val="single" w:sz="6" w:space="0" w:color="000000"/>
              <w:right w:val="single" w:sz="6" w:space="0" w:color="000000"/>
            </w:tcBorders>
          </w:tcPr>
          <w:p w14:paraId="299905B4"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7CCC466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3A5FAF07" w14:textId="77777777" w:rsidR="00E73EDF" w:rsidRPr="008A6F2A" w:rsidRDefault="007653F1" w:rsidP="00C128E3">
            <w:pPr>
              <w:pStyle w:val="Small"/>
              <w:spacing w:before="40" w:after="40"/>
              <w:jc w:val="both"/>
            </w:pPr>
            <w:r w:rsidRPr="008A6F2A">
              <w:t>Numeric Feature Association Code</w:t>
            </w:r>
          </w:p>
        </w:tc>
        <w:tc>
          <w:tcPr>
            <w:tcW w:w="800" w:type="dxa"/>
            <w:tcBorders>
              <w:top w:val="single" w:sz="6" w:space="0" w:color="000000"/>
              <w:left w:val="single" w:sz="6" w:space="0" w:color="000000"/>
              <w:bottom w:val="single" w:sz="6" w:space="0" w:color="000000"/>
              <w:right w:val="single" w:sz="6" w:space="0" w:color="000000"/>
            </w:tcBorders>
          </w:tcPr>
          <w:p w14:paraId="03CA6468" w14:textId="77777777" w:rsidR="00E73EDF" w:rsidRPr="008A6F2A" w:rsidRDefault="007653F1" w:rsidP="00C128E3">
            <w:pPr>
              <w:pStyle w:val="Small"/>
              <w:spacing w:before="40" w:after="40"/>
              <w:jc w:val="both"/>
            </w:pPr>
            <w:r w:rsidRPr="008A6F2A">
              <w:t>NFAC</w:t>
            </w:r>
          </w:p>
        </w:tc>
        <w:tc>
          <w:tcPr>
            <w:tcW w:w="800" w:type="dxa"/>
            <w:tcBorders>
              <w:top w:val="single" w:sz="6" w:space="0" w:color="000000"/>
              <w:left w:val="single" w:sz="6" w:space="0" w:color="000000"/>
              <w:bottom w:val="single" w:sz="6" w:space="0" w:color="000000"/>
              <w:right w:val="single" w:sz="6" w:space="0" w:color="000000"/>
            </w:tcBorders>
          </w:tcPr>
          <w:p w14:paraId="067A9A7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2885636F" w14:textId="77777777" w:rsidR="00E73EDF" w:rsidRPr="008A6F2A" w:rsidRDefault="007653F1" w:rsidP="00C128E3">
            <w:pPr>
              <w:pStyle w:val="Small"/>
              <w:spacing w:before="40" w:after="40"/>
              <w:jc w:val="both"/>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204471BE" w14:textId="77777777" w:rsidR="00E73EDF" w:rsidRPr="008A6F2A" w:rsidRDefault="007653F1" w:rsidP="00C128E3">
            <w:pPr>
              <w:pStyle w:val="Small"/>
              <w:spacing w:before="40" w:after="40"/>
              <w:jc w:val="both"/>
            </w:pPr>
            <w:r w:rsidRPr="008A6F2A">
              <w:t>A valid code for the feature association as defined in the FACS field of the Dataset General Information Record</w:t>
            </w:r>
          </w:p>
        </w:tc>
      </w:tr>
      <w:tr w:rsidR="00E73EDF" w:rsidRPr="008A6F2A" w14:paraId="69324EFE"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3B51EEE" w14:textId="5A26F1B7" w:rsidR="00E73EDF" w:rsidRPr="008A6F2A" w:rsidRDefault="007653F1" w:rsidP="00C128E3">
            <w:pPr>
              <w:pStyle w:val="Small"/>
              <w:spacing w:before="40" w:after="40"/>
              <w:jc w:val="both"/>
            </w:pPr>
            <w:r w:rsidRPr="008A6F2A">
              <w:t>Numeric Association</w:t>
            </w:r>
            <w:r w:rsidR="00A71851" w:rsidRPr="008A6F2A">
              <w:t xml:space="preserve"> </w:t>
            </w:r>
            <w:r w:rsidRPr="008A6F2A">
              <w:t>Role Code</w:t>
            </w:r>
          </w:p>
        </w:tc>
        <w:tc>
          <w:tcPr>
            <w:tcW w:w="800" w:type="dxa"/>
            <w:tcBorders>
              <w:top w:val="single" w:sz="6" w:space="0" w:color="000000"/>
              <w:left w:val="single" w:sz="6" w:space="0" w:color="000000"/>
              <w:bottom w:val="single" w:sz="6" w:space="0" w:color="000000"/>
              <w:right w:val="single" w:sz="6" w:space="0" w:color="000000"/>
            </w:tcBorders>
          </w:tcPr>
          <w:p w14:paraId="167057B8" w14:textId="77777777" w:rsidR="00E73EDF" w:rsidRPr="008A6F2A" w:rsidRDefault="007653F1" w:rsidP="00C128E3">
            <w:pPr>
              <w:pStyle w:val="Small"/>
              <w:spacing w:before="40" w:after="40"/>
              <w:jc w:val="both"/>
            </w:pPr>
            <w:r w:rsidRPr="008A6F2A">
              <w:t>NARC</w:t>
            </w:r>
          </w:p>
        </w:tc>
        <w:tc>
          <w:tcPr>
            <w:tcW w:w="800" w:type="dxa"/>
            <w:tcBorders>
              <w:top w:val="single" w:sz="6" w:space="0" w:color="000000"/>
              <w:left w:val="single" w:sz="6" w:space="0" w:color="000000"/>
              <w:bottom w:val="single" w:sz="6" w:space="0" w:color="000000"/>
              <w:right w:val="single" w:sz="6" w:space="0" w:color="000000"/>
            </w:tcBorders>
          </w:tcPr>
          <w:p w14:paraId="6EE1FDB7"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6ECF4772" w14:textId="77777777" w:rsidR="00E73EDF" w:rsidRPr="008A6F2A" w:rsidRDefault="007653F1" w:rsidP="00C128E3">
            <w:pPr>
              <w:pStyle w:val="Small"/>
              <w:spacing w:before="40" w:after="40"/>
              <w:jc w:val="both"/>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20F4C4E5" w14:textId="77777777" w:rsidR="00E73EDF" w:rsidRPr="008A6F2A" w:rsidRDefault="007653F1" w:rsidP="00C128E3">
            <w:pPr>
              <w:pStyle w:val="Small"/>
              <w:spacing w:before="40" w:after="40"/>
              <w:jc w:val="both"/>
            </w:pPr>
            <w:r w:rsidRPr="008A6F2A">
              <w:t>A valid code for the role as defined in the ARCS field of the Dataset General Information Record</w:t>
            </w:r>
          </w:p>
        </w:tc>
      </w:tr>
      <w:tr w:rsidR="00E73EDF" w:rsidRPr="008A6F2A" w14:paraId="175102C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A0D6341" w14:textId="77777777" w:rsidR="00E73EDF" w:rsidRPr="008A6F2A" w:rsidRDefault="007653F1" w:rsidP="00C128E3">
            <w:pPr>
              <w:pStyle w:val="Small"/>
              <w:spacing w:before="40" w:after="40"/>
              <w:jc w:val="both"/>
            </w:pPr>
            <w:r w:rsidRPr="008A6F2A">
              <w:t>Feature Association Update Instruction</w:t>
            </w:r>
          </w:p>
        </w:tc>
        <w:tc>
          <w:tcPr>
            <w:tcW w:w="800" w:type="dxa"/>
            <w:tcBorders>
              <w:top w:val="single" w:sz="6" w:space="0" w:color="000000"/>
              <w:left w:val="single" w:sz="6" w:space="0" w:color="000000"/>
              <w:bottom w:val="single" w:sz="6" w:space="0" w:color="000000"/>
              <w:right w:val="single" w:sz="6" w:space="0" w:color="000000"/>
            </w:tcBorders>
          </w:tcPr>
          <w:p w14:paraId="7EA58D8D" w14:textId="77777777" w:rsidR="00E73EDF" w:rsidRPr="008A6F2A" w:rsidRDefault="007653F1" w:rsidP="00C128E3">
            <w:pPr>
              <w:pStyle w:val="Small"/>
              <w:spacing w:before="40" w:after="40"/>
              <w:jc w:val="both"/>
            </w:pPr>
            <w:r w:rsidRPr="008A6F2A">
              <w:t>FAUI</w:t>
            </w:r>
          </w:p>
        </w:tc>
        <w:tc>
          <w:tcPr>
            <w:tcW w:w="800" w:type="dxa"/>
            <w:tcBorders>
              <w:top w:val="single" w:sz="6" w:space="0" w:color="000000"/>
              <w:left w:val="single" w:sz="6" w:space="0" w:color="000000"/>
              <w:bottom w:val="single" w:sz="6" w:space="0" w:color="000000"/>
              <w:right w:val="single" w:sz="6" w:space="0" w:color="000000"/>
            </w:tcBorders>
          </w:tcPr>
          <w:p w14:paraId="30344B5E" w14:textId="77777777" w:rsidR="00E73EDF" w:rsidRPr="008A6F2A" w:rsidRDefault="007653F1" w:rsidP="00C128E3">
            <w:pPr>
              <w:pStyle w:val="Small"/>
              <w:spacing w:before="40" w:after="40"/>
              <w:jc w:val="both"/>
            </w:pPr>
            <w:r w:rsidRPr="008A6F2A">
              <w:t>{1}</w:t>
            </w:r>
          </w:p>
        </w:tc>
        <w:tc>
          <w:tcPr>
            <w:tcW w:w="800" w:type="dxa"/>
            <w:tcBorders>
              <w:top w:val="single" w:sz="6" w:space="0" w:color="000000"/>
              <w:left w:val="single" w:sz="6" w:space="0" w:color="000000"/>
              <w:bottom w:val="single" w:sz="6" w:space="0" w:color="000000"/>
              <w:right w:val="single" w:sz="6" w:space="0" w:color="000000"/>
            </w:tcBorders>
          </w:tcPr>
          <w:p w14:paraId="613C136A" w14:textId="77777777" w:rsidR="00E73EDF" w:rsidRPr="008A6F2A" w:rsidRDefault="007653F1" w:rsidP="00C128E3">
            <w:pPr>
              <w:pStyle w:val="Small"/>
              <w:spacing w:before="40" w:after="40"/>
              <w:jc w:val="both"/>
            </w:pPr>
            <w:r w:rsidRPr="008A6F2A">
              <w:t>b11</w:t>
            </w:r>
          </w:p>
        </w:tc>
        <w:tc>
          <w:tcPr>
            <w:tcW w:w="4056" w:type="dxa"/>
            <w:tcBorders>
              <w:top w:val="single" w:sz="6" w:space="0" w:color="000000"/>
              <w:left w:val="single" w:sz="6" w:space="0" w:color="000000"/>
              <w:bottom w:val="single" w:sz="6" w:space="0" w:color="000000"/>
              <w:right w:val="single" w:sz="6" w:space="0" w:color="000000"/>
            </w:tcBorders>
          </w:tcPr>
          <w:p w14:paraId="58C1A12C" w14:textId="112314D9" w:rsidR="00E73EDF" w:rsidRPr="008A6F2A" w:rsidRDefault="007E4FCD" w:rsidP="00925F98">
            <w:pPr>
              <w:pStyle w:val="Small"/>
              <w:spacing w:before="40" w:after="40"/>
              <w:jc w:val="both"/>
            </w:pPr>
            <w:r w:rsidRPr="007E4FCD">
              <w:t>{1} – Insert</w:t>
            </w:r>
          </w:p>
        </w:tc>
      </w:tr>
      <w:tr w:rsidR="00E73EDF" w:rsidRPr="008A6F2A" w14:paraId="4FF473F0"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19E383ED" w14:textId="77777777" w:rsidR="00E73EDF" w:rsidRPr="008A6F2A" w:rsidRDefault="007653F1" w:rsidP="00C128E3">
            <w:pPr>
              <w:pStyle w:val="Small"/>
              <w:snapToGrid w:val="0"/>
              <w:spacing w:before="40" w:after="40"/>
            </w:pPr>
            <w:r w:rsidRPr="008A6F2A">
              <w:t>Numeric Attribute Code</w:t>
            </w:r>
          </w:p>
        </w:tc>
        <w:tc>
          <w:tcPr>
            <w:tcW w:w="800" w:type="dxa"/>
            <w:tcBorders>
              <w:top w:val="single" w:sz="6" w:space="0" w:color="000000"/>
              <w:left w:val="single" w:sz="6" w:space="0" w:color="000000"/>
              <w:bottom w:val="single" w:sz="6" w:space="0" w:color="000000"/>
              <w:right w:val="single" w:sz="6" w:space="0" w:color="000000"/>
            </w:tcBorders>
          </w:tcPr>
          <w:p w14:paraId="4848DE75" w14:textId="77777777" w:rsidR="00E73EDF" w:rsidRPr="008A6F2A" w:rsidRDefault="007653F1" w:rsidP="00C128E3">
            <w:pPr>
              <w:pStyle w:val="Small"/>
              <w:snapToGrid w:val="0"/>
              <w:spacing w:before="40" w:after="40"/>
            </w:pPr>
            <w:r w:rsidRPr="008A6F2A">
              <w:t>*NATC</w:t>
            </w:r>
          </w:p>
        </w:tc>
        <w:tc>
          <w:tcPr>
            <w:tcW w:w="800" w:type="dxa"/>
            <w:tcBorders>
              <w:top w:val="single" w:sz="6" w:space="0" w:color="000000"/>
              <w:left w:val="single" w:sz="6" w:space="0" w:color="000000"/>
              <w:bottom w:val="single" w:sz="6" w:space="0" w:color="000000"/>
              <w:right w:val="single" w:sz="6" w:space="0" w:color="000000"/>
            </w:tcBorders>
          </w:tcPr>
          <w:p w14:paraId="2E8B13A9"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287DF61D"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03578776" w14:textId="77777777" w:rsidR="00E73EDF" w:rsidRPr="008A6F2A" w:rsidRDefault="007653F1" w:rsidP="00C128E3">
            <w:pPr>
              <w:pStyle w:val="Small"/>
              <w:snapToGrid w:val="0"/>
              <w:spacing w:before="40" w:after="40"/>
            </w:pPr>
            <w:r w:rsidRPr="008A6F2A">
              <w:t>A valid attribute code as defined in the ATCS field of the Dataset General Information Record</w:t>
            </w:r>
          </w:p>
        </w:tc>
      </w:tr>
      <w:tr w:rsidR="00E73EDF" w:rsidRPr="008A6F2A" w14:paraId="54AF93A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70108F42" w14:textId="09B9CB9E" w:rsidR="00E73EDF" w:rsidRPr="008A6F2A" w:rsidRDefault="007653F1" w:rsidP="00925F98">
            <w:pPr>
              <w:pStyle w:val="Small"/>
              <w:snapToGrid w:val="0"/>
              <w:spacing w:before="40" w:after="40"/>
            </w:pPr>
            <w:r w:rsidRPr="008A6F2A">
              <w:t xml:space="preserve">Attribute </w:t>
            </w:r>
            <w:r w:rsidR="00925F98">
              <w:t>i</w:t>
            </w:r>
            <w:r w:rsidR="00925F98" w:rsidRPr="008A6F2A">
              <w:t>ndex</w:t>
            </w:r>
          </w:p>
        </w:tc>
        <w:tc>
          <w:tcPr>
            <w:tcW w:w="800" w:type="dxa"/>
            <w:tcBorders>
              <w:top w:val="single" w:sz="6" w:space="0" w:color="000000"/>
              <w:left w:val="single" w:sz="6" w:space="0" w:color="000000"/>
              <w:bottom w:val="single" w:sz="6" w:space="0" w:color="000000"/>
              <w:right w:val="single" w:sz="6" w:space="0" w:color="000000"/>
            </w:tcBorders>
          </w:tcPr>
          <w:p w14:paraId="4654C559" w14:textId="77777777" w:rsidR="00E73EDF" w:rsidRPr="008A6F2A" w:rsidRDefault="007653F1" w:rsidP="00C128E3">
            <w:pPr>
              <w:pStyle w:val="Small"/>
              <w:snapToGrid w:val="0"/>
              <w:spacing w:before="40" w:after="40"/>
            </w:pPr>
            <w:r w:rsidRPr="008A6F2A">
              <w:t>ATIX</w:t>
            </w:r>
          </w:p>
        </w:tc>
        <w:tc>
          <w:tcPr>
            <w:tcW w:w="800" w:type="dxa"/>
            <w:tcBorders>
              <w:top w:val="single" w:sz="6" w:space="0" w:color="000000"/>
              <w:left w:val="single" w:sz="6" w:space="0" w:color="000000"/>
              <w:bottom w:val="single" w:sz="6" w:space="0" w:color="000000"/>
              <w:right w:val="single" w:sz="6" w:space="0" w:color="000000"/>
            </w:tcBorders>
          </w:tcPr>
          <w:p w14:paraId="3D23B03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1D2CE3E3"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5E2F3921" w14:textId="72FE269E" w:rsidR="00E73EDF" w:rsidRPr="008A6F2A" w:rsidRDefault="007653F1" w:rsidP="00C128E3">
            <w:pPr>
              <w:pStyle w:val="Small"/>
              <w:snapToGrid w:val="0"/>
              <w:spacing w:before="40" w:after="40"/>
            </w:pPr>
            <w:r w:rsidRPr="008A6F2A">
              <w:t>Index (position) of the attribute in the sequence of attributes with the same code and the same parent (starting with 1)</w:t>
            </w:r>
          </w:p>
        </w:tc>
      </w:tr>
      <w:tr w:rsidR="00E73EDF" w:rsidRPr="008A6F2A" w14:paraId="15250376"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6EBF9639" w14:textId="2158FB0E" w:rsidR="00E73EDF" w:rsidRPr="008A6F2A" w:rsidRDefault="007653F1" w:rsidP="00925F98">
            <w:pPr>
              <w:pStyle w:val="Small"/>
              <w:snapToGrid w:val="0"/>
              <w:spacing w:before="40" w:after="40"/>
            </w:pPr>
            <w:r w:rsidRPr="008A6F2A">
              <w:t xml:space="preserve">Parent </w:t>
            </w:r>
            <w:r w:rsidR="00925F98">
              <w:t>i</w:t>
            </w:r>
            <w:r w:rsidR="00925F98" w:rsidRPr="008A6F2A">
              <w:t>ndex</w:t>
            </w:r>
          </w:p>
        </w:tc>
        <w:tc>
          <w:tcPr>
            <w:tcW w:w="800" w:type="dxa"/>
            <w:tcBorders>
              <w:top w:val="single" w:sz="6" w:space="0" w:color="000000"/>
              <w:left w:val="single" w:sz="6" w:space="0" w:color="000000"/>
              <w:bottom w:val="single" w:sz="6" w:space="0" w:color="000000"/>
              <w:right w:val="single" w:sz="6" w:space="0" w:color="000000"/>
            </w:tcBorders>
          </w:tcPr>
          <w:p w14:paraId="46F309E2" w14:textId="77777777" w:rsidR="00E73EDF" w:rsidRPr="008A6F2A" w:rsidRDefault="007653F1" w:rsidP="00C128E3">
            <w:pPr>
              <w:pStyle w:val="Small"/>
              <w:snapToGrid w:val="0"/>
              <w:spacing w:before="40" w:after="40"/>
            </w:pPr>
            <w:r w:rsidRPr="008A6F2A">
              <w:t>PAIX</w:t>
            </w:r>
          </w:p>
        </w:tc>
        <w:tc>
          <w:tcPr>
            <w:tcW w:w="800" w:type="dxa"/>
            <w:tcBorders>
              <w:top w:val="single" w:sz="6" w:space="0" w:color="000000"/>
              <w:left w:val="single" w:sz="6" w:space="0" w:color="000000"/>
              <w:bottom w:val="single" w:sz="6" w:space="0" w:color="000000"/>
              <w:right w:val="single" w:sz="6" w:space="0" w:color="000000"/>
            </w:tcBorders>
          </w:tcPr>
          <w:p w14:paraId="74CF02A2"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44A4F165"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vAlign w:val="center"/>
          </w:tcPr>
          <w:p w14:paraId="06CD82F1" w14:textId="2B015FD6" w:rsidR="00E73EDF" w:rsidRPr="008A6F2A" w:rsidRDefault="007653F1" w:rsidP="00C128E3">
            <w:pPr>
              <w:pStyle w:val="Small"/>
              <w:snapToGrid w:val="0"/>
              <w:spacing w:before="40" w:after="40"/>
            </w:pPr>
            <w:r w:rsidRPr="008A6F2A">
              <w:t>Index (position) of the parent complex attribute within this FASC field (starting  with 1). If the attribute has no parent (top level attribute) the value is 0</w:t>
            </w:r>
          </w:p>
        </w:tc>
      </w:tr>
      <w:tr w:rsidR="00E73EDF" w:rsidRPr="008A6F2A" w14:paraId="0D6CF240"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8028A47" w14:textId="77777777" w:rsidR="00E73EDF" w:rsidRPr="008A6F2A" w:rsidRDefault="007653F1" w:rsidP="00C128E3">
            <w:pPr>
              <w:pStyle w:val="Small"/>
              <w:snapToGrid w:val="0"/>
              <w:spacing w:before="40" w:after="40"/>
            </w:pPr>
            <w:r w:rsidRPr="008A6F2A">
              <w:t>Attribute Instruction</w:t>
            </w:r>
          </w:p>
        </w:tc>
        <w:tc>
          <w:tcPr>
            <w:tcW w:w="800" w:type="dxa"/>
            <w:tcBorders>
              <w:top w:val="single" w:sz="6" w:space="0" w:color="000000"/>
              <w:left w:val="single" w:sz="6" w:space="0" w:color="000000"/>
              <w:bottom w:val="single" w:sz="6" w:space="0" w:color="000000"/>
              <w:right w:val="single" w:sz="6" w:space="0" w:color="000000"/>
            </w:tcBorders>
          </w:tcPr>
          <w:p w14:paraId="247F996A" w14:textId="77777777" w:rsidR="00E73EDF" w:rsidRPr="008A6F2A" w:rsidRDefault="007653F1" w:rsidP="00C128E3">
            <w:pPr>
              <w:pStyle w:val="Small"/>
              <w:snapToGrid w:val="0"/>
              <w:spacing w:before="40" w:after="40"/>
            </w:pPr>
            <w:r w:rsidRPr="008A6F2A">
              <w:t>ATIN</w:t>
            </w:r>
          </w:p>
        </w:tc>
        <w:tc>
          <w:tcPr>
            <w:tcW w:w="800" w:type="dxa"/>
            <w:tcBorders>
              <w:top w:val="single" w:sz="6" w:space="0" w:color="000000"/>
              <w:left w:val="single" w:sz="6" w:space="0" w:color="000000"/>
              <w:bottom w:val="single" w:sz="6" w:space="0" w:color="000000"/>
              <w:right w:val="single" w:sz="6" w:space="0" w:color="000000"/>
            </w:tcBorders>
          </w:tcPr>
          <w:p w14:paraId="4E2D4642"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39ED2825" w14:textId="77777777" w:rsidR="00E73EDF" w:rsidRPr="008A6F2A" w:rsidRDefault="007653F1" w:rsidP="00C128E3">
            <w:pPr>
              <w:pStyle w:val="Small"/>
              <w:snapToGrid w:val="0"/>
              <w:spacing w:before="40" w:after="40"/>
            </w:pPr>
            <w:r w:rsidRPr="008A6F2A">
              <w:t>b11</w:t>
            </w:r>
          </w:p>
        </w:tc>
        <w:tc>
          <w:tcPr>
            <w:tcW w:w="4056" w:type="dxa"/>
            <w:tcBorders>
              <w:top w:val="single" w:sz="6" w:space="0" w:color="000000"/>
              <w:left w:val="single" w:sz="6" w:space="0" w:color="000000"/>
              <w:bottom w:val="single" w:sz="6" w:space="0" w:color="000000"/>
              <w:right w:val="single" w:sz="6" w:space="0" w:color="000000"/>
            </w:tcBorders>
            <w:vAlign w:val="center"/>
          </w:tcPr>
          <w:p w14:paraId="09B204C0" w14:textId="65E056E3" w:rsidR="00E73EDF" w:rsidRPr="008A6F2A" w:rsidRDefault="007653F1" w:rsidP="00D224F5">
            <w:pPr>
              <w:pStyle w:val="Small"/>
              <w:snapToGrid w:val="0"/>
              <w:spacing w:before="40" w:after="40"/>
            </w:pPr>
            <w:r w:rsidRPr="008A6F2A">
              <w:t xml:space="preserve">{1} </w:t>
            </w:r>
            <w:r w:rsidR="00925F98">
              <w:t>–</w:t>
            </w:r>
            <w:r w:rsidRPr="008A6F2A">
              <w:t xml:space="preserve"> Insert</w:t>
            </w:r>
          </w:p>
        </w:tc>
      </w:tr>
      <w:tr w:rsidR="00E73EDF" w:rsidRPr="008A6F2A" w14:paraId="29C59D43"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27963314" w14:textId="3AD39E8C" w:rsidR="00E73EDF" w:rsidRPr="008A6F2A" w:rsidRDefault="007653F1" w:rsidP="00925F98">
            <w:pPr>
              <w:pStyle w:val="Small"/>
              <w:snapToGrid w:val="0"/>
              <w:spacing w:before="40" w:after="40"/>
            </w:pPr>
            <w:r w:rsidRPr="008A6F2A">
              <w:t xml:space="preserve">Attribute </w:t>
            </w:r>
            <w:r w:rsidR="00925F98">
              <w:t>v</w:t>
            </w:r>
            <w:r w:rsidR="00925F98" w:rsidRPr="008A6F2A">
              <w:t>alue</w:t>
            </w:r>
          </w:p>
        </w:tc>
        <w:tc>
          <w:tcPr>
            <w:tcW w:w="800" w:type="dxa"/>
            <w:tcBorders>
              <w:top w:val="single" w:sz="6" w:space="0" w:color="000000"/>
              <w:left w:val="single" w:sz="6" w:space="0" w:color="000000"/>
              <w:bottom w:val="single" w:sz="6" w:space="0" w:color="000000"/>
              <w:right w:val="single" w:sz="6" w:space="0" w:color="000000"/>
            </w:tcBorders>
          </w:tcPr>
          <w:p w14:paraId="48325816" w14:textId="77777777" w:rsidR="00E73EDF" w:rsidRPr="008A6F2A" w:rsidRDefault="007653F1" w:rsidP="00C128E3">
            <w:pPr>
              <w:pStyle w:val="Small"/>
              <w:snapToGrid w:val="0"/>
              <w:spacing w:before="40" w:after="40"/>
            </w:pPr>
            <w:r w:rsidRPr="008A6F2A">
              <w:t>ATVL</w:t>
            </w:r>
          </w:p>
        </w:tc>
        <w:tc>
          <w:tcPr>
            <w:tcW w:w="800" w:type="dxa"/>
            <w:tcBorders>
              <w:top w:val="single" w:sz="6" w:space="0" w:color="000000"/>
              <w:left w:val="single" w:sz="6" w:space="0" w:color="000000"/>
              <w:bottom w:val="single" w:sz="6" w:space="0" w:color="000000"/>
              <w:right w:val="single" w:sz="6" w:space="0" w:color="000000"/>
            </w:tcBorders>
          </w:tcPr>
          <w:p w14:paraId="4E6A2B51"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5A0CAEC5" w14:textId="77777777" w:rsidR="00E73EDF" w:rsidRPr="008A6F2A" w:rsidRDefault="007653F1" w:rsidP="00C128E3">
            <w:pPr>
              <w:pStyle w:val="Small"/>
              <w:snapToGrid w:val="0"/>
              <w:spacing w:before="40" w:after="40"/>
            </w:pPr>
            <w:r w:rsidRPr="008A6F2A">
              <w:t>A()</w:t>
            </w:r>
          </w:p>
        </w:tc>
        <w:tc>
          <w:tcPr>
            <w:tcW w:w="4056" w:type="dxa"/>
            <w:tcBorders>
              <w:top w:val="single" w:sz="6" w:space="0" w:color="000000"/>
              <w:left w:val="single" w:sz="6" w:space="0" w:color="000000"/>
              <w:bottom w:val="single" w:sz="6" w:space="0" w:color="000000"/>
              <w:right w:val="single" w:sz="6" w:space="0" w:color="000000"/>
            </w:tcBorders>
            <w:vAlign w:val="center"/>
          </w:tcPr>
          <w:p w14:paraId="3399AE6F" w14:textId="488275DE" w:rsidR="00E73EDF" w:rsidRPr="008A6F2A" w:rsidRDefault="007653F1" w:rsidP="00C128E3">
            <w:pPr>
              <w:pStyle w:val="Small"/>
              <w:snapToGrid w:val="0"/>
              <w:spacing w:before="40" w:after="40"/>
            </w:pPr>
            <w:r w:rsidRPr="008A6F2A">
              <w:t>A string containing a valid value for the domain of the attribute specified by the subfields above</w:t>
            </w:r>
          </w:p>
        </w:tc>
      </w:tr>
    </w:tbl>
    <w:p w14:paraId="1D2ECB04" w14:textId="77777777" w:rsidR="00E73EDF" w:rsidRDefault="00E73EDF" w:rsidP="007E4FCD">
      <w:pPr>
        <w:spacing w:after="0" w:line="240" w:lineRule="auto"/>
      </w:pPr>
    </w:p>
    <w:p w14:paraId="34296307" w14:textId="2D3AF48F" w:rsidR="007E4FCD" w:rsidRPr="00F2456F" w:rsidRDefault="007E4FCD" w:rsidP="001D02B5">
      <w:pPr>
        <w:pStyle w:val="ListContinue2"/>
        <w:numPr>
          <w:ilvl w:val="2"/>
          <w:numId w:val="27"/>
        </w:numPr>
        <w:tabs>
          <w:tab w:val="clear" w:pos="432"/>
        </w:tabs>
        <w:spacing w:before="120" w:after="120" w:line="240" w:lineRule="auto"/>
        <w:rPr>
          <w:b/>
          <w:lang w:eastAsia="en-US"/>
        </w:rPr>
      </w:pPr>
      <w:bookmarkStart w:id="933" w:name="_Toc162435461"/>
      <w:bookmarkStart w:id="934" w:name="_Toc169203155"/>
      <w:bookmarkStart w:id="935" w:name="_Toc170072485"/>
      <w:bookmarkStart w:id="936" w:name="_Toc175558714"/>
      <w:r w:rsidRPr="007E4FCD">
        <w:rPr>
          <w:b/>
          <w:lang w:eastAsia="en-US"/>
        </w:rPr>
        <w:t>Masked Spatial Type field - MASK</w:t>
      </w:r>
      <w:bookmarkEnd w:id="933"/>
      <w:bookmarkEnd w:id="934"/>
      <w:bookmarkEnd w:id="935"/>
      <w:bookmarkEnd w:id="936"/>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E73EDF" w:rsidRPr="008A6F2A" w14:paraId="02316A8C" w14:textId="77777777" w:rsidTr="007E4FC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65EF109"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351D2FE"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182341"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0D4B4E"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B0ECF3E" w14:textId="77777777" w:rsidR="00E73EDF" w:rsidRPr="008A6F2A" w:rsidRDefault="007653F1" w:rsidP="00C128E3">
            <w:pPr>
              <w:pStyle w:val="Small"/>
              <w:spacing w:before="40" w:after="40"/>
              <w:jc w:val="both"/>
              <w:rPr>
                <w:b/>
              </w:rPr>
            </w:pPr>
            <w:r w:rsidRPr="008A6F2A">
              <w:rPr>
                <w:b/>
              </w:rPr>
              <w:t>Comment</w:t>
            </w:r>
          </w:p>
        </w:tc>
      </w:tr>
      <w:tr w:rsidR="00D224F5" w:rsidRPr="008A6F2A" w14:paraId="4A9BB906"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3CD13B6D" w14:textId="637629FD" w:rsidR="00D224F5" w:rsidRPr="008A6F2A" w:rsidRDefault="00D224F5" w:rsidP="00D224F5">
            <w:pPr>
              <w:pStyle w:val="Small"/>
              <w:spacing w:before="40" w:after="40"/>
              <w:jc w:val="both"/>
            </w:pPr>
            <w:r w:rsidRPr="008A6F2A">
              <w:t xml:space="preserve">Referenced Record </w:t>
            </w:r>
            <w:r>
              <w:t>n</w:t>
            </w:r>
            <w:r w:rsidRPr="008A6F2A">
              <w:t>ame</w:t>
            </w:r>
          </w:p>
        </w:tc>
        <w:tc>
          <w:tcPr>
            <w:tcW w:w="793" w:type="dxa"/>
            <w:tcBorders>
              <w:top w:val="single" w:sz="6" w:space="0" w:color="000000"/>
              <w:left w:val="single" w:sz="6" w:space="0" w:color="000000"/>
              <w:bottom w:val="single" w:sz="6" w:space="0" w:color="000000"/>
              <w:right w:val="single" w:sz="6" w:space="0" w:color="000000"/>
            </w:tcBorders>
          </w:tcPr>
          <w:p w14:paraId="41E191C7" w14:textId="77777777" w:rsidR="00D224F5" w:rsidRPr="008A6F2A" w:rsidRDefault="00D224F5" w:rsidP="00D224F5">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05A24D39" w14:textId="06F758C6" w:rsidR="00D224F5" w:rsidRPr="008A6F2A" w:rsidRDefault="00D224F5" w:rsidP="00D224F5">
            <w:pPr>
              <w:pStyle w:val="Small"/>
              <w:spacing w:before="40" w:after="40"/>
            </w:pPr>
            <w:r>
              <w:t>{120} or {125}</w:t>
            </w:r>
          </w:p>
        </w:tc>
        <w:tc>
          <w:tcPr>
            <w:tcW w:w="793" w:type="dxa"/>
            <w:tcBorders>
              <w:top w:val="single" w:sz="6" w:space="0" w:color="000000"/>
              <w:left w:val="single" w:sz="6" w:space="0" w:color="000000"/>
              <w:bottom w:val="single" w:sz="6" w:space="0" w:color="000000"/>
              <w:right w:val="single" w:sz="6" w:space="0" w:color="000000"/>
            </w:tcBorders>
          </w:tcPr>
          <w:p w14:paraId="3E793396" w14:textId="77777777" w:rsidR="00D224F5" w:rsidRPr="008A6F2A" w:rsidRDefault="00D224F5" w:rsidP="00D224F5">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8D874A3" w14:textId="77777777" w:rsidR="00D224F5" w:rsidRDefault="00D224F5" w:rsidP="00D224F5">
            <w:pPr>
              <w:pStyle w:val="Small"/>
              <w:spacing w:before="40" w:after="40"/>
              <w:jc w:val="both"/>
            </w:pPr>
            <w:r w:rsidRPr="008A6F2A">
              <w:t>Record name of the referenced record</w:t>
            </w:r>
          </w:p>
          <w:p w14:paraId="5555F450" w14:textId="77777777" w:rsidR="00D224F5" w:rsidRDefault="00D224F5" w:rsidP="00522ACE">
            <w:pPr>
              <w:pStyle w:val="Small"/>
              <w:spacing w:before="40"/>
              <w:jc w:val="both"/>
            </w:pPr>
            <w:r>
              <w:t>{120} – Curve</w:t>
            </w:r>
          </w:p>
          <w:p w14:paraId="4ABCDDF4" w14:textId="5D8A77E7" w:rsidR="00D224F5" w:rsidRPr="008A6F2A" w:rsidRDefault="00D224F5" w:rsidP="00522ACE">
            <w:pPr>
              <w:pStyle w:val="Small"/>
              <w:spacing w:before="0" w:after="40"/>
              <w:jc w:val="both"/>
            </w:pPr>
            <w:r>
              <w:t>{125} – Composite Curve</w:t>
            </w:r>
          </w:p>
        </w:tc>
      </w:tr>
      <w:tr w:rsidR="00E73EDF" w:rsidRPr="008A6F2A" w14:paraId="4DC20AB0"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5315FDC9" w14:textId="72358CCC" w:rsidR="00E73EDF" w:rsidRPr="008A6F2A" w:rsidRDefault="007653F1" w:rsidP="007E4FCD">
            <w:pPr>
              <w:pStyle w:val="Small"/>
              <w:spacing w:before="40" w:after="40"/>
              <w:jc w:val="both"/>
            </w:pPr>
            <w:r w:rsidRPr="008A6F2A">
              <w:t xml:space="preserve">Referenced Record </w:t>
            </w:r>
            <w:r w:rsidR="007E4FCD">
              <w:t>i</w:t>
            </w:r>
            <w:r w:rsidR="007E4FCD" w:rsidRPr="008A6F2A">
              <w:t>dentifier</w:t>
            </w:r>
          </w:p>
        </w:tc>
        <w:tc>
          <w:tcPr>
            <w:tcW w:w="793" w:type="dxa"/>
            <w:tcBorders>
              <w:top w:val="single" w:sz="6" w:space="0" w:color="000000"/>
              <w:left w:val="single" w:sz="6" w:space="0" w:color="000000"/>
              <w:bottom w:val="single" w:sz="6" w:space="0" w:color="000000"/>
              <w:right w:val="single" w:sz="6" w:space="0" w:color="000000"/>
            </w:tcBorders>
          </w:tcPr>
          <w:p w14:paraId="0DB5E35C"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15E00403"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4E06946C"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6D78C8F3"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0BC626A7"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2820D7E2" w14:textId="77777777" w:rsidR="00E73EDF" w:rsidRPr="008A6F2A" w:rsidRDefault="007653F1" w:rsidP="00C128E3">
            <w:pPr>
              <w:pStyle w:val="Small"/>
              <w:spacing w:before="40" w:after="40"/>
              <w:jc w:val="both"/>
            </w:pPr>
            <w:r w:rsidRPr="008A6F2A">
              <w:t>Mask Indicator</w:t>
            </w:r>
          </w:p>
        </w:tc>
        <w:tc>
          <w:tcPr>
            <w:tcW w:w="793" w:type="dxa"/>
            <w:tcBorders>
              <w:top w:val="single" w:sz="6" w:space="0" w:color="000000"/>
              <w:left w:val="single" w:sz="6" w:space="0" w:color="000000"/>
              <w:bottom w:val="single" w:sz="6" w:space="0" w:color="000000"/>
              <w:right w:val="single" w:sz="6" w:space="0" w:color="000000"/>
            </w:tcBorders>
          </w:tcPr>
          <w:p w14:paraId="0F06B9B1" w14:textId="77777777" w:rsidR="00E73EDF" w:rsidRPr="008A6F2A" w:rsidRDefault="007653F1" w:rsidP="00C128E3">
            <w:pPr>
              <w:pStyle w:val="Small"/>
              <w:spacing w:before="40" w:after="40"/>
              <w:jc w:val="both"/>
            </w:pPr>
            <w:r w:rsidRPr="008A6F2A">
              <w:t>MIND</w:t>
            </w:r>
          </w:p>
        </w:tc>
        <w:tc>
          <w:tcPr>
            <w:tcW w:w="793" w:type="dxa"/>
            <w:tcBorders>
              <w:top w:val="single" w:sz="6" w:space="0" w:color="000000"/>
              <w:left w:val="single" w:sz="6" w:space="0" w:color="000000"/>
              <w:bottom w:val="single" w:sz="6" w:space="0" w:color="000000"/>
              <w:right w:val="single" w:sz="6" w:space="0" w:color="000000"/>
            </w:tcBorders>
          </w:tcPr>
          <w:p w14:paraId="100E84CF" w14:textId="77777777" w:rsidR="00E73EDF" w:rsidRPr="008A6F2A" w:rsidRDefault="007653F1" w:rsidP="00C128E3">
            <w:pPr>
              <w:pStyle w:val="Small"/>
              <w:spacing w:before="40" w:after="40"/>
              <w:jc w:val="both"/>
            </w:pPr>
            <w:r w:rsidRPr="008A6F2A">
              <w:t>{1} or {2}</w:t>
            </w:r>
          </w:p>
        </w:tc>
        <w:tc>
          <w:tcPr>
            <w:tcW w:w="793" w:type="dxa"/>
            <w:tcBorders>
              <w:top w:val="single" w:sz="6" w:space="0" w:color="000000"/>
              <w:left w:val="single" w:sz="6" w:space="0" w:color="000000"/>
              <w:bottom w:val="single" w:sz="6" w:space="0" w:color="000000"/>
              <w:right w:val="single" w:sz="6" w:space="0" w:color="000000"/>
            </w:tcBorders>
          </w:tcPr>
          <w:p w14:paraId="1809B3F2" w14:textId="77777777" w:rsidR="00E73EDF" w:rsidRPr="008A6F2A" w:rsidRDefault="007653F1" w:rsidP="00C128E3">
            <w:pPr>
              <w:pStyle w:val="Small"/>
              <w:snapToGrid w:val="0"/>
              <w:spacing w:before="40" w:after="40"/>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47490DFA" w14:textId="173CA4A0" w:rsidR="00E73EDF" w:rsidRPr="008A6F2A" w:rsidRDefault="007653F1" w:rsidP="00C128E3">
            <w:pPr>
              <w:pStyle w:val="Small"/>
              <w:snapToGrid w:val="0"/>
              <w:spacing w:before="40"/>
            </w:pPr>
            <w:r w:rsidRPr="008A6F2A">
              <w:t xml:space="preserve">{1} – Truncated by the </w:t>
            </w:r>
            <w:r w:rsidR="00D54FF5" w:rsidRPr="008A6F2A">
              <w:t>data</w:t>
            </w:r>
            <w:r w:rsidR="00D54FF5">
              <w:t xml:space="preserve"> coverage</w:t>
            </w:r>
            <w:r w:rsidR="00D54FF5" w:rsidRPr="008A6F2A">
              <w:t xml:space="preserve"> </w:t>
            </w:r>
            <w:r w:rsidRPr="008A6F2A">
              <w:t>limit</w:t>
            </w:r>
          </w:p>
          <w:p w14:paraId="58A9F919" w14:textId="7409F474" w:rsidR="00E73EDF" w:rsidRPr="008A6F2A" w:rsidRDefault="007653F1" w:rsidP="00C128E3">
            <w:pPr>
              <w:pStyle w:val="Small"/>
              <w:snapToGrid w:val="0"/>
              <w:spacing w:before="0" w:after="40"/>
            </w:pPr>
            <w:r w:rsidRPr="008A6F2A">
              <w:t>{2} – Sup</w:t>
            </w:r>
            <w:r w:rsidR="00D54FF5">
              <w:t>p</w:t>
            </w:r>
            <w:r w:rsidRPr="008A6F2A">
              <w:t>ress portrayal</w:t>
            </w:r>
          </w:p>
        </w:tc>
      </w:tr>
      <w:tr w:rsidR="00E73EDF" w:rsidRPr="008A6F2A" w14:paraId="0E62AB0C"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4BC57DBA" w14:textId="77777777" w:rsidR="00E73EDF" w:rsidRPr="008A6F2A" w:rsidRDefault="007653F1" w:rsidP="00C128E3">
            <w:pPr>
              <w:pStyle w:val="Small"/>
              <w:spacing w:before="40" w:after="40"/>
              <w:jc w:val="both"/>
            </w:pPr>
            <w:r w:rsidRPr="008A6F2A">
              <w:t>Mask Update Instruction</w:t>
            </w:r>
          </w:p>
        </w:tc>
        <w:tc>
          <w:tcPr>
            <w:tcW w:w="793" w:type="dxa"/>
            <w:tcBorders>
              <w:top w:val="single" w:sz="6" w:space="0" w:color="000000"/>
              <w:left w:val="single" w:sz="6" w:space="0" w:color="000000"/>
              <w:bottom w:val="single" w:sz="6" w:space="0" w:color="000000"/>
              <w:right w:val="single" w:sz="6" w:space="0" w:color="000000"/>
            </w:tcBorders>
          </w:tcPr>
          <w:p w14:paraId="72753716" w14:textId="77777777" w:rsidR="00E73EDF" w:rsidRPr="008A6F2A" w:rsidRDefault="007653F1" w:rsidP="00C128E3">
            <w:pPr>
              <w:pStyle w:val="Small"/>
              <w:spacing w:before="40" w:after="40"/>
              <w:jc w:val="both"/>
            </w:pPr>
            <w:r w:rsidRPr="008A6F2A">
              <w:t>MUIN</w:t>
            </w:r>
          </w:p>
        </w:tc>
        <w:tc>
          <w:tcPr>
            <w:tcW w:w="793" w:type="dxa"/>
            <w:tcBorders>
              <w:top w:val="single" w:sz="6" w:space="0" w:color="000000"/>
              <w:left w:val="single" w:sz="6" w:space="0" w:color="000000"/>
              <w:bottom w:val="single" w:sz="6" w:space="0" w:color="000000"/>
              <w:right w:val="single" w:sz="6" w:space="0" w:color="000000"/>
            </w:tcBorders>
          </w:tcPr>
          <w:p w14:paraId="15CF4420" w14:textId="77777777" w:rsidR="00E73EDF" w:rsidRPr="008A6F2A" w:rsidRDefault="007653F1" w:rsidP="00C128E3">
            <w:pPr>
              <w:pStyle w:val="Small"/>
              <w:spacing w:before="40" w:after="40"/>
              <w:jc w:val="both"/>
            </w:pPr>
            <w:r w:rsidRPr="008A6F2A">
              <w:t>{1}</w:t>
            </w:r>
          </w:p>
        </w:tc>
        <w:tc>
          <w:tcPr>
            <w:tcW w:w="793" w:type="dxa"/>
            <w:tcBorders>
              <w:top w:val="single" w:sz="6" w:space="0" w:color="000000"/>
              <w:left w:val="single" w:sz="6" w:space="0" w:color="000000"/>
              <w:bottom w:val="single" w:sz="6" w:space="0" w:color="000000"/>
              <w:right w:val="single" w:sz="6" w:space="0" w:color="000000"/>
            </w:tcBorders>
          </w:tcPr>
          <w:p w14:paraId="4B75404A"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6C30275A" w14:textId="107FED04" w:rsidR="00E73EDF" w:rsidRPr="008A6F2A" w:rsidRDefault="007653F1" w:rsidP="00C128E3">
            <w:pPr>
              <w:pStyle w:val="Small"/>
              <w:spacing w:before="40" w:after="40"/>
              <w:jc w:val="both"/>
            </w:pPr>
            <w:r w:rsidRPr="008A6F2A">
              <w:t xml:space="preserve">{1} </w:t>
            </w:r>
            <w:r w:rsidR="007E4FCD">
              <w:t>–</w:t>
            </w:r>
            <w:r w:rsidRPr="008A6F2A">
              <w:t xml:space="preserve"> Insert</w:t>
            </w:r>
          </w:p>
        </w:tc>
      </w:tr>
    </w:tbl>
    <w:p w14:paraId="7A48AEDE" w14:textId="77777777" w:rsidR="00E73EDF" w:rsidRPr="008A6F2A" w:rsidRDefault="00E73EDF" w:rsidP="00C128E3">
      <w:pPr>
        <w:spacing w:line="240" w:lineRule="auto"/>
      </w:pPr>
    </w:p>
    <w:p w14:paraId="26915C75" w14:textId="4C423B2C" w:rsidR="00A411F1" w:rsidRPr="008A6F2A" w:rsidRDefault="00A411F1" w:rsidP="001D02B5">
      <w:pPr>
        <w:pStyle w:val="ListContinue2"/>
        <w:keepNext/>
        <w:keepLines/>
        <w:pageBreakBefore/>
        <w:numPr>
          <w:ilvl w:val="0"/>
          <w:numId w:val="27"/>
        </w:numPr>
        <w:tabs>
          <w:tab w:val="clear" w:pos="800"/>
        </w:tabs>
        <w:spacing w:before="120" w:after="200" w:line="240" w:lineRule="auto"/>
        <w:rPr>
          <w:b/>
          <w:sz w:val="22"/>
          <w:szCs w:val="22"/>
          <w:lang w:eastAsia="en-US"/>
        </w:rPr>
      </w:pPr>
      <w:bookmarkStart w:id="937" w:name="_Toc169203156"/>
      <w:bookmarkStart w:id="938" w:name="_Toc170072486"/>
      <w:bookmarkStart w:id="939" w:name="_Toc175558715"/>
      <w:r w:rsidRPr="008A6F2A">
        <w:rPr>
          <w:b/>
          <w:sz w:val="22"/>
          <w:szCs w:val="22"/>
          <w:lang w:eastAsia="en-US"/>
        </w:rPr>
        <w:lastRenderedPageBreak/>
        <w:t xml:space="preserve">Update </w:t>
      </w:r>
      <w:r w:rsidR="00D24503">
        <w:rPr>
          <w:b/>
          <w:sz w:val="22"/>
          <w:szCs w:val="22"/>
          <w:lang w:eastAsia="en-US"/>
        </w:rPr>
        <w:t>D</w:t>
      </w:r>
      <w:r w:rsidR="00D24503" w:rsidRPr="008A6F2A">
        <w:rPr>
          <w:b/>
          <w:sz w:val="22"/>
          <w:szCs w:val="22"/>
          <w:lang w:eastAsia="en-US"/>
        </w:rPr>
        <w:t xml:space="preserve">ataset </w:t>
      </w:r>
      <w:r w:rsidR="00D24503">
        <w:rPr>
          <w:b/>
          <w:sz w:val="22"/>
          <w:szCs w:val="22"/>
          <w:lang w:eastAsia="en-US"/>
        </w:rPr>
        <w:t>S</w:t>
      </w:r>
      <w:r w:rsidR="00D24503" w:rsidRPr="008A6F2A">
        <w:rPr>
          <w:b/>
          <w:sz w:val="22"/>
          <w:szCs w:val="22"/>
          <w:lang w:eastAsia="en-US"/>
        </w:rPr>
        <w:t>tructure</w:t>
      </w:r>
      <w:bookmarkEnd w:id="937"/>
      <w:bookmarkEnd w:id="938"/>
      <w:bookmarkEnd w:id="939"/>
    </w:p>
    <w:p w14:paraId="54A3C580"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Update dataset file</w:t>
      </w:r>
    </w:p>
    <w:p w14:paraId="29DC912C"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0DBA1E61"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|--&lt;1&gt;- Dataset General Information record</w:t>
      </w:r>
    </w:p>
    <w:p w14:paraId="382C171A"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w:t>
      </w:r>
    </w:p>
    <w:p w14:paraId="0E7F0C33"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|--&lt;1&gt;-DSID (13\\*1): Dataset Identification field</w:t>
      </w:r>
    </w:p>
    <w:p w14:paraId="3B03CC81" w14:textId="54633521"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w:t>
      </w:r>
      <w:r w:rsidR="00260981" w:rsidRPr="008A6F2A">
        <w:rPr>
          <w:rFonts w:ascii="Courier" w:hAnsi="Courier"/>
        </w:rPr>
        <w:tab/>
      </w:r>
      <w:r w:rsidR="00260981" w:rsidRPr="00926480">
        <w:rPr>
          <w:rFonts w:ascii="Courier" w:hAnsi="Courier"/>
        </w:rPr>
        <w:tab/>
      </w:r>
      <w:r w:rsidR="00260981" w:rsidRPr="00926480">
        <w:rPr>
          <w:rFonts w:ascii="Courier" w:hAnsi="Courier"/>
        </w:rPr>
        <w:tab/>
      </w:r>
      <w:r w:rsidRPr="008A6F2A">
        <w:rPr>
          <w:rFonts w:ascii="Courier" w:hAnsi="Courier"/>
        </w:rPr>
        <w:t>|</w:t>
      </w:r>
    </w:p>
    <w:p w14:paraId="03AF4426" w14:textId="77777777" w:rsidR="00260981" w:rsidRPr="008A6F2A" w:rsidRDefault="00260981" w:rsidP="00C128E3">
      <w:pPr>
        <w:pStyle w:val="NoSpacing2"/>
        <w:spacing w:line="240" w:lineRule="auto"/>
        <w:jc w:val="both"/>
        <w:rPr>
          <w:rFonts w:cs="Courier New"/>
        </w:rPr>
      </w:pPr>
      <w:r w:rsidRPr="008A6F2A">
        <w:rPr>
          <w:rFonts w:cs="Courier New"/>
        </w:rPr>
        <w:t xml:space="preserve">   |  </w:t>
      </w:r>
      <w:r w:rsidRPr="008A6F2A">
        <w:rPr>
          <w:rFonts w:cs="Courier New"/>
        </w:rPr>
        <w:tab/>
        <w:t xml:space="preserve">   </w:t>
      </w:r>
      <w:r w:rsidRPr="008A6F2A">
        <w:rPr>
          <w:rFonts w:cs="Courier New"/>
        </w:rPr>
        <w:tab/>
        <w:t>|--&lt;1&gt;-DSSI (13): Dataset Structure Information field</w:t>
      </w:r>
    </w:p>
    <w:p w14:paraId="75D61335" w14:textId="77777777" w:rsidR="00260981" w:rsidRPr="008A6F2A" w:rsidRDefault="00260981" w:rsidP="00C128E3">
      <w:pPr>
        <w:pStyle w:val="NoSpacing1"/>
        <w:spacing w:line="240" w:lineRule="auto"/>
        <w:rPr>
          <w:rFonts w:cs="Courier New"/>
        </w:rPr>
      </w:pPr>
      <w:r w:rsidRPr="008A6F2A">
        <w:rPr>
          <w:rFonts w:cs="Courier New"/>
        </w:rPr>
        <w:t xml:space="preserve">   |       </w:t>
      </w:r>
      <w:r w:rsidRPr="008A6F2A">
        <w:rPr>
          <w:rFonts w:cs="Courier New"/>
        </w:rPr>
        <w:tab/>
        <w:t>|</w:t>
      </w:r>
    </w:p>
    <w:p w14:paraId="30ABDB4E" w14:textId="77777777" w:rsidR="00260981" w:rsidRPr="008A6F2A" w:rsidRDefault="00260981" w:rsidP="00C128E3">
      <w:pPr>
        <w:pStyle w:val="NoSpacing1"/>
        <w:spacing w:line="240" w:lineRule="auto"/>
        <w:rPr>
          <w:rFonts w:cs="Courier New"/>
        </w:rPr>
      </w:pPr>
      <w:r w:rsidRPr="008A6F2A">
        <w:rPr>
          <w:rFonts w:cs="Courier New"/>
        </w:rPr>
        <w:t xml:space="preserve">   |      </w:t>
      </w:r>
      <w:r w:rsidRPr="008A6F2A">
        <w:rPr>
          <w:rFonts w:cs="Courier New"/>
        </w:rPr>
        <w:tab/>
        <w:t>|--&lt;0..1&gt;-ATCS (*2): Attribute Codes field</w:t>
      </w:r>
    </w:p>
    <w:p w14:paraId="4C090D56"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12517975"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|--&lt;0..1&gt;-ITCS (*2): Information Type Codes field</w:t>
      </w:r>
    </w:p>
    <w:p w14:paraId="5AAD2F7B"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41036171" w14:textId="77777777" w:rsidR="00260981" w:rsidRPr="008A6F2A" w:rsidRDefault="0026098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|--&lt;0..1&gt;-FTCS (*2): Feature Type Codes field</w:t>
      </w:r>
    </w:p>
    <w:p w14:paraId="39BE0B23" w14:textId="77777777" w:rsidR="00260981" w:rsidRPr="00926480" w:rsidRDefault="00260981" w:rsidP="00C128E3">
      <w:pPr>
        <w:pStyle w:val="NoSpacing1"/>
        <w:spacing w:line="240" w:lineRule="auto"/>
        <w:rPr>
          <w:rFonts w:cs="Courier New"/>
        </w:rPr>
      </w:pPr>
      <w:r w:rsidRPr="008A6F2A">
        <w:rPr>
          <w:rFonts w:cs="Courier New"/>
        </w:rPr>
        <w:tab/>
        <w:t xml:space="preserve"> </w:t>
      </w:r>
      <w:r w:rsidRPr="00926480">
        <w:rPr>
          <w:rFonts w:cs="Courier New"/>
        </w:rPr>
        <w:t>|</w:t>
      </w:r>
      <w:r w:rsidRPr="00926480">
        <w:rPr>
          <w:rFonts w:cs="Courier New"/>
        </w:rPr>
        <w:tab/>
      </w:r>
      <w:r w:rsidRPr="00926480">
        <w:rPr>
          <w:rFonts w:cs="Courier New"/>
        </w:rPr>
        <w:tab/>
      </w:r>
      <w:r w:rsidRPr="00926480">
        <w:rPr>
          <w:rFonts w:cs="Courier New"/>
        </w:rPr>
        <w:tab/>
      </w:r>
      <w:r w:rsidRPr="00926480">
        <w:rPr>
          <w:rFonts w:cs="Courier New"/>
        </w:rPr>
        <w:tab/>
        <w:t>|</w:t>
      </w:r>
    </w:p>
    <w:p w14:paraId="4ABE0472" w14:textId="77777777" w:rsidR="00260981" w:rsidRPr="008614D3" w:rsidRDefault="00260981" w:rsidP="00C128E3">
      <w:pPr>
        <w:pStyle w:val="NoSpacing1"/>
        <w:spacing w:line="240" w:lineRule="auto"/>
        <w:rPr>
          <w:rFonts w:cs="Courier New"/>
        </w:rPr>
      </w:pPr>
      <w:r w:rsidRPr="00926480">
        <w:rPr>
          <w:rFonts w:cs="Courier New"/>
        </w:rPr>
        <w:tab/>
      </w:r>
      <w:r w:rsidRPr="008614D3">
        <w:rPr>
          <w:rFonts w:cs="Courier New"/>
        </w:rPr>
        <w:t xml:space="preserve"> |</w:t>
      </w:r>
      <w:r w:rsidRPr="008614D3">
        <w:rPr>
          <w:rFonts w:cs="Courier New"/>
        </w:rPr>
        <w:tab/>
      </w:r>
      <w:r w:rsidRPr="008614D3">
        <w:rPr>
          <w:rFonts w:cs="Courier New"/>
        </w:rPr>
        <w:tab/>
      </w:r>
      <w:r w:rsidRPr="008614D3">
        <w:rPr>
          <w:rFonts w:cs="Courier New"/>
        </w:rPr>
        <w:tab/>
      </w:r>
      <w:r w:rsidRPr="008614D3">
        <w:rPr>
          <w:rFonts w:cs="Courier New"/>
        </w:rPr>
        <w:tab/>
        <w:t>|--&lt;0..1&gt;-IACS (*2): Information Association Codes field</w:t>
      </w:r>
    </w:p>
    <w:p w14:paraId="76BD753C" w14:textId="77777777" w:rsidR="00260981" w:rsidRPr="008614D3" w:rsidRDefault="00260981" w:rsidP="00C128E3">
      <w:pPr>
        <w:pStyle w:val="NoSpacing1"/>
        <w:spacing w:line="240" w:lineRule="auto"/>
        <w:rPr>
          <w:rFonts w:cs="Courier New"/>
        </w:rPr>
      </w:pPr>
      <w:r w:rsidRPr="008614D3">
        <w:rPr>
          <w:rFonts w:cs="Courier New"/>
        </w:rPr>
        <w:tab/>
        <w:t xml:space="preserve"> |</w:t>
      </w:r>
      <w:r w:rsidRPr="008614D3">
        <w:rPr>
          <w:rFonts w:cs="Courier New"/>
        </w:rPr>
        <w:tab/>
      </w:r>
      <w:r w:rsidRPr="008614D3">
        <w:rPr>
          <w:rFonts w:cs="Courier New"/>
        </w:rPr>
        <w:tab/>
      </w:r>
      <w:r w:rsidRPr="008614D3">
        <w:rPr>
          <w:rFonts w:cs="Courier New"/>
        </w:rPr>
        <w:tab/>
      </w:r>
      <w:r w:rsidRPr="008614D3">
        <w:rPr>
          <w:rFonts w:cs="Courier New"/>
        </w:rPr>
        <w:tab/>
        <w:t>|</w:t>
      </w:r>
    </w:p>
    <w:p w14:paraId="5D47673F" w14:textId="77777777" w:rsidR="00260981" w:rsidRPr="008614D3" w:rsidRDefault="00260981" w:rsidP="00C128E3">
      <w:pPr>
        <w:pStyle w:val="NoSpacing1"/>
        <w:spacing w:line="240" w:lineRule="auto"/>
        <w:rPr>
          <w:rFonts w:cs="Courier New"/>
        </w:rPr>
      </w:pPr>
      <w:r w:rsidRPr="008614D3">
        <w:rPr>
          <w:rFonts w:cs="Courier New"/>
        </w:rPr>
        <w:tab/>
        <w:t xml:space="preserve"> |</w:t>
      </w:r>
      <w:r w:rsidRPr="008614D3">
        <w:rPr>
          <w:rFonts w:cs="Courier New"/>
        </w:rPr>
        <w:tab/>
      </w:r>
      <w:r w:rsidRPr="008614D3">
        <w:rPr>
          <w:rFonts w:cs="Courier New"/>
        </w:rPr>
        <w:tab/>
      </w:r>
      <w:r w:rsidRPr="008614D3">
        <w:rPr>
          <w:rFonts w:cs="Courier New"/>
        </w:rPr>
        <w:tab/>
      </w:r>
      <w:r w:rsidRPr="008614D3">
        <w:rPr>
          <w:rFonts w:cs="Courier New"/>
        </w:rPr>
        <w:tab/>
        <w:t>|-&lt;0..1&gt;-FACS (*2): Feature Association Codes field</w:t>
      </w:r>
    </w:p>
    <w:p w14:paraId="1750BDD2" w14:textId="77777777" w:rsidR="00260981" w:rsidRPr="008614D3" w:rsidRDefault="00260981" w:rsidP="00C128E3">
      <w:pPr>
        <w:pStyle w:val="NoSpacing1"/>
        <w:spacing w:line="240" w:lineRule="auto"/>
        <w:rPr>
          <w:rFonts w:cs="Courier New"/>
        </w:rPr>
      </w:pPr>
      <w:r w:rsidRPr="008614D3">
        <w:rPr>
          <w:rFonts w:cs="Courier New"/>
        </w:rPr>
        <w:tab/>
        <w:t xml:space="preserve"> |</w:t>
      </w:r>
      <w:r w:rsidRPr="008614D3">
        <w:rPr>
          <w:rFonts w:cs="Courier New"/>
        </w:rPr>
        <w:tab/>
      </w:r>
      <w:r w:rsidRPr="008614D3">
        <w:rPr>
          <w:rFonts w:cs="Courier New"/>
        </w:rPr>
        <w:tab/>
      </w:r>
      <w:r w:rsidRPr="008614D3">
        <w:rPr>
          <w:rFonts w:cs="Courier New"/>
        </w:rPr>
        <w:tab/>
      </w:r>
      <w:r w:rsidRPr="008614D3">
        <w:rPr>
          <w:rFonts w:cs="Courier New"/>
        </w:rPr>
        <w:tab/>
        <w:t>|</w:t>
      </w:r>
    </w:p>
    <w:p w14:paraId="0F8EE447" w14:textId="77777777" w:rsidR="00260981" w:rsidRPr="008614D3" w:rsidRDefault="00260981" w:rsidP="00C128E3">
      <w:pPr>
        <w:pStyle w:val="NoSpacing1"/>
        <w:spacing w:line="240" w:lineRule="auto"/>
        <w:rPr>
          <w:rFonts w:cs="Courier New"/>
        </w:rPr>
      </w:pPr>
      <w:r w:rsidRPr="008614D3">
        <w:rPr>
          <w:rFonts w:cs="Courier New"/>
        </w:rPr>
        <w:tab/>
        <w:t xml:space="preserve"> |</w:t>
      </w:r>
      <w:r w:rsidRPr="008614D3">
        <w:rPr>
          <w:rFonts w:cs="Courier New"/>
        </w:rPr>
        <w:tab/>
      </w:r>
      <w:r w:rsidRPr="008614D3">
        <w:rPr>
          <w:rFonts w:cs="Courier New"/>
        </w:rPr>
        <w:tab/>
      </w:r>
      <w:r w:rsidRPr="008614D3">
        <w:rPr>
          <w:rFonts w:cs="Courier New"/>
        </w:rPr>
        <w:tab/>
      </w:r>
      <w:r w:rsidRPr="008614D3">
        <w:rPr>
          <w:rFonts w:cs="Courier New"/>
        </w:rPr>
        <w:tab/>
        <w:t>|-&lt;0..1&gt;-ARCS (*2): Association Role Codes field</w:t>
      </w:r>
    </w:p>
    <w:p w14:paraId="5BD9C42D" w14:textId="77777777" w:rsidR="00E73EDF" w:rsidRPr="008614D3" w:rsidRDefault="007653F1" w:rsidP="00C128E3">
      <w:pPr>
        <w:pStyle w:val="NoSpacing2"/>
        <w:spacing w:line="240" w:lineRule="auto"/>
        <w:jc w:val="both"/>
        <w:rPr>
          <w:rFonts w:ascii="Courier" w:hAnsi="Courier"/>
        </w:rPr>
      </w:pPr>
      <w:r w:rsidRPr="008614D3">
        <w:rPr>
          <w:rFonts w:ascii="Courier" w:hAnsi="Courier"/>
        </w:rPr>
        <w:t xml:space="preserve">   |</w:t>
      </w:r>
    </w:p>
    <w:p w14:paraId="4C47CC56"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w:t>
      </w:r>
    </w:p>
    <w:p w14:paraId="7976EA50" w14:textId="6DBDD481"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|--&lt;0..*&gt;--Information </w:t>
      </w:r>
      <w:r w:rsidR="00D54FF5" w:rsidRPr="008614D3">
        <w:rPr>
          <w:rFonts w:ascii="Courier" w:hAnsi="Courier"/>
        </w:rPr>
        <w:t xml:space="preserve">Type </w:t>
      </w:r>
      <w:r w:rsidRPr="008614D3">
        <w:rPr>
          <w:rFonts w:ascii="Courier" w:hAnsi="Courier"/>
        </w:rPr>
        <w:t>record</w:t>
      </w:r>
    </w:p>
    <w:p w14:paraId="6207EE8E"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p>
    <w:p w14:paraId="6557A236"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eastAsia="Times New Roman" w:hAnsi="Courier" w:cs="Arial"/>
          <w:lang w:eastAsia="en-US"/>
        </w:rPr>
        <w:t xml:space="preserve">   |</w:t>
      </w:r>
      <w:r w:rsidRPr="008614D3">
        <w:rPr>
          <w:rFonts w:ascii="Courier" w:hAnsi="Courier"/>
        </w:rPr>
        <w:t xml:space="preserve">   |--&lt;1&gt;-IRID (5): Information Type Record Identifier field</w:t>
      </w:r>
    </w:p>
    <w:p w14:paraId="6DF6EFA5"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      |</w:t>
      </w:r>
    </w:p>
    <w:p w14:paraId="35547AB6"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      |--&lt;0..*&gt;- ATTR (*5): Attribute field</w:t>
      </w:r>
    </w:p>
    <w:p w14:paraId="04F47602"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      |</w:t>
      </w:r>
      <w:r w:rsidRPr="008614D3">
        <w:rPr>
          <w:rFonts w:ascii="Courier" w:hAnsi="Courier"/>
        </w:rPr>
        <w:tab/>
      </w:r>
      <w:r w:rsidRPr="008614D3">
        <w:rPr>
          <w:rFonts w:ascii="Courier" w:hAnsi="Courier"/>
        </w:rPr>
        <w:tab/>
      </w:r>
      <w:r w:rsidRPr="008614D3">
        <w:rPr>
          <w:rFonts w:ascii="Courier" w:hAnsi="Courier"/>
        </w:rPr>
        <w:tab/>
      </w:r>
    </w:p>
    <w:p w14:paraId="315FCEB2"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      |--&lt;0..*&gt;- INAS (5\\*5): Information Association field</w:t>
      </w:r>
    </w:p>
    <w:p w14:paraId="43893D55"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w:t>
      </w:r>
    </w:p>
    <w:p w14:paraId="0302C857"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w:t>
      </w:r>
    </w:p>
    <w:p w14:paraId="1CCC58A5"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|--&lt;0..*&gt;-- Point record</w:t>
      </w:r>
    </w:p>
    <w:p w14:paraId="66717DC5"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p>
    <w:p w14:paraId="2AF2D884"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|--&lt;1&gt;-PRID (4): Point Record Identifier field</w:t>
      </w:r>
    </w:p>
    <w:p w14:paraId="416913A6"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p>
    <w:p w14:paraId="77239D05"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|-&lt;0..*&gt;-</w:t>
      </w:r>
      <w:r w:rsidRPr="008614D3">
        <w:rPr>
          <w:rFonts w:ascii="Courier" w:hAnsi="Courier"/>
        </w:rPr>
        <w:t>INAS (5\\*5): Information Association field</w:t>
      </w:r>
    </w:p>
    <w:p w14:paraId="2C4BC13A"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p>
    <w:p w14:paraId="7140A403"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r w:rsidRPr="008614D3">
        <w:rPr>
          <w:rFonts w:ascii="Courier" w:hAnsi="Courier" w:cs="Arial"/>
        </w:rPr>
        <w:t xml:space="preserve"> alternate coordinate representations</w:t>
      </w:r>
    </w:p>
    <w:p w14:paraId="57E0EE0A"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p>
    <w:p w14:paraId="6B18E5A6" w14:textId="1589DCA8"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r w:rsidRPr="008614D3">
        <w:rPr>
          <w:rFonts w:ascii="Courier" w:hAnsi="Courier" w:cs="Arial"/>
        </w:rPr>
        <w:t>*-&lt;</w:t>
      </w:r>
      <w:r w:rsidR="00B3025B" w:rsidRPr="008614D3">
        <w:rPr>
          <w:rFonts w:ascii="Courier" w:hAnsi="Courier" w:cs="Arial"/>
        </w:rPr>
        <w:t>0..</w:t>
      </w:r>
      <w:r w:rsidRPr="008614D3">
        <w:rPr>
          <w:rFonts w:ascii="Courier" w:hAnsi="Courier" w:cs="Arial"/>
        </w:rPr>
        <w:t>1&gt;-C2IT (2): 2-D Integer Coordinate Tuple field</w:t>
      </w:r>
    </w:p>
    <w:p w14:paraId="352F005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w:t>
      </w:r>
      <w:r w:rsidRPr="008A6F2A">
        <w:rPr>
          <w:rFonts w:ascii="Courier" w:eastAsia="Times New Roman" w:hAnsi="Courier" w:cs="Arial"/>
          <w:lang w:eastAsia="en-US"/>
        </w:rPr>
        <w:t>|      |</w:t>
      </w:r>
    </w:p>
    <w:p w14:paraId="672D37A9" w14:textId="36923045"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352885" w:rsidRPr="008A6F2A">
        <w:rPr>
          <w:rFonts w:ascii="Courier" w:hAnsi="Courier" w:cs="Arial"/>
        </w:rPr>
        <w:t>0..</w:t>
      </w:r>
      <w:r w:rsidRPr="008A6F2A">
        <w:rPr>
          <w:rFonts w:ascii="Courier" w:hAnsi="Courier" w:cs="Arial"/>
        </w:rPr>
        <w:t>1&gt;-C3IT (4): 3-D Integer Coordinate Tuple field</w:t>
      </w:r>
    </w:p>
    <w:p w14:paraId="4CBD4CB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cs="Arial"/>
        </w:rPr>
        <w:t xml:space="preserve">   |</w:t>
      </w:r>
    </w:p>
    <w:p w14:paraId="1535387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35C4E0B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Multi Point record </w:t>
      </w:r>
    </w:p>
    <w:p w14:paraId="5CEE7785"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436C0062" w14:textId="77777777" w:rsidR="00E73EDF" w:rsidRPr="008A6F2A" w:rsidRDefault="007653F1" w:rsidP="00C128E3">
      <w:pPr>
        <w:spacing w:after="0" w:line="240" w:lineRule="auto"/>
        <w:rPr>
          <w:rFonts w:ascii="Courier" w:hAnsi="Courier"/>
        </w:rPr>
      </w:pPr>
      <w:r w:rsidRPr="008A6F2A">
        <w:rPr>
          <w:rFonts w:ascii="Courier" w:hAnsi="Courier"/>
        </w:rPr>
        <w:t xml:space="preserve">   |   |--&lt;1&gt;-MRID (4): Multi Point Record Identifier field</w:t>
      </w:r>
    </w:p>
    <w:p w14:paraId="21578BFE" w14:textId="77777777" w:rsidR="00E73EDF" w:rsidRPr="008A6F2A" w:rsidRDefault="007653F1" w:rsidP="00C128E3">
      <w:pPr>
        <w:spacing w:after="0" w:line="240" w:lineRule="auto"/>
        <w:rPr>
          <w:rFonts w:ascii="Courier" w:hAnsi="Courier"/>
        </w:rPr>
      </w:pPr>
      <w:r w:rsidRPr="008A6F2A">
        <w:rPr>
          <w:rFonts w:ascii="Courier" w:hAnsi="Courier"/>
        </w:rPr>
        <w:lastRenderedPageBreak/>
        <w:t xml:space="preserve">   |      |</w:t>
      </w:r>
    </w:p>
    <w:p w14:paraId="36A24154"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eastAsia="Times New Roman" w:hAnsi="Courier" w:cs="Arial"/>
          <w:lang w:eastAsia="en-US"/>
        </w:rPr>
        <w:t xml:space="preserve">   |      |-&lt;0..*&gt;-</w:t>
      </w:r>
      <w:r w:rsidRPr="008A6F2A">
        <w:rPr>
          <w:rFonts w:ascii="Courier" w:hAnsi="Courier"/>
        </w:rPr>
        <w:t>INAS (5\\*5): Information Association field</w:t>
      </w:r>
    </w:p>
    <w:p w14:paraId="09B0F3E2"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hAnsi="Courier"/>
        </w:rPr>
        <w:t xml:space="preserve">   |      |</w:t>
      </w:r>
    </w:p>
    <w:p w14:paraId="6488D9B3"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|-&lt;0..1&gt;-COCC (3): Coordinate Control field</w:t>
      </w:r>
    </w:p>
    <w:p w14:paraId="7114957F"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3DB81170"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hAnsi="Courier" w:cs="Arial"/>
        </w:rPr>
        <w:t xml:space="preserve"> alternate coordinate representations</w:t>
      </w:r>
    </w:p>
    <w:p w14:paraId="5981C988"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31D4A0F" w14:textId="515E48F2"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hAnsi="Courier" w:cs="Arial"/>
        </w:rPr>
        <w:t>*-&lt;0..*&gt;-C2IL (*2): 2-D Integer Coordinate List field</w:t>
      </w:r>
    </w:p>
    <w:p w14:paraId="75AF119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5843B104" w14:textId="1136A60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3E4BA8">
        <w:rPr>
          <w:rFonts w:ascii="Courier" w:hAnsi="Courier" w:cs="Arial"/>
        </w:rPr>
        <w:t>1</w:t>
      </w:r>
      <w:r w:rsidRPr="008A6F2A">
        <w:rPr>
          <w:rFonts w:ascii="Courier" w:hAnsi="Courier" w:cs="Arial"/>
        </w:rPr>
        <w:t>..*&gt;-C3IL (1\\*3): 3-D Integer Coordinate List field</w:t>
      </w:r>
    </w:p>
    <w:p w14:paraId="37EABF65"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cs="Arial"/>
        </w:rPr>
        <w:t xml:space="preserve">   |</w:t>
      </w:r>
    </w:p>
    <w:p w14:paraId="43BD5078"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50C4F01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Curve record </w:t>
      </w:r>
    </w:p>
    <w:p w14:paraId="2E3AD2A2"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21AF6081" w14:textId="77777777" w:rsidR="00E73EDF" w:rsidRPr="008A6F2A" w:rsidRDefault="007653F1" w:rsidP="00C128E3">
      <w:pPr>
        <w:spacing w:after="0" w:line="240" w:lineRule="auto"/>
        <w:rPr>
          <w:rFonts w:ascii="Courier" w:hAnsi="Courier"/>
        </w:rPr>
      </w:pPr>
      <w:r w:rsidRPr="008A6F2A">
        <w:rPr>
          <w:rFonts w:ascii="Courier" w:hAnsi="Courier"/>
        </w:rPr>
        <w:t xml:space="preserve">   |   |--&lt;1&gt;-CRID (4): Curve Record Identifier field</w:t>
      </w:r>
    </w:p>
    <w:p w14:paraId="6015EB8F"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43FABDB7"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|-&lt;0..*&gt;-</w:t>
      </w:r>
      <w:r w:rsidRPr="008A6F2A">
        <w:rPr>
          <w:rFonts w:ascii="Courier" w:hAnsi="Courier"/>
        </w:rPr>
        <w:t>INAS (5\\*5): Information Association field</w:t>
      </w:r>
    </w:p>
    <w:p w14:paraId="054CFD7C"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75A53604" w14:textId="7D07208C" w:rsidR="00E73EDF" w:rsidRPr="008A6F2A" w:rsidRDefault="007653F1" w:rsidP="00C128E3">
      <w:pPr>
        <w:spacing w:after="0" w:line="240" w:lineRule="auto"/>
        <w:rPr>
          <w:rFonts w:ascii="Courier" w:hAnsi="Courier"/>
        </w:rPr>
      </w:pPr>
      <w:r w:rsidRPr="008A6F2A">
        <w:rPr>
          <w:rFonts w:ascii="Courier" w:eastAsia="Times New Roman" w:hAnsi="Courier" w:cs="Arial"/>
          <w:lang w:eastAsia="en-US"/>
        </w:rPr>
        <w:t xml:space="preserve">   </w:t>
      </w:r>
      <w:r w:rsidRPr="008A6F2A">
        <w:rPr>
          <w:rFonts w:ascii="Courier" w:hAnsi="Courier"/>
        </w:rPr>
        <w:t>|      |-&lt;</w:t>
      </w:r>
      <w:r w:rsidR="00B3025B" w:rsidRPr="008A6F2A">
        <w:rPr>
          <w:rFonts w:ascii="Courier" w:hAnsi="Courier"/>
        </w:rPr>
        <w:t>0..</w:t>
      </w:r>
      <w:r w:rsidRPr="008A6F2A">
        <w:rPr>
          <w:rFonts w:ascii="Courier" w:hAnsi="Courier"/>
        </w:rPr>
        <w:t>1&gt;-PTAS (*3): Point Association field</w:t>
      </w:r>
    </w:p>
    <w:p w14:paraId="5E162B97"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3932EAD" w14:textId="77777777" w:rsidR="00E73EDF" w:rsidRPr="008A6F2A" w:rsidRDefault="007653F1" w:rsidP="00C128E3">
      <w:pPr>
        <w:spacing w:after="0" w:line="240" w:lineRule="auto"/>
        <w:rPr>
          <w:rFonts w:ascii="Courier" w:hAnsi="Courier"/>
        </w:rPr>
      </w:pPr>
      <w:r w:rsidRPr="008A6F2A">
        <w:rPr>
          <w:rFonts w:ascii="Courier" w:hAnsi="Courier"/>
        </w:rPr>
        <w:t xml:space="preserve">   |      |-&lt;0..1&gt;-SECC (3): Segment Control field</w:t>
      </w:r>
    </w:p>
    <w:p w14:paraId="10726F21"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11DF505" w14:textId="79CA7001"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w:t>
      </w:r>
      <w:r w:rsidR="00B3025B" w:rsidRPr="008A6F2A">
        <w:rPr>
          <w:rFonts w:ascii="Courier" w:hAnsi="Courier" w:cs="Arial"/>
        </w:rPr>
        <w:t>0..</w:t>
      </w:r>
      <w:r w:rsidRPr="008A6F2A">
        <w:rPr>
          <w:rFonts w:ascii="Courier" w:hAnsi="Courier" w:cs="Arial"/>
        </w:rPr>
        <w:t>1&gt;-SEGH (1): Segment Header field</w:t>
      </w:r>
    </w:p>
    <w:p w14:paraId="454D84DA" w14:textId="77777777" w:rsidR="00E73EDF" w:rsidRPr="008A6F2A" w:rsidRDefault="007653F1" w:rsidP="00C128E3">
      <w:pPr>
        <w:spacing w:after="0" w:line="240" w:lineRule="auto"/>
        <w:rPr>
          <w:rFonts w:ascii="Courier" w:hAnsi="Courier" w:cs="Arial"/>
        </w:rPr>
      </w:pPr>
      <w:r w:rsidRPr="008A6F2A">
        <w:rPr>
          <w:rFonts w:ascii="Courier" w:hAnsi="Courier" w:cs="Arial"/>
        </w:rPr>
        <w:t xml:space="preserve">   |          |</w:t>
      </w:r>
    </w:p>
    <w:p w14:paraId="49EE7656"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w:t>
      </w:r>
      <w:r w:rsidRPr="006834DB">
        <w:rPr>
          <w:rFonts w:ascii="Courier" w:eastAsia="Times New Roman" w:hAnsi="Courier" w:cs="Arial"/>
          <w:lang w:eastAsia="en-US"/>
        </w:rPr>
        <w:t>|          |-&lt;0..1&gt;-COCC (3): Coordinate Control Field</w:t>
      </w:r>
      <w:r w:rsidRPr="008A6F2A">
        <w:rPr>
          <w:rFonts w:ascii="Courier" w:eastAsia="Times New Roman" w:hAnsi="Courier" w:cs="Arial"/>
          <w:lang w:eastAsia="en-US"/>
        </w:rPr>
        <w:t xml:space="preserve"> </w:t>
      </w:r>
    </w:p>
    <w:p w14:paraId="5C3EA49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A3D55E0" w14:textId="77FDB029"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2E1F9C">
        <w:rPr>
          <w:rFonts w:ascii="Courier" w:hAnsi="Courier" w:cs="Arial"/>
        </w:rPr>
        <w:t>0</w:t>
      </w:r>
      <w:r w:rsidRPr="008A6F2A">
        <w:rPr>
          <w:rFonts w:ascii="Courier" w:hAnsi="Courier" w:cs="Arial"/>
        </w:rPr>
        <w:t>..*&gt;-C2IL (*2): 2-D Integer Coordinate List field</w:t>
      </w:r>
    </w:p>
    <w:p w14:paraId="4E14597A"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7DB974C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w:t>
      </w:r>
    </w:p>
    <w:p w14:paraId="4EC135B4"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Composite Curve record </w:t>
      </w:r>
    </w:p>
    <w:p w14:paraId="653624B6"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692B50A7" w14:textId="77777777" w:rsidR="00E73EDF" w:rsidRPr="008A6F2A" w:rsidRDefault="007653F1" w:rsidP="00C128E3">
      <w:pPr>
        <w:spacing w:after="0" w:line="240" w:lineRule="auto"/>
        <w:rPr>
          <w:rFonts w:ascii="Courier" w:hAnsi="Courier"/>
        </w:rPr>
      </w:pPr>
      <w:r w:rsidRPr="008A6F2A">
        <w:rPr>
          <w:rFonts w:ascii="Courier" w:hAnsi="Courier"/>
        </w:rPr>
        <w:t xml:space="preserve">   |   |--&lt;1&gt;-CCID (4): Composite Curve Record Identifier field</w:t>
      </w:r>
    </w:p>
    <w:p w14:paraId="3DC1FE25"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563FA55C" w14:textId="77777777"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-&lt;0..*&gt;-INAS (5\\*5): Information Association field</w:t>
      </w:r>
    </w:p>
    <w:p w14:paraId="62B7A50B"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3A43830B"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|-&lt;0..1&gt;-CCOC (3): Curve Component Control field</w:t>
      </w:r>
    </w:p>
    <w:p w14:paraId="4B0713F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996A654"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|-&lt;0..*&gt;-CUCO (*3): Curve Component field</w:t>
      </w:r>
    </w:p>
    <w:p w14:paraId="5377C10D"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3435F613"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152E1564"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Surface record </w:t>
      </w:r>
    </w:p>
    <w:p w14:paraId="23F752AE"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622B9D46" w14:textId="77777777" w:rsidR="00E73EDF" w:rsidRPr="008A6F2A" w:rsidRDefault="007653F1" w:rsidP="00C128E3">
      <w:pPr>
        <w:spacing w:after="0" w:line="240" w:lineRule="auto"/>
        <w:rPr>
          <w:rFonts w:ascii="Courier" w:hAnsi="Courier"/>
        </w:rPr>
      </w:pPr>
      <w:r w:rsidRPr="008A6F2A">
        <w:rPr>
          <w:rFonts w:ascii="Courier" w:hAnsi="Courier"/>
        </w:rPr>
        <w:t xml:space="preserve">   |   |--&lt;1&gt;-SRID (4): Surface Record Identifier field</w:t>
      </w:r>
    </w:p>
    <w:p w14:paraId="3E3D6BE2"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556094B1" w14:textId="77777777"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-&lt;0..*&gt;-INAS (5\\*5): Information Association field</w:t>
      </w:r>
    </w:p>
    <w:p w14:paraId="75353119"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4A99461" w14:textId="131A4F03"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B3025B" w:rsidRPr="008A6F2A">
        <w:rPr>
          <w:rFonts w:ascii="Courier" w:hAnsi="Courier" w:cs="Arial"/>
        </w:rPr>
        <w:t>0</w:t>
      </w:r>
      <w:r w:rsidRPr="008A6F2A">
        <w:rPr>
          <w:rFonts w:ascii="Courier" w:hAnsi="Courier" w:cs="Arial"/>
        </w:rPr>
        <w:t>..*&gt;-RIAS (*5): Ring Association Field</w:t>
      </w:r>
    </w:p>
    <w:p w14:paraId="48AE104D"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58B42340"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hAnsi="Courier"/>
        </w:rPr>
        <w:t xml:space="preserve">   |</w:t>
      </w:r>
    </w:p>
    <w:p w14:paraId="11B940D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Feature Type record </w:t>
      </w:r>
    </w:p>
    <w:p w14:paraId="0AF8615A"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75BB81D9" w14:textId="77777777" w:rsidR="00E73EDF" w:rsidRPr="008A6F2A" w:rsidRDefault="007653F1" w:rsidP="00C128E3">
      <w:pPr>
        <w:spacing w:after="0" w:line="240" w:lineRule="auto"/>
        <w:rPr>
          <w:rFonts w:ascii="Courier" w:hAnsi="Courier"/>
        </w:rPr>
      </w:pPr>
      <w:r w:rsidRPr="008A6F2A">
        <w:rPr>
          <w:rFonts w:ascii="Courier" w:hAnsi="Courier"/>
        </w:rPr>
        <w:t xml:space="preserve">       |--&lt;1&gt;-FRID (5): Feature Type Record Identifier field </w:t>
      </w:r>
    </w:p>
    <w:p w14:paraId="35715EF7" w14:textId="77777777" w:rsidR="00E73EDF" w:rsidRPr="008A6F2A" w:rsidRDefault="007653F1" w:rsidP="00C128E3">
      <w:pPr>
        <w:spacing w:after="0" w:line="240" w:lineRule="auto"/>
        <w:rPr>
          <w:rFonts w:ascii="Courier" w:hAnsi="Courier"/>
        </w:rPr>
      </w:pPr>
      <w:r w:rsidRPr="008A6F2A">
        <w:rPr>
          <w:rFonts w:ascii="Courier" w:hAnsi="Courier"/>
        </w:rPr>
        <w:t xml:space="preserve">          |</w:t>
      </w:r>
      <w:r w:rsidRPr="008A6F2A">
        <w:rPr>
          <w:rFonts w:ascii="Courier" w:hAnsi="Courier"/>
        </w:rPr>
        <w:tab/>
      </w:r>
      <w:r w:rsidRPr="008A6F2A">
        <w:rPr>
          <w:rFonts w:ascii="Courier" w:hAnsi="Courier"/>
        </w:rPr>
        <w:tab/>
      </w:r>
    </w:p>
    <w:p w14:paraId="5954EA64" w14:textId="341D71C0" w:rsidR="00E73EDF" w:rsidRPr="008A6F2A" w:rsidRDefault="007653F1" w:rsidP="00C128E3">
      <w:pPr>
        <w:spacing w:after="0" w:line="240" w:lineRule="auto"/>
        <w:rPr>
          <w:rFonts w:ascii="Courier" w:hAnsi="Courier"/>
        </w:rPr>
      </w:pPr>
      <w:r w:rsidRPr="008A6F2A">
        <w:rPr>
          <w:rFonts w:ascii="Courier" w:hAnsi="Courier"/>
        </w:rPr>
        <w:t xml:space="preserve">          |-&lt;</w:t>
      </w:r>
      <w:r w:rsidR="00CC3F47">
        <w:rPr>
          <w:rFonts w:ascii="Courier" w:hAnsi="Courier"/>
        </w:rPr>
        <w:t>0..</w:t>
      </w:r>
      <w:r w:rsidRPr="008A6F2A">
        <w:rPr>
          <w:rFonts w:ascii="Courier" w:hAnsi="Courier"/>
        </w:rPr>
        <w:t>1&gt;-FOID (3): Feature Object Identifier field</w:t>
      </w:r>
    </w:p>
    <w:p w14:paraId="29B0F52B"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04BA293F" w14:textId="77777777" w:rsidR="00E73EDF" w:rsidRPr="008A6F2A" w:rsidRDefault="007653F1" w:rsidP="00C128E3">
      <w:pPr>
        <w:spacing w:after="0" w:line="240" w:lineRule="auto"/>
        <w:rPr>
          <w:rFonts w:ascii="Courier" w:hAnsi="Courier"/>
        </w:rPr>
      </w:pPr>
      <w:r w:rsidRPr="008A6F2A">
        <w:rPr>
          <w:rFonts w:ascii="Courier" w:hAnsi="Courier"/>
        </w:rPr>
        <w:t xml:space="preserve">          |-&lt;0..*&gt;-ATTR (*5): Attribute field</w:t>
      </w:r>
    </w:p>
    <w:p w14:paraId="74CD1952"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7B514AE8" w14:textId="77777777" w:rsidR="00E73EDF" w:rsidRPr="008A6F2A" w:rsidRDefault="007653F1" w:rsidP="00C128E3">
      <w:pPr>
        <w:spacing w:after="0" w:line="240" w:lineRule="auto"/>
        <w:rPr>
          <w:rFonts w:ascii="Courier" w:hAnsi="Courier"/>
        </w:rPr>
      </w:pPr>
      <w:r w:rsidRPr="008A6F2A">
        <w:rPr>
          <w:rFonts w:ascii="Courier" w:hAnsi="Courier"/>
        </w:rPr>
        <w:t xml:space="preserve">          |-&lt;0..*&gt;-INAS (5\\*5): Information Association field</w:t>
      </w:r>
    </w:p>
    <w:p w14:paraId="78B3AAAD"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1FA7AD8E" w14:textId="77777777" w:rsidR="00E73EDF" w:rsidRPr="008A6F2A" w:rsidRDefault="007653F1" w:rsidP="00C128E3">
      <w:pPr>
        <w:spacing w:after="0" w:line="240" w:lineRule="auto"/>
        <w:rPr>
          <w:rFonts w:ascii="Courier" w:hAnsi="Courier"/>
        </w:rPr>
      </w:pPr>
      <w:r w:rsidRPr="008A6F2A">
        <w:rPr>
          <w:rFonts w:ascii="Courier" w:hAnsi="Courier"/>
        </w:rPr>
        <w:t xml:space="preserve">          |-&lt;0..*&gt;-SPAS (*6): Spatial Association field</w:t>
      </w:r>
    </w:p>
    <w:p w14:paraId="7EB9DA0D"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3AEF3124" w14:textId="77777777" w:rsidR="00E73EDF" w:rsidRPr="008A6F2A" w:rsidRDefault="007653F1" w:rsidP="00C128E3">
      <w:pPr>
        <w:spacing w:after="0" w:line="240" w:lineRule="auto"/>
        <w:rPr>
          <w:rFonts w:ascii="Courier" w:hAnsi="Courier"/>
        </w:rPr>
      </w:pPr>
      <w:r w:rsidRPr="008A6F2A">
        <w:rPr>
          <w:rFonts w:ascii="Courier" w:hAnsi="Courier"/>
        </w:rPr>
        <w:lastRenderedPageBreak/>
        <w:t xml:space="preserve">          |-&lt;0..*&gt;-FASC (*5): Feature Association field</w:t>
      </w:r>
    </w:p>
    <w:p w14:paraId="053CF4D8"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0E89AFE1" w14:textId="77777777" w:rsidR="00E73EDF" w:rsidRPr="008A6F2A" w:rsidRDefault="007653F1" w:rsidP="00C128E3">
      <w:pPr>
        <w:spacing w:after="0" w:line="240" w:lineRule="auto"/>
        <w:rPr>
          <w:rFonts w:ascii="Courier" w:hAnsi="Courier"/>
        </w:rPr>
      </w:pPr>
      <w:r w:rsidRPr="008A6F2A">
        <w:rPr>
          <w:rFonts w:ascii="Courier" w:hAnsi="Courier"/>
        </w:rPr>
        <w:t xml:space="preserve">          |-&lt;0..*&gt;-MASK (*4): Masked Spatial Type field</w:t>
      </w:r>
    </w:p>
    <w:p w14:paraId="532D010F" w14:textId="77777777" w:rsidR="00E73EDF" w:rsidRPr="008A6F2A" w:rsidRDefault="007653F1" w:rsidP="00926480">
      <w:pPr>
        <w:spacing w:after="0" w:line="240" w:lineRule="auto"/>
      </w:pPr>
      <w:r w:rsidRPr="008A6F2A">
        <w:tab/>
      </w:r>
      <w:r w:rsidRPr="008A6F2A">
        <w:tab/>
      </w:r>
      <w:r w:rsidRPr="008A6F2A">
        <w:tab/>
      </w:r>
      <w:r w:rsidRPr="008A6F2A">
        <w:tab/>
      </w:r>
      <w:r w:rsidRPr="008A6F2A">
        <w:tab/>
      </w:r>
    </w:p>
    <w:p w14:paraId="644C84F2" w14:textId="205CF5F9" w:rsidR="00926480" w:rsidRPr="00926480" w:rsidRDefault="00926480" w:rsidP="001D02B5">
      <w:pPr>
        <w:pStyle w:val="ListContinue2"/>
        <w:numPr>
          <w:ilvl w:val="1"/>
          <w:numId w:val="27"/>
        </w:numPr>
        <w:tabs>
          <w:tab w:val="clear" w:pos="800"/>
        </w:tabs>
        <w:spacing w:before="120" w:after="120" w:line="240" w:lineRule="auto"/>
        <w:rPr>
          <w:b/>
          <w:lang w:eastAsia="en-US"/>
        </w:rPr>
      </w:pPr>
      <w:bookmarkStart w:id="940" w:name="_Toc162435463"/>
      <w:bookmarkStart w:id="941" w:name="_Toc169203157"/>
      <w:bookmarkStart w:id="942" w:name="_Toc170072487"/>
      <w:bookmarkStart w:id="943" w:name="_Toc175558716"/>
      <w:r w:rsidRPr="00926480">
        <w:rPr>
          <w:b/>
          <w:lang w:eastAsia="en-US"/>
        </w:rPr>
        <w:t xml:space="preserve">Field </w:t>
      </w:r>
      <w:r w:rsidR="008C062E">
        <w:rPr>
          <w:b/>
          <w:lang w:eastAsia="en-US"/>
        </w:rPr>
        <w:t>c</w:t>
      </w:r>
      <w:r w:rsidRPr="00926480">
        <w:rPr>
          <w:b/>
          <w:lang w:eastAsia="en-US"/>
        </w:rPr>
        <w:t>ontent</w:t>
      </w:r>
      <w:bookmarkEnd w:id="940"/>
      <w:bookmarkEnd w:id="941"/>
      <w:bookmarkEnd w:id="942"/>
      <w:bookmarkEnd w:id="943"/>
    </w:p>
    <w:p w14:paraId="40AD1D73" w14:textId="075521C3" w:rsidR="00926480" w:rsidRPr="00926480" w:rsidRDefault="00926480" w:rsidP="001D02B5">
      <w:pPr>
        <w:pStyle w:val="ListContinue2"/>
        <w:numPr>
          <w:ilvl w:val="2"/>
          <w:numId w:val="27"/>
        </w:numPr>
        <w:tabs>
          <w:tab w:val="clear" w:pos="432"/>
        </w:tabs>
        <w:spacing w:before="120" w:after="120" w:line="240" w:lineRule="auto"/>
        <w:rPr>
          <w:b/>
          <w:lang w:eastAsia="en-US"/>
        </w:rPr>
      </w:pPr>
      <w:bookmarkStart w:id="944" w:name="_Toc162435464"/>
      <w:bookmarkStart w:id="945" w:name="_Toc169203158"/>
      <w:bookmarkStart w:id="946" w:name="_Toc170072488"/>
      <w:bookmarkStart w:id="947" w:name="_Toc175558717"/>
      <w:r w:rsidRPr="00926480">
        <w:rPr>
          <w:b/>
          <w:lang w:eastAsia="en-US"/>
        </w:rPr>
        <w:t>Dataset Identification field - DSID</w:t>
      </w:r>
      <w:bookmarkEnd w:id="944"/>
      <w:bookmarkEnd w:id="945"/>
      <w:bookmarkEnd w:id="946"/>
      <w:bookmarkEnd w:id="947"/>
    </w:p>
    <w:tbl>
      <w:tblPr>
        <w:tblW w:w="9866" w:type="dxa"/>
        <w:tblInd w:w="-244" w:type="dxa"/>
        <w:tblLayout w:type="fixed"/>
        <w:tblCellMar>
          <w:left w:w="57" w:type="dxa"/>
          <w:right w:w="57" w:type="dxa"/>
        </w:tblCellMar>
        <w:tblLook w:val="04A0" w:firstRow="1" w:lastRow="0" w:firstColumn="1" w:lastColumn="0" w:noHBand="0" w:noVBand="1"/>
      </w:tblPr>
      <w:tblGrid>
        <w:gridCol w:w="2582"/>
        <w:gridCol w:w="845"/>
        <w:gridCol w:w="2112"/>
        <w:gridCol w:w="845"/>
        <w:gridCol w:w="3482"/>
      </w:tblGrid>
      <w:tr w:rsidR="00E73EDF" w:rsidRPr="008A6F2A" w14:paraId="2885CE84" w14:textId="77777777" w:rsidTr="00926480">
        <w:trPr>
          <w:trHeight w:val="212"/>
        </w:trPr>
        <w:tc>
          <w:tcPr>
            <w:tcW w:w="2582"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5BC7C4A6" w14:textId="77777777" w:rsidR="00E73EDF" w:rsidRPr="008A6F2A" w:rsidRDefault="007653F1" w:rsidP="00C128E3">
            <w:pPr>
              <w:pStyle w:val="Small"/>
              <w:spacing w:before="40" w:after="40"/>
              <w:jc w:val="both"/>
              <w:rPr>
                <w:b/>
              </w:rPr>
            </w:pPr>
            <w:r w:rsidRPr="008A6F2A">
              <w:rPr>
                <w:b/>
              </w:rPr>
              <w:t>Subfield name</w:t>
            </w:r>
          </w:p>
        </w:tc>
        <w:tc>
          <w:tcPr>
            <w:tcW w:w="84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9CFEB39" w14:textId="77777777" w:rsidR="00E73EDF" w:rsidRPr="008A6F2A" w:rsidRDefault="007653F1" w:rsidP="00C128E3">
            <w:pPr>
              <w:pStyle w:val="Small"/>
              <w:spacing w:before="40" w:after="40"/>
              <w:jc w:val="both"/>
              <w:rPr>
                <w:b/>
              </w:rPr>
            </w:pPr>
            <w:r w:rsidRPr="008A6F2A">
              <w:rPr>
                <w:b/>
              </w:rPr>
              <w:t>Label</w:t>
            </w:r>
          </w:p>
        </w:tc>
        <w:tc>
          <w:tcPr>
            <w:tcW w:w="2112"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87FB828" w14:textId="77777777" w:rsidR="00E73EDF" w:rsidRPr="008A6F2A" w:rsidRDefault="007653F1" w:rsidP="00C128E3">
            <w:pPr>
              <w:pStyle w:val="Small"/>
              <w:spacing w:before="40" w:after="40"/>
              <w:jc w:val="both"/>
              <w:rPr>
                <w:b/>
              </w:rPr>
            </w:pPr>
            <w:r w:rsidRPr="008A6F2A">
              <w:rPr>
                <w:b/>
              </w:rPr>
              <w:t>Value</w:t>
            </w:r>
          </w:p>
        </w:tc>
        <w:tc>
          <w:tcPr>
            <w:tcW w:w="84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6C8B731" w14:textId="77777777" w:rsidR="00E73EDF" w:rsidRPr="008A6F2A" w:rsidRDefault="007653F1" w:rsidP="00C128E3">
            <w:pPr>
              <w:pStyle w:val="Small"/>
              <w:spacing w:before="40" w:after="40"/>
              <w:jc w:val="both"/>
              <w:rPr>
                <w:b/>
              </w:rPr>
            </w:pPr>
            <w:r w:rsidRPr="008A6F2A">
              <w:rPr>
                <w:b/>
              </w:rPr>
              <w:t>Format</w:t>
            </w:r>
          </w:p>
        </w:tc>
        <w:tc>
          <w:tcPr>
            <w:tcW w:w="3482"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D28926A" w14:textId="77777777" w:rsidR="00E73EDF" w:rsidRPr="008A6F2A" w:rsidRDefault="007653F1" w:rsidP="00C128E3">
            <w:pPr>
              <w:pStyle w:val="Small"/>
              <w:spacing w:before="40" w:after="40"/>
              <w:jc w:val="both"/>
              <w:rPr>
                <w:b/>
              </w:rPr>
            </w:pPr>
            <w:r w:rsidRPr="008A6F2A">
              <w:rPr>
                <w:b/>
              </w:rPr>
              <w:t>Comment</w:t>
            </w:r>
          </w:p>
        </w:tc>
      </w:tr>
      <w:tr w:rsidR="00E73EDF" w:rsidRPr="008A6F2A" w14:paraId="321E87C6"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305067E9" w14:textId="1FDC6174" w:rsidR="00E73EDF" w:rsidRPr="008A6F2A" w:rsidRDefault="007653F1" w:rsidP="00926480">
            <w:pPr>
              <w:pStyle w:val="Small"/>
              <w:spacing w:before="40" w:after="40"/>
            </w:pPr>
            <w:r w:rsidRPr="008A6F2A">
              <w:t xml:space="preserve">Record </w:t>
            </w:r>
            <w:r w:rsidR="00926480">
              <w:t>n</w:t>
            </w:r>
            <w:r w:rsidR="00926480" w:rsidRPr="008A6F2A">
              <w:t>ame</w:t>
            </w:r>
          </w:p>
        </w:tc>
        <w:tc>
          <w:tcPr>
            <w:tcW w:w="845" w:type="dxa"/>
            <w:tcBorders>
              <w:top w:val="single" w:sz="6" w:space="0" w:color="000000"/>
              <w:left w:val="single" w:sz="6" w:space="0" w:color="000000"/>
              <w:bottom w:val="single" w:sz="6" w:space="0" w:color="000000"/>
              <w:right w:val="single" w:sz="6" w:space="0" w:color="000000"/>
            </w:tcBorders>
          </w:tcPr>
          <w:p w14:paraId="17AF13D6" w14:textId="77777777" w:rsidR="00E73EDF" w:rsidRPr="008A6F2A" w:rsidRDefault="007653F1" w:rsidP="00C128E3">
            <w:pPr>
              <w:pStyle w:val="Small"/>
              <w:spacing w:before="40" w:after="40"/>
            </w:pPr>
            <w:r w:rsidRPr="008A6F2A">
              <w:t>RCNM</w:t>
            </w:r>
          </w:p>
        </w:tc>
        <w:tc>
          <w:tcPr>
            <w:tcW w:w="2112" w:type="dxa"/>
            <w:tcBorders>
              <w:top w:val="single" w:sz="6" w:space="0" w:color="000000"/>
              <w:left w:val="single" w:sz="6" w:space="0" w:color="000000"/>
              <w:bottom w:val="single" w:sz="6" w:space="0" w:color="000000"/>
              <w:right w:val="single" w:sz="6" w:space="0" w:color="000000"/>
            </w:tcBorders>
          </w:tcPr>
          <w:p w14:paraId="3298C971" w14:textId="77777777" w:rsidR="00E73EDF" w:rsidRPr="008A6F2A" w:rsidRDefault="007653F1" w:rsidP="00C128E3">
            <w:pPr>
              <w:pStyle w:val="Small"/>
              <w:spacing w:before="40" w:after="40"/>
            </w:pPr>
            <w:r w:rsidRPr="008A6F2A">
              <w:t>{10}</w:t>
            </w:r>
          </w:p>
        </w:tc>
        <w:tc>
          <w:tcPr>
            <w:tcW w:w="845" w:type="dxa"/>
            <w:tcBorders>
              <w:top w:val="single" w:sz="6" w:space="0" w:color="000000"/>
              <w:left w:val="single" w:sz="6" w:space="0" w:color="000000"/>
              <w:bottom w:val="single" w:sz="6" w:space="0" w:color="000000"/>
              <w:right w:val="single" w:sz="6" w:space="0" w:color="000000"/>
            </w:tcBorders>
          </w:tcPr>
          <w:p w14:paraId="2A74BF95" w14:textId="77777777" w:rsidR="00E73EDF" w:rsidRPr="008A6F2A" w:rsidRDefault="007653F1" w:rsidP="00C128E3">
            <w:pPr>
              <w:pStyle w:val="Small"/>
              <w:spacing w:before="40" w:after="40"/>
            </w:pPr>
            <w:r w:rsidRPr="008A6F2A">
              <w:t>b11</w:t>
            </w:r>
          </w:p>
        </w:tc>
        <w:tc>
          <w:tcPr>
            <w:tcW w:w="3482" w:type="dxa"/>
            <w:tcBorders>
              <w:top w:val="single" w:sz="6" w:space="0" w:color="000000"/>
              <w:left w:val="single" w:sz="6" w:space="0" w:color="000000"/>
              <w:bottom w:val="single" w:sz="6" w:space="0" w:color="000000"/>
              <w:right w:val="single" w:sz="6" w:space="0" w:color="000000"/>
            </w:tcBorders>
          </w:tcPr>
          <w:p w14:paraId="5BE66E33" w14:textId="067B7F0B" w:rsidR="00E73EDF" w:rsidRPr="008A6F2A" w:rsidRDefault="007653F1" w:rsidP="005E709A">
            <w:pPr>
              <w:pStyle w:val="Small"/>
              <w:spacing w:before="40" w:after="40"/>
            </w:pPr>
            <w:r w:rsidRPr="008A6F2A">
              <w:t xml:space="preserve">{10} </w:t>
            </w:r>
            <w:r w:rsidR="005E709A">
              <w:t>–</w:t>
            </w:r>
            <w:r w:rsidRPr="008A6F2A">
              <w:t xml:space="preserve"> </w:t>
            </w:r>
            <w:r w:rsidR="005E709A" w:rsidRPr="008A6F2A">
              <w:t>Data</w:t>
            </w:r>
            <w:r w:rsidR="005E709A">
              <w:t xml:space="preserve"> S</w:t>
            </w:r>
            <w:r w:rsidR="005E709A" w:rsidRPr="008A6F2A">
              <w:t xml:space="preserve">et </w:t>
            </w:r>
            <w:r w:rsidRPr="008A6F2A">
              <w:t>Identification</w:t>
            </w:r>
          </w:p>
        </w:tc>
      </w:tr>
      <w:tr w:rsidR="00E73EDF" w:rsidRPr="008A6F2A" w14:paraId="322D2D6E" w14:textId="77777777" w:rsidTr="00926480">
        <w:trPr>
          <w:trHeight w:val="197"/>
        </w:trPr>
        <w:tc>
          <w:tcPr>
            <w:tcW w:w="2582" w:type="dxa"/>
            <w:tcBorders>
              <w:top w:val="single" w:sz="6" w:space="0" w:color="000000"/>
              <w:left w:val="single" w:sz="6" w:space="0" w:color="000000"/>
              <w:bottom w:val="single" w:sz="6" w:space="0" w:color="000000"/>
              <w:right w:val="single" w:sz="6" w:space="0" w:color="000000"/>
            </w:tcBorders>
          </w:tcPr>
          <w:p w14:paraId="584B8A53" w14:textId="15B51A97" w:rsidR="00E73EDF" w:rsidRPr="008A6F2A" w:rsidRDefault="007653F1" w:rsidP="00926480">
            <w:pPr>
              <w:pStyle w:val="Small"/>
              <w:spacing w:before="40" w:after="40"/>
            </w:pPr>
            <w:r w:rsidRPr="008A6F2A">
              <w:t xml:space="preserve">Record </w:t>
            </w:r>
            <w:r w:rsidR="00926480">
              <w:t>i</w:t>
            </w:r>
            <w:r w:rsidR="00926480" w:rsidRPr="008A6F2A">
              <w:t xml:space="preserve">dentification </w:t>
            </w:r>
            <w:r w:rsidRPr="008A6F2A">
              <w:t>number</w:t>
            </w:r>
          </w:p>
        </w:tc>
        <w:tc>
          <w:tcPr>
            <w:tcW w:w="845" w:type="dxa"/>
            <w:tcBorders>
              <w:top w:val="single" w:sz="6" w:space="0" w:color="000000"/>
              <w:left w:val="single" w:sz="6" w:space="0" w:color="000000"/>
              <w:bottom w:val="single" w:sz="6" w:space="0" w:color="000000"/>
              <w:right w:val="single" w:sz="6" w:space="0" w:color="000000"/>
            </w:tcBorders>
          </w:tcPr>
          <w:p w14:paraId="6506725C" w14:textId="77777777" w:rsidR="00E73EDF" w:rsidRPr="008A6F2A" w:rsidRDefault="007653F1" w:rsidP="00C128E3">
            <w:pPr>
              <w:pStyle w:val="Small"/>
              <w:spacing w:before="40" w:after="40"/>
            </w:pPr>
            <w:r w:rsidRPr="008A6F2A">
              <w:t>RCID</w:t>
            </w:r>
          </w:p>
        </w:tc>
        <w:tc>
          <w:tcPr>
            <w:tcW w:w="2112" w:type="dxa"/>
            <w:tcBorders>
              <w:top w:val="single" w:sz="6" w:space="0" w:color="000000"/>
              <w:left w:val="single" w:sz="6" w:space="0" w:color="000000"/>
              <w:bottom w:val="single" w:sz="6" w:space="0" w:color="000000"/>
              <w:right w:val="single" w:sz="6" w:space="0" w:color="000000"/>
            </w:tcBorders>
          </w:tcPr>
          <w:p w14:paraId="435E15F4" w14:textId="77777777" w:rsidR="00E73EDF" w:rsidRPr="008A6F2A" w:rsidRDefault="007653F1" w:rsidP="00C128E3">
            <w:pPr>
              <w:pStyle w:val="Small"/>
              <w:spacing w:before="40" w:after="40"/>
            </w:pPr>
            <w:r w:rsidRPr="008A6F2A">
              <w:t>{1}</w:t>
            </w:r>
          </w:p>
        </w:tc>
        <w:tc>
          <w:tcPr>
            <w:tcW w:w="845" w:type="dxa"/>
            <w:tcBorders>
              <w:top w:val="single" w:sz="6" w:space="0" w:color="000000"/>
              <w:left w:val="single" w:sz="6" w:space="0" w:color="000000"/>
              <w:bottom w:val="single" w:sz="6" w:space="0" w:color="000000"/>
              <w:right w:val="single" w:sz="6" w:space="0" w:color="000000"/>
            </w:tcBorders>
          </w:tcPr>
          <w:p w14:paraId="0B7D0603" w14:textId="77777777" w:rsidR="00E73EDF" w:rsidRPr="008A6F2A" w:rsidRDefault="007653F1" w:rsidP="00C128E3">
            <w:pPr>
              <w:pStyle w:val="Small"/>
              <w:spacing w:before="40" w:after="40"/>
            </w:pPr>
            <w:r w:rsidRPr="008A6F2A">
              <w:t>b14</w:t>
            </w:r>
          </w:p>
        </w:tc>
        <w:tc>
          <w:tcPr>
            <w:tcW w:w="3482" w:type="dxa"/>
            <w:tcBorders>
              <w:top w:val="single" w:sz="6" w:space="0" w:color="000000"/>
              <w:left w:val="single" w:sz="6" w:space="0" w:color="000000"/>
              <w:bottom w:val="single" w:sz="6" w:space="0" w:color="000000"/>
              <w:right w:val="single" w:sz="6" w:space="0" w:color="000000"/>
            </w:tcBorders>
          </w:tcPr>
          <w:p w14:paraId="565C68CC" w14:textId="77777777" w:rsidR="00E73EDF" w:rsidRPr="008A6F2A" w:rsidRDefault="007653F1" w:rsidP="00C128E3">
            <w:pPr>
              <w:pStyle w:val="Small"/>
              <w:spacing w:before="40" w:after="40"/>
            </w:pPr>
            <w:r w:rsidRPr="008A6F2A">
              <w:t>Only one record</w:t>
            </w:r>
          </w:p>
        </w:tc>
      </w:tr>
      <w:tr w:rsidR="00E73EDF" w:rsidRPr="008A6F2A" w14:paraId="19A43D8A"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0A34AE34" w14:textId="59A269DF" w:rsidR="00E73EDF" w:rsidRPr="008A6F2A" w:rsidRDefault="007653F1" w:rsidP="00926480">
            <w:pPr>
              <w:pStyle w:val="Small"/>
              <w:spacing w:before="40" w:after="40"/>
            </w:pPr>
            <w:r w:rsidRPr="008A6F2A">
              <w:t xml:space="preserve">Encoding </w:t>
            </w:r>
            <w:r w:rsidR="00926480">
              <w:t>s</w:t>
            </w:r>
            <w:r w:rsidR="00926480" w:rsidRPr="008A6F2A">
              <w:t>pecification</w:t>
            </w:r>
          </w:p>
        </w:tc>
        <w:tc>
          <w:tcPr>
            <w:tcW w:w="845" w:type="dxa"/>
            <w:tcBorders>
              <w:top w:val="single" w:sz="6" w:space="0" w:color="000000"/>
              <w:left w:val="single" w:sz="6" w:space="0" w:color="000000"/>
              <w:bottom w:val="single" w:sz="6" w:space="0" w:color="000000"/>
              <w:right w:val="single" w:sz="6" w:space="0" w:color="000000"/>
            </w:tcBorders>
          </w:tcPr>
          <w:p w14:paraId="220BC12E" w14:textId="77777777" w:rsidR="00E73EDF" w:rsidRPr="008A6F2A" w:rsidRDefault="007653F1" w:rsidP="00C128E3">
            <w:pPr>
              <w:pStyle w:val="Small"/>
              <w:spacing w:before="40" w:after="40"/>
            </w:pPr>
            <w:r w:rsidRPr="008A6F2A">
              <w:t>ENSP</w:t>
            </w:r>
          </w:p>
        </w:tc>
        <w:tc>
          <w:tcPr>
            <w:tcW w:w="2112" w:type="dxa"/>
            <w:tcBorders>
              <w:top w:val="single" w:sz="6" w:space="0" w:color="000000"/>
              <w:left w:val="single" w:sz="6" w:space="0" w:color="000000"/>
              <w:bottom w:val="single" w:sz="6" w:space="0" w:color="000000"/>
              <w:right w:val="single" w:sz="6" w:space="0" w:color="000000"/>
            </w:tcBorders>
          </w:tcPr>
          <w:p w14:paraId="37FED5B5" w14:textId="31449901" w:rsidR="00E73EDF" w:rsidRPr="008A6F2A" w:rsidRDefault="009F3095" w:rsidP="009F3095">
            <w:pPr>
              <w:pStyle w:val="Small"/>
              <w:spacing w:before="40" w:after="40"/>
            </w:pPr>
            <w:r>
              <w:t>“</w:t>
            </w:r>
            <w:r w:rsidR="007653F1" w:rsidRPr="008A6F2A">
              <w:t xml:space="preserve">S-100 Part </w:t>
            </w:r>
            <w:r w:rsidRPr="008A6F2A">
              <w:t>10a</w:t>
            </w:r>
            <w:r>
              <w:t>”</w:t>
            </w:r>
          </w:p>
        </w:tc>
        <w:tc>
          <w:tcPr>
            <w:tcW w:w="845" w:type="dxa"/>
            <w:tcBorders>
              <w:top w:val="single" w:sz="6" w:space="0" w:color="000000"/>
              <w:left w:val="single" w:sz="6" w:space="0" w:color="000000"/>
              <w:bottom w:val="single" w:sz="6" w:space="0" w:color="000000"/>
              <w:right w:val="single" w:sz="6" w:space="0" w:color="000000"/>
            </w:tcBorders>
          </w:tcPr>
          <w:p w14:paraId="46594BFB"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6AC4C41B" w14:textId="77777777" w:rsidR="00E73EDF" w:rsidRPr="008A6F2A" w:rsidRDefault="007653F1" w:rsidP="00C128E3">
            <w:pPr>
              <w:pStyle w:val="Small"/>
              <w:spacing w:before="40" w:after="40"/>
            </w:pPr>
            <w:r w:rsidRPr="008A6F2A">
              <w:t>Encoding specification that defines the encoding</w:t>
            </w:r>
          </w:p>
        </w:tc>
      </w:tr>
      <w:tr w:rsidR="00E73EDF" w:rsidRPr="008A6F2A" w14:paraId="68C1F370" w14:textId="77777777" w:rsidTr="00926480">
        <w:trPr>
          <w:trHeight w:val="70"/>
        </w:trPr>
        <w:tc>
          <w:tcPr>
            <w:tcW w:w="2582" w:type="dxa"/>
            <w:tcBorders>
              <w:top w:val="single" w:sz="6" w:space="0" w:color="000000"/>
              <w:left w:val="single" w:sz="6" w:space="0" w:color="000000"/>
              <w:bottom w:val="single" w:sz="6" w:space="0" w:color="000000"/>
              <w:right w:val="single" w:sz="6" w:space="0" w:color="000000"/>
            </w:tcBorders>
          </w:tcPr>
          <w:p w14:paraId="4CD9A907" w14:textId="7A701254" w:rsidR="00E73EDF" w:rsidRPr="008A6F2A" w:rsidRDefault="007653F1" w:rsidP="00926480">
            <w:pPr>
              <w:pStyle w:val="Small"/>
              <w:spacing w:before="40" w:after="40"/>
            </w:pPr>
            <w:r w:rsidRPr="008A6F2A">
              <w:t xml:space="preserve">Encoding </w:t>
            </w:r>
            <w:r w:rsidR="00926480">
              <w:t>s</w:t>
            </w:r>
            <w:r w:rsidR="00926480" w:rsidRPr="008A6F2A">
              <w:t xml:space="preserve">pecification </w:t>
            </w:r>
            <w:r w:rsidR="00926480">
              <w:t>e</w:t>
            </w:r>
            <w:r w:rsidR="00926480"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55365FD6" w14:textId="77777777" w:rsidR="00E73EDF" w:rsidRPr="008A6F2A" w:rsidRDefault="007653F1" w:rsidP="00C128E3">
            <w:pPr>
              <w:pStyle w:val="Small"/>
              <w:spacing w:before="40" w:after="40"/>
            </w:pPr>
            <w:r w:rsidRPr="008A6F2A">
              <w:t>ENED</w:t>
            </w:r>
          </w:p>
        </w:tc>
        <w:tc>
          <w:tcPr>
            <w:tcW w:w="2112" w:type="dxa"/>
            <w:tcBorders>
              <w:top w:val="single" w:sz="6" w:space="0" w:color="000000"/>
              <w:left w:val="single" w:sz="6" w:space="0" w:color="000000"/>
              <w:bottom w:val="single" w:sz="6" w:space="0" w:color="000000"/>
              <w:right w:val="single" w:sz="6" w:space="0" w:color="000000"/>
            </w:tcBorders>
          </w:tcPr>
          <w:p w14:paraId="22077CF8" w14:textId="5A5C1924" w:rsidR="00E73EDF" w:rsidRPr="008A6F2A" w:rsidRDefault="007653F1" w:rsidP="009F3095">
            <w:pPr>
              <w:pStyle w:val="Small"/>
              <w:spacing w:before="40" w:after="40"/>
            </w:pPr>
            <w:r w:rsidRPr="008A6F2A">
              <w:t>“</w:t>
            </w:r>
            <w:r w:rsidR="008222D6">
              <w:t>5.</w:t>
            </w:r>
            <w:r w:rsidR="00CF72F9">
              <w:t>2</w:t>
            </w:r>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145202F9"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948CBDF" w14:textId="77777777" w:rsidR="00E73EDF" w:rsidRPr="008A6F2A" w:rsidRDefault="007653F1" w:rsidP="00C128E3">
            <w:pPr>
              <w:pStyle w:val="Small"/>
              <w:spacing w:before="40" w:after="40"/>
            </w:pPr>
            <w:r w:rsidRPr="008A6F2A">
              <w:t>Edition of the encoding specification</w:t>
            </w:r>
          </w:p>
        </w:tc>
      </w:tr>
      <w:tr w:rsidR="00E73EDF" w:rsidRPr="008A6F2A" w14:paraId="7E00C71C" w14:textId="77777777" w:rsidTr="00926480">
        <w:trPr>
          <w:trHeight w:val="393"/>
        </w:trPr>
        <w:tc>
          <w:tcPr>
            <w:tcW w:w="2582" w:type="dxa"/>
            <w:tcBorders>
              <w:top w:val="single" w:sz="6" w:space="0" w:color="000000"/>
              <w:left w:val="single" w:sz="6" w:space="0" w:color="000000"/>
              <w:bottom w:val="single" w:sz="6" w:space="0" w:color="000000"/>
              <w:right w:val="single" w:sz="6" w:space="0" w:color="000000"/>
            </w:tcBorders>
          </w:tcPr>
          <w:p w14:paraId="73A51030" w14:textId="5C7A8272" w:rsidR="00E73EDF" w:rsidRPr="008A6F2A" w:rsidRDefault="007653F1" w:rsidP="00926480">
            <w:pPr>
              <w:pStyle w:val="Small"/>
              <w:spacing w:before="40" w:after="40"/>
            </w:pPr>
            <w:r w:rsidRPr="008A6F2A">
              <w:t xml:space="preserve">Product </w:t>
            </w:r>
            <w:r w:rsidR="00926480">
              <w:t>i</w:t>
            </w:r>
            <w:r w:rsidR="00926480" w:rsidRPr="008A6F2A">
              <w:t>dentifier</w:t>
            </w:r>
          </w:p>
        </w:tc>
        <w:tc>
          <w:tcPr>
            <w:tcW w:w="845" w:type="dxa"/>
            <w:tcBorders>
              <w:top w:val="single" w:sz="6" w:space="0" w:color="000000"/>
              <w:left w:val="single" w:sz="6" w:space="0" w:color="000000"/>
              <w:bottom w:val="single" w:sz="6" w:space="0" w:color="000000"/>
              <w:right w:val="single" w:sz="6" w:space="0" w:color="000000"/>
            </w:tcBorders>
          </w:tcPr>
          <w:p w14:paraId="1E6AEEFC" w14:textId="77777777" w:rsidR="00E73EDF" w:rsidRPr="008A6F2A" w:rsidRDefault="007653F1" w:rsidP="00C128E3">
            <w:pPr>
              <w:pStyle w:val="Small"/>
              <w:spacing w:before="40" w:after="40"/>
            </w:pPr>
            <w:r w:rsidRPr="008A6F2A">
              <w:t>PRSP</w:t>
            </w:r>
          </w:p>
        </w:tc>
        <w:tc>
          <w:tcPr>
            <w:tcW w:w="2112" w:type="dxa"/>
            <w:tcBorders>
              <w:top w:val="single" w:sz="6" w:space="0" w:color="000000"/>
              <w:left w:val="single" w:sz="6" w:space="0" w:color="000000"/>
              <w:bottom w:val="single" w:sz="6" w:space="0" w:color="000000"/>
              <w:right w:val="single" w:sz="6" w:space="0" w:color="000000"/>
            </w:tcBorders>
          </w:tcPr>
          <w:p w14:paraId="075F029B" w14:textId="4138C878" w:rsidR="00E73EDF" w:rsidRPr="008A6F2A" w:rsidRDefault="007653F1" w:rsidP="009F3095">
            <w:pPr>
              <w:pStyle w:val="Small"/>
              <w:spacing w:before="40" w:after="40"/>
            </w:pPr>
            <w:r w:rsidRPr="008A6F2A">
              <w:t>“INT.IHO.S-101.</w:t>
            </w:r>
            <w:r w:rsidR="00F762BD">
              <w:t>2.0</w:t>
            </w:r>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62F3AB9B"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90B3519" w14:textId="47658924" w:rsidR="00E73EDF" w:rsidRPr="008A6F2A" w:rsidRDefault="007653F1" w:rsidP="005E709A">
            <w:pPr>
              <w:pStyle w:val="Small"/>
              <w:spacing w:before="40" w:after="40"/>
            </w:pPr>
            <w:r w:rsidRPr="008A6F2A">
              <w:t xml:space="preserve">Unique identifier for the data product as specified in the </w:t>
            </w:r>
            <w:r w:rsidR="005E709A">
              <w:t>P</w:t>
            </w:r>
            <w:r w:rsidRPr="008A6F2A">
              <w:t xml:space="preserve">roduct </w:t>
            </w:r>
            <w:r w:rsidR="005E709A">
              <w:t>S</w:t>
            </w:r>
            <w:r w:rsidRPr="008A6F2A">
              <w:t>pecification</w:t>
            </w:r>
          </w:p>
        </w:tc>
      </w:tr>
      <w:tr w:rsidR="00E73EDF" w:rsidRPr="008A6F2A" w14:paraId="3D6F3AFD"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EE384DD" w14:textId="2A2DB3B2" w:rsidR="00E73EDF" w:rsidRPr="008A6F2A" w:rsidRDefault="007653F1" w:rsidP="00926480">
            <w:pPr>
              <w:pStyle w:val="Small"/>
              <w:spacing w:before="40" w:after="40"/>
            </w:pPr>
            <w:r w:rsidRPr="008A6F2A">
              <w:t xml:space="preserve">Product </w:t>
            </w:r>
            <w:r w:rsidR="00926480">
              <w:t>e</w:t>
            </w:r>
            <w:r w:rsidR="00926480"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796D10B0" w14:textId="77777777" w:rsidR="00E73EDF" w:rsidRPr="008A6F2A" w:rsidRDefault="007653F1" w:rsidP="00C128E3">
            <w:pPr>
              <w:pStyle w:val="Small"/>
              <w:spacing w:before="40" w:after="40"/>
            </w:pPr>
            <w:r w:rsidRPr="008A6F2A">
              <w:t>PRED</w:t>
            </w:r>
          </w:p>
        </w:tc>
        <w:tc>
          <w:tcPr>
            <w:tcW w:w="2112" w:type="dxa"/>
            <w:tcBorders>
              <w:top w:val="single" w:sz="6" w:space="0" w:color="000000"/>
              <w:left w:val="single" w:sz="6" w:space="0" w:color="000000"/>
              <w:bottom w:val="single" w:sz="6" w:space="0" w:color="000000"/>
              <w:right w:val="single" w:sz="6" w:space="0" w:color="000000"/>
            </w:tcBorders>
          </w:tcPr>
          <w:p w14:paraId="68261A42" w14:textId="62D8553C" w:rsidR="00E73EDF" w:rsidRPr="008A6F2A" w:rsidRDefault="007653F1" w:rsidP="009F3095">
            <w:pPr>
              <w:pStyle w:val="Small"/>
              <w:spacing w:before="40" w:after="40"/>
            </w:pPr>
            <w:r w:rsidRPr="008A6F2A">
              <w:t>“</w:t>
            </w:r>
            <w:r w:rsidR="00F762BD">
              <w:t>2.0</w:t>
            </w:r>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18CA4C97"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3E904F0" w14:textId="0EB65512" w:rsidR="00E73EDF" w:rsidRPr="008A6F2A" w:rsidRDefault="007653F1" w:rsidP="005E709A">
            <w:pPr>
              <w:pStyle w:val="Small"/>
              <w:spacing w:before="40" w:after="40"/>
            </w:pPr>
            <w:r w:rsidRPr="008A6F2A">
              <w:t xml:space="preserve">Edition of the </w:t>
            </w:r>
            <w:r w:rsidR="005E709A">
              <w:t>P</w:t>
            </w:r>
            <w:r w:rsidRPr="008A6F2A">
              <w:t xml:space="preserve">roduct </w:t>
            </w:r>
            <w:r w:rsidR="005E709A">
              <w:t>S</w:t>
            </w:r>
            <w:r w:rsidRPr="008A6F2A">
              <w:t>pecification</w:t>
            </w:r>
          </w:p>
        </w:tc>
      </w:tr>
      <w:tr w:rsidR="00E73EDF" w:rsidRPr="008A6F2A" w14:paraId="1ADEF12E"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F36C08B" w14:textId="60BF45E8" w:rsidR="00E73EDF" w:rsidRPr="008A6F2A" w:rsidRDefault="007653F1" w:rsidP="00926480">
            <w:pPr>
              <w:pStyle w:val="Small"/>
              <w:spacing w:before="40" w:after="40"/>
            </w:pPr>
            <w:r w:rsidRPr="008A6F2A">
              <w:t xml:space="preserve">Application </w:t>
            </w:r>
            <w:r w:rsidR="00926480">
              <w:t>p</w:t>
            </w:r>
            <w:r w:rsidR="00926480" w:rsidRPr="008A6F2A">
              <w:t>rofile</w:t>
            </w:r>
          </w:p>
        </w:tc>
        <w:tc>
          <w:tcPr>
            <w:tcW w:w="845" w:type="dxa"/>
            <w:tcBorders>
              <w:top w:val="single" w:sz="6" w:space="0" w:color="000000"/>
              <w:left w:val="single" w:sz="6" w:space="0" w:color="000000"/>
              <w:bottom w:val="single" w:sz="6" w:space="0" w:color="000000"/>
              <w:right w:val="single" w:sz="6" w:space="0" w:color="000000"/>
            </w:tcBorders>
          </w:tcPr>
          <w:p w14:paraId="22857D06" w14:textId="77777777" w:rsidR="00E73EDF" w:rsidRPr="008A6F2A" w:rsidRDefault="007653F1" w:rsidP="00C128E3">
            <w:pPr>
              <w:pStyle w:val="Small"/>
              <w:spacing w:before="40" w:after="40"/>
            </w:pPr>
            <w:r w:rsidRPr="008A6F2A">
              <w:t>PROF</w:t>
            </w:r>
          </w:p>
        </w:tc>
        <w:tc>
          <w:tcPr>
            <w:tcW w:w="2112" w:type="dxa"/>
            <w:tcBorders>
              <w:top w:val="single" w:sz="6" w:space="0" w:color="000000"/>
              <w:left w:val="single" w:sz="6" w:space="0" w:color="000000"/>
              <w:bottom w:val="single" w:sz="6" w:space="0" w:color="000000"/>
              <w:right w:val="single" w:sz="6" w:space="0" w:color="000000"/>
            </w:tcBorders>
          </w:tcPr>
          <w:p w14:paraId="761A11A3" w14:textId="77777777" w:rsidR="00E73EDF" w:rsidRPr="008A6F2A" w:rsidRDefault="007653F1" w:rsidP="00C128E3">
            <w:pPr>
              <w:pStyle w:val="Small"/>
              <w:spacing w:before="40" w:after="40"/>
            </w:pPr>
            <w:r w:rsidRPr="008A6F2A">
              <w:t>“2”</w:t>
            </w:r>
          </w:p>
        </w:tc>
        <w:tc>
          <w:tcPr>
            <w:tcW w:w="845" w:type="dxa"/>
            <w:tcBorders>
              <w:top w:val="single" w:sz="6" w:space="0" w:color="000000"/>
              <w:left w:val="single" w:sz="6" w:space="0" w:color="000000"/>
              <w:bottom w:val="single" w:sz="6" w:space="0" w:color="000000"/>
              <w:right w:val="single" w:sz="6" w:space="0" w:color="000000"/>
            </w:tcBorders>
          </w:tcPr>
          <w:p w14:paraId="61239ED6"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E916510" w14:textId="27D36AA9" w:rsidR="00E73EDF" w:rsidRPr="008A6F2A" w:rsidRDefault="007653F1" w:rsidP="00C128E3">
            <w:pPr>
              <w:pStyle w:val="Small"/>
              <w:spacing w:before="40" w:after="40"/>
            </w:pPr>
            <w:r w:rsidRPr="008A6F2A">
              <w:t xml:space="preserve">“2” – </w:t>
            </w:r>
            <w:r w:rsidR="00095E45" w:rsidRPr="008A6F2A">
              <w:t>Update dataset profile</w:t>
            </w:r>
          </w:p>
        </w:tc>
      </w:tr>
      <w:tr w:rsidR="00E73EDF" w:rsidRPr="008A6F2A" w14:paraId="677479A3"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5D7276E" w14:textId="7BADA75E" w:rsidR="00E73EDF" w:rsidRPr="008A6F2A" w:rsidRDefault="007653F1" w:rsidP="00926480">
            <w:pPr>
              <w:pStyle w:val="Small"/>
              <w:spacing w:before="40" w:after="40"/>
            </w:pPr>
            <w:r w:rsidRPr="008A6F2A">
              <w:t xml:space="preserve">Dataset </w:t>
            </w:r>
            <w:r w:rsidR="00926480">
              <w:t>f</w:t>
            </w:r>
            <w:r w:rsidR="00926480" w:rsidRPr="008A6F2A">
              <w:t xml:space="preserve">ile </w:t>
            </w:r>
            <w:r w:rsidR="00926480">
              <w:t>i</w:t>
            </w:r>
            <w:r w:rsidR="00926480" w:rsidRPr="008A6F2A">
              <w:t>dentifier</w:t>
            </w:r>
          </w:p>
        </w:tc>
        <w:tc>
          <w:tcPr>
            <w:tcW w:w="845" w:type="dxa"/>
            <w:tcBorders>
              <w:top w:val="single" w:sz="6" w:space="0" w:color="000000"/>
              <w:left w:val="single" w:sz="6" w:space="0" w:color="000000"/>
              <w:bottom w:val="single" w:sz="6" w:space="0" w:color="000000"/>
              <w:right w:val="single" w:sz="6" w:space="0" w:color="000000"/>
            </w:tcBorders>
          </w:tcPr>
          <w:p w14:paraId="5A10B03A" w14:textId="77777777" w:rsidR="00E73EDF" w:rsidRPr="008A6F2A" w:rsidRDefault="007653F1" w:rsidP="00C128E3">
            <w:pPr>
              <w:pStyle w:val="Small"/>
              <w:spacing w:before="40" w:after="40"/>
            </w:pPr>
            <w:r w:rsidRPr="008A6F2A">
              <w:t>DSNM</w:t>
            </w:r>
          </w:p>
        </w:tc>
        <w:tc>
          <w:tcPr>
            <w:tcW w:w="2112" w:type="dxa"/>
            <w:tcBorders>
              <w:top w:val="single" w:sz="6" w:space="0" w:color="000000"/>
              <w:left w:val="single" w:sz="6" w:space="0" w:color="000000"/>
              <w:bottom w:val="single" w:sz="6" w:space="0" w:color="000000"/>
              <w:right w:val="single" w:sz="6" w:space="0" w:color="000000"/>
            </w:tcBorders>
          </w:tcPr>
          <w:p w14:paraId="4D459848"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01EFDBA0"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69C937F4" w14:textId="63091DBB" w:rsidR="00E73EDF" w:rsidRPr="008A6F2A" w:rsidRDefault="007653F1" w:rsidP="005E709A">
            <w:pPr>
              <w:pStyle w:val="Small"/>
              <w:spacing w:before="40" w:after="40"/>
            </w:pPr>
            <w:r w:rsidRPr="008A6F2A">
              <w:t xml:space="preserve">The file </w:t>
            </w:r>
            <w:r w:rsidR="005E709A">
              <w:t>identifier</w:t>
            </w:r>
            <w:r w:rsidR="005E709A" w:rsidRPr="008A6F2A">
              <w:t xml:space="preserve"> </w:t>
            </w:r>
            <w:r w:rsidRPr="008A6F2A">
              <w:t>including the extension but excluding any path information</w:t>
            </w:r>
          </w:p>
        </w:tc>
      </w:tr>
      <w:tr w:rsidR="00E73EDF" w:rsidRPr="008A6F2A" w14:paraId="42703E75"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A6B4591" w14:textId="2E2EF1BE" w:rsidR="00E73EDF" w:rsidRPr="008A6F2A" w:rsidRDefault="007653F1" w:rsidP="00926480">
            <w:pPr>
              <w:pStyle w:val="Small"/>
              <w:spacing w:before="40" w:after="40"/>
            </w:pPr>
            <w:r w:rsidRPr="008A6F2A">
              <w:t xml:space="preserve">Dataset </w:t>
            </w:r>
            <w:r w:rsidR="00926480">
              <w:t>t</w:t>
            </w:r>
            <w:r w:rsidR="00926480" w:rsidRPr="008A6F2A">
              <w:t>itle</w:t>
            </w:r>
          </w:p>
        </w:tc>
        <w:tc>
          <w:tcPr>
            <w:tcW w:w="845" w:type="dxa"/>
            <w:tcBorders>
              <w:top w:val="single" w:sz="6" w:space="0" w:color="000000"/>
              <w:left w:val="single" w:sz="6" w:space="0" w:color="000000"/>
              <w:bottom w:val="single" w:sz="6" w:space="0" w:color="000000"/>
              <w:right w:val="single" w:sz="6" w:space="0" w:color="000000"/>
            </w:tcBorders>
          </w:tcPr>
          <w:p w14:paraId="0058C656" w14:textId="77777777" w:rsidR="00E73EDF" w:rsidRPr="008A6F2A" w:rsidRDefault="007653F1" w:rsidP="00C128E3">
            <w:pPr>
              <w:pStyle w:val="Small"/>
              <w:spacing w:before="40" w:after="40"/>
            </w:pPr>
            <w:r w:rsidRPr="008A6F2A">
              <w:t>DSTL</w:t>
            </w:r>
          </w:p>
        </w:tc>
        <w:tc>
          <w:tcPr>
            <w:tcW w:w="2112" w:type="dxa"/>
            <w:tcBorders>
              <w:top w:val="single" w:sz="6" w:space="0" w:color="000000"/>
              <w:left w:val="single" w:sz="6" w:space="0" w:color="000000"/>
              <w:bottom w:val="single" w:sz="6" w:space="0" w:color="000000"/>
              <w:right w:val="single" w:sz="6" w:space="0" w:color="000000"/>
            </w:tcBorders>
          </w:tcPr>
          <w:p w14:paraId="68BD920E"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4B99017F"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47DB4844" w14:textId="77777777" w:rsidR="00E73EDF" w:rsidRPr="008A6F2A" w:rsidRDefault="007653F1" w:rsidP="00C128E3">
            <w:pPr>
              <w:pStyle w:val="Small"/>
              <w:spacing w:before="40" w:after="40"/>
            </w:pPr>
            <w:r w:rsidRPr="008A6F2A">
              <w:t>The title of the dataset</w:t>
            </w:r>
          </w:p>
        </w:tc>
      </w:tr>
      <w:tr w:rsidR="00E73EDF" w:rsidRPr="008A6F2A" w14:paraId="176C16E2" w14:textId="77777777" w:rsidTr="00926480">
        <w:trPr>
          <w:trHeight w:val="408"/>
        </w:trPr>
        <w:tc>
          <w:tcPr>
            <w:tcW w:w="2582" w:type="dxa"/>
            <w:tcBorders>
              <w:top w:val="single" w:sz="6" w:space="0" w:color="000000"/>
              <w:left w:val="single" w:sz="6" w:space="0" w:color="000000"/>
              <w:bottom w:val="single" w:sz="6" w:space="0" w:color="000000"/>
              <w:right w:val="single" w:sz="6" w:space="0" w:color="000000"/>
            </w:tcBorders>
          </w:tcPr>
          <w:p w14:paraId="6718DB9A" w14:textId="750B79FE" w:rsidR="00E73EDF" w:rsidRPr="008A6F2A" w:rsidRDefault="007653F1" w:rsidP="005E709A">
            <w:pPr>
              <w:pStyle w:val="Small"/>
              <w:spacing w:before="40" w:after="40"/>
            </w:pPr>
            <w:r w:rsidRPr="008A6F2A">
              <w:t xml:space="preserve">Dataset </w:t>
            </w:r>
            <w:r w:rsidR="005E709A">
              <w:t>r</w:t>
            </w:r>
            <w:r w:rsidR="005E709A" w:rsidRPr="008A6F2A">
              <w:t xml:space="preserve">eference </w:t>
            </w:r>
            <w:r w:rsidR="005E709A">
              <w:t>d</w:t>
            </w:r>
            <w:r w:rsidR="005E709A" w:rsidRPr="008A6F2A">
              <w:t>ate</w:t>
            </w:r>
          </w:p>
        </w:tc>
        <w:tc>
          <w:tcPr>
            <w:tcW w:w="845" w:type="dxa"/>
            <w:tcBorders>
              <w:top w:val="single" w:sz="6" w:space="0" w:color="000000"/>
              <w:left w:val="single" w:sz="6" w:space="0" w:color="000000"/>
              <w:bottom w:val="single" w:sz="6" w:space="0" w:color="000000"/>
              <w:right w:val="single" w:sz="6" w:space="0" w:color="000000"/>
            </w:tcBorders>
          </w:tcPr>
          <w:p w14:paraId="3FAD9FA0" w14:textId="77777777" w:rsidR="00E73EDF" w:rsidRPr="008A6F2A" w:rsidRDefault="007653F1" w:rsidP="00C128E3">
            <w:pPr>
              <w:pStyle w:val="Small"/>
              <w:spacing w:before="40" w:after="40"/>
            </w:pPr>
            <w:r w:rsidRPr="008A6F2A">
              <w:t>DSRD</w:t>
            </w:r>
          </w:p>
        </w:tc>
        <w:tc>
          <w:tcPr>
            <w:tcW w:w="2112" w:type="dxa"/>
            <w:tcBorders>
              <w:top w:val="single" w:sz="6" w:space="0" w:color="000000"/>
              <w:left w:val="single" w:sz="6" w:space="0" w:color="000000"/>
              <w:bottom w:val="single" w:sz="6" w:space="0" w:color="000000"/>
              <w:right w:val="single" w:sz="6" w:space="0" w:color="000000"/>
            </w:tcBorders>
          </w:tcPr>
          <w:p w14:paraId="02D1A08F"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3F0942D9" w14:textId="77777777" w:rsidR="00E73EDF" w:rsidRPr="008A6F2A" w:rsidRDefault="007653F1" w:rsidP="00C128E3">
            <w:pPr>
              <w:pStyle w:val="Small"/>
              <w:spacing w:before="40" w:after="40"/>
            </w:pPr>
            <w:r w:rsidRPr="008A6F2A">
              <w:t>A(8)</w:t>
            </w:r>
          </w:p>
        </w:tc>
        <w:tc>
          <w:tcPr>
            <w:tcW w:w="3482" w:type="dxa"/>
            <w:tcBorders>
              <w:top w:val="single" w:sz="6" w:space="0" w:color="000000"/>
              <w:left w:val="single" w:sz="6" w:space="0" w:color="000000"/>
              <w:bottom w:val="single" w:sz="6" w:space="0" w:color="000000"/>
              <w:right w:val="single" w:sz="6" w:space="0" w:color="000000"/>
            </w:tcBorders>
          </w:tcPr>
          <w:p w14:paraId="615661D0" w14:textId="77777777" w:rsidR="00E73EDF" w:rsidRPr="008A6F2A" w:rsidRDefault="007653F1" w:rsidP="00C128E3">
            <w:pPr>
              <w:pStyle w:val="Small"/>
              <w:spacing w:before="40" w:after="40"/>
            </w:pPr>
            <w:r w:rsidRPr="008A6F2A">
              <w:t>The reference date of the dataset</w:t>
            </w:r>
          </w:p>
          <w:p w14:paraId="49F35762" w14:textId="77777777" w:rsidR="00E73EDF" w:rsidRPr="008A6F2A" w:rsidRDefault="007653F1" w:rsidP="00C128E3">
            <w:pPr>
              <w:pStyle w:val="Small"/>
              <w:spacing w:before="40" w:after="40"/>
            </w:pPr>
            <w:r w:rsidRPr="008A6F2A">
              <w:t>Format: YYYYMMDD according to ISO 8601</w:t>
            </w:r>
          </w:p>
        </w:tc>
      </w:tr>
      <w:tr w:rsidR="00E73EDF" w:rsidRPr="008A6F2A" w14:paraId="364DF55E"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28B68C22" w14:textId="348000CB" w:rsidR="00E73EDF" w:rsidRPr="008A6F2A" w:rsidRDefault="007653F1" w:rsidP="005E709A">
            <w:pPr>
              <w:pStyle w:val="Small"/>
              <w:spacing w:before="40" w:after="40"/>
            </w:pPr>
            <w:r w:rsidRPr="008A6F2A">
              <w:t xml:space="preserve">Dataset </w:t>
            </w:r>
            <w:r w:rsidR="005E709A">
              <w:t>l</w:t>
            </w:r>
            <w:r w:rsidR="005E709A" w:rsidRPr="008A6F2A">
              <w:t>anguage</w:t>
            </w:r>
          </w:p>
        </w:tc>
        <w:tc>
          <w:tcPr>
            <w:tcW w:w="845" w:type="dxa"/>
            <w:tcBorders>
              <w:top w:val="single" w:sz="6" w:space="0" w:color="000000"/>
              <w:left w:val="single" w:sz="6" w:space="0" w:color="000000"/>
              <w:bottom w:val="single" w:sz="6" w:space="0" w:color="000000"/>
              <w:right w:val="single" w:sz="6" w:space="0" w:color="000000"/>
            </w:tcBorders>
          </w:tcPr>
          <w:p w14:paraId="7E2AB862" w14:textId="77777777" w:rsidR="00E73EDF" w:rsidRPr="008A6F2A" w:rsidRDefault="007653F1" w:rsidP="00C128E3">
            <w:pPr>
              <w:pStyle w:val="Small"/>
              <w:spacing w:before="40" w:after="40"/>
            </w:pPr>
            <w:r w:rsidRPr="008A6F2A">
              <w:t>DSLG</w:t>
            </w:r>
          </w:p>
        </w:tc>
        <w:tc>
          <w:tcPr>
            <w:tcW w:w="2112" w:type="dxa"/>
            <w:tcBorders>
              <w:top w:val="single" w:sz="6" w:space="0" w:color="000000"/>
              <w:left w:val="single" w:sz="6" w:space="0" w:color="000000"/>
              <w:bottom w:val="single" w:sz="6" w:space="0" w:color="000000"/>
              <w:right w:val="single" w:sz="6" w:space="0" w:color="000000"/>
            </w:tcBorders>
          </w:tcPr>
          <w:p w14:paraId="47F0851B" w14:textId="77777777" w:rsidR="00E73EDF" w:rsidRPr="008A6F2A" w:rsidRDefault="007653F1" w:rsidP="00C128E3">
            <w:pPr>
              <w:pStyle w:val="Small"/>
              <w:spacing w:before="40" w:after="40"/>
            </w:pPr>
            <w:r w:rsidRPr="008A6F2A">
              <w:t>“EN”</w:t>
            </w:r>
          </w:p>
        </w:tc>
        <w:tc>
          <w:tcPr>
            <w:tcW w:w="845" w:type="dxa"/>
            <w:tcBorders>
              <w:top w:val="single" w:sz="6" w:space="0" w:color="000000"/>
              <w:left w:val="single" w:sz="6" w:space="0" w:color="000000"/>
              <w:bottom w:val="single" w:sz="6" w:space="0" w:color="000000"/>
              <w:right w:val="single" w:sz="6" w:space="0" w:color="000000"/>
            </w:tcBorders>
          </w:tcPr>
          <w:p w14:paraId="712F403C"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CC03F6C" w14:textId="77777777" w:rsidR="00E73EDF" w:rsidRPr="008A6F2A" w:rsidRDefault="007653F1" w:rsidP="00C128E3">
            <w:pPr>
              <w:pStyle w:val="Small"/>
              <w:spacing w:before="40" w:after="40"/>
            </w:pPr>
            <w:r w:rsidRPr="008A6F2A">
              <w:t>The (primary) language used in this dataset</w:t>
            </w:r>
          </w:p>
        </w:tc>
      </w:tr>
      <w:tr w:rsidR="00E73EDF" w:rsidRPr="008A6F2A" w14:paraId="312A9941"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7CAD689" w14:textId="1FD86ED0" w:rsidR="00E73EDF" w:rsidRPr="008A6F2A" w:rsidRDefault="007653F1" w:rsidP="005E709A">
            <w:pPr>
              <w:pStyle w:val="Small"/>
              <w:spacing w:before="40" w:after="40"/>
            </w:pPr>
            <w:r w:rsidRPr="008A6F2A">
              <w:t xml:space="preserve">Dataset </w:t>
            </w:r>
            <w:r w:rsidR="005E709A">
              <w:t>a</w:t>
            </w:r>
            <w:r w:rsidR="005E709A" w:rsidRPr="008A6F2A">
              <w:t>bstract</w:t>
            </w:r>
          </w:p>
        </w:tc>
        <w:tc>
          <w:tcPr>
            <w:tcW w:w="845" w:type="dxa"/>
            <w:tcBorders>
              <w:top w:val="single" w:sz="6" w:space="0" w:color="000000"/>
              <w:left w:val="single" w:sz="6" w:space="0" w:color="000000"/>
              <w:bottom w:val="single" w:sz="6" w:space="0" w:color="000000"/>
              <w:right w:val="single" w:sz="6" w:space="0" w:color="000000"/>
            </w:tcBorders>
          </w:tcPr>
          <w:p w14:paraId="6B95393B" w14:textId="77777777" w:rsidR="00E73EDF" w:rsidRPr="008A6F2A" w:rsidRDefault="007653F1" w:rsidP="00C128E3">
            <w:pPr>
              <w:pStyle w:val="Small"/>
              <w:spacing w:before="40" w:after="40"/>
            </w:pPr>
            <w:r w:rsidRPr="008A6F2A">
              <w:t>DSAB</w:t>
            </w:r>
          </w:p>
        </w:tc>
        <w:tc>
          <w:tcPr>
            <w:tcW w:w="2112" w:type="dxa"/>
            <w:tcBorders>
              <w:top w:val="single" w:sz="6" w:space="0" w:color="000000"/>
              <w:left w:val="single" w:sz="6" w:space="0" w:color="000000"/>
              <w:bottom w:val="single" w:sz="6" w:space="0" w:color="000000"/>
              <w:right w:val="single" w:sz="6" w:space="0" w:color="000000"/>
            </w:tcBorders>
          </w:tcPr>
          <w:p w14:paraId="56C1891D" w14:textId="77777777" w:rsidR="00E73EDF" w:rsidRPr="008A6F2A" w:rsidRDefault="007653F1" w:rsidP="00C128E3">
            <w:pPr>
              <w:pStyle w:val="Small"/>
              <w:spacing w:before="40" w:after="40"/>
            </w:pPr>
            <w:r w:rsidRPr="008A6F2A">
              <w:t>omitted</w:t>
            </w:r>
          </w:p>
        </w:tc>
        <w:tc>
          <w:tcPr>
            <w:tcW w:w="845" w:type="dxa"/>
            <w:tcBorders>
              <w:top w:val="single" w:sz="6" w:space="0" w:color="000000"/>
              <w:left w:val="single" w:sz="6" w:space="0" w:color="000000"/>
              <w:bottom w:val="single" w:sz="6" w:space="0" w:color="000000"/>
              <w:right w:val="single" w:sz="6" w:space="0" w:color="000000"/>
            </w:tcBorders>
          </w:tcPr>
          <w:p w14:paraId="59B600F7"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64FDEFE" w14:textId="77777777" w:rsidR="00E73EDF" w:rsidRPr="008A6F2A" w:rsidRDefault="007653F1" w:rsidP="00C128E3">
            <w:pPr>
              <w:pStyle w:val="Small"/>
              <w:spacing w:before="40" w:after="40"/>
            </w:pPr>
            <w:r w:rsidRPr="008A6F2A">
              <w:t>The abstract of the dataset</w:t>
            </w:r>
          </w:p>
        </w:tc>
      </w:tr>
      <w:tr w:rsidR="00E73EDF" w:rsidRPr="008A6F2A" w14:paraId="32BF0A23" w14:textId="77777777" w:rsidTr="00926480">
        <w:trPr>
          <w:trHeight w:val="197"/>
        </w:trPr>
        <w:tc>
          <w:tcPr>
            <w:tcW w:w="2582" w:type="dxa"/>
            <w:tcBorders>
              <w:top w:val="single" w:sz="6" w:space="0" w:color="000000"/>
              <w:left w:val="single" w:sz="6" w:space="0" w:color="000000"/>
              <w:bottom w:val="single" w:sz="6" w:space="0" w:color="000000"/>
              <w:right w:val="single" w:sz="6" w:space="0" w:color="000000"/>
            </w:tcBorders>
          </w:tcPr>
          <w:p w14:paraId="4A462A6E" w14:textId="599B8E09" w:rsidR="00E73EDF" w:rsidRPr="008A6F2A" w:rsidRDefault="007653F1" w:rsidP="005E709A">
            <w:pPr>
              <w:pStyle w:val="Small"/>
              <w:spacing w:before="40" w:after="40"/>
            </w:pPr>
            <w:r w:rsidRPr="008A6F2A">
              <w:t xml:space="preserve">Dataset </w:t>
            </w:r>
            <w:r w:rsidR="005E709A">
              <w:t>e</w:t>
            </w:r>
            <w:r w:rsidR="005E709A"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00D6934F" w14:textId="77777777" w:rsidR="00E73EDF" w:rsidRPr="008A6F2A" w:rsidRDefault="007653F1" w:rsidP="00C128E3">
            <w:pPr>
              <w:pStyle w:val="Small"/>
              <w:spacing w:before="40" w:after="40"/>
            </w:pPr>
            <w:r w:rsidRPr="008A6F2A">
              <w:t>DSED</w:t>
            </w:r>
          </w:p>
        </w:tc>
        <w:tc>
          <w:tcPr>
            <w:tcW w:w="2112" w:type="dxa"/>
            <w:tcBorders>
              <w:top w:val="single" w:sz="6" w:space="0" w:color="000000"/>
              <w:left w:val="single" w:sz="6" w:space="0" w:color="000000"/>
              <w:bottom w:val="single" w:sz="6" w:space="0" w:color="000000"/>
              <w:right w:val="single" w:sz="6" w:space="0" w:color="000000"/>
            </w:tcBorders>
          </w:tcPr>
          <w:p w14:paraId="42DDECE7"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56D64464"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750A99E6" w14:textId="0CC910BB" w:rsidR="00E73EDF" w:rsidRPr="008A6F2A" w:rsidRDefault="007653F1" w:rsidP="00C128E3">
            <w:pPr>
              <w:pStyle w:val="Small"/>
              <w:spacing w:before="40" w:after="40"/>
            </w:pPr>
            <w:r w:rsidRPr="008A6F2A">
              <w:t xml:space="preserve">[edition number].[update number] </w:t>
            </w:r>
            <w:r w:rsidR="00A85405" w:rsidRPr="008A6F2A">
              <w:t xml:space="preserve">for example </w:t>
            </w:r>
            <w:r w:rsidRPr="008A6F2A">
              <w:t>4.20</w:t>
            </w:r>
          </w:p>
        </w:tc>
      </w:tr>
      <w:tr w:rsidR="00E73EDF" w:rsidRPr="008A6F2A" w14:paraId="2E130BAD"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5F4A4AC" w14:textId="5042272D" w:rsidR="00E73EDF" w:rsidRPr="008A6F2A" w:rsidRDefault="007653F1" w:rsidP="005E709A">
            <w:pPr>
              <w:pStyle w:val="Small"/>
              <w:spacing w:before="40" w:after="40"/>
            </w:pPr>
            <w:r w:rsidRPr="008A6F2A">
              <w:t xml:space="preserve">Dataset </w:t>
            </w:r>
            <w:r w:rsidR="005E709A">
              <w:t>t</w:t>
            </w:r>
            <w:r w:rsidR="005E709A" w:rsidRPr="008A6F2A">
              <w:t xml:space="preserve">opic </w:t>
            </w:r>
            <w:r w:rsidR="005E709A">
              <w:t>c</w:t>
            </w:r>
            <w:r w:rsidR="005E709A" w:rsidRPr="008A6F2A">
              <w:t>ategory</w:t>
            </w:r>
          </w:p>
        </w:tc>
        <w:tc>
          <w:tcPr>
            <w:tcW w:w="845" w:type="dxa"/>
            <w:tcBorders>
              <w:top w:val="single" w:sz="6" w:space="0" w:color="000000"/>
              <w:left w:val="single" w:sz="6" w:space="0" w:color="000000"/>
              <w:bottom w:val="single" w:sz="6" w:space="0" w:color="000000"/>
              <w:right w:val="single" w:sz="6" w:space="0" w:color="000000"/>
            </w:tcBorders>
          </w:tcPr>
          <w:p w14:paraId="755E5105" w14:textId="77777777" w:rsidR="00E73EDF" w:rsidRPr="008A6F2A" w:rsidRDefault="007653F1" w:rsidP="00C128E3">
            <w:pPr>
              <w:pStyle w:val="Small"/>
              <w:spacing w:before="40" w:after="40"/>
            </w:pPr>
            <w:r w:rsidRPr="008A6F2A">
              <w:t>*DSTC</w:t>
            </w:r>
          </w:p>
        </w:tc>
        <w:tc>
          <w:tcPr>
            <w:tcW w:w="2112" w:type="dxa"/>
            <w:tcBorders>
              <w:top w:val="single" w:sz="6" w:space="0" w:color="000000"/>
              <w:left w:val="single" w:sz="6" w:space="0" w:color="000000"/>
              <w:bottom w:val="single" w:sz="6" w:space="0" w:color="000000"/>
              <w:right w:val="single" w:sz="6" w:space="0" w:color="000000"/>
            </w:tcBorders>
          </w:tcPr>
          <w:p w14:paraId="3E57144B" w14:textId="77777777" w:rsidR="00E73EDF" w:rsidRPr="008A6F2A" w:rsidRDefault="007653F1" w:rsidP="00C128E3">
            <w:pPr>
              <w:pStyle w:val="Small"/>
              <w:spacing w:before="40" w:after="40"/>
            </w:pPr>
            <w:r w:rsidRPr="008A6F2A">
              <w:t>{14}{18}</w:t>
            </w:r>
          </w:p>
        </w:tc>
        <w:tc>
          <w:tcPr>
            <w:tcW w:w="845" w:type="dxa"/>
            <w:tcBorders>
              <w:top w:val="single" w:sz="6" w:space="0" w:color="000000"/>
              <w:left w:val="single" w:sz="6" w:space="0" w:color="000000"/>
              <w:bottom w:val="single" w:sz="6" w:space="0" w:color="000000"/>
              <w:right w:val="single" w:sz="6" w:space="0" w:color="000000"/>
            </w:tcBorders>
          </w:tcPr>
          <w:p w14:paraId="2DB2553E" w14:textId="77777777" w:rsidR="00E73EDF" w:rsidRPr="008A6F2A" w:rsidRDefault="007653F1" w:rsidP="00C128E3">
            <w:pPr>
              <w:pStyle w:val="Small"/>
              <w:spacing w:before="40" w:after="40"/>
            </w:pPr>
            <w:r w:rsidRPr="008A6F2A">
              <w:t>b11</w:t>
            </w:r>
          </w:p>
        </w:tc>
        <w:tc>
          <w:tcPr>
            <w:tcW w:w="3482" w:type="dxa"/>
            <w:tcBorders>
              <w:top w:val="single" w:sz="6" w:space="0" w:color="000000"/>
              <w:left w:val="single" w:sz="6" w:space="0" w:color="000000"/>
              <w:bottom w:val="single" w:sz="6" w:space="0" w:color="000000"/>
              <w:right w:val="single" w:sz="6" w:space="0" w:color="000000"/>
            </w:tcBorders>
          </w:tcPr>
          <w:p w14:paraId="2D7CF6C1" w14:textId="77777777" w:rsidR="00E73EDF" w:rsidRPr="008A6F2A" w:rsidRDefault="007653F1" w:rsidP="00C128E3">
            <w:pPr>
              <w:pStyle w:val="Small"/>
              <w:spacing w:before="40" w:after="40"/>
            </w:pPr>
            <w:r w:rsidRPr="008A6F2A">
              <w:t>A set of topic categories</w:t>
            </w:r>
          </w:p>
        </w:tc>
      </w:tr>
    </w:tbl>
    <w:p w14:paraId="2BB3C337" w14:textId="77777777" w:rsidR="00E73EDF" w:rsidRDefault="00E73EDF" w:rsidP="005E709A">
      <w:pPr>
        <w:spacing w:after="0" w:line="240" w:lineRule="auto"/>
      </w:pPr>
    </w:p>
    <w:p w14:paraId="09A1D3CF" w14:textId="055790B7" w:rsidR="005E709A" w:rsidRPr="00926480" w:rsidRDefault="005E709A" w:rsidP="001D02B5">
      <w:pPr>
        <w:pStyle w:val="ListContinue2"/>
        <w:numPr>
          <w:ilvl w:val="2"/>
          <w:numId w:val="27"/>
        </w:numPr>
        <w:tabs>
          <w:tab w:val="clear" w:pos="432"/>
        </w:tabs>
        <w:spacing w:before="120" w:after="120" w:line="240" w:lineRule="auto"/>
        <w:rPr>
          <w:b/>
          <w:lang w:eastAsia="en-US"/>
        </w:rPr>
      </w:pPr>
      <w:bookmarkStart w:id="948" w:name="_Toc162435465"/>
      <w:bookmarkStart w:id="949" w:name="_Toc169203159"/>
      <w:bookmarkStart w:id="950" w:name="_Toc170072489"/>
      <w:bookmarkStart w:id="951" w:name="_Toc175558718"/>
      <w:r w:rsidRPr="005E709A">
        <w:rPr>
          <w:b/>
          <w:lang w:eastAsia="en-US"/>
        </w:rPr>
        <w:t>Dataset Structure Information field - DSSI</w:t>
      </w:r>
      <w:bookmarkEnd w:id="948"/>
      <w:bookmarkEnd w:id="949"/>
      <w:bookmarkEnd w:id="950"/>
      <w:bookmarkEnd w:id="951"/>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8A6F2A" w14:paraId="44AB6A62" w14:textId="77777777" w:rsidTr="005E709A">
        <w:trPr>
          <w:trHeight w:val="20"/>
        </w:trPr>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62A0DA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65B4158"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5E6C035"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0689908"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7C39157" w14:textId="77777777" w:rsidR="00E73EDF" w:rsidRPr="008A6F2A" w:rsidRDefault="007653F1" w:rsidP="00C128E3">
            <w:pPr>
              <w:pStyle w:val="Small"/>
              <w:spacing w:before="40" w:after="40"/>
              <w:jc w:val="both"/>
              <w:rPr>
                <w:b/>
              </w:rPr>
            </w:pPr>
            <w:r w:rsidRPr="008A6F2A">
              <w:rPr>
                <w:b/>
              </w:rPr>
              <w:t>Comment</w:t>
            </w:r>
          </w:p>
        </w:tc>
      </w:tr>
      <w:tr w:rsidR="00E73EDF" w:rsidRPr="008A6F2A" w14:paraId="6F49C51D"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F1CF8C8" w14:textId="77777777" w:rsidR="00E73EDF" w:rsidRPr="008A6F2A" w:rsidRDefault="007653F1" w:rsidP="00C128E3">
            <w:pPr>
              <w:spacing w:before="40" w:after="40" w:line="240" w:lineRule="auto"/>
              <w:jc w:val="left"/>
              <w:rPr>
                <w:sz w:val="16"/>
              </w:rPr>
            </w:pPr>
            <w:r w:rsidRPr="008A6F2A">
              <w:rPr>
                <w:sz w:val="16"/>
              </w:rPr>
              <w:t>Dataset Coordinate Origin X</w:t>
            </w:r>
          </w:p>
        </w:tc>
        <w:tc>
          <w:tcPr>
            <w:tcW w:w="794" w:type="dxa"/>
            <w:tcBorders>
              <w:top w:val="single" w:sz="6" w:space="0" w:color="000000"/>
              <w:left w:val="single" w:sz="6" w:space="0" w:color="000000"/>
              <w:bottom w:val="single" w:sz="6" w:space="0" w:color="000000"/>
              <w:right w:val="single" w:sz="6" w:space="0" w:color="000000"/>
            </w:tcBorders>
          </w:tcPr>
          <w:p w14:paraId="1580FFED" w14:textId="77777777" w:rsidR="00E73EDF" w:rsidRPr="008A6F2A" w:rsidRDefault="007653F1" w:rsidP="00C128E3">
            <w:pPr>
              <w:spacing w:before="40" w:after="40" w:line="240" w:lineRule="auto"/>
              <w:jc w:val="left"/>
              <w:rPr>
                <w:sz w:val="16"/>
              </w:rPr>
            </w:pPr>
            <w:r w:rsidRPr="008A6F2A">
              <w:rPr>
                <w:sz w:val="16"/>
              </w:rPr>
              <w:t>DCOX</w:t>
            </w:r>
          </w:p>
        </w:tc>
        <w:tc>
          <w:tcPr>
            <w:tcW w:w="794" w:type="dxa"/>
            <w:tcBorders>
              <w:top w:val="single" w:sz="6" w:space="0" w:color="000000"/>
              <w:left w:val="single" w:sz="6" w:space="0" w:color="000000"/>
              <w:bottom w:val="single" w:sz="6" w:space="0" w:color="000000"/>
              <w:right w:val="single" w:sz="6" w:space="0" w:color="000000"/>
            </w:tcBorders>
          </w:tcPr>
          <w:p w14:paraId="10E6F6E6"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079A9A31"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511A0BF6" w14:textId="77777777" w:rsidR="00E73EDF" w:rsidRPr="008A6F2A" w:rsidRDefault="007653F1" w:rsidP="00C128E3">
            <w:pPr>
              <w:spacing w:before="40" w:after="40" w:line="240" w:lineRule="auto"/>
              <w:jc w:val="left"/>
              <w:rPr>
                <w:sz w:val="16"/>
              </w:rPr>
            </w:pPr>
            <w:r w:rsidRPr="008A6F2A">
              <w:rPr>
                <w:sz w:val="16"/>
              </w:rPr>
              <w:t>Shift used to adjust x-coordinate before encoding</w:t>
            </w:r>
          </w:p>
        </w:tc>
      </w:tr>
      <w:tr w:rsidR="00E73EDF" w:rsidRPr="008A6F2A" w14:paraId="0AA869BC"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C1BE730" w14:textId="77777777" w:rsidR="00E73EDF" w:rsidRPr="008A6F2A" w:rsidRDefault="007653F1" w:rsidP="00C128E3">
            <w:pPr>
              <w:spacing w:before="40" w:after="40" w:line="240" w:lineRule="auto"/>
              <w:jc w:val="left"/>
              <w:rPr>
                <w:sz w:val="16"/>
              </w:rPr>
            </w:pPr>
            <w:r w:rsidRPr="008A6F2A">
              <w:rPr>
                <w:sz w:val="16"/>
              </w:rPr>
              <w:t>Dataset Coordinate Origin Y</w:t>
            </w:r>
          </w:p>
        </w:tc>
        <w:tc>
          <w:tcPr>
            <w:tcW w:w="794" w:type="dxa"/>
            <w:tcBorders>
              <w:top w:val="single" w:sz="6" w:space="0" w:color="000000"/>
              <w:left w:val="single" w:sz="6" w:space="0" w:color="000000"/>
              <w:bottom w:val="single" w:sz="6" w:space="0" w:color="000000"/>
              <w:right w:val="single" w:sz="6" w:space="0" w:color="000000"/>
            </w:tcBorders>
          </w:tcPr>
          <w:p w14:paraId="55810DCE" w14:textId="77777777" w:rsidR="00E73EDF" w:rsidRPr="008A6F2A" w:rsidRDefault="007653F1" w:rsidP="00C128E3">
            <w:pPr>
              <w:spacing w:before="40" w:after="40" w:line="240" w:lineRule="auto"/>
              <w:jc w:val="left"/>
              <w:rPr>
                <w:sz w:val="16"/>
              </w:rPr>
            </w:pPr>
            <w:r w:rsidRPr="008A6F2A">
              <w:rPr>
                <w:sz w:val="16"/>
              </w:rPr>
              <w:t>DCOY</w:t>
            </w:r>
          </w:p>
        </w:tc>
        <w:tc>
          <w:tcPr>
            <w:tcW w:w="794" w:type="dxa"/>
            <w:tcBorders>
              <w:top w:val="single" w:sz="6" w:space="0" w:color="000000"/>
              <w:left w:val="single" w:sz="6" w:space="0" w:color="000000"/>
              <w:bottom w:val="single" w:sz="6" w:space="0" w:color="000000"/>
              <w:right w:val="single" w:sz="6" w:space="0" w:color="000000"/>
            </w:tcBorders>
          </w:tcPr>
          <w:p w14:paraId="52FB6AEE"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12421729"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0C7F4C8D" w14:textId="77777777" w:rsidR="00E73EDF" w:rsidRPr="008A6F2A" w:rsidRDefault="007653F1" w:rsidP="00C128E3">
            <w:pPr>
              <w:spacing w:before="40" w:after="40" w:line="240" w:lineRule="auto"/>
              <w:jc w:val="left"/>
              <w:rPr>
                <w:sz w:val="16"/>
              </w:rPr>
            </w:pPr>
            <w:r w:rsidRPr="008A6F2A">
              <w:rPr>
                <w:sz w:val="16"/>
              </w:rPr>
              <w:t>Shift used to adjust y-coordinate before encoding</w:t>
            </w:r>
          </w:p>
        </w:tc>
      </w:tr>
      <w:tr w:rsidR="00E73EDF" w:rsidRPr="008A6F2A" w14:paraId="0C4CAB5D"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9ED00B9" w14:textId="77777777" w:rsidR="00E73EDF" w:rsidRPr="008A6F2A" w:rsidRDefault="007653F1" w:rsidP="00C128E3">
            <w:pPr>
              <w:spacing w:before="40" w:after="40" w:line="240" w:lineRule="auto"/>
              <w:jc w:val="left"/>
              <w:rPr>
                <w:sz w:val="16"/>
              </w:rPr>
            </w:pPr>
            <w:r w:rsidRPr="008A6F2A">
              <w:rPr>
                <w:sz w:val="16"/>
              </w:rPr>
              <w:t>Dataset Coordinate Origin Z</w:t>
            </w:r>
          </w:p>
        </w:tc>
        <w:tc>
          <w:tcPr>
            <w:tcW w:w="794" w:type="dxa"/>
            <w:tcBorders>
              <w:top w:val="single" w:sz="6" w:space="0" w:color="000000"/>
              <w:left w:val="single" w:sz="6" w:space="0" w:color="000000"/>
              <w:bottom w:val="single" w:sz="6" w:space="0" w:color="000000"/>
              <w:right w:val="single" w:sz="6" w:space="0" w:color="000000"/>
            </w:tcBorders>
          </w:tcPr>
          <w:p w14:paraId="1441B897" w14:textId="77777777" w:rsidR="00E73EDF" w:rsidRPr="008A6F2A" w:rsidRDefault="007653F1" w:rsidP="00C128E3">
            <w:pPr>
              <w:spacing w:before="40" w:after="40" w:line="240" w:lineRule="auto"/>
              <w:jc w:val="left"/>
              <w:rPr>
                <w:sz w:val="16"/>
              </w:rPr>
            </w:pPr>
            <w:r w:rsidRPr="008A6F2A">
              <w:rPr>
                <w:sz w:val="16"/>
              </w:rPr>
              <w:t>DCOZ</w:t>
            </w:r>
          </w:p>
        </w:tc>
        <w:tc>
          <w:tcPr>
            <w:tcW w:w="794" w:type="dxa"/>
            <w:tcBorders>
              <w:top w:val="single" w:sz="6" w:space="0" w:color="000000"/>
              <w:left w:val="single" w:sz="6" w:space="0" w:color="000000"/>
              <w:bottom w:val="single" w:sz="6" w:space="0" w:color="000000"/>
              <w:right w:val="single" w:sz="6" w:space="0" w:color="000000"/>
            </w:tcBorders>
          </w:tcPr>
          <w:p w14:paraId="3853243D"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68A21884"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2D93706C" w14:textId="77777777" w:rsidR="00E73EDF" w:rsidRPr="008A6F2A" w:rsidRDefault="007653F1" w:rsidP="00C128E3">
            <w:pPr>
              <w:spacing w:before="40" w:after="40" w:line="240" w:lineRule="auto"/>
              <w:jc w:val="left"/>
              <w:rPr>
                <w:sz w:val="16"/>
              </w:rPr>
            </w:pPr>
            <w:r w:rsidRPr="008A6F2A">
              <w:rPr>
                <w:sz w:val="16"/>
              </w:rPr>
              <w:t>Shift used to adjust z-coordinate before encoding</w:t>
            </w:r>
          </w:p>
        </w:tc>
      </w:tr>
      <w:tr w:rsidR="00E73EDF" w:rsidRPr="008A6F2A" w14:paraId="0B52CF3F"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456D73D" w14:textId="6778A324"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x</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428C31CD" w14:textId="77777777" w:rsidR="00E73EDF" w:rsidRPr="008A6F2A" w:rsidRDefault="007653F1" w:rsidP="00C128E3">
            <w:pPr>
              <w:spacing w:before="40" w:after="40" w:line="240" w:lineRule="auto"/>
              <w:jc w:val="left"/>
              <w:rPr>
                <w:sz w:val="16"/>
              </w:rPr>
            </w:pPr>
            <w:r w:rsidRPr="008A6F2A">
              <w:rPr>
                <w:sz w:val="16"/>
              </w:rPr>
              <w:t>CMFX</w:t>
            </w:r>
          </w:p>
        </w:tc>
        <w:tc>
          <w:tcPr>
            <w:tcW w:w="794" w:type="dxa"/>
            <w:tcBorders>
              <w:top w:val="single" w:sz="6" w:space="0" w:color="000000"/>
              <w:left w:val="single" w:sz="6" w:space="0" w:color="000000"/>
              <w:bottom w:val="single" w:sz="6" w:space="0" w:color="000000"/>
              <w:right w:val="single" w:sz="6" w:space="0" w:color="000000"/>
            </w:tcBorders>
          </w:tcPr>
          <w:p w14:paraId="175F5C05"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4059D76D"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1AA3F7F"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x-coordinate or longitude</w:t>
            </w:r>
          </w:p>
        </w:tc>
      </w:tr>
      <w:tr w:rsidR="00E73EDF" w:rsidRPr="008A6F2A" w14:paraId="31613641"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02E54AC7" w14:textId="101C4559"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y</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3172722F" w14:textId="77777777" w:rsidR="00E73EDF" w:rsidRPr="008A6F2A" w:rsidRDefault="007653F1" w:rsidP="00C128E3">
            <w:pPr>
              <w:spacing w:before="40" w:after="40" w:line="240" w:lineRule="auto"/>
              <w:jc w:val="left"/>
              <w:rPr>
                <w:sz w:val="16"/>
              </w:rPr>
            </w:pPr>
            <w:r w:rsidRPr="008A6F2A">
              <w:rPr>
                <w:sz w:val="16"/>
              </w:rPr>
              <w:t>CMFY</w:t>
            </w:r>
          </w:p>
        </w:tc>
        <w:tc>
          <w:tcPr>
            <w:tcW w:w="794" w:type="dxa"/>
            <w:tcBorders>
              <w:top w:val="single" w:sz="6" w:space="0" w:color="000000"/>
              <w:left w:val="single" w:sz="6" w:space="0" w:color="000000"/>
              <w:bottom w:val="single" w:sz="6" w:space="0" w:color="000000"/>
              <w:right w:val="single" w:sz="6" w:space="0" w:color="000000"/>
            </w:tcBorders>
          </w:tcPr>
          <w:p w14:paraId="0E935045"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447B0D5B"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FBC2EEE"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y-coordinate or latitude</w:t>
            </w:r>
          </w:p>
        </w:tc>
      </w:tr>
      <w:tr w:rsidR="00E73EDF" w:rsidRPr="008A6F2A" w14:paraId="309D11A1"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96B34A0" w14:textId="443056CB"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z</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20CED63D" w14:textId="77777777" w:rsidR="00E73EDF" w:rsidRPr="008A6F2A" w:rsidRDefault="007653F1" w:rsidP="00C128E3">
            <w:pPr>
              <w:spacing w:before="40" w:after="40" w:line="240" w:lineRule="auto"/>
              <w:jc w:val="left"/>
              <w:rPr>
                <w:sz w:val="16"/>
              </w:rPr>
            </w:pPr>
            <w:r w:rsidRPr="008A6F2A">
              <w:rPr>
                <w:sz w:val="16"/>
              </w:rPr>
              <w:t>CMFZ</w:t>
            </w:r>
          </w:p>
        </w:tc>
        <w:tc>
          <w:tcPr>
            <w:tcW w:w="794" w:type="dxa"/>
            <w:tcBorders>
              <w:top w:val="single" w:sz="6" w:space="0" w:color="000000"/>
              <w:left w:val="single" w:sz="6" w:space="0" w:color="000000"/>
              <w:bottom w:val="single" w:sz="6" w:space="0" w:color="000000"/>
              <w:right w:val="single" w:sz="6" w:space="0" w:color="000000"/>
            </w:tcBorders>
          </w:tcPr>
          <w:p w14:paraId="39FD9C3B" w14:textId="0D7E7BA5" w:rsidR="00E73EDF" w:rsidRPr="008A6F2A" w:rsidRDefault="007653F1" w:rsidP="00C128E3">
            <w:pPr>
              <w:spacing w:before="40" w:after="40" w:line="240" w:lineRule="auto"/>
              <w:jc w:val="left"/>
              <w:rPr>
                <w:sz w:val="16"/>
              </w:rPr>
            </w:pPr>
            <w:r w:rsidRPr="008A6F2A">
              <w:rPr>
                <w:sz w:val="16"/>
              </w:rPr>
              <w:t xml:space="preserve">{10} </w:t>
            </w:r>
          </w:p>
        </w:tc>
        <w:tc>
          <w:tcPr>
            <w:tcW w:w="794" w:type="dxa"/>
            <w:tcBorders>
              <w:top w:val="single" w:sz="6" w:space="0" w:color="000000"/>
              <w:left w:val="single" w:sz="6" w:space="0" w:color="000000"/>
              <w:bottom w:val="single" w:sz="6" w:space="0" w:color="000000"/>
              <w:right w:val="single" w:sz="6" w:space="0" w:color="000000"/>
            </w:tcBorders>
          </w:tcPr>
          <w:p w14:paraId="515F5481"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139C73B"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z-coordinate or depths or height</w:t>
            </w:r>
          </w:p>
        </w:tc>
      </w:tr>
      <w:tr w:rsidR="00E73EDF" w:rsidRPr="008A6F2A" w14:paraId="5698771A"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14BA163F" w14:textId="4711C33D" w:rsidR="00E73EDF" w:rsidRPr="008A6F2A" w:rsidRDefault="007653F1" w:rsidP="009108CE">
            <w:pPr>
              <w:spacing w:before="40" w:after="40" w:line="240" w:lineRule="auto"/>
              <w:jc w:val="left"/>
              <w:rPr>
                <w:sz w:val="16"/>
              </w:rPr>
            </w:pPr>
            <w:r w:rsidRPr="008A6F2A">
              <w:rPr>
                <w:sz w:val="16"/>
              </w:rPr>
              <w:t xml:space="preserve">Number of Information Type </w:t>
            </w:r>
            <w:r w:rsidR="009108CE">
              <w:rPr>
                <w:sz w:val="16"/>
              </w:rPr>
              <w:t>r</w:t>
            </w:r>
            <w:r w:rsidR="009108CE" w:rsidRPr="008A6F2A">
              <w:rPr>
                <w:sz w:val="16"/>
              </w:rPr>
              <w:t>ecords</w:t>
            </w:r>
          </w:p>
        </w:tc>
        <w:tc>
          <w:tcPr>
            <w:tcW w:w="794" w:type="dxa"/>
            <w:tcBorders>
              <w:top w:val="single" w:sz="6" w:space="0" w:color="000000"/>
              <w:left w:val="single" w:sz="6" w:space="0" w:color="000000"/>
              <w:bottom w:val="single" w:sz="6" w:space="0" w:color="000000"/>
              <w:right w:val="single" w:sz="6" w:space="0" w:color="000000"/>
            </w:tcBorders>
          </w:tcPr>
          <w:p w14:paraId="41F430AD" w14:textId="77777777" w:rsidR="00E73EDF" w:rsidRPr="008A6F2A" w:rsidRDefault="007653F1" w:rsidP="00C128E3">
            <w:pPr>
              <w:spacing w:before="40" w:after="40" w:line="240" w:lineRule="auto"/>
              <w:jc w:val="left"/>
              <w:rPr>
                <w:sz w:val="16"/>
              </w:rPr>
            </w:pPr>
            <w:r w:rsidRPr="008A6F2A">
              <w:rPr>
                <w:sz w:val="16"/>
              </w:rPr>
              <w:t>NOIR</w:t>
            </w:r>
          </w:p>
        </w:tc>
        <w:tc>
          <w:tcPr>
            <w:tcW w:w="794" w:type="dxa"/>
            <w:tcBorders>
              <w:top w:val="single" w:sz="6" w:space="0" w:color="000000"/>
              <w:left w:val="single" w:sz="6" w:space="0" w:color="000000"/>
              <w:bottom w:val="single" w:sz="6" w:space="0" w:color="000000"/>
              <w:right w:val="single" w:sz="6" w:space="0" w:color="000000"/>
            </w:tcBorders>
          </w:tcPr>
          <w:p w14:paraId="4FFC22C1"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6CE3203"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F616624" w14:textId="77777777" w:rsidR="00E73EDF" w:rsidRPr="008A6F2A" w:rsidRDefault="007653F1" w:rsidP="00C128E3">
            <w:pPr>
              <w:spacing w:before="40" w:after="40" w:line="240" w:lineRule="auto"/>
              <w:jc w:val="left"/>
              <w:rPr>
                <w:sz w:val="16"/>
              </w:rPr>
            </w:pPr>
            <w:r w:rsidRPr="008A6F2A">
              <w:rPr>
                <w:sz w:val="16"/>
              </w:rPr>
              <w:t>Number of information records in the dataset</w:t>
            </w:r>
          </w:p>
        </w:tc>
      </w:tr>
      <w:tr w:rsidR="00E73EDF" w:rsidRPr="008A6F2A" w14:paraId="58B797F7"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321DFC62" w14:textId="77777777" w:rsidR="00E73EDF" w:rsidRPr="008A6F2A" w:rsidRDefault="007653F1" w:rsidP="00C128E3">
            <w:pPr>
              <w:spacing w:before="40" w:after="40" w:line="240" w:lineRule="auto"/>
              <w:jc w:val="left"/>
              <w:rPr>
                <w:sz w:val="16"/>
              </w:rPr>
            </w:pPr>
            <w:r w:rsidRPr="008A6F2A">
              <w:rPr>
                <w:sz w:val="16"/>
              </w:rPr>
              <w:t>Number of Point records</w:t>
            </w:r>
          </w:p>
        </w:tc>
        <w:tc>
          <w:tcPr>
            <w:tcW w:w="794" w:type="dxa"/>
            <w:tcBorders>
              <w:top w:val="single" w:sz="6" w:space="0" w:color="000000"/>
              <w:left w:val="single" w:sz="6" w:space="0" w:color="000000"/>
              <w:bottom w:val="single" w:sz="6" w:space="0" w:color="000000"/>
              <w:right w:val="single" w:sz="6" w:space="0" w:color="000000"/>
            </w:tcBorders>
          </w:tcPr>
          <w:p w14:paraId="43681092" w14:textId="77777777" w:rsidR="00E73EDF" w:rsidRPr="008A6F2A" w:rsidRDefault="007653F1" w:rsidP="00C128E3">
            <w:pPr>
              <w:spacing w:before="40" w:after="40" w:line="240" w:lineRule="auto"/>
              <w:jc w:val="left"/>
              <w:rPr>
                <w:sz w:val="16"/>
              </w:rPr>
            </w:pPr>
            <w:r w:rsidRPr="008A6F2A">
              <w:rPr>
                <w:sz w:val="16"/>
              </w:rPr>
              <w:t>NOPN</w:t>
            </w:r>
          </w:p>
        </w:tc>
        <w:tc>
          <w:tcPr>
            <w:tcW w:w="794" w:type="dxa"/>
            <w:tcBorders>
              <w:top w:val="single" w:sz="6" w:space="0" w:color="000000"/>
              <w:left w:val="single" w:sz="6" w:space="0" w:color="000000"/>
              <w:bottom w:val="single" w:sz="6" w:space="0" w:color="000000"/>
              <w:right w:val="single" w:sz="6" w:space="0" w:color="000000"/>
            </w:tcBorders>
          </w:tcPr>
          <w:p w14:paraId="0A508A22"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4ECFECB4"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9B891A1" w14:textId="77777777" w:rsidR="00E73EDF" w:rsidRPr="008A6F2A" w:rsidRDefault="007653F1" w:rsidP="00C128E3">
            <w:pPr>
              <w:spacing w:before="40" w:after="40" w:line="240" w:lineRule="auto"/>
              <w:jc w:val="left"/>
              <w:rPr>
                <w:sz w:val="16"/>
              </w:rPr>
            </w:pPr>
            <w:r w:rsidRPr="008A6F2A">
              <w:rPr>
                <w:sz w:val="16"/>
              </w:rPr>
              <w:t>Number of point records in the dataset</w:t>
            </w:r>
          </w:p>
        </w:tc>
      </w:tr>
      <w:tr w:rsidR="00E73EDF" w:rsidRPr="008A6F2A" w14:paraId="5CBCBFC9"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164DCDB4" w14:textId="77777777" w:rsidR="00E73EDF" w:rsidRPr="008A6F2A" w:rsidRDefault="007653F1" w:rsidP="00C128E3">
            <w:pPr>
              <w:spacing w:before="40" w:after="40" w:line="240" w:lineRule="auto"/>
              <w:jc w:val="left"/>
              <w:rPr>
                <w:sz w:val="16"/>
              </w:rPr>
            </w:pPr>
            <w:r w:rsidRPr="008A6F2A">
              <w:rPr>
                <w:sz w:val="16"/>
              </w:rPr>
              <w:t>Number of Multi Point records</w:t>
            </w:r>
          </w:p>
        </w:tc>
        <w:tc>
          <w:tcPr>
            <w:tcW w:w="794" w:type="dxa"/>
            <w:tcBorders>
              <w:top w:val="single" w:sz="6" w:space="0" w:color="000000"/>
              <w:left w:val="single" w:sz="6" w:space="0" w:color="000000"/>
              <w:bottom w:val="single" w:sz="6" w:space="0" w:color="000000"/>
              <w:right w:val="single" w:sz="6" w:space="0" w:color="000000"/>
            </w:tcBorders>
          </w:tcPr>
          <w:p w14:paraId="41D9263E" w14:textId="77777777" w:rsidR="00E73EDF" w:rsidRPr="008A6F2A" w:rsidRDefault="007653F1" w:rsidP="00C128E3">
            <w:pPr>
              <w:spacing w:before="40" w:after="40" w:line="240" w:lineRule="auto"/>
              <w:jc w:val="left"/>
              <w:rPr>
                <w:sz w:val="16"/>
              </w:rPr>
            </w:pPr>
            <w:r w:rsidRPr="008A6F2A">
              <w:rPr>
                <w:sz w:val="16"/>
              </w:rPr>
              <w:t>NOMN</w:t>
            </w:r>
          </w:p>
        </w:tc>
        <w:tc>
          <w:tcPr>
            <w:tcW w:w="794" w:type="dxa"/>
            <w:tcBorders>
              <w:top w:val="single" w:sz="6" w:space="0" w:color="000000"/>
              <w:left w:val="single" w:sz="6" w:space="0" w:color="000000"/>
              <w:bottom w:val="single" w:sz="6" w:space="0" w:color="000000"/>
              <w:right w:val="single" w:sz="6" w:space="0" w:color="000000"/>
            </w:tcBorders>
          </w:tcPr>
          <w:p w14:paraId="429CE6AC"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84A3FA2"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377F9F2" w14:textId="77777777" w:rsidR="00E73EDF" w:rsidRPr="008A6F2A" w:rsidRDefault="007653F1" w:rsidP="00C128E3">
            <w:pPr>
              <w:spacing w:before="40" w:after="40" w:line="240" w:lineRule="auto"/>
              <w:jc w:val="left"/>
              <w:rPr>
                <w:sz w:val="16"/>
              </w:rPr>
            </w:pPr>
            <w:r w:rsidRPr="008A6F2A">
              <w:rPr>
                <w:sz w:val="16"/>
              </w:rPr>
              <w:t>Number of multi point records in the dataset</w:t>
            </w:r>
          </w:p>
        </w:tc>
      </w:tr>
      <w:tr w:rsidR="00E73EDF" w:rsidRPr="008A6F2A" w14:paraId="6F7649EB"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50165A0F" w14:textId="77777777" w:rsidR="00E73EDF" w:rsidRPr="008A6F2A" w:rsidRDefault="007653F1" w:rsidP="00C128E3">
            <w:pPr>
              <w:spacing w:before="40" w:after="40" w:line="240" w:lineRule="auto"/>
              <w:jc w:val="left"/>
              <w:rPr>
                <w:sz w:val="16"/>
              </w:rPr>
            </w:pPr>
            <w:r w:rsidRPr="008A6F2A">
              <w:rPr>
                <w:sz w:val="16"/>
              </w:rPr>
              <w:t>Number of Curve records</w:t>
            </w:r>
          </w:p>
        </w:tc>
        <w:tc>
          <w:tcPr>
            <w:tcW w:w="794" w:type="dxa"/>
            <w:tcBorders>
              <w:top w:val="single" w:sz="6" w:space="0" w:color="000000"/>
              <w:left w:val="single" w:sz="6" w:space="0" w:color="000000"/>
              <w:bottom w:val="single" w:sz="6" w:space="0" w:color="000000"/>
              <w:right w:val="single" w:sz="6" w:space="0" w:color="000000"/>
            </w:tcBorders>
          </w:tcPr>
          <w:p w14:paraId="0489DBB4" w14:textId="77777777" w:rsidR="00E73EDF" w:rsidRPr="008A6F2A" w:rsidRDefault="007653F1" w:rsidP="00C128E3">
            <w:pPr>
              <w:spacing w:before="40" w:after="40" w:line="240" w:lineRule="auto"/>
              <w:jc w:val="left"/>
              <w:rPr>
                <w:sz w:val="16"/>
              </w:rPr>
            </w:pPr>
            <w:r w:rsidRPr="008A6F2A">
              <w:rPr>
                <w:sz w:val="16"/>
              </w:rPr>
              <w:t>NOCN</w:t>
            </w:r>
          </w:p>
        </w:tc>
        <w:tc>
          <w:tcPr>
            <w:tcW w:w="794" w:type="dxa"/>
            <w:tcBorders>
              <w:top w:val="single" w:sz="6" w:space="0" w:color="000000"/>
              <w:left w:val="single" w:sz="6" w:space="0" w:color="000000"/>
              <w:bottom w:val="single" w:sz="6" w:space="0" w:color="000000"/>
              <w:right w:val="single" w:sz="6" w:space="0" w:color="000000"/>
            </w:tcBorders>
          </w:tcPr>
          <w:p w14:paraId="37BE2B3C"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58D620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BF6A073" w14:textId="77777777" w:rsidR="00E73EDF" w:rsidRPr="008A6F2A" w:rsidRDefault="007653F1" w:rsidP="00C128E3">
            <w:pPr>
              <w:spacing w:before="40" w:after="40" w:line="240" w:lineRule="auto"/>
              <w:jc w:val="left"/>
              <w:rPr>
                <w:sz w:val="16"/>
              </w:rPr>
            </w:pPr>
            <w:r w:rsidRPr="008A6F2A">
              <w:rPr>
                <w:sz w:val="16"/>
              </w:rPr>
              <w:t>Number of curve records in the dataset</w:t>
            </w:r>
          </w:p>
        </w:tc>
      </w:tr>
      <w:tr w:rsidR="00E73EDF" w:rsidRPr="008A6F2A" w14:paraId="1BF63FA6"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27FEBD2D" w14:textId="77777777" w:rsidR="00E73EDF" w:rsidRPr="008A6F2A" w:rsidRDefault="007653F1" w:rsidP="00C128E3">
            <w:pPr>
              <w:spacing w:before="40" w:after="40" w:line="240" w:lineRule="auto"/>
              <w:jc w:val="left"/>
              <w:rPr>
                <w:sz w:val="16"/>
              </w:rPr>
            </w:pPr>
            <w:r w:rsidRPr="008A6F2A">
              <w:rPr>
                <w:sz w:val="16"/>
              </w:rPr>
              <w:t>Number of Composite Curve records</w:t>
            </w:r>
          </w:p>
        </w:tc>
        <w:tc>
          <w:tcPr>
            <w:tcW w:w="794" w:type="dxa"/>
            <w:tcBorders>
              <w:top w:val="single" w:sz="6" w:space="0" w:color="000000"/>
              <w:left w:val="single" w:sz="6" w:space="0" w:color="000000"/>
              <w:bottom w:val="single" w:sz="6" w:space="0" w:color="000000"/>
              <w:right w:val="single" w:sz="6" w:space="0" w:color="000000"/>
            </w:tcBorders>
          </w:tcPr>
          <w:p w14:paraId="72AC241D" w14:textId="77777777" w:rsidR="00E73EDF" w:rsidRPr="008A6F2A" w:rsidRDefault="007653F1" w:rsidP="00C128E3">
            <w:pPr>
              <w:spacing w:before="40" w:after="40" w:line="240" w:lineRule="auto"/>
              <w:jc w:val="left"/>
              <w:rPr>
                <w:sz w:val="16"/>
              </w:rPr>
            </w:pPr>
            <w:r w:rsidRPr="008A6F2A">
              <w:rPr>
                <w:sz w:val="16"/>
              </w:rPr>
              <w:t>NOXN</w:t>
            </w:r>
          </w:p>
        </w:tc>
        <w:tc>
          <w:tcPr>
            <w:tcW w:w="794" w:type="dxa"/>
            <w:tcBorders>
              <w:top w:val="single" w:sz="6" w:space="0" w:color="000000"/>
              <w:left w:val="single" w:sz="6" w:space="0" w:color="000000"/>
              <w:bottom w:val="single" w:sz="6" w:space="0" w:color="000000"/>
              <w:right w:val="single" w:sz="6" w:space="0" w:color="000000"/>
            </w:tcBorders>
          </w:tcPr>
          <w:p w14:paraId="50F25249"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B4BAE21"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164329C" w14:textId="77777777" w:rsidR="00E73EDF" w:rsidRPr="008A6F2A" w:rsidRDefault="007653F1" w:rsidP="00C128E3">
            <w:pPr>
              <w:spacing w:before="40" w:after="40" w:line="240" w:lineRule="auto"/>
              <w:jc w:val="left"/>
              <w:rPr>
                <w:sz w:val="16"/>
              </w:rPr>
            </w:pPr>
            <w:r w:rsidRPr="008A6F2A">
              <w:rPr>
                <w:sz w:val="16"/>
              </w:rPr>
              <w:t>Number of composite curve records in the dataset</w:t>
            </w:r>
          </w:p>
        </w:tc>
      </w:tr>
      <w:tr w:rsidR="00E73EDF" w:rsidRPr="008A6F2A" w14:paraId="28BAFD32"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50F486E4" w14:textId="77777777" w:rsidR="00E73EDF" w:rsidRPr="008A6F2A" w:rsidRDefault="007653F1" w:rsidP="00C128E3">
            <w:pPr>
              <w:spacing w:before="40" w:after="40" w:line="240" w:lineRule="auto"/>
              <w:jc w:val="left"/>
              <w:rPr>
                <w:sz w:val="16"/>
              </w:rPr>
            </w:pPr>
            <w:r w:rsidRPr="008A6F2A">
              <w:rPr>
                <w:sz w:val="16"/>
              </w:rPr>
              <w:t>Number of Surface records</w:t>
            </w:r>
          </w:p>
        </w:tc>
        <w:tc>
          <w:tcPr>
            <w:tcW w:w="794" w:type="dxa"/>
            <w:tcBorders>
              <w:top w:val="single" w:sz="6" w:space="0" w:color="000000"/>
              <w:left w:val="single" w:sz="6" w:space="0" w:color="000000"/>
              <w:bottom w:val="single" w:sz="6" w:space="0" w:color="000000"/>
              <w:right w:val="single" w:sz="6" w:space="0" w:color="000000"/>
            </w:tcBorders>
          </w:tcPr>
          <w:p w14:paraId="4FE7AC86" w14:textId="77777777" w:rsidR="00E73EDF" w:rsidRPr="008A6F2A" w:rsidRDefault="007653F1" w:rsidP="00C128E3">
            <w:pPr>
              <w:spacing w:before="40" w:after="40" w:line="240" w:lineRule="auto"/>
              <w:jc w:val="left"/>
              <w:rPr>
                <w:sz w:val="16"/>
              </w:rPr>
            </w:pPr>
            <w:r w:rsidRPr="008A6F2A">
              <w:rPr>
                <w:sz w:val="16"/>
              </w:rPr>
              <w:t>NOSN</w:t>
            </w:r>
          </w:p>
        </w:tc>
        <w:tc>
          <w:tcPr>
            <w:tcW w:w="794" w:type="dxa"/>
            <w:tcBorders>
              <w:top w:val="single" w:sz="6" w:space="0" w:color="000000"/>
              <w:left w:val="single" w:sz="6" w:space="0" w:color="000000"/>
              <w:bottom w:val="single" w:sz="6" w:space="0" w:color="000000"/>
              <w:right w:val="single" w:sz="6" w:space="0" w:color="000000"/>
            </w:tcBorders>
          </w:tcPr>
          <w:p w14:paraId="05D26667"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3AF291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1C8A051" w14:textId="77777777" w:rsidR="00E73EDF" w:rsidRPr="008A6F2A" w:rsidRDefault="007653F1" w:rsidP="00C128E3">
            <w:pPr>
              <w:spacing w:before="40" w:after="40" w:line="240" w:lineRule="auto"/>
              <w:jc w:val="left"/>
              <w:rPr>
                <w:sz w:val="16"/>
              </w:rPr>
            </w:pPr>
            <w:r w:rsidRPr="008A6F2A">
              <w:rPr>
                <w:sz w:val="16"/>
              </w:rPr>
              <w:t>Number of surface records in the dataset</w:t>
            </w:r>
          </w:p>
        </w:tc>
      </w:tr>
      <w:tr w:rsidR="00E73EDF" w:rsidRPr="008A6F2A" w14:paraId="4B82E1C7"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289042BA" w14:textId="44F5AB90" w:rsidR="00E73EDF" w:rsidRPr="008A6F2A" w:rsidRDefault="007653F1" w:rsidP="00C128E3">
            <w:pPr>
              <w:spacing w:before="40" w:after="40" w:line="240" w:lineRule="auto"/>
              <w:jc w:val="left"/>
              <w:rPr>
                <w:sz w:val="16"/>
              </w:rPr>
            </w:pPr>
            <w:r w:rsidRPr="008A6F2A">
              <w:rPr>
                <w:sz w:val="16"/>
              </w:rPr>
              <w:t xml:space="preserve">Number of Feature Type </w:t>
            </w:r>
            <w:r w:rsidR="002C152C" w:rsidRPr="006B70B8">
              <w:rPr>
                <w:sz w:val="16"/>
              </w:rPr>
              <w:t>R</w:t>
            </w:r>
            <w:r w:rsidRPr="008A6F2A">
              <w:rPr>
                <w:sz w:val="16"/>
              </w:rPr>
              <w:t>ecords</w:t>
            </w:r>
          </w:p>
        </w:tc>
        <w:tc>
          <w:tcPr>
            <w:tcW w:w="794" w:type="dxa"/>
            <w:tcBorders>
              <w:top w:val="single" w:sz="6" w:space="0" w:color="000000"/>
              <w:left w:val="single" w:sz="6" w:space="0" w:color="000000"/>
              <w:bottom w:val="single" w:sz="6" w:space="0" w:color="000000"/>
              <w:right w:val="single" w:sz="6" w:space="0" w:color="000000"/>
            </w:tcBorders>
          </w:tcPr>
          <w:p w14:paraId="415CB210" w14:textId="77777777" w:rsidR="00E73EDF" w:rsidRPr="008A6F2A" w:rsidRDefault="007653F1" w:rsidP="00C128E3">
            <w:pPr>
              <w:spacing w:before="40" w:after="40" w:line="240" w:lineRule="auto"/>
              <w:jc w:val="left"/>
              <w:rPr>
                <w:sz w:val="16"/>
              </w:rPr>
            </w:pPr>
            <w:r w:rsidRPr="008A6F2A">
              <w:rPr>
                <w:sz w:val="16"/>
              </w:rPr>
              <w:t>NOFR</w:t>
            </w:r>
          </w:p>
        </w:tc>
        <w:tc>
          <w:tcPr>
            <w:tcW w:w="794" w:type="dxa"/>
            <w:tcBorders>
              <w:top w:val="single" w:sz="6" w:space="0" w:color="000000"/>
              <w:left w:val="single" w:sz="6" w:space="0" w:color="000000"/>
              <w:bottom w:val="single" w:sz="6" w:space="0" w:color="000000"/>
              <w:right w:val="single" w:sz="6" w:space="0" w:color="000000"/>
            </w:tcBorders>
          </w:tcPr>
          <w:p w14:paraId="1C27D726"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F757D4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9542101" w14:textId="77777777" w:rsidR="00E73EDF" w:rsidRPr="008A6F2A" w:rsidRDefault="007653F1" w:rsidP="00C128E3">
            <w:pPr>
              <w:spacing w:before="40" w:after="40" w:line="240" w:lineRule="auto"/>
              <w:jc w:val="left"/>
              <w:rPr>
                <w:sz w:val="16"/>
              </w:rPr>
            </w:pPr>
            <w:r w:rsidRPr="008A6F2A">
              <w:rPr>
                <w:sz w:val="16"/>
              </w:rPr>
              <w:t>Number of feature records in the dataset</w:t>
            </w:r>
          </w:p>
        </w:tc>
      </w:tr>
    </w:tbl>
    <w:p w14:paraId="771C74E5" w14:textId="77777777" w:rsidR="00E73EDF" w:rsidRDefault="00E73EDF" w:rsidP="009108CE">
      <w:pPr>
        <w:spacing w:after="0" w:line="240" w:lineRule="auto"/>
      </w:pPr>
    </w:p>
    <w:p w14:paraId="70F551B8" w14:textId="07B6FAD5" w:rsidR="009108CE" w:rsidRPr="00926480" w:rsidRDefault="009108CE" w:rsidP="001D02B5">
      <w:pPr>
        <w:pStyle w:val="ListContinue2"/>
        <w:numPr>
          <w:ilvl w:val="2"/>
          <w:numId w:val="27"/>
        </w:numPr>
        <w:tabs>
          <w:tab w:val="clear" w:pos="432"/>
        </w:tabs>
        <w:spacing w:before="120" w:after="120" w:line="240" w:lineRule="auto"/>
        <w:rPr>
          <w:b/>
          <w:lang w:eastAsia="en-US"/>
        </w:rPr>
      </w:pPr>
      <w:bookmarkStart w:id="952" w:name="_Toc162435466"/>
      <w:bookmarkStart w:id="953" w:name="_Toc169203160"/>
      <w:bookmarkStart w:id="954" w:name="_Toc170072490"/>
      <w:bookmarkStart w:id="955" w:name="_Toc175558719"/>
      <w:r w:rsidRPr="009108CE">
        <w:rPr>
          <w:b/>
          <w:lang w:eastAsia="en-US"/>
        </w:rPr>
        <w:t>Attribute Code field structure - ATCS</w:t>
      </w:r>
      <w:bookmarkEnd w:id="952"/>
      <w:bookmarkEnd w:id="953"/>
      <w:bookmarkEnd w:id="954"/>
      <w:bookmarkEnd w:id="955"/>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1516D689" w14:textId="77777777" w:rsidTr="009108CE">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5663D37"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E476610"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2329B0"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4030F6B"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473447A" w14:textId="77777777" w:rsidR="00F6237C" w:rsidRPr="0076198D" w:rsidRDefault="00F6237C" w:rsidP="00C128E3">
            <w:pPr>
              <w:pStyle w:val="Small"/>
              <w:spacing w:before="40" w:after="40"/>
              <w:jc w:val="both"/>
              <w:rPr>
                <w:b/>
              </w:rPr>
            </w:pPr>
            <w:r w:rsidRPr="0076198D">
              <w:rPr>
                <w:b/>
              </w:rPr>
              <w:t>Comment</w:t>
            </w:r>
          </w:p>
        </w:tc>
      </w:tr>
      <w:tr w:rsidR="006B70B8" w:rsidRPr="006B70B8" w14:paraId="0E0A6CEA"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283113EC" w14:textId="77777777" w:rsidR="00F6237C" w:rsidRPr="006B70B8" w:rsidRDefault="00F6237C" w:rsidP="00C128E3">
            <w:pPr>
              <w:pStyle w:val="Small"/>
              <w:spacing w:before="40" w:after="40"/>
              <w:jc w:val="both"/>
            </w:pPr>
            <w:r w:rsidRPr="006B70B8">
              <w:t>Attribute Code</w:t>
            </w:r>
          </w:p>
        </w:tc>
        <w:tc>
          <w:tcPr>
            <w:tcW w:w="794" w:type="dxa"/>
            <w:tcBorders>
              <w:top w:val="single" w:sz="6" w:space="0" w:color="000000"/>
              <w:left w:val="single" w:sz="6" w:space="0" w:color="000000"/>
              <w:bottom w:val="single" w:sz="6" w:space="0" w:color="000000"/>
              <w:right w:val="single" w:sz="6" w:space="0" w:color="000000"/>
            </w:tcBorders>
          </w:tcPr>
          <w:p w14:paraId="7DD60984" w14:textId="500BB01E" w:rsidR="00F6237C" w:rsidRPr="006B70B8" w:rsidRDefault="009108CE" w:rsidP="00C128E3">
            <w:pPr>
              <w:pStyle w:val="Small"/>
              <w:spacing w:before="40" w:after="40"/>
              <w:jc w:val="both"/>
            </w:pPr>
            <w:r>
              <w:t>*</w:t>
            </w:r>
            <w:r w:rsidR="00F6237C" w:rsidRPr="006B70B8">
              <w:t>ATCD</w:t>
            </w:r>
          </w:p>
        </w:tc>
        <w:tc>
          <w:tcPr>
            <w:tcW w:w="794" w:type="dxa"/>
            <w:tcBorders>
              <w:top w:val="single" w:sz="6" w:space="0" w:color="000000"/>
              <w:left w:val="single" w:sz="6" w:space="0" w:color="000000"/>
              <w:bottom w:val="single" w:sz="6" w:space="0" w:color="000000"/>
              <w:right w:val="single" w:sz="6" w:space="0" w:color="000000"/>
            </w:tcBorders>
          </w:tcPr>
          <w:p w14:paraId="1738036B"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AE7DA17" w14:textId="785AE685"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0BA6835E" w14:textId="5F7A15B6" w:rsidR="00F6237C" w:rsidRPr="006B70B8" w:rsidRDefault="00F6237C" w:rsidP="009108CE">
            <w:pPr>
              <w:pStyle w:val="Small"/>
              <w:spacing w:before="40" w:after="40"/>
              <w:jc w:val="both"/>
            </w:pPr>
            <w:r w:rsidRPr="006B70B8">
              <w:t xml:space="preserve">The code as defined in the </w:t>
            </w:r>
            <w:r w:rsidR="009108CE">
              <w:t>F</w:t>
            </w:r>
            <w:r w:rsidRPr="006B70B8">
              <w:t xml:space="preserve">eature </w:t>
            </w:r>
            <w:r w:rsidR="009108CE">
              <w:t>C</w:t>
            </w:r>
            <w:r w:rsidRPr="006B70B8">
              <w:t>atalogue</w:t>
            </w:r>
          </w:p>
        </w:tc>
      </w:tr>
      <w:tr w:rsidR="006B70B8" w:rsidRPr="006B70B8" w14:paraId="05C67113"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41011696" w14:textId="77777777" w:rsidR="00F6237C" w:rsidRPr="006B70B8" w:rsidRDefault="00F6237C" w:rsidP="00C128E3">
            <w:pPr>
              <w:pStyle w:val="Small"/>
              <w:spacing w:before="40" w:after="40"/>
              <w:jc w:val="both"/>
            </w:pPr>
            <w:r w:rsidRPr="006B70B8">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61CC6091" w14:textId="77777777" w:rsidR="00F6237C" w:rsidRPr="006B70B8" w:rsidRDefault="00F6237C" w:rsidP="00C128E3">
            <w:pPr>
              <w:pStyle w:val="Small"/>
              <w:spacing w:before="40" w:after="40"/>
              <w:jc w:val="both"/>
            </w:pPr>
            <w:r w:rsidRPr="006B70B8">
              <w:t>ANCD</w:t>
            </w:r>
          </w:p>
        </w:tc>
        <w:tc>
          <w:tcPr>
            <w:tcW w:w="794" w:type="dxa"/>
            <w:tcBorders>
              <w:top w:val="single" w:sz="6" w:space="0" w:color="000000"/>
              <w:left w:val="single" w:sz="6" w:space="0" w:color="000000"/>
              <w:bottom w:val="single" w:sz="6" w:space="0" w:color="000000"/>
              <w:right w:val="single" w:sz="6" w:space="0" w:color="000000"/>
            </w:tcBorders>
          </w:tcPr>
          <w:p w14:paraId="78A17FFA"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6B789D6"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A2FC5DD" w14:textId="77777777" w:rsidR="00F6237C" w:rsidRPr="006B70B8" w:rsidRDefault="00F6237C" w:rsidP="00C128E3">
            <w:pPr>
              <w:pStyle w:val="Small"/>
              <w:spacing w:before="40" w:after="40"/>
              <w:jc w:val="both"/>
            </w:pPr>
            <w:r w:rsidRPr="006B70B8">
              <w:t>The code used within the NATC subfield</w:t>
            </w:r>
          </w:p>
        </w:tc>
      </w:tr>
    </w:tbl>
    <w:p w14:paraId="53C0BFAE" w14:textId="2D72E437" w:rsidR="000412A7" w:rsidRPr="00926480" w:rsidRDefault="000412A7" w:rsidP="001D02B5">
      <w:pPr>
        <w:pStyle w:val="ListContinue2"/>
        <w:numPr>
          <w:ilvl w:val="2"/>
          <w:numId w:val="27"/>
        </w:numPr>
        <w:tabs>
          <w:tab w:val="clear" w:pos="432"/>
        </w:tabs>
        <w:spacing w:before="120" w:after="120" w:line="240" w:lineRule="auto"/>
        <w:rPr>
          <w:b/>
          <w:lang w:eastAsia="en-US"/>
        </w:rPr>
      </w:pPr>
      <w:bookmarkStart w:id="956" w:name="_Toc162435467"/>
      <w:bookmarkStart w:id="957" w:name="_Toc169203161"/>
      <w:bookmarkStart w:id="958" w:name="_Toc170072491"/>
      <w:bookmarkStart w:id="959" w:name="_Toc175558720"/>
      <w:r w:rsidRPr="000412A7">
        <w:rPr>
          <w:b/>
          <w:lang w:eastAsia="en-US"/>
        </w:rPr>
        <w:lastRenderedPageBreak/>
        <w:t>Information Type Codes field structure - ITCS</w:t>
      </w:r>
      <w:bookmarkEnd w:id="956"/>
      <w:bookmarkEnd w:id="957"/>
      <w:bookmarkEnd w:id="958"/>
      <w:bookmarkEnd w:id="959"/>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19D67CEE"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0DE5822"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CE81461"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6282D1"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4413A87"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56F4C80" w14:textId="77777777" w:rsidR="00F6237C" w:rsidRPr="0076198D" w:rsidRDefault="00F6237C" w:rsidP="00C128E3">
            <w:pPr>
              <w:pStyle w:val="Small"/>
              <w:spacing w:before="40" w:after="40"/>
              <w:jc w:val="both"/>
              <w:rPr>
                <w:b/>
              </w:rPr>
            </w:pPr>
            <w:r w:rsidRPr="0076198D">
              <w:rPr>
                <w:b/>
              </w:rPr>
              <w:t>Comment</w:t>
            </w:r>
          </w:p>
        </w:tc>
      </w:tr>
      <w:tr w:rsidR="006B70B8" w:rsidRPr="006B70B8" w14:paraId="67DFF37F"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483734D" w14:textId="77777777" w:rsidR="00F6237C" w:rsidRPr="006B70B8" w:rsidRDefault="00F6237C" w:rsidP="00C128E3">
            <w:pPr>
              <w:pStyle w:val="Small"/>
              <w:spacing w:before="40" w:after="40"/>
              <w:jc w:val="both"/>
            </w:pPr>
            <w:r w:rsidRPr="006B70B8">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51EB3DB1" w14:textId="1A35CDB2" w:rsidR="00F6237C" w:rsidRPr="006B70B8" w:rsidRDefault="000412A7" w:rsidP="00C128E3">
            <w:pPr>
              <w:pStyle w:val="Small"/>
              <w:spacing w:before="40" w:after="40"/>
              <w:jc w:val="both"/>
            </w:pPr>
            <w:r>
              <w:t>*</w:t>
            </w:r>
            <w:r w:rsidR="00F6237C" w:rsidRPr="006B70B8">
              <w:t>ITCD</w:t>
            </w:r>
          </w:p>
        </w:tc>
        <w:tc>
          <w:tcPr>
            <w:tcW w:w="794" w:type="dxa"/>
            <w:tcBorders>
              <w:top w:val="single" w:sz="6" w:space="0" w:color="000000"/>
              <w:left w:val="single" w:sz="6" w:space="0" w:color="000000"/>
              <w:bottom w:val="single" w:sz="6" w:space="0" w:color="000000"/>
              <w:right w:val="single" w:sz="6" w:space="0" w:color="000000"/>
            </w:tcBorders>
          </w:tcPr>
          <w:p w14:paraId="48AA9EA5"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94F6A2" w14:textId="524A6BF5"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1C684C2" w14:textId="2D4DBC19"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2A2D2AAE"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58D3411" w14:textId="77777777" w:rsidR="00F6237C" w:rsidRPr="006B70B8" w:rsidRDefault="00F6237C" w:rsidP="00C128E3">
            <w:pPr>
              <w:pStyle w:val="Small"/>
              <w:spacing w:before="40" w:after="40"/>
              <w:jc w:val="both"/>
            </w:pPr>
            <w:r w:rsidRPr="006B70B8">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65133D5A" w14:textId="77777777" w:rsidR="00F6237C" w:rsidRPr="006B70B8" w:rsidRDefault="00F6237C" w:rsidP="00C128E3">
            <w:pPr>
              <w:pStyle w:val="Small"/>
              <w:spacing w:before="40" w:after="40"/>
              <w:jc w:val="both"/>
            </w:pPr>
            <w:r w:rsidRPr="006B70B8">
              <w:t>ITNC</w:t>
            </w:r>
          </w:p>
        </w:tc>
        <w:tc>
          <w:tcPr>
            <w:tcW w:w="794" w:type="dxa"/>
            <w:tcBorders>
              <w:top w:val="single" w:sz="6" w:space="0" w:color="000000"/>
              <w:left w:val="single" w:sz="6" w:space="0" w:color="000000"/>
              <w:bottom w:val="single" w:sz="6" w:space="0" w:color="000000"/>
              <w:right w:val="single" w:sz="6" w:space="0" w:color="000000"/>
            </w:tcBorders>
          </w:tcPr>
          <w:p w14:paraId="2E2582FC"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01EB67D"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54BDB69" w14:textId="77777777" w:rsidR="00F6237C" w:rsidRPr="006B70B8" w:rsidRDefault="00F6237C" w:rsidP="00C128E3">
            <w:pPr>
              <w:pStyle w:val="Small"/>
              <w:spacing w:before="40" w:after="40"/>
              <w:jc w:val="both"/>
            </w:pPr>
            <w:r w:rsidRPr="006B70B8">
              <w:t>The code used within the NITC subfield</w:t>
            </w:r>
          </w:p>
        </w:tc>
      </w:tr>
    </w:tbl>
    <w:p w14:paraId="21CB1F64" w14:textId="77777777" w:rsidR="00F6237C" w:rsidRDefault="00F6237C" w:rsidP="000412A7">
      <w:pPr>
        <w:spacing w:after="0" w:line="240" w:lineRule="auto"/>
      </w:pPr>
    </w:p>
    <w:p w14:paraId="0CA497AC" w14:textId="0DBC7B1B" w:rsidR="000412A7" w:rsidRPr="00926480" w:rsidRDefault="000412A7" w:rsidP="001D02B5">
      <w:pPr>
        <w:pStyle w:val="ListContinue2"/>
        <w:numPr>
          <w:ilvl w:val="2"/>
          <w:numId w:val="27"/>
        </w:numPr>
        <w:tabs>
          <w:tab w:val="clear" w:pos="432"/>
        </w:tabs>
        <w:spacing w:before="120" w:after="120" w:line="240" w:lineRule="auto"/>
        <w:rPr>
          <w:b/>
          <w:lang w:eastAsia="en-US"/>
        </w:rPr>
      </w:pPr>
      <w:bookmarkStart w:id="960" w:name="_Toc162435468"/>
      <w:bookmarkStart w:id="961" w:name="_Toc169203162"/>
      <w:bookmarkStart w:id="962" w:name="_Toc170072492"/>
      <w:bookmarkStart w:id="963" w:name="_Toc175558721"/>
      <w:r w:rsidRPr="000412A7">
        <w:rPr>
          <w:b/>
          <w:lang w:eastAsia="en-US"/>
        </w:rPr>
        <w:t>Feature Type Codes field structure - FTCS</w:t>
      </w:r>
      <w:bookmarkEnd w:id="960"/>
      <w:bookmarkEnd w:id="961"/>
      <w:bookmarkEnd w:id="962"/>
      <w:bookmarkEnd w:id="963"/>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0360B354"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44FA3EF"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E50D479"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F41F31"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95D70BF"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0BB0FF9" w14:textId="77777777" w:rsidR="00F6237C" w:rsidRPr="0076198D" w:rsidRDefault="00F6237C" w:rsidP="00C128E3">
            <w:pPr>
              <w:pStyle w:val="Small"/>
              <w:spacing w:before="40" w:after="40"/>
              <w:jc w:val="both"/>
              <w:rPr>
                <w:b/>
              </w:rPr>
            </w:pPr>
            <w:r w:rsidRPr="0076198D">
              <w:rPr>
                <w:b/>
              </w:rPr>
              <w:t>Comment</w:t>
            </w:r>
          </w:p>
        </w:tc>
      </w:tr>
      <w:tr w:rsidR="006B70B8" w:rsidRPr="006B70B8" w14:paraId="2260D214"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2FCC5843" w14:textId="77777777" w:rsidR="00F6237C" w:rsidRPr="006B70B8" w:rsidRDefault="00F6237C" w:rsidP="00C128E3">
            <w:pPr>
              <w:pStyle w:val="Small"/>
              <w:spacing w:before="40" w:after="40"/>
              <w:jc w:val="both"/>
            </w:pPr>
            <w:r w:rsidRPr="006B70B8">
              <w:t>Feature Type Code</w:t>
            </w:r>
          </w:p>
        </w:tc>
        <w:tc>
          <w:tcPr>
            <w:tcW w:w="794" w:type="dxa"/>
            <w:tcBorders>
              <w:top w:val="single" w:sz="6" w:space="0" w:color="000000"/>
              <w:left w:val="single" w:sz="6" w:space="0" w:color="000000"/>
              <w:bottom w:val="single" w:sz="6" w:space="0" w:color="000000"/>
              <w:right w:val="single" w:sz="6" w:space="0" w:color="000000"/>
            </w:tcBorders>
          </w:tcPr>
          <w:p w14:paraId="4D62C566" w14:textId="1D20EB80" w:rsidR="00F6237C" w:rsidRPr="006B70B8" w:rsidRDefault="000412A7" w:rsidP="00C128E3">
            <w:pPr>
              <w:pStyle w:val="Small"/>
              <w:spacing w:before="40" w:after="40"/>
              <w:jc w:val="both"/>
            </w:pPr>
            <w:r>
              <w:t>*</w:t>
            </w:r>
            <w:r w:rsidR="00F6237C" w:rsidRPr="006B70B8">
              <w:t>FTCD</w:t>
            </w:r>
          </w:p>
        </w:tc>
        <w:tc>
          <w:tcPr>
            <w:tcW w:w="794" w:type="dxa"/>
            <w:tcBorders>
              <w:top w:val="single" w:sz="6" w:space="0" w:color="000000"/>
              <w:left w:val="single" w:sz="6" w:space="0" w:color="000000"/>
              <w:bottom w:val="single" w:sz="6" w:space="0" w:color="000000"/>
              <w:right w:val="single" w:sz="6" w:space="0" w:color="000000"/>
            </w:tcBorders>
          </w:tcPr>
          <w:p w14:paraId="613BC9B2"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DB5A43B" w14:textId="0C1C88B9"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4C6A3ADB" w14:textId="62767039"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73184BED"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77682008" w14:textId="77777777" w:rsidR="00F6237C" w:rsidRPr="006B70B8" w:rsidRDefault="00F6237C" w:rsidP="00C128E3">
            <w:pPr>
              <w:pStyle w:val="Small"/>
              <w:spacing w:before="40" w:after="40"/>
              <w:jc w:val="both"/>
            </w:pPr>
            <w:r w:rsidRPr="006B70B8">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70A1B9C8" w14:textId="77777777" w:rsidR="00F6237C" w:rsidRPr="006B70B8" w:rsidRDefault="00F6237C" w:rsidP="00C128E3">
            <w:pPr>
              <w:pStyle w:val="Small"/>
              <w:spacing w:before="40" w:after="40"/>
              <w:jc w:val="both"/>
            </w:pPr>
            <w:r w:rsidRPr="006B70B8">
              <w:t>FTNC</w:t>
            </w:r>
          </w:p>
        </w:tc>
        <w:tc>
          <w:tcPr>
            <w:tcW w:w="794" w:type="dxa"/>
            <w:tcBorders>
              <w:top w:val="single" w:sz="6" w:space="0" w:color="000000"/>
              <w:left w:val="single" w:sz="6" w:space="0" w:color="000000"/>
              <w:bottom w:val="single" w:sz="6" w:space="0" w:color="000000"/>
              <w:right w:val="single" w:sz="6" w:space="0" w:color="000000"/>
            </w:tcBorders>
          </w:tcPr>
          <w:p w14:paraId="076116A2"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2AE0AC3"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59DFA05F" w14:textId="77777777" w:rsidR="00F6237C" w:rsidRPr="006B70B8" w:rsidRDefault="00F6237C" w:rsidP="00C128E3">
            <w:pPr>
              <w:pStyle w:val="Small"/>
              <w:spacing w:before="40" w:after="40"/>
              <w:jc w:val="both"/>
            </w:pPr>
            <w:r w:rsidRPr="006B70B8">
              <w:t>The code used within the NFTC subfield</w:t>
            </w:r>
          </w:p>
        </w:tc>
      </w:tr>
    </w:tbl>
    <w:p w14:paraId="0625C720" w14:textId="77777777" w:rsidR="00F6237C" w:rsidRDefault="00F6237C" w:rsidP="000412A7">
      <w:pPr>
        <w:spacing w:after="0" w:line="240" w:lineRule="auto"/>
      </w:pPr>
    </w:p>
    <w:p w14:paraId="6033D6B9" w14:textId="02595FBF" w:rsidR="000412A7" w:rsidRPr="00926480" w:rsidRDefault="000412A7" w:rsidP="001D02B5">
      <w:pPr>
        <w:pStyle w:val="ListContinue2"/>
        <w:numPr>
          <w:ilvl w:val="2"/>
          <w:numId w:val="27"/>
        </w:numPr>
        <w:tabs>
          <w:tab w:val="clear" w:pos="432"/>
        </w:tabs>
        <w:spacing w:before="120" w:after="120" w:line="240" w:lineRule="auto"/>
        <w:rPr>
          <w:b/>
          <w:lang w:eastAsia="en-US"/>
        </w:rPr>
      </w:pPr>
      <w:bookmarkStart w:id="964" w:name="_Toc162435469"/>
      <w:bookmarkStart w:id="965" w:name="_Toc169203163"/>
      <w:bookmarkStart w:id="966" w:name="_Toc170072493"/>
      <w:bookmarkStart w:id="967" w:name="_Toc175558722"/>
      <w:r w:rsidRPr="000412A7">
        <w:rPr>
          <w:b/>
          <w:lang w:eastAsia="en-US"/>
        </w:rPr>
        <w:t>Information Association Codes field structure - IACS</w:t>
      </w:r>
      <w:bookmarkEnd w:id="964"/>
      <w:bookmarkEnd w:id="965"/>
      <w:bookmarkEnd w:id="966"/>
      <w:bookmarkEnd w:id="967"/>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755B77CA"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A2A957F"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EB60261"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7860386"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B422609"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3BA18EF" w14:textId="77777777" w:rsidR="00F6237C" w:rsidRPr="0076198D" w:rsidRDefault="00F6237C" w:rsidP="00C128E3">
            <w:pPr>
              <w:pStyle w:val="Small"/>
              <w:spacing w:before="40" w:after="40"/>
              <w:jc w:val="both"/>
              <w:rPr>
                <w:b/>
              </w:rPr>
            </w:pPr>
            <w:r w:rsidRPr="0076198D">
              <w:rPr>
                <w:b/>
              </w:rPr>
              <w:t>Comment</w:t>
            </w:r>
          </w:p>
        </w:tc>
      </w:tr>
      <w:tr w:rsidR="006B70B8" w:rsidRPr="006B70B8" w14:paraId="311A564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10F80F6" w14:textId="77777777" w:rsidR="00F6237C" w:rsidRPr="006B70B8" w:rsidRDefault="00F6237C" w:rsidP="00C128E3">
            <w:pPr>
              <w:pStyle w:val="Small"/>
              <w:spacing w:before="40" w:after="40"/>
              <w:jc w:val="both"/>
            </w:pPr>
            <w:r w:rsidRPr="006B70B8">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5AD32B84" w14:textId="12F74C11" w:rsidR="00F6237C" w:rsidRPr="006B70B8" w:rsidRDefault="000412A7" w:rsidP="00C128E3">
            <w:pPr>
              <w:pStyle w:val="Small"/>
              <w:spacing w:before="40" w:after="40"/>
              <w:jc w:val="both"/>
            </w:pPr>
            <w:r>
              <w:t>*</w:t>
            </w:r>
            <w:r w:rsidR="00F6237C" w:rsidRPr="006B70B8">
              <w:t>IACD</w:t>
            </w:r>
          </w:p>
        </w:tc>
        <w:tc>
          <w:tcPr>
            <w:tcW w:w="794" w:type="dxa"/>
            <w:tcBorders>
              <w:top w:val="single" w:sz="6" w:space="0" w:color="000000"/>
              <w:left w:val="single" w:sz="6" w:space="0" w:color="000000"/>
              <w:bottom w:val="single" w:sz="6" w:space="0" w:color="000000"/>
              <w:right w:val="single" w:sz="6" w:space="0" w:color="000000"/>
            </w:tcBorders>
          </w:tcPr>
          <w:p w14:paraId="72395219"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C0F7F8C" w14:textId="3DB5D834"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99CD815" w14:textId="26262167"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2CE9AE8B"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A6CA18E" w14:textId="77777777" w:rsidR="00F6237C" w:rsidRPr="006B70B8" w:rsidRDefault="00F6237C" w:rsidP="00C128E3">
            <w:pPr>
              <w:pStyle w:val="Small"/>
              <w:spacing w:before="40" w:after="40"/>
              <w:jc w:val="both"/>
            </w:pPr>
            <w:r w:rsidRPr="006B70B8">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147EB488" w14:textId="77777777" w:rsidR="00F6237C" w:rsidRPr="006B70B8" w:rsidRDefault="00F6237C" w:rsidP="00C128E3">
            <w:pPr>
              <w:pStyle w:val="Small"/>
              <w:spacing w:before="40" w:after="40"/>
              <w:jc w:val="both"/>
            </w:pPr>
            <w:r w:rsidRPr="006B70B8">
              <w:t>IANC</w:t>
            </w:r>
          </w:p>
        </w:tc>
        <w:tc>
          <w:tcPr>
            <w:tcW w:w="794" w:type="dxa"/>
            <w:tcBorders>
              <w:top w:val="single" w:sz="6" w:space="0" w:color="000000"/>
              <w:left w:val="single" w:sz="6" w:space="0" w:color="000000"/>
              <w:bottom w:val="single" w:sz="6" w:space="0" w:color="000000"/>
              <w:right w:val="single" w:sz="6" w:space="0" w:color="000000"/>
            </w:tcBorders>
          </w:tcPr>
          <w:p w14:paraId="5BE0871E"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AC6F33"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532E78C" w14:textId="77777777" w:rsidR="00F6237C" w:rsidRPr="006B70B8" w:rsidRDefault="00F6237C" w:rsidP="00C128E3">
            <w:pPr>
              <w:pStyle w:val="Small"/>
              <w:spacing w:before="40" w:after="40"/>
              <w:jc w:val="both"/>
            </w:pPr>
            <w:r w:rsidRPr="006B70B8">
              <w:t>The code used within the NIAC subfield</w:t>
            </w:r>
          </w:p>
        </w:tc>
      </w:tr>
    </w:tbl>
    <w:p w14:paraId="1BD9C551" w14:textId="77777777" w:rsidR="00F6237C" w:rsidRDefault="00F6237C" w:rsidP="00375F65">
      <w:pPr>
        <w:spacing w:after="0" w:line="240" w:lineRule="auto"/>
        <w:rPr>
          <w:lang w:eastAsia="en-US"/>
        </w:rPr>
      </w:pPr>
    </w:p>
    <w:p w14:paraId="7B2009EA" w14:textId="506CED8B" w:rsidR="00375F65" w:rsidRPr="00926480" w:rsidRDefault="00375F65" w:rsidP="001D02B5">
      <w:pPr>
        <w:pStyle w:val="ListContinue2"/>
        <w:numPr>
          <w:ilvl w:val="2"/>
          <w:numId w:val="27"/>
        </w:numPr>
        <w:tabs>
          <w:tab w:val="clear" w:pos="432"/>
        </w:tabs>
        <w:spacing w:before="120" w:after="120" w:line="240" w:lineRule="auto"/>
        <w:rPr>
          <w:b/>
          <w:lang w:eastAsia="en-US"/>
        </w:rPr>
      </w:pPr>
      <w:bookmarkStart w:id="968" w:name="_Toc162435470"/>
      <w:bookmarkStart w:id="969" w:name="_Toc169203164"/>
      <w:bookmarkStart w:id="970" w:name="_Toc170072494"/>
      <w:bookmarkStart w:id="971" w:name="_Toc175558723"/>
      <w:r w:rsidRPr="00375F65">
        <w:rPr>
          <w:b/>
          <w:lang w:eastAsia="en-US"/>
        </w:rPr>
        <w:t>Feature Association Codes field structure - FACS</w:t>
      </w:r>
      <w:bookmarkEnd w:id="968"/>
      <w:bookmarkEnd w:id="969"/>
      <w:bookmarkEnd w:id="970"/>
      <w:bookmarkEnd w:id="971"/>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FA60871" w14:textId="77777777" w:rsidTr="00375F65">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5C713AA"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14A2D57"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5BA0826"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CD74D5C"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ABF8034" w14:textId="77777777" w:rsidR="00F6237C" w:rsidRPr="0076198D" w:rsidRDefault="00F6237C" w:rsidP="00C128E3">
            <w:pPr>
              <w:pStyle w:val="Small"/>
              <w:spacing w:before="40" w:after="40"/>
              <w:jc w:val="both"/>
              <w:rPr>
                <w:b/>
              </w:rPr>
            </w:pPr>
            <w:r w:rsidRPr="0076198D">
              <w:rPr>
                <w:b/>
              </w:rPr>
              <w:t>Comment</w:t>
            </w:r>
          </w:p>
        </w:tc>
      </w:tr>
      <w:tr w:rsidR="006B70B8" w:rsidRPr="006B70B8" w14:paraId="34E3776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4F9ECC6D" w14:textId="77777777" w:rsidR="00F6237C" w:rsidRPr="006B70B8" w:rsidRDefault="00F6237C" w:rsidP="00C128E3">
            <w:pPr>
              <w:pStyle w:val="Small"/>
              <w:spacing w:before="40" w:after="40"/>
              <w:jc w:val="both"/>
            </w:pPr>
            <w:r w:rsidRPr="006B70B8">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1A154D16" w14:textId="342DF55A" w:rsidR="00F6237C" w:rsidRPr="006B70B8" w:rsidRDefault="000412A7" w:rsidP="00C128E3">
            <w:pPr>
              <w:pStyle w:val="Small"/>
              <w:spacing w:before="40" w:after="40"/>
              <w:jc w:val="both"/>
            </w:pPr>
            <w:r>
              <w:t>*</w:t>
            </w:r>
            <w:r w:rsidR="00F6237C" w:rsidRPr="006B70B8">
              <w:t>FACD</w:t>
            </w:r>
          </w:p>
        </w:tc>
        <w:tc>
          <w:tcPr>
            <w:tcW w:w="794" w:type="dxa"/>
            <w:tcBorders>
              <w:top w:val="single" w:sz="6" w:space="0" w:color="000000"/>
              <w:left w:val="single" w:sz="6" w:space="0" w:color="000000"/>
              <w:bottom w:val="single" w:sz="6" w:space="0" w:color="000000"/>
              <w:right w:val="single" w:sz="6" w:space="0" w:color="000000"/>
            </w:tcBorders>
          </w:tcPr>
          <w:p w14:paraId="3E3B1684"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BDB9167" w14:textId="0434292C"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31661940" w14:textId="7415D94E" w:rsidR="00F6237C" w:rsidRPr="006B70B8" w:rsidRDefault="00F6237C" w:rsidP="00375F65">
            <w:pPr>
              <w:pStyle w:val="Small"/>
              <w:spacing w:before="40" w:after="40"/>
              <w:jc w:val="both"/>
            </w:pPr>
            <w:r w:rsidRPr="006B70B8">
              <w:t xml:space="preserve">The code as defined in the </w:t>
            </w:r>
            <w:r w:rsidR="00375F65">
              <w:t>F</w:t>
            </w:r>
            <w:r w:rsidRPr="006B70B8">
              <w:t xml:space="preserve">eature </w:t>
            </w:r>
            <w:r w:rsidR="00375F65">
              <w:t>C</w:t>
            </w:r>
            <w:r w:rsidRPr="006B70B8">
              <w:t>atalogue</w:t>
            </w:r>
          </w:p>
        </w:tc>
      </w:tr>
      <w:tr w:rsidR="006B70B8" w:rsidRPr="006B70B8" w14:paraId="750DB23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5688B61" w14:textId="77777777" w:rsidR="00F6237C" w:rsidRPr="006B70B8" w:rsidRDefault="00F6237C" w:rsidP="00C128E3">
            <w:pPr>
              <w:pStyle w:val="Small"/>
              <w:spacing w:before="40" w:after="40"/>
              <w:jc w:val="both"/>
            </w:pPr>
            <w:r w:rsidRPr="006B70B8">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66B7BD5C" w14:textId="77777777" w:rsidR="00F6237C" w:rsidRPr="006B70B8" w:rsidRDefault="00F6237C" w:rsidP="00C128E3">
            <w:pPr>
              <w:pStyle w:val="Small"/>
              <w:spacing w:before="40" w:after="40"/>
              <w:jc w:val="both"/>
            </w:pPr>
            <w:r w:rsidRPr="006B70B8">
              <w:t>FANC</w:t>
            </w:r>
          </w:p>
        </w:tc>
        <w:tc>
          <w:tcPr>
            <w:tcW w:w="794" w:type="dxa"/>
            <w:tcBorders>
              <w:top w:val="single" w:sz="6" w:space="0" w:color="000000"/>
              <w:left w:val="single" w:sz="6" w:space="0" w:color="000000"/>
              <w:bottom w:val="single" w:sz="6" w:space="0" w:color="000000"/>
              <w:right w:val="single" w:sz="6" w:space="0" w:color="000000"/>
            </w:tcBorders>
          </w:tcPr>
          <w:p w14:paraId="31E86A4F"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C432427"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76CEC2A2" w14:textId="77777777" w:rsidR="00F6237C" w:rsidRPr="006B70B8" w:rsidRDefault="00F6237C" w:rsidP="00C128E3">
            <w:pPr>
              <w:pStyle w:val="Small"/>
              <w:spacing w:before="40" w:after="40"/>
              <w:jc w:val="both"/>
            </w:pPr>
            <w:r w:rsidRPr="006B70B8">
              <w:t>The code used within the NFAC subfield</w:t>
            </w:r>
          </w:p>
        </w:tc>
      </w:tr>
    </w:tbl>
    <w:p w14:paraId="297AE171" w14:textId="77777777" w:rsidR="00F6237C" w:rsidRDefault="00F6237C" w:rsidP="00375F65">
      <w:pPr>
        <w:spacing w:after="0" w:line="240" w:lineRule="auto"/>
      </w:pPr>
    </w:p>
    <w:p w14:paraId="579FB32D" w14:textId="626045A4" w:rsidR="00375F65" w:rsidRPr="00926480" w:rsidRDefault="00375F65" w:rsidP="001D02B5">
      <w:pPr>
        <w:pStyle w:val="ListContinue2"/>
        <w:numPr>
          <w:ilvl w:val="2"/>
          <w:numId w:val="27"/>
        </w:numPr>
        <w:tabs>
          <w:tab w:val="clear" w:pos="432"/>
        </w:tabs>
        <w:spacing w:before="120" w:after="120" w:line="240" w:lineRule="auto"/>
        <w:rPr>
          <w:b/>
          <w:lang w:eastAsia="en-US"/>
        </w:rPr>
      </w:pPr>
      <w:bookmarkStart w:id="972" w:name="_Toc162435471"/>
      <w:bookmarkStart w:id="973" w:name="_Toc169203165"/>
      <w:bookmarkStart w:id="974" w:name="_Toc170072495"/>
      <w:bookmarkStart w:id="975" w:name="_Toc175558724"/>
      <w:r w:rsidRPr="00375F65">
        <w:rPr>
          <w:b/>
          <w:lang w:eastAsia="en-US"/>
        </w:rPr>
        <w:t>Association Role Codes field structure - ARCS</w:t>
      </w:r>
      <w:bookmarkEnd w:id="972"/>
      <w:bookmarkEnd w:id="973"/>
      <w:bookmarkEnd w:id="974"/>
      <w:bookmarkEnd w:id="975"/>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83027A2" w14:textId="77777777" w:rsidTr="00375F65">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0612327E"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327B42A"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5375F10"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846BE4F"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FFB0D8" w14:textId="77777777" w:rsidR="00F6237C" w:rsidRPr="0076198D" w:rsidRDefault="00F6237C" w:rsidP="00C128E3">
            <w:pPr>
              <w:pStyle w:val="Small"/>
              <w:spacing w:before="40" w:after="40"/>
              <w:jc w:val="both"/>
              <w:rPr>
                <w:b/>
              </w:rPr>
            </w:pPr>
            <w:r w:rsidRPr="0076198D">
              <w:rPr>
                <w:b/>
              </w:rPr>
              <w:t>Comment</w:t>
            </w:r>
          </w:p>
        </w:tc>
      </w:tr>
      <w:tr w:rsidR="006B70B8" w:rsidRPr="006B70B8" w14:paraId="78DDD09C"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A6D518A" w14:textId="77777777" w:rsidR="00F6237C" w:rsidRPr="006B70B8" w:rsidRDefault="00F6237C" w:rsidP="00C128E3">
            <w:pPr>
              <w:pStyle w:val="Small"/>
              <w:spacing w:before="40" w:after="40"/>
              <w:jc w:val="both"/>
            </w:pPr>
            <w:r w:rsidRPr="006B70B8">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6EDDCCE2" w14:textId="622A5AFB" w:rsidR="00F6237C" w:rsidRPr="006B70B8" w:rsidRDefault="000412A7" w:rsidP="00C128E3">
            <w:pPr>
              <w:pStyle w:val="Small"/>
              <w:spacing w:before="40" w:after="40"/>
              <w:jc w:val="both"/>
            </w:pPr>
            <w:r>
              <w:t>*</w:t>
            </w:r>
            <w:r w:rsidR="00F6237C" w:rsidRPr="006B70B8">
              <w:t>ARCD</w:t>
            </w:r>
          </w:p>
        </w:tc>
        <w:tc>
          <w:tcPr>
            <w:tcW w:w="794" w:type="dxa"/>
            <w:tcBorders>
              <w:top w:val="single" w:sz="6" w:space="0" w:color="000000"/>
              <w:left w:val="single" w:sz="6" w:space="0" w:color="000000"/>
              <w:bottom w:val="single" w:sz="6" w:space="0" w:color="000000"/>
              <w:right w:val="single" w:sz="6" w:space="0" w:color="000000"/>
            </w:tcBorders>
          </w:tcPr>
          <w:p w14:paraId="4E09EB51"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D956DF2" w14:textId="601C2E23"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8A7CFDB" w14:textId="6166BFDD" w:rsidR="00F6237C" w:rsidRPr="006B70B8" w:rsidRDefault="00F6237C" w:rsidP="00375F65">
            <w:pPr>
              <w:pStyle w:val="Small"/>
              <w:spacing w:before="40" w:after="40"/>
              <w:jc w:val="both"/>
            </w:pPr>
            <w:r w:rsidRPr="006B70B8">
              <w:t xml:space="preserve">The code as defined in the </w:t>
            </w:r>
            <w:r w:rsidR="00375F65">
              <w:t>F</w:t>
            </w:r>
            <w:r w:rsidRPr="006B70B8">
              <w:t xml:space="preserve">eature </w:t>
            </w:r>
            <w:r w:rsidR="00375F65">
              <w:t>C</w:t>
            </w:r>
            <w:r w:rsidRPr="006B70B8">
              <w:t>atalogue</w:t>
            </w:r>
          </w:p>
        </w:tc>
      </w:tr>
      <w:tr w:rsidR="006B70B8" w:rsidRPr="006B70B8" w14:paraId="2AD282BB"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7098D885" w14:textId="77777777" w:rsidR="00F6237C" w:rsidRPr="006B70B8" w:rsidRDefault="00F6237C" w:rsidP="00C128E3">
            <w:pPr>
              <w:pStyle w:val="Small"/>
              <w:spacing w:before="40" w:after="40"/>
              <w:jc w:val="both"/>
            </w:pPr>
            <w:r w:rsidRPr="006B70B8">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32B75D3B" w14:textId="77777777" w:rsidR="00F6237C" w:rsidRPr="006B70B8" w:rsidRDefault="00F6237C" w:rsidP="00C128E3">
            <w:pPr>
              <w:pStyle w:val="Small"/>
              <w:spacing w:before="40" w:after="40"/>
              <w:jc w:val="both"/>
            </w:pPr>
            <w:r w:rsidRPr="006B70B8">
              <w:t>ARNC</w:t>
            </w:r>
          </w:p>
        </w:tc>
        <w:tc>
          <w:tcPr>
            <w:tcW w:w="794" w:type="dxa"/>
            <w:tcBorders>
              <w:top w:val="single" w:sz="6" w:space="0" w:color="000000"/>
              <w:left w:val="single" w:sz="6" w:space="0" w:color="000000"/>
              <w:bottom w:val="single" w:sz="6" w:space="0" w:color="000000"/>
              <w:right w:val="single" w:sz="6" w:space="0" w:color="000000"/>
            </w:tcBorders>
          </w:tcPr>
          <w:p w14:paraId="3F805E1A"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AA6D1BB"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CC8B4F2" w14:textId="77777777" w:rsidR="00F6237C" w:rsidRPr="006B70B8" w:rsidRDefault="00F6237C" w:rsidP="00C128E3">
            <w:pPr>
              <w:pStyle w:val="Small"/>
              <w:spacing w:before="40" w:after="40"/>
              <w:jc w:val="both"/>
            </w:pPr>
            <w:r w:rsidRPr="006B70B8">
              <w:t>The code used within the NARC subfield</w:t>
            </w:r>
          </w:p>
        </w:tc>
      </w:tr>
    </w:tbl>
    <w:p w14:paraId="0D63643A" w14:textId="77777777" w:rsidR="00F6237C" w:rsidRDefault="00F6237C" w:rsidP="00375F65">
      <w:pPr>
        <w:spacing w:after="0" w:line="240" w:lineRule="auto"/>
      </w:pPr>
    </w:p>
    <w:p w14:paraId="5D69B205" w14:textId="783097B1" w:rsidR="00375F65" w:rsidRPr="00926480" w:rsidRDefault="00375F65" w:rsidP="001D02B5">
      <w:pPr>
        <w:pStyle w:val="ListContinue2"/>
        <w:numPr>
          <w:ilvl w:val="2"/>
          <w:numId w:val="27"/>
        </w:numPr>
        <w:tabs>
          <w:tab w:val="clear" w:pos="432"/>
        </w:tabs>
        <w:spacing w:before="120" w:after="120" w:line="240" w:lineRule="auto"/>
        <w:rPr>
          <w:b/>
          <w:lang w:eastAsia="en-US"/>
        </w:rPr>
      </w:pPr>
      <w:bookmarkStart w:id="976" w:name="_Toc162435472"/>
      <w:bookmarkStart w:id="977" w:name="_Toc169203166"/>
      <w:bookmarkStart w:id="978" w:name="_Toc170072496"/>
      <w:bookmarkStart w:id="979" w:name="_Toc175558725"/>
      <w:r w:rsidRPr="00375F65">
        <w:rPr>
          <w:b/>
          <w:lang w:eastAsia="en-US"/>
        </w:rPr>
        <w:t>Information Type Identifier field - IRID</w:t>
      </w:r>
      <w:bookmarkEnd w:id="976"/>
      <w:bookmarkEnd w:id="977"/>
      <w:bookmarkEnd w:id="978"/>
      <w:bookmarkEnd w:id="97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5031713" w14:textId="77777777" w:rsidTr="00375F65">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B1C7F7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F5401E8"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4D9E1F2"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5BDD163"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E169FF3" w14:textId="77777777" w:rsidR="00E73EDF" w:rsidRPr="006B70B8" w:rsidRDefault="007653F1" w:rsidP="00C128E3">
            <w:pPr>
              <w:pStyle w:val="Small"/>
              <w:spacing w:before="40" w:after="40"/>
              <w:jc w:val="both"/>
              <w:rPr>
                <w:b/>
              </w:rPr>
            </w:pPr>
            <w:r w:rsidRPr="006B70B8">
              <w:rPr>
                <w:b/>
              </w:rPr>
              <w:t>Comment</w:t>
            </w:r>
          </w:p>
        </w:tc>
      </w:tr>
      <w:tr w:rsidR="006B70B8" w:rsidRPr="006B70B8" w14:paraId="1861DDF3" w14:textId="77777777">
        <w:tc>
          <w:tcPr>
            <w:tcW w:w="3459" w:type="dxa"/>
            <w:tcBorders>
              <w:top w:val="single" w:sz="6" w:space="0" w:color="000000"/>
              <w:left w:val="single" w:sz="6" w:space="0" w:color="000000"/>
              <w:bottom w:val="single" w:sz="6" w:space="0" w:color="000000"/>
              <w:right w:val="single" w:sz="6" w:space="0" w:color="000000"/>
            </w:tcBorders>
          </w:tcPr>
          <w:p w14:paraId="12992007" w14:textId="1AB5E90C" w:rsidR="00E73EDF" w:rsidRPr="006B70B8" w:rsidRDefault="007653F1" w:rsidP="00375F65">
            <w:pPr>
              <w:pStyle w:val="Small"/>
              <w:spacing w:before="40" w:after="40"/>
            </w:pPr>
            <w:r w:rsidRPr="006B70B8">
              <w:t xml:space="preserve">Record </w:t>
            </w:r>
            <w:r w:rsidR="00375F65">
              <w:t>n</w:t>
            </w:r>
            <w:r w:rsidR="00375F65"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176E6438" w14:textId="77777777" w:rsidR="00E73EDF" w:rsidRPr="001F69A8" w:rsidRDefault="007653F1" w:rsidP="00C128E3">
            <w:pPr>
              <w:pStyle w:val="Small"/>
              <w:spacing w:before="40" w:after="40"/>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01076A40" w14:textId="77777777" w:rsidR="00E73EDF" w:rsidRPr="006B70B8" w:rsidRDefault="007653F1" w:rsidP="00C128E3">
            <w:pPr>
              <w:pStyle w:val="Small"/>
              <w:spacing w:before="40" w:after="40"/>
            </w:pPr>
            <w:r w:rsidRPr="006B70B8">
              <w:t>{150}</w:t>
            </w:r>
          </w:p>
        </w:tc>
        <w:tc>
          <w:tcPr>
            <w:tcW w:w="794" w:type="dxa"/>
            <w:tcBorders>
              <w:top w:val="single" w:sz="6" w:space="0" w:color="000000"/>
              <w:left w:val="single" w:sz="6" w:space="0" w:color="000000"/>
              <w:bottom w:val="single" w:sz="6" w:space="0" w:color="000000"/>
              <w:right w:val="single" w:sz="6" w:space="0" w:color="000000"/>
            </w:tcBorders>
          </w:tcPr>
          <w:p w14:paraId="1483CBAE" w14:textId="77777777" w:rsidR="00E73EDF" w:rsidRPr="006B70B8" w:rsidRDefault="007653F1" w:rsidP="00C128E3">
            <w:pPr>
              <w:pStyle w:val="Small"/>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1F298F0E" w14:textId="0254D718" w:rsidR="00E73EDF" w:rsidRPr="006B70B8" w:rsidRDefault="007653F1" w:rsidP="00C128E3">
            <w:pPr>
              <w:pStyle w:val="Small"/>
              <w:spacing w:before="40" w:after="40"/>
            </w:pPr>
            <w:r w:rsidRPr="006B70B8">
              <w:t xml:space="preserve">{150} </w:t>
            </w:r>
            <w:r w:rsidR="00375F65">
              <w:t>–</w:t>
            </w:r>
            <w:r w:rsidRPr="006B70B8">
              <w:t xml:space="preserve"> Information Type</w:t>
            </w:r>
          </w:p>
        </w:tc>
      </w:tr>
      <w:tr w:rsidR="006B70B8" w:rsidRPr="006B70B8" w14:paraId="7924943E" w14:textId="77777777">
        <w:tc>
          <w:tcPr>
            <w:tcW w:w="3459" w:type="dxa"/>
            <w:tcBorders>
              <w:top w:val="single" w:sz="6" w:space="0" w:color="000000"/>
              <w:left w:val="single" w:sz="6" w:space="0" w:color="000000"/>
              <w:bottom w:val="single" w:sz="6" w:space="0" w:color="000000"/>
              <w:right w:val="single" w:sz="6" w:space="0" w:color="000000"/>
            </w:tcBorders>
          </w:tcPr>
          <w:p w14:paraId="7D8C648A" w14:textId="366E3186" w:rsidR="00E73EDF" w:rsidRPr="006B70B8" w:rsidRDefault="007653F1" w:rsidP="00375F65">
            <w:pPr>
              <w:pStyle w:val="Small"/>
              <w:spacing w:before="40" w:after="40"/>
            </w:pPr>
            <w:r w:rsidRPr="006B70B8">
              <w:t xml:space="preserve">Record </w:t>
            </w:r>
            <w:r w:rsidR="00375F65">
              <w:t>i</w:t>
            </w:r>
            <w:r w:rsidR="00375F65"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0DF9FF9B" w14:textId="77777777" w:rsidR="00E73EDF" w:rsidRPr="001F69A8" w:rsidRDefault="007653F1" w:rsidP="00C128E3">
            <w:pPr>
              <w:pStyle w:val="Small"/>
              <w:spacing w:before="40" w:after="40"/>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4ACF83BF"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5FE1732" w14:textId="77777777" w:rsidR="00E73EDF" w:rsidRPr="006B70B8" w:rsidRDefault="007653F1" w:rsidP="00C128E3">
            <w:pPr>
              <w:pStyle w:val="Small"/>
              <w:spacing w:before="40" w:after="40"/>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4FCCA6B7" w14:textId="77777777" w:rsidR="00E73EDF" w:rsidRPr="006B70B8" w:rsidRDefault="007653F1" w:rsidP="00C128E3">
            <w:pPr>
              <w:pStyle w:val="Small"/>
              <w:spacing w:before="40" w:after="40"/>
            </w:pPr>
            <w:r w:rsidRPr="006B70B8">
              <w:t>Range: 1 to 2</w:t>
            </w:r>
            <w:r w:rsidRPr="006B70B8">
              <w:rPr>
                <w:vertAlign w:val="superscript"/>
              </w:rPr>
              <w:t>32</w:t>
            </w:r>
            <w:r w:rsidRPr="006B70B8">
              <w:noBreakHyphen/>
              <w:t>2</w:t>
            </w:r>
          </w:p>
        </w:tc>
      </w:tr>
      <w:tr w:rsidR="006B70B8" w:rsidRPr="006B70B8" w14:paraId="2B0E3B78" w14:textId="77777777">
        <w:tc>
          <w:tcPr>
            <w:tcW w:w="3459" w:type="dxa"/>
            <w:tcBorders>
              <w:top w:val="single" w:sz="6" w:space="0" w:color="000000"/>
              <w:left w:val="single" w:sz="6" w:space="0" w:color="000000"/>
              <w:bottom w:val="single" w:sz="6" w:space="0" w:color="000000"/>
              <w:right w:val="single" w:sz="6" w:space="0" w:color="000000"/>
            </w:tcBorders>
          </w:tcPr>
          <w:p w14:paraId="0B57FF98" w14:textId="77777777" w:rsidR="00E73EDF" w:rsidRPr="006B70B8" w:rsidRDefault="007653F1" w:rsidP="00C128E3">
            <w:pPr>
              <w:pStyle w:val="Small"/>
              <w:spacing w:before="40" w:after="40"/>
            </w:pPr>
            <w:r w:rsidRPr="006B70B8">
              <w:t>Numeric Information Type Code</w:t>
            </w:r>
          </w:p>
        </w:tc>
        <w:tc>
          <w:tcPr>
            <w:tcW w:w="794" w:type="dxa"/>
            <w:tcBorders>
              <w:top w:val="single" w:sz="6" w:space="0" w:color="000000"/>
              <w:left w:val="single" w:sz="6" w:space="0" w:color="000000"/>
              <w:bottom w:val="single" w:sz="6" w:space="0" w:color="000000"/>
              <w:right w:val="single" w:sz="6" w:space="0" w:color="000000"/>
            </w:tcBorders>
          </w:tcPr>
          <w:p w14:paraId="49F52171" w14:textId="77777777" w:rsidR="00E73EDF" w:rsidRPr="006B70B8" w:rsidRDefault="007653F1" w:rsidP="00C128E3">
            <w:pPr>
              <w:pStyle w:val="Small"/>
              <w:spacing w:before="40" w:after="40"/>
            </w:pPr>
            <w:r w:rsidRPr="006B70B8">
              <w:t>NITC</w:t>
            </w:r>
          </w:p>
        </w:tc>
        <w:tc>
          <w:tcPr>
            <w:tcW w:w="794" w:type="dxa"/>
            <w:tcBorders>
              <w:top w:val="single" w:sz="6" w:space="0" w:color="000000"/>
              <w:left w:val="single" w:sz="6" w:space="0" w:color="000000"/>
              <w:bottom w:val="single" w:sz="6" w:space="0" w:color="000000"/>
              <w:right w:val="single" w:sz="6" w:space="0" w:color="000000"/>
            </w:tcBorders>
          </w:tcPr>
          <w:p w14:paraId="5C10C0DE"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9C3F62B" w14:textId="77777777" w:rsidR="00E73EDF" w:rsidRPr="006B70B8" w:rsidRDefault="007653F1" w:rsidP="00C128E3">
            <w:pPr>
              <w:pStyle w:val="Smal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3DC78A37" w14:textId="77777777" w:rsidR="00E73EDF" w:rsidRPr="006B70B8" w:rsidRDefault="007653F1" w:rsidP="00C128E3">
            <w:pPr>
              <w:pStyle w:val="Small"/>
              <w:spacing w:before="40" w:after="40"/>
            </w:pPr>
            <w:r w:rsidRPr="006B70B8">
              <w:t>A valid information type code as defined in the ITCS field of the Dataset General Information Record</w:t>
            </w:r>
          </w:p>
        </w:tc>
      </w:tr>
      <w:tr w:rsidR="006B70B8" w:rsidRPr="006B70B8" w14:paraId="6513D126" w14:textId="77777777">
        <w:tc>
          <w:tcPr>
            <w:tcW w:w="3459" w:type="dxa"/>
            <w:tcBorders>
              <w:top w:val="single" w:sz="6" w:space="0" w:color="000000"/>
              <w:left w:val="single" w:sz="6" w:space="0" w:color="000000"/>
              <w:bottom w:val="single" w:sz="6" w:space="0" w:color="000000"/>
              <w:right w:val="single" w:sz="6" w:space="0" w:color="000000"/>
            </w:tcBorders>
          </w:tcPr>
          <w:p w14:paraId="5C0C3C1D" w14:textId="7C50EF30" w:rsidR="00E73EDF" w:rsidRPr="006B70B8" w:rsidRDefault="007653F1" w:rsidP="00375F65">
            <w:pPr>
              <w:pStyle w:val="Small"/>
              <w:spacing w:before="40" w:after="40"/>
            </w:pPr>
            <w:r w:rsidRPr="006B70B8">
              <w:t xml:space="preserve">Record </w:t>
            </w:r>
            <w:r w:rsidR="00375F65">
              <w:t>v</w:t>
            </w:r>
            <w:r w:rsidR="00375F65"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5C6B165A" w14:textId="77777777" w:rsidR="00E73EDF" w:rsidRPr="001F69A8" w:rsidRDefault="007653F1" w:rsidP="00C128E3">
            <w:pPr>
              <w:pStyle w:val="Small"/>
              <w:spacing w:before="40" w:after="40"/>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345512A"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5478342" w14:textId="77777777" w:rsidR="00E73EDF" w:rsidRPr="006B70B8" w:rsidRDefault="007653F1" w:rsidP="00C128E3">
            <w:pPr>
              <w:pStyle w:val="Smal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0383745D" w14:textId="77777777" w:rsidR="00E73EDF" w:rsidRPr="006B70B8" w:rsidRDefault="007653F1" w:rsidP="00C128E3">
            <w:pPr>
              <w:pStyle w:val="Small"/>
              <w:spacing w:before="40" w:after="40"/>
            </w:pPr>
            <w:r w:rsidRPr="006B70B8">
              <w:t>RVER contains the serial number of the record edition</w:t>
            </w:r>
          </w:p>
        </w:tc>
      </w:tr>
      <w:tr w:rsidR="006B70B8" w:rsidRPr="006B70B8" w14:paraId="22CD1AE0" w14:textId="77777777">
        <w:tc>
          <w:tcPr>
            <w:tcW w:w="3459" w:type="dxa"/>
            <w:tcBorders>
              <w:top w:val="single" w:sz="6" w:space="0" w:color="000000"/>
              <w:left w:val="single" w:sz="6" w:space="0" w:color="000000"/>
              <w:bottom w:val="single" w:sz="6" w:space="0" w:color="000000"/>
              <w:right w:val="single" w:sz="6" w:space="0" w:color="000000"/>
            </w:tcBorders>
          </w:tcPr>
          <w:p w14:paraId="444B95F1" w14:textId="6F84276D" w:rsidR="00E73EDF" w:rsidRPr="006B70B8" w:rsidRDefault="007653F1" w:rsidP="00375F65">
            <w:pPr>
              <w:pStyle w:val="Small"/>
              <w:spacing w:before="40" w:after="40"/>
            </w:pPr>
            <w:r w:rsidRPr="006B70B8">
              <w:t xml:space="preserve">Record </w:t>
            </w:r>
            <w:r w:rsidR="00375F65">
              <w:t>u</w:t>
            </w:r>
            <w:r w:rsidR="00375F65" w:rsidRPr="006B70B8">
              <w:t xml:space="preserve">pdate </w:t>
            </w:r>
            <w:r w:rsidR="00375F65">
              <w:t>i</w:t>
            </w:r>
            <w:r w:rsidR="00375F65"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22C4110D" w14:textId="77777777" w:rsidR="00E73EDF" w:rsidRPr="001F69A8" w:rsidRDefault="007653F1" w:rsidP="00C128E3">
            <w:pPr>
              <w:pStyle w:val="Small"/>
              <w:spacing w:before="40" w:after="40"/>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56CED2AC"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5774FE1A" w14:textId="77777777" w:rsidR="00E73EDF" w:rsidRPr="006B70B8" w:rsidRDefault="007653F1" w:rsidP="00C128E3">
            <w:pPr>
              <w:pStyle w:val="Small"/>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3E4521AF" w14:textId="77777777" w:rsidR="00E73EDF" w:rsidRPr="006B70B8" w:rsidRDefault="007653F1" w:rsidP="00C128E3">
            <w:pPr>
              <w:pStyle w:val="Small"/>
              <w:snapToGrid w:val="0"/>
              <w:spacing w:before="40"/>
            </w:pPr>
            <w:r w:rsidRPr="006B70B8">
              <w:t>{1} – Insert</w:t>
            </w:r>
          </w:p>
          <w:p w14:paraId="7D2A022C" w14:textId="41482D77" w:rsidR="00E73EDF" w:rsidRPr="006B70B8" w:rsidRDefault="007653F1" w:rsidP="00C128E3">
            <w:pPr>
              <w:pStyle w:val="Small"/>
              <w:snapToGrid w:val="0"/>
              <w:spacing w:before="0"/>
            </w:pPr>
            <w:r w:rsidRPr="006B70B8">
              <w:t xml:space="preserve">{2} </w:t>
            </w:r>
            <w:r w:rsidR="00375F65">
              <w:t>–</w:t>
            </w:r>
            <w:r w:rsidRPr="006B70B8">
              <w:t xml:space="preserve"> Delete</w:t>
            </w:r>
          </w:p>
          <w:p w14:paraId="4FA25CC0" w14:textId="364D401E" w:rsidR="00E73EDF" w:rsidRPr="006B70B8" w:rsidRDefault="007653F1" w:rsidP="00C128E3">
            <w:pPr>
              <w:pStyle w:val="Small"/>
              <w:spacing w:before="0" w:after="40"/>
            </w:pPr>
            <w:r w:rsidRPr="006B70B8">
              <w:t xml:space="preserve">{3} </w:t>
            </w:r>
            <w:r w:rsidR="00375F65">
              <w:t>–</w:t>
            </w:r>
            <w:r w:rsidRPr="006B70B8">
              <w:t xml:space="preserve"> Modify</w:t>
            </w:r>
          </w:p>
        </w:tc>
      </w:tr>
    </w:tbl>
    <w:p w14:paraId="15B1A938" w14:textId="77777777" w:rsidR="00CB2817" w:rsidRDefault="00CB2817" w:rsidP="00CB2817">
      <w:pPr>
        <w:spacing w:after="0" w:line="240" w:lineRule="auto"/>
      </w:pPr>
    </w:p>
    <w:p w14:paraId="54D1A617" w14:textId="25D342E4" w:rsidR="00CB2817" w:rsidRPr="00926480" w:rsidRDefault="00CB2817" w:rsidP="001D02B5">
      <w:pPr>
        <w:pStyle w:val="ListContinue2"/>
        <w:numPr>
          <w:ilvl w:val="2"/>
          <w:numId w:val="27"/>
        </w:numPr>
        <w:tabs>
          <w:tab w:val="clear" w:pos="432"/>
        </w:tabs>
        <w:spacing w:before="120" w:after="120" w:line="240" w:lineRule="auto"/>
        <w:rPr>
          <w:b/>
          <w:lang w:eastAsia="en-US"/>
        </w:rPr>
      </w:pPr>
      <w:bookmarkStart w:id="980" w:name="_Toc162435473"/>
      <w:bookmarkStart w:id="981" w:name="_Toc169203167"/>
      <w:bookmarkStart w:id="982" w:name="_Toc170072497"/>
      <w:bookmarkStart w:id="983" w:name="_Toc175558726"/>
      <w:r w:rsidRPr="00CB2817">
        <w:rPr>
          <w:b/>
          <w:lang w:eastAsia="en-US"/>
        </w:rPr>
        <w:t>Attribute field - ATTR</w:t>
      </w:r>
      <w:bookmarkEnd w:id="980"/>
      <w:bookmarkEnd w:id="981"/>
      <w:bookmarkEnd w:id="982"/>
      <w:bookmarkEnd w:id="983"/>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9DE2E54" w14:textId="77777777" w:rsidTr="00CB281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241B0CDE" w14:textId="77777777" w:rsidR="00853955" w:rsidRPr="001F69A8" w:rsidRDefault="00853955" w:rsidP="00CB2817">
            <w:pPr>
              <w:pStyle w:val="Small"/>
              <w:widowContro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CC958B2" w14:textId="77777777" w:rsidR="00853955" w:rsidRPr="006B70B8" w:rsidRDefault="00853955" w:rsidP="00CB2817">
            <w:pPr>
              <w:pStyle w:val="Small"/>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35C7969" w14:textId="77777777" w:rsidR="00853955" w:rsidRPr="006B70B8" w:rsidRDefault="00853955" w:rsidP="00CB2817">
            <w:pPr>
              <w:pStyle w:val="Small"/>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AA7554" w14:textId="77777777" w:rsidR="00853955" w:rsidRPr="006B70B8" w:rsidRDefault="00853955" w:rsidP="00CB2817">
            <w:pPr>
              <w:pStyle w:val="Small"/>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F63FC97" w14:textId="77777777" w:rsidR="00853955" w:rsidRPr="006B70B8" w:rsidRDefault="00853955" w:rsidP="00CB2817">
            <w:pPr>
              <w:pStyle w:val="Small"/>
              <w:widowControl/>
              <w:spacing w:before="40" w:after="40"/>
              <w:jc w:val="both"/>
              <w:rPr>
                <w:b/>
              </w:rPr>
            </w:pPr>
            <w:r w:rsidRPr="006B70B8">
              <w:rPr>
                <w:b/>
              </w:rPr>
              <w:t>Comment</w:t>
            </w:r>
          </w:p>
        </w:tc>
      </w:tr>
      <w:tr w:rsidR="006B70B8" w:rsidRPr="006B70B8" w14:paraId="104D616A"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BA447ED" w14:textId="08246878" w:rsidR="00853955" w:rsidRPr="006B70B8" w:rsidRDefault="00853955" w:rsidP="00CB2817">
            <w:pPr>
              <w:pStyle w:val="Small"/>
              <w:widowControl/>
              <w:spacing w:before="40" w:after="40"/>
              <w:jc w:val="both"/>
            </w:pPr>
            <w:r w:rsidRPr="006B70B8">
              <w:t xml:space="preserve">Numeric </w:t>
            </w:r>
            <w:r w:rsidR="00CB2817">
              <w:t>a</w:t>
            </w:r>
            <w:r w:rsidR="00CB2817" w:rsidRPr="006B70B8">
              <w:t xml:space="preserve">ttribute </w:t>
            </w:r>
            <w:r w:rsidR="00CB2817">
              <w:t>c</w:t>
            </w:r>
            <w:r w:rsidR="00CB2817" w:rsidRPr="006B70B8">
              <w:t>ode</w:t>
            </w:r>
          </w:p>
        </w:tc>
        <w:tc>
          <w:tcPr>
            <w:tcW w:w="794" w:type="dxa"/>
            <w:tcBorders>
              <w:top w:val="single" w:sz="6" w:space="0" w:color="000000"/>
              <w:left w:val="single" w:sz="6" w:space="0" w:color="000000"/>
              <w:bottom w:val="single" w:sz="6" w:space="0" w:color="000000"/>
              <w:right w:val="single" w:sz="6" w:space="0" w:color="000000"/>
            </w:tcBorders>
          </w:tcPr>
          <w:p w14:paraId="386808CB" w14:textId="77777777" w:rsidR="00853955" w:rsidRPr="001F69A8" w:rsidRDefault="00853955" w:rsidP="00CB2817">
            <w:pPr>
              <w:pStyle w:val="Small"/>
              <w:widowControl/>
              <w:spacing w:before="40" w:after="40"/>
              <w:jc w:val="both"/>
            </w:pPr>
            <w:r w:rsidRPr="001F69A8">
              <w:t>*NATC</w:t>
            </w:r>
          </w:p>
        </w:tc>
        <w:tc>
          <w:tcPr>
            <w:tcW w:w="794" w:type="dxa"/>
            <w:tcBorders>
              <w:top w:val="single" w:sz="6" w:space="0" w:color="000000"/>
              <w:left w:val="single" w:sz="6" w:space="0" w:color="000000"/>
              <w:bottom w:val="single" w:sz="6" w:space="0" w:color="000000"/>
              <w:right w:val="single" w:sz="6" w:space="0" w:color="000000"/>
            </w:tcBorders>
          </w:tcPr>
          <w:p w14:paraId="0A262858"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4E66E37" w14:textId="77777777" w:rsidR="00853955" w:rsidRPr="006B70B8" w:rsidRDefault="00853955" w:rsidP="00CB2817">
            <w:pPr>
              <w:pStyle w:val="Small"/>
              <w:widowContro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471F214D" w14:textId="77777777" w:rsidR="00853955" w:rsidRPr="006B70B8" w:rsidRDefault="00853955" w:rsidP="00CB2817">
            <w:pPr>
              <w:pStyle w:val="Small"/>
              <w:widowControl/>
              <w:spacing w:before="40" w:after="40"/>
              <w:jc w:val="both"/>
            </w:pPr>
            <w:r w:rsidRPr="006B70B8">
              <w:t>A valid attribute code as defined in the ATCS field of the Dataset General Information Record</w:t>
            </w:r>
          </w:p>
        </w:tc>
      </w:tr>
      <w:tr w:rsidR="006B70B8" w:rsidRPr="006B70B8" w14:paraId="08784A03"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39EDC34" w14:textId="77C86768" w:rsidR="00853955" w:rsidRPr="006B70B8" w:rsidRDefault="00853955" w:rsidP="00CB2817">
            <w:pPr>
              <w:pStyle w:val="Small"/>
              <w:widowControl/>
              <w:spacing w:before="40" w:after="40"/>
              <w:jc w:val="both"/>
            </w:pPr>
            <w:r w:rsidRPr="006B70B8">
              <w:t xml:space="preserve">Attribute </w:t>
            </w:r>
            <w:r w:rsidR="00CB2817">
              <w:t>i</w:t>
            </w:r>
            <w:r w:rsidR="00CB2817"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00726F51" w14:textId="77777777" w:rsidR="00853955" w:rsidRPr="001F69A8" w:rsidRDefault="00853955" w:rsidP="00CB2817">
            <w:pPr>
              <w:pStyle w:val="Small"/>
              <w:widowControl/>
              <w:spacing w:before="40" w:after="40"/>
              <w:jc w:val="both"/>
            </w:pPr>
            <w:r w:rsidRPr="001F69A8">
              <w:t>ATIX</w:t>
            </w:r>
          </w:p>
        </w:tc>
        <w:tc>
          <w:tcPr>
            <w:tcW w:w="794" w:type="dxa"/>
            <w:tcBorders>
              <w:top w:val="single" w:sz="6" w:space="0" w:color="000000"/>
              <w:left w:val="single" w:sz="6" w:space="0" w:color="000000"/>
              <w:bottom w:val="single" w:sz="6" w:space="0" w:color="000000"/>
              <w:right w:val="single" w:sz="6" w:space="0" w:color="000000"/>
            </w:tcBorders>
          </w:tcPr>
          <w:p w14:paraId="41252149"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87AC377" w14:textId="77777777" w:rsidR="00853955" w:rsidRPr="006B70B8" w:rsidRDefault="00853955" w:rsidP="00CB2817">
            <w:pPr>
              <w:pStyle w:val="Small"/>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8A97849" w14:textId="77777777" w:rsidR="00853955" w:rsidRPr="006B70B8" w:rsidRDefault="00853955" w:rsidP="00CB2817">
            <w:pPr>
              <w:pStyle w:val="Small"/>
              <w:widowControl/>
              <w:spacing w:before="40" w:after="40"/>
              <w:jc w:val="both"/>
            </w:pPr>
            <w:r w:rsidRPr="006B70B8">
              <w:t>Index (position) of the attribute in the sequence of attributes with the same code and the same parent (starting with 1)</w:t>
            </w:r>
          </w:p>
        </w:tc>
      </w:tr>
      <w:tr w:rsidR="006B70B8" w:rsidRPr="006B70B8" w14:paraId="77F37107"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9BBFF21" w14:textId="5E33FA3D" w:rsidR="00853955" w:rsidRPr="006B70B8" w:rsidRDefault="00853955" w:rsidP="00CB2817">
            <w:pPr>
              <w:pStyle w:val="Small"/>
              <w:widowControl/>
              <w:spacing w:before="40" w:after="40"/>
              <w:jc w:val="both"/>
            </w:pPr>
            <w:r w:rsidRPr="006B70B8">
              <w:t xml:space="preserve">Parent </w:t>
            </w:r>
            <w:r w:rsidR="00CB2817">
              <w:t>i</w:t>
            </w:r>
            <w:r w:rsidR="00CB2817"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0C3744A5" w14:textId="77777777" w:rsidR="00853955" w:rsidRPr="001F69A8" w:rsidRDefault="00853955" w:rsidP="00CB2817">
            <w:pPr>
              <w:pStyle w:val="Small"/>
              <w:widowControl/>
              <w:spacing w:before="40" w:after="40"/>
              <w:jc w:val="both"/>
            </w:pPr>
            <w:r w:rsidRPr="001F69A8">
              <w:t>PAIX</w:t>
            </w:r>
          </w:p>
        </w:tc>
        <w:tc>
          <w:tcPr>
            <w:tcW w:w="794" w:type="dxa"/>
            <w:tcBorders>
              <w:top w:val="single" w:sz="6" w:space="0" w:color="000000"/>
              <w:left w:val="single" w:sz="6" w:space="0" w:color="000000"/>
              <w:bottom w:val="single" w:sz="6" w:space="0" w:color="000000"/>
              <w:right w:val="single" w:sz="6" w:space="0" w:color="000000"/>
            </w:tcBorders>
          </w:tcPr>
          <w:p w14:paraId="3F513580"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7E34E3" w14:textId="77777777" w:rsidR="00853955" w:rsidRPr="006B70B8" w:rsidRDefault="00853955" w:rsidP="00CB2817">
            <w:pPr>
              <w:pStyle w:val="Small"/>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69BFA395" w14:textId="77777777" w:rsidR="00853955" w:rsidRPr="006B70B8" w:rsidRDefault="00853955" w:rsidP="00CB2817">
            <w:pPr>
              <w:pStyle w:val="Small"/>
              <w:widowControl/>
              <w:spacing w:before="40" w:after="40"/>
              <w:jc w:val="both"/>
            </w:pPr>
            <w:r w:rsidRPr="006B70B8">
              <w:t>Index (position) of the parent complex attribute within this ATTR field (starting  with 1). If the attribute has no parent (top level attribute) the value is 0</w:t>
            </w:r>
          </w:p>
        </w:tc>
      </w:tr>
      <w:tr w:rsidR="006B70B8" w:rsidRPr="006B70B8" w14:paraId="2B07CA00" w14:textId="77777777" w:rsidTr="00CB2817">
        <w:trPr>
          <w:cantSplit/>
        </w:trPr>
        <w:tc>
          <w:tcPr>
            <w:tcW w:w="3450" w:type="dxa"/>
            <w:tcBorders>
              <w:top w:val="single" w:sz="6" w:space="0" w:color="000000"/>
              <w:left w:val="single" w:sz="6" w:space="0" w:color="000000"/>
              <w:bottom w:val="single" w:sz="6" w:space="0" w:color="000000"/>
              <w:right w:val="single" w:sz="6" w:space="0" w:color="000000"/>
            </w:tcBorders>
          </w:tcPr>
          <w:p w14:paraId="51441AF2" w14:textId="0B13E0F0" w:rsidR="00853955" w:rsidRPr="006B70B8" w:rsidRDefault="00853955" w:rsidP="00CB2817">
            <w:pPr>
              <w:pStyle w:val="Small"/>
              <w:widowControl/>
              <w:spacing w:before="40" w:after="40"/>
              <w:jc w:val="both"/>
            </w:pPr>
            <w:r w:rsidRPr="006B70B8">
              <w:lastRenderedPageBreak/>
              <w:t xml:space="preserve">Attribute </w:t>
            </w:r>
            <w:r w:rsidR="00CB2817">
              <w:t>i</w:t>
            </w:r>
            <w:r w:rsidR="00CB2817"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CCA8411" w14:textId="77777777" w:rsidR="00853955" w:rsidRPr="006B70B8" w:rsidRDefault="00853955" w:rsidP="00CB2817">
            <w:pPr>
              <w:pStyle w:val="Small"/>
              <w:widowControl/>
              <w:spacing w:before="40" w:after="40"/>
              <w:jc w:val="both"/>
            </w:pPr>
            <w:r w:rsidRPr="006B70B8">
              <w:t>ATIN</w:t>
            </w:r>
          </w:p>
        </w:tc>
        <w:tc>
          <w:tcPr>
            <w:tcW w:w="794" w:type="dxa"/>
            <w:tcBorders>
              <w:top w:val="single" w:sz="6" w:space="0" w:color="000000"/>
              <w:left w:val="single" w:sz="6" w:space="0" w:color="000000"/>
              <w:bottom w:val="single" w:sz="6" w:space="0" w:color="000000"/>
              <w:right w:val="single" w:sz="6" w:space="0" w:color="000000"/>
            </w:tcBorders>
          </w:tcPr>
          <w:p w14:paraId="403944F6" w14:textId="77777777" w:rsidR="00853955" w:rsidRPr="006B70B8" w:rsidRDefault="00853955" w:rsidP="00CB2817">
            <w:pPr>
              <w:pStyle w:val="Small"/>
              <w:widowControl/>
              <w:spacing w:before="40" w:after="40"/>
              <w:jc w:val="both"/>
            </w:pPr>
            <w:r w:rsidRPr="006B70B8">
              <w:t>{1}, {2} or {3}</w:t>
            </w:r>
          </w:p>
        </w:tc>
        <w:tc>
          <w:tcPr>
            <w:tcW w:w="794" w:type="dxa"/>
            <w:tcBorders>
              <w:top w:val="single" w:sz="6" w:space="0" w:color="000000"/>
              <w:left w:val="single" w:sz="6" w:space="0" w:color="000000"/>
              <w:bottom w:val="single" w:sz="6" w:space="0" w:color="000000"/>
              <w:right w:val="single" w:sz="6" w:space="0" w:color="000000"/>
            </w:tcBorders>
          </w:tcPr>
          <w:p w14:paraId="70176177" w14:textId="77777777" w:rsidR="00853955" w:rsidRPr="006B70B8" w:rsidRDefault="00853955" w:rsidP="00CB2817">
            <w:pPr>
              <w:pStyle w:val="Small"/>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4C02F2BD" w14:textId="0389FC3F" w:rsidR="00853955" w:rsidRPr="006B70B8" w:rsidRDefault="00853955" w:rsidP="00CB2817">
            <w:pPr>
              <w:pStyle w:val="Small"/>
              <w:widowControl/>
              <w:snapToGrid w:val="0"/>
              <w:spacing w:before="40"/>
              <w:jc w:val="both"/>
            </w:pPr>
            <w:r w:rsidRPr="006B70B8">
              <w:t xml:space="preserve">{1} </w:t>
            </w:r>
            <w:r w:rsidR="00CB2817">
              <w:t>–</w:t>
            </w:r>
            <w:r w:rsidRPr="006B70B8">
              <w:t xml:space="preserve"> Insert</w:t>
            </w:r>
          </w:p>
          <w:p w14:paraId="282714B4" w14:textId="77D41E56" w:rsidR="00853955" w:rsidRPr="006B70B8" w:rsidRDefault="00853955" w:rsidP="00CB2817">
            <w:pPr>
              <w:pStyle w:val="Small"/>
              <w:widowControl/>
              <w:spacing w:before="0"/>
              <w:jc w:val="both"/>
            </w:pPr>
            <w:r w:rsidRPr="006B70B8">
              <w:t xml:space="preserve">{2} </w:t>
            </w:r>
            <w:r w:rsidR="00CB2817">
              <w:t>–</w:t>
            </w:r>
            <w:r w:rsidRPr="006B70B8">
              <w:t xml:space="preserve"> Delete</w:t>
            </w:r>
          </w:p>
          <w:p w14:paraId="7E520146" w14:textId="12D97A8C" w:rsidR="00853955" w:rsidRPr="006B70B8" w:rsidRDefault="00853955" w:rsidP="00CB2817">
            <w:pPr>
              <w:pStyle w:val="Small"/>
              <w:widowControl/>
              <w:spacing w:before="0" w:after="40"/>
              <w:jc w:val="both"/>
            </w:pPr>
            <w:r w:rsidRPr="006B70B8">
              <w:t xml:space="preserve">{3} </w:t>
            </w:r>
            <w:r w:rsidR="00CB2817">
              <w:t>–</w:t>
            </w:r>
            <w:r w:rsidRPr="006B70B8">
              <w:t xml:space="preserve"> Modify</w:t>
            </w:r>
          </w:p>
        </w:tc>
      </w:tr>
      <w:tr w:rsidR="006B70B8" w:rsidRPr="006B70B8" w14:paraId="7BCCA2AE"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64DD274F" w14:textId="14A90472" w:rsidR="00853955" w:rsidRPr="006B70B8" w:rsidRDefault="00853955" w:rsidP="00CB2817">
            <w:pPr>
              <w:pStyle w:val="Small"/>
              <w:widowControl/>
              <w:spacing w:before="40" w:after="40"/>
              <w:jc w:val="both"/>
            </w:pPr>
            <w:r w:rsidRPr="006B70B8">
              <w:t xml:space="preserve">Attribute </w:t>
            </w:r>
            <w:r w:rsidR="00CB2817">
              <w:t>v</w:t>
            </w:r>
            <w:r w:rsidR="00CB2817" w:rsidRPr="006B70B8">
              <w:t>alue</w:t>
            </w:r>
          </w:p>
        </w:tc>
        <w:tc>
          <w:tcPr>
            <w:tcW w:w="794" w:type="dxa"/>
            <w:tcBorders>
              <w:top w:val="single" w:sz="6" w:space="0" w:color="000000"/>
              <w:left w:val="single" w:sz="6" w:space="0" w:color="000000"/>
              <w:bottom w:val="single" w:sz="6" w:space="0" w:color="000000"/>
              <w:right w:val="single" w:sz="6" w:space="0" w:color="000000"/>
            </w:tcBorders>
          </w:tcPr>
          <w:p w14:paraId="1339DC37" w14:textId="77777777" w:rsidR="00853955" w:rsidRPr="001F69A8" w:rsidRDefault="00853955" w:rsidP="00CB2817">
            <w:pPr>
              <w:pStyle w:val="Small"/>
              <w:widowControl/>
              <w:spacing w:before="40" w:after="40"/>
              <w:jc w:val="both"/>
            </w:pPr>
            <w:r w:rsidRPr="001F69A8">
              <w:t>ATVL</w:t>
            </w:r>
          </w:p>
        </w:tc>
        <w:tc>
          <w:tcPr>
            <w:tcW w:w="794" w:type="dxa"/>
            <w:tcBorders>
              <w:top w:val="single" w:sz="6" w:space="0" w:color="000000"/>
              <w:left w:val="single" w:sz="6" w:space="0" w:color="000000"/>
              <w:bottom w:val="single" w:sz="6" w:space="0" w:color="000000"/>
              <w:right w:val="single" w:sz="6" w:space="0" w:color="000000"/>
            </w:tcBorders>
          </w:tcPr>
          <w:p w14:paraId="2DC1EDA4"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3C6873F" w14:textId="77777777" w:rsidR="00853955" w:rsidRPr="006B70B8" w:rsidRDefault="00853955" w:rsidP="00CB2817">
            <w:pPr>
              <w:pStyle w:val="Small"/>
              <w:widowControl/>
              <w:spacing w:before="40" w:after="40"/>
              <w:jc w:val="both"/>
            </w:pPr>
            <w:r w:rsidRPr="006B70B8">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723F271E" w14:textId="77777777" w:rsidR="00853955" w:rsidRPr="006B70B8" w:rsidRDefault="00853955" w:rsidP="00CB2817">
            <w:pPr>
              <w:pStyle w:val="Small"/>
              <w:widowControl/>
              <w:spacing w:before="40" w:after="40"/>
              <w:jc w:val="both"/>
            </w:pPr>
            <w:r w:rsidRPr="006B70B8">
              <w:t>A string containing a valid value for the domain of the attribute specified by the subfields above</w:t>
            </w:r>
          </w:p>
        </w:tc>
      </w:tr>
    </w:tbl>
    <w:p w14:paraId="7489E5EB" w14:textId="77777777" w:rsidR="00853955" w:rsidRDefault="00853955" w:rsidP="00B732EF">
      <w:pPr>
        <w:spacing w:after="0" w:line="240" w:lineRule="auto"/>
      </w:pPr>
    </w:p>
    <w:p w14:paraId="611A148E" w14:textId="5D54D93F" w:rsidR="00B732EF" w:rsidRPr="00926480" w:rsidRDefault="00B732EF" w:rsidP="001D02B5">
      <w:pPr>
        <w:pStyle w:val="ListContinue2"/>
        <w:numPr>
          <w:ilvl w:val="2"/>
          <w:numId w:val="27"/>
        </w:numPr>
        <w:tabs>
          <w:tab w:val="clear" w:pos="432"/>
        </w:tabs>
        <w:spacing w:before="120" w:after="120" w:line="240" w:lineRule="auto"/>
        <w:rPr>
          <w:b/>
          <w:lang w:eastAsia="en-US"/>
        </w:rPr>
      </w:pPr>
      <w:bookmarkStart w:id="984" w:name="_Toc162435474"/>
      <w:bookmarkStart w:id="985" w:name="_Toc169203168"/>
      <w:bookmarkStart w:id="986" w:name="_Toc170072498"/>
      <w:bookmarkStart w:id="987" w:name="_Toc175558727"/>
      <w:r w:rsidRPr="006B70B8">
        <w:rPr>
          <w:b/>
        </w:rPr>
        <w:t>Information Association field - INAS</w:t>
      </w:r>
      <w:bookmarkEnd w:id="984"/>
      <w:bookmarkEnd w:id="985"/>
      <w:bookmarkEnd w:id="986"/>
      <w:bookmarkEnd w:id="987"/>
    </w:p>
    <w:tbl>
      <w:tblPr>
        <w:tblW w:w="9885" w:type="dxa"/>
        <w:tblInd w:w="-244" w:type="dxa"/>
        <w:tblLayout w:type="fixed"/>
        <w:tblCellMar>
          <w:left w:w="57" w:type="dxa"/>
          <w:right w:w="57" w:type="dxa"/>
        </w:tblCellMar>
        <w:tblLook w:val="04A0" w:firstRow="1" w:lastRow="0" w:firstColumn="1" w:lastColumn="0" w:noHBand="0" w:noVBand="1"/>
      </w:tblPr>
      <w:tblGrid>
        <w:gridCol w:w="3465"/>
        <w:gridCol w:w="796"/>
        <w:gridCol w:w="796"/>
        <w:gridCol w:w="796"/>
        <w:gridCol w:w="4032"/>
      </w:tblGrid>
      <w:tr w:rsidR="006B70B8" w:rsidRPr="006B70B8" w14:paraId="19DFD3DB" w14:textId="77777777" w:rsidTr="00B732EF">
        <w:trPr>
          <w:trHeight w:val="81"/>
        </w:trPr>
        <w:tc>
          <w:tcPr>
            <w:tcW w:w="3465" w:type="dxa"/>
            <w:tcBorders>
              <w:top w:val="double" w:sz="4" w:space="0" w:color="000000"/>
              <w:left w:val="double" w:sz="4" w:space="0" w:color="000000"/>
              <w:bottom w:val="double" w:sz="4" w:space="0" w:color="000000"/>
              <w:right w:val="single" w:sz="4" w:space="0" w:color="000000"/>
            </w:tcBorders>
            <w:shd w:val="clear" w:color="auto" w:fill="D9D9D9" w:themeFill="background1" w:themeFillShade="D9"/>
            <w:vAlign w:val="center"/>
          </w:tcPr>
          <w:p w14:paraId="4AFEB9FB" w14:textId="77777777" w:rsidR="00853955" w:rsidRPr="006B70B8" w:rsidRDefault="00853955" w:rsidP="00C128E3">
            <w:pPr>
              <w:pStyle w:val="Small"/>
              <w:snapToGrid w:val="0"/>
              <w:spacing w:before="40" w:after="40"/>
              <w:jc w:val="both"/>
              <w:rPr>
                <w:b/>
              </w:rPr>
            </w:pPr>
            <w:r w:rsidRPr="006B70B8">
              <w:rPr>
                <w:b/>
              </w:rPr>
              <w:t>Subfield name</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2931A428" w14:textId="77777777" w:rsidR="00853955" w:rsidRPr="006B70B8" w:rsidRDefault="00853955" w:rsidP="00C128E3">
            <w:pPr>
              <w:pStyle w:val="Small"/>
              <w:snapToGrid w:val="0"/>
              <w:spacing w:before="40" w:after="40"/>
              <w:jc w:val="both"/>
              <w:rPr>
                <w:b/>
              </w:rPr>
            </w:pPr>
            <w:r w:rsidRPr="006B70B8">
              <w:rPr>
                <w:b/>
              </w:rPr>
              <w:t>Label</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tcPr>
          <w:p w14:paraId="7073616E" w14:textId="77777777" w:rsidR="00853955" w:rsidRPr="006B70B8" w:rsidRDefault="00853955" w:rsidP="00C128E3">
            <w:pPr>
              <w:pStyle w:val="Small"/>
              <w:snapToGrid w:val="0"/>
              <w:spacing w:before="40" w:after="40"/>
              <w:jc w:val="both"/>
              <w:rPr>
                <w:b/>
              </w:rPr>
            </w:pPr>
            <w:r w:rsidRPr="006B70B8">
              <w:rPr>
                <w:b/>
              </w:rPr>
              <w:t>Value</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156D9D11" w14:textId="77777777" w:rsidR="00853955" w:rsidRPr="006B70B8" w:rsidRDefault="00853955" w:rsidP="00C128E3">
            <w:pPr>
              <w:pStyle w:val="Small"/>
              <w:snapToGrid w:val="0"/>
              <w:spacing w:before="40" w:after="40"/>
              <w:jc w:val="both"/>
              <w:rPr>
                <w:b/>
              </w:rPr>
            </w:pPr>
            <w:r w:rsidRPr="006B70B8">
              <w:rPr>
                <w:b/>
              </w:rPr>
              <w:t>Format</w:t>
            </w:r>
          </w:p>
        </w:tc>
        <w:tc>
          <w:tcPr>
            <w:tcW w:w="4032" w:type="dxa"/>
            <w:tcBorders>
              <w:top w:val="double" w:sz="4" w:space="0" w:color="000000"/>
              <w:left w:val="single" w:sz="4" w:space="0" w:color="000000"/>
              <w:bottom w:val="double" w:sz="4" w:space="0" w:color="000000"/>
              <w:right w:val="double" w:sz="4" w:space="0" w:color="000000"/>
            </w:tcBorders>
            <w:shd w:val="clear" w:color="auto" w:fill="D9D9D9" w:themeFill="background1" w:themeFillShade="D9"/>
            <w:vAlign w:val="center"/>
          </w:tcPr>
          <w:p w14:paraId="292F626E" w14:textId="77777777" w:rsidR="00853955" w:rsidRPr="006B70B8" w:rsidRDefault="00853955" w:rsidP="00C128E3">
            <w:pPr>
              <w:pStyle w:val="Small"/>
              <w:snapToGrid w:val="0"/>
              <w:spacing w:before="40" w:after="40"/>
              <w:jc w:val="both"/>
              <w:rPr>
                <w:b/>
              </w:rPr>
            </w:pPr>
            <w:r w:rsidRPr="006B70B8">
              <w:rPr>
                <w:b/>
              </w:rPr>
              <w:t>Subfield content and specification</w:t>
            </w:r>
          </w:p>
        </w:tc>
      </w:tr>
      <w:tr w:rsidR="006B70B8" w:rsidRPr="006B70B8" w14:paraId="41CD09A7" w14:textId="77777777" w:rsidTr="00B732EF">
        <w:tc>
          <w:tcPr>
            <w:tcW w:w="3465" w:type="dxa"/>
            <w:tcBorders>
              <w:top w:val="double" w:sz="4" w:space="0" w:color="000000"/>
              <w:left w:val="single" w:sz="4" w:space="0" w:color="000000"/>
              <w:bottom w:val="single" w:sz="4" w:space="0" w:color="000000"/>
            </w:tcBorders>
          </w:tcPr>
          <w:p w14:paraId="3ACF2D62" w14:textId="331C582A" w:rsidR="00853955" w:rsidRPr="006B70B8" w:rsidRDefault="00853955" w:rsidP="00B732EF">
            <w:pPr>
              <w:pStyle w:val="Small"/>
              <w:snapToGrid w:val="0"/>
              <w:spacing w:before="40" w:after="40"/>
            </w:pPr>
            <w:r w:rsidRPr="006B70B8">
              <w:t xml:space="preserve">Referenced Record </w:t>
            </w:r>
            <w:r w:rsidR="00B732EF">
              <w:t>n</w:t>
            </w:r>
            <w:r w:rsidR="00B732EF" w:rsidRPr="006B70B8">
              <w:t>ame</w:t>
            </w:r>
          </w:p>
        </w:tc>
        <w:tc>
          <w:tcPr>
            <w:tcW w:w="796" w:type="dxa"/>
            <w:tcBorders>
              <w:top w:val="double" w:sz="4" w:space="0" w:color="000000"/>
              <w:left w:val="single" w:sz="4" w:space="0" w:color="000000"/>
              <w:bottom w:val="single" w:sz="4" w:space="0" w:color="000000"/>
            </w:tcBorders>
          </w:tcPr>
          <w:p w14:paraId="390CE49D" w14:textId="77777777" w:rsidR="00853955" w:rsidRPr="001F69A8" w:rsidRDefault="00853955" w:rsidP="00C128E3">
            <w:pPr>
              <w:pStyle w:val="Small"/>
              <w:snapToGrid w:val="0"/>
              <w:spacing w:before="40" w:after="40"/>
            </w:pPr>
            <w:r w:rsidRPr="001F69A8">
              <w:t>RRNM</w:t>
            </w:r>
          </w:p>
        </w:tc>
        <w:tc>
          <w:tcPr>
            <w:tcW w:w="796" w:type="dxa"/>
            <w:tcBorders>
              <w:top w:val="double" w:sz="4" w:space="0" w:color="000000"/>
              <w:left w:val="single" w:sz="4" w:space="0" w:color="000000"/>
              <w:bottom w:val="single" w:sz="4" w:space="0" w:color="000000"/>
              <w:right w:val="single" w:sz="4" w:space="0" w:color="000000"/>
            </w:tcBorders>
          </w:tcPr>
          <w:p w14:paraId="3EAB36F9" w14:textId="288EA6DE" w:rsidR="00853955" w:rsidRPr="006B70B8" w:rsidRDefault="008222D6" w:rsidP="00C128E3">
            <w:pPr>
              <w:pStyle w:val="Small"/>
              <w:snapToGrid w:val="0"/>
              <w:spacing w:before="40" w:after="40"/>
            </w:pPr>
            <w:r>
              <w:t>{150}</w:t>
            </w:r>
          </w:p>
        </w:tc>
        <w:tc>
          <w:tcPr>
            <w:tcW w:w="796" w:type="dxa"/>
            <w:tcBorders>
              <w:top w:val="double" w:sz="4" w:space="0" w:color="000000"/>
              <w:left w:val="single" w:sz="4" w:space="0" w:color="000000"/>
              <w:bottom w:val="single" w:sz="4" w:space="0" w:color="000000"/>
            </w:tcBorders>
          </w:tcPr>
          <w:p w14:paraId="4968C36D" w14:textId="77777777" w:rsidR="00853955" w:rsidRPr="006B70B8" w:rsidRDefault="00853955" w:rsidP="00C128E3">
            <w:pPr>
              <w:pStyle w:val="Small"/>
              <w:snapToGrid w:val="0"/>
              <w:spacing w:before="40" w:after="40"/>
            </w:pPr>
            <w:r w:rsidRPr="006B70B8">
              <w:t>b11</w:t>
            </w:r>
          </w:p>
        </w:tc>
        <w:tc>
          <w:tcPr>
            <w:tcW w:w="4032" w:type="dxa"/>
            <w:tcBorders>
              <w:top w:val="double" w:sz="4" w:space="0" w:color="000000"/>
              <w:left w:val="single" w:sz="4" w:space="0" w:color="000000"/>
              <w:bottom w:val="single" w:sz="4" w:space="0" w:color="000000"/>
              <w:right w:val="single" w:sz="4" w:space="0" w:color="000000"/>
            </w:tcBorders>
          </w:tcPr>
          <w:p w14:paraId="2A3D5728" w14:textId="77777777" w:rsidR="00853955" w:rsidRDefault="00853955" w:rsidP="00C128E3">
            <w:pPr>
              <w:pStyle w:val="Small"/>
              <w:snapToGrid w:val="0"/>
              <w:spacing w:before="40" w:after="40"/>
            </w:pPr>
            <w:r w:rsidRPr="006B70B8">
              <w:t>Record name of the referenced record</w:t>
            </w:r>
          </w:p>
          <w:p w14:paraId="531E05B0" w14:textId="5E87DD0E" w:rsidR="008222D6" w:rsidRPr="006B70B8" w:rsidRDefault="008222D6" w:rsidP="00C128E3">
            <w:pPr>
              <w:pStyle w:val="Small"/>
              <w:snapToGrid w:val="0"/>
              <w:spacing w:before="40" w:after="40"/>
            </w:pPr>
            <w:r>
              <w:t>{150} – Information Type</w:t>
            </w:r>
          </w:p>
        </w:tc>
      </w:tr>
      <w:tr w:rsidR="006B70B8" w:rsidRPr="006B70B8" w14:paraId="2F5F23C5" w14:textId="77777777" w:rsidTr="00B732EF">
        <w:tc>
          <w:tcPr>
            <w:tcW w:w="3465" w:type="dxa"/>
            <w:tcBorders>
              <w:top w:val="single" w:sz="4" w:space="0" w:color="000000"/>
              <w:left w:val="single" w:sz="4" w:space="0" w:color="000000"/>
              <w:bottom w:val="single" w:sz="4" w:space="0" w:color="000000"/>
            </w:tcBorders>
          </w:tcPr>
          <w:p w14:paraId="71F827E7" w14:textId="616F196C" w:rsidR="00853955" w:rsidRPr="006B70B8" w:rsidRDefault="00853955" w:rsidP="00B732EF">
            <w:pPr>
              <w:pStyle w:val="Small"/>
              <w:snapToGrid w:val="0"/>
              <w:spacing w:before="40" w:after="40"/>
            </w:pPr>
            <w:r w:rsidRPr="006B70B8">
              <w:t xml:space="preserve">Referenced Record </w:t>
            </w:r>
            <w:r w:rsidR="00B732EF">
              <w:t>i</w:t>
            </w:r>
            <w:r w:rsidR="00B732EF" w:rsidRPr="006B70B8">
              <w:t>dentifier</w:t>
            </w:r>
          </w:p>
        </w:tc>
        <w:tc>
          <w:tcPr>
            <w:tcW w:w="796" w:type="dxa"/>
            <w:tcBorders>
              <w:top w:val="single" w:sz="4" w:space="0" w:color="000000"/>
              <w:left w:val="single" w:sz="4" w:space="0" w:color="000000"/>
              <w:bottom w:val="single" w:sz="4" w:space="0" w:color="000000"/>
            </w:tcBorders>
          </w:tcPr>
          <w:p w14:paraId="581FB9C2" w14:textId="77777777" w:rsidR="00853955" w:rsidRPr="001F69A8" w:rsidRDefault="00853955" w:rsidP="00C128E3">
            <w:pPr>
              <w:pStyle w:val="Small"/>
              <w:snapToGrid w:val="0"/>
              <w:spacing w:before="40" w:after="40"/>
            </w:pPr>
            <w:r w:rsidRPr="001F69A8">
              <w:t>RRID</w:t>
            </w:r>
          </w:p>
        </w:tc>
        <w:tc>
          <w:tcPr>
            <w:tcW w:w="796" w:type="dxa"/>
            <w:tcBorders>
              <w:top w:val="single" w:sz="4" w:space="0" w:color="000000"/>
              <w:left w:val="single" w:sz="4" w:space="0" w:color="000000"/>
              <w:bottom w:val="single" w:sz="4" w:space="0" w:color="000000"/>
              <w:right w:val="single" w:sz="4" w:space="0" w:color="000000"/>
            </w:tcBorders>
          </w:tcPr>
          <w:p w14:paraId="54263698"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59094D5E" w14:textId="77777777" w:rsidR="00853955" w:rsidRPr="006B70B8" w:rsidRDefault="00853955" w:rsidP="00C128E3">
            <w:pPr>
              <w:pStyle w:val="Small"/>
              <w:snapToGrid w:val="0"/>
              <w:spacing w:before="40" w:after="40"/>
            </w:pPr>
            <w:r w:rsidRPr="006B70B8">
              <w:t>b14</w:t>
            </w:r>
          </w:p>
        </w:tc>
        <w:tc>
          <w:tcPr>
            <w:tcW w:w="4032" w:type="dxa"/>
            <w:tcBorders>
              <w:top w:val="single" w:sz="4" w:space="0" w:color="000000"/>
              <w:left w:val="single" w:sz="4" w:space="0" w:color="000000"/>
              <w:bottom w:val="single" w:sz="4" w:space="0" w:color="000000"/>
              <w:right w:val="single" w:sz="4" w:space="0" w:color="000000"/>
            </w:tcBorders>
          </w:tcPr>
          <w:p w14:paraId="54E9FB6B" w14:textId="77777777" w:rsidR="00853955" w:rsidRPr="006B70B8" w:rsidRDefault="00853955" w:rsidP="00C128E3">
            <w:pPr>
              <w:pStyle w:val="Small"/>
              <w:snapToGrid w:val="0"/>
              <w:spacing w:before="40" w:after="40"/>
            </w:pPr>
            <w:r w:rsidRPr="006B70B8">
              <w:t>Record identifier of the referenced record</w:t>
            </w:r>
          </w:p>
        </w:tc>
      </w:tr>
      <w:tr w:rsidR="006B70B8" w:rsidRPr="006B70B8" w14:paraId="2B2F28BA" w14:textId="77777777" w:rsidTr="00B732EF">
        <w:tc>
          <w:tcPr>
            <w:tcW w:w="3465" w:type="dxa"/>
            <w:tcBorders>
              <w:top w:val="single" w:sz="4" w:space="0" w:color="000000"/>
              <w:left w:val="single" w:sz="4" w:space="0" w:color="000000"/>
              <w:bottom w:val="single" w:sz="4" w:space="0" w:color="000000"/>
            </w:tcBorders>
          </w:tcPr>
          <w:p w14:paraId="6FEC059E" w14:textId="77777777" w:rsidR="00853955" w:rsidRPr="006B70B8" w:rsidRDefault="00853955" w:rsidP="00C128E3">
            <w:pPr>
              <w:pStyle w:val="Small"/>
              <w:snapToGrid w:val="0"/>
              <w:spacing w:before="40" w:after="40"/>
            </w:pPr>
            <w:r w:rsidRPr="006B70B8">
              <w:t>Numeric Information Association Code</w:t>
            </w:r>
          </w:p>
        </w:tc>
        <w:tc>
          <w:tcPr>
            <w:tcW w:w="796" w:type="dxa"/>
            <w:tcBorders>
              <w:top w:val="single" w:sz="4" w:space="0" w:color="000000"/>
              <w:left w:val="single" w:sz="4" w:space="0" w:color="000000"/>
              <w:bottom w:val="single" w:sz="4" w:space="0" w:color="000000"/>
            </w:tcBorders>
          </w:tcPr>
          <w:p w14:paraId="4CA0826C" w14:textId="77777777" w:rsidR="00853955" w:rsidRPr="006B70B8" w:rsidRDefault="00853955" w:rsidP="00C128E3">
            <w:pPr>
              <w:pStyle w:val="Small"/>
              <w:snapToGrid w:val="0"/>
              <w:spacing w:before="40" w:after="40"/>
            </w:pPr>
            <w:r w:rsidRPr="006B70B8">
              <w:t>NIAC</w:t>
            </w:r>
          </w:p>
        </w:tc>
        <w:tc>
          <w:tcPr>
            <w:tcW w:w="796" w:type="dxa"/>
            <w:tcBorders>
              <w:top w:val="single" w:sz="4" w:space="0" w:color="000000"/>
              <w:left w:val="single" w:sz="4" w:space="0" w:color="000000"/>
              <w:bottom w:val="single" w:sz="4" w:space="0" w:color="000000"/>
              <w:right w:val="single" w:sz="4" w:space="0" w:color="000000"/>
            </w:tcBorders>
          </w:tcPr>
          <w:p w14:paraId="44B8452C"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6C427DF3"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4DE6D2BB" w14:textId="77777777" w:rsidR="00853955" w:rsidRPr="006B70B8" w:rsidRDefault="00853955" w:rsidP="00C128E3">
            <w:pPr>
              <w:pStyle w:val="Small"/>
              <w:snapToGrid w:val="0"/>
              <w:spacing w:before="40" w:after="40"/>
            </w:pPr>
            <w:r w:rsidRPr="006B70B8">
              <w:t>A valid code for the information association as defined in the IACS field of the Dataset General Information Record</w:t>
            </w:r>
          </w:p>
        </w:tc>
      </w:tr>
      <w:tr w:rsidR="006B70B8" w:rsidRPr="006B70B8" w14:paraId="761A7A6B" w14:textId="77777777" w:rsidTr="00B732EF">
        <w:tc>
          <w:tcPr>
            <w:tcW w:w="3465" w:type="dxa"/>
            <w:tcBorders>
              <w:top w:val="single" w:sz="4" w:space="0" w:color="000000"/>
              <w:left w:val="single" w:sz="4" w:space="0" w:color="000000"/>
              <w:bottom w:val="single" w:sz="4" w:space="0" w:color="000000"/>
            </w:tcBorders>
          </w:tcPr>
          <w:p w14:paraId="4B3A2469" w14:textId="7E2F4016" w:rsidR="00853955" w:rsidRPr="006B70B8" w:rsidRDefault="00853955" w:rsidP="00B732EF">
            <w:pPr>
              <w:pStyle w:val="Small"/>
              <w:snapToGrid w:val="0"/>
              <w:spacing w:before="40" w:after="40"/>
            </w:pPr>
            <w:r w:rsidRPr="006B70B8">
              <w:t xml:space="preserve">Numeric Association Role </w:t>
            </w:r>
            <w:r w:rsidR="00B732EF">
              <w:t>c</w:t>
            </w:r>
            <w:r w:rsidR="00B732EF" w:rsidRPr="006B70B8">
              <w:t>ode</w:t>
            </w:r>
          </w:p>
        </w:tc>
        <w:tc>
          <w:tcPr>
            <w:tcW w:w="796" w:type="dxa"/>
            <w:tcBorders>
              <w:top w:val="single" w:sz="4" w:space="0" w:color="000000"/>
              <w:left w:val="single" w:sz="4" w:space="0" w:color="000000"/>
              <w:bottom w:val="single" w:sz="4" w:space="0" w:color="000000"/>
            </w:tcBorders>
          </w:tcPr>
          <w:p w14:paraId="1093BCDE" w14:textId="77777777" w:rsidR="00853955" w:rsidRPr="001F69A8" w:rsidRDefault="00853955" w:rsidP="00C128E3">
            <w:pPr>
              <w:pStyle w:val="Small"/>
              <w:snapToGrid w:val="0"/>
              <w:spacing w:before="40" w:after="40"/>
            </w:pPr>
            <w:r w:rsidRPr="001F69A8">
              <w:t>NARC</w:t>
            </w:r>
          </w:p>
        </w:tc>
        <w:tc>
          <w:tcPr>
            <w:tcW w:w="796" w:type="dxa"/>
            <w:tcBorders>
              <w:top w:val="single" w:sz="4" w:space="0" w:color="000000"/>
              <w:left w:val="single" w:sz="4" w:space="0" w:color="000000"/>
              <w:bottom w:val="single" w:sz="4" w:space="0" w:color="000000"/>
              <w:right w:val="single" w:sz="4" w:space="0" w:color="000000"/>
            </w:tcBorders>
          </w:tcPr>
          <w:p w14:paraId="0EC159A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2A984C2F"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2FAF609F" w14:textId="77777777" w:rsidR="00853955" w:rsidRPr="006B70B8" w:rsidRDefault="00853955" w:rsidP="00C128E3">
            <w:pPr>
              <w:pStyle w:val="Small"/>
              <w:snapToGrid w:val="0"/>
              <w:spacing w:before="40" w:after="40"/>
            </w:pPr>
            <w:r w:rsidRPr="006B70B8">
              <w:t>A valid code for the role as defined in the ARCS field of the Dataset General Information Record</w:t>
            </w:r>
          </w:p>
        </w:tc>
      </w:tr>
      <w:tr w:rsidR="006B70B8" w:rsidRPr="006B70B8" w14:paraId="5E6BB93F" w14:textId="77777777" w:rsidTr="00B732EF">
        <w:tc>
          <w:tcPr>
            <w:tcW w:w="3465" w:type="dxa"/>
            <w:tcBorders>
              <w:top w:val="single" w:sz="4" w:space="0" w:color="000000"/>
              <w:left w:val="single" w:sz="4" w:space="0" w:color="000000"/>
              <w:bottom w:val="single" w:sz="4" w:space="0" w:color="000000"/>
            </w:tcBorders>
          </w:tcPr>
          <w:p w14:paraId="70D73FB9" w14:textId="77777777" w:rsidR="00853955" w:rsidRPr="006B70B8" w:rsidRDefault="00853955" w:rsidP="00C128E3">
            <w:pPr>
              <w:pStyle w:val="Small"/>
              <w:snapToGrid w:val="0"/>
              <w:spacing w:before="40" w:after="40"/>
            </w:pPr>
            <w:r w:rsidRPr="006B70B8">
              <w:t>Information  Association Update Instruction</w:t>
            </w:r>
          </w:p>
        </w:tc>
        <w:tc>
          <w:tcPr>
            <w:tcW w:w="796" w:type="dxa"/>
            <w:tcBorders>
              <w:top w:val="single" w:sz="4" w:space="0" w:color="000000"/>
              <w:left w:val="single" w:sz="4" w:space="0" w:color="000000"/>
              <w:bottom w:val="single" w:sz="4" w:space="0" w:color="000000"/>
            </w:tcBorders>
          </w:tcPr>
          <w:p w14:paraId="0CB488EE" w14:textId="77777777" w:rsidR="00853955" w:rsidRPr="006B70B8" w:rsidRDefault="00853955" w:rsidP="00C128E3">
            <w:pPr>
              <w:pStyle w:val="Small"/>
              <w:snapToGrid w:val="0"/>
              <w:spacing w:before="40" w:after="40"/>
            </w:pPr>
            <w:r w:rsidRPr="006B70B8">
              <w:t>IUIN</w:t>
            </w:r>
          </w:p>
        </w:tc>
        <w:tc>
          <w:tcPr>
            <w:tcW w:w="796" w:type="dxa"/>
            <w:tcBorders>
              <w:top w:val="single" w:sz="4" w:space="0" w:color="000000"/>
              <w:left w:val="single" w:sz="4" w:space="0" w:color="000000"/>
              <w:bottom w:val="single" w:sz="4" w:space="0" w:color="000000"/>
              <w:right w:val="single" w:sz="4" w:space="0" w:color="000000"/>
            </w:tcBorders>
          </w:tcPr>
          <w:p w14:paraId="04F5DB8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66F3349D" w14:textId="77777777" w:rsidR="00853955" w:rsidRPr="006B70B8" w:rsidRDefault="00853955" w:rsidP="00C128E3">
            <w:pPr>
              <w:pStyle w:val="Small"/>
              <w:snapToGrid w:val="0"/>
              <w:spacing w:before="40" w:after="40"/>
            </w:pPr>
            <w:r w:rsidRPr="006B70B8">
              <w:t>b11</w:t>
            </w:r>
          </w:p>
        </w:tc>
        <w:tc>
          <w:tcPr>
            <w:tcW w:w="4032" w:type="dxa"/>
            <w:tcBorders>
              <w:top w:val="single" w:sz="4" w:space="0" w:color="000000"/>
              <w:left w:val="single" w:sz="4" w:space="0" w:color="000000"/>
              <w:bottom w:val="single" w:sz="4" w:space="0" w:color="000000"/>
              <w:right w:val="single" w:sz="4" w:space="0" w:color="000000"/>
            </w:tcBorders>
            <w:vAlign w:val="center"/>
          </w:tcPr>
          <w:p w14:paraId="1B3646D3" w14:textId="0807FCE6" w:rsidR="00853955" w:rsidRPr="006B70B8" w:rsidRDefault="00853955" w:rsidP="00C128E3">
            <w:pPr>
              <w:pStyle w:val="Small"/>
              <w:snapToGrid w:val="0"/>
              <w:spacing w:before="40"/>
            </w:pPr>
            <w:r w:rsidRPr="006B70B8">
              <w:t xml:space="preserve">{1} </w:t>
            </w:r>
            <w:r w:rsidR="00B732EF">
              <w:t>–</w:t>
            </w:r>
            <w:r w:rsidRPr="006B70B8">
              <w:t xml:space="preserve"> Insert</w:t>
            </w:r>
          </w:p>
          <w:p w14:paraId="0C47D3B0" w14:textId="77777777" w:rsidR="00853955" w:rsidRPr="006B70B8" w:rsidRDefault="00853955" w:rsidP="00C128E3">
            <w:pPr>
              <w:pStyle w:val="Small"/>
              <w:spacing w:before="0"/>
            </w:pPr>
            <w:r w:rsidRPr="006B70B8">
              <w:t>{2} – Delete</w:t>
            </w:r>
          </w:p>
          <w:p w14:paraId="3A90C1E8" w14:textId="3FCDF5A2" w:rsidR="00853955" w:rsidRPr="006B70B8" w:rsidRDefault="00853955" w:rsidP="00C128E3">
            <w:pPr>
              <w:pStyle w:val="Small"/>
              <w:spacing w:before="0" w:after="40"/>
            </w:pPr>
            <w:r w:rsidRPr="006B70B8">
              <w:t xml:space="preserve">{3} </w:t>
            </w:r>
            <w:r w:rsidR="00B732EF">
              <w:t>–</w:t>
            </w:r>
            <w:r w:rsidRPr="006B70B8">
              <w:t xml:space="preserve"> Modify</w:t>
            </w:r>
          </w:p>
        </w:tc>
      </w:tr>
      <w:tr w:rsidR="006B70B8" w:rsidRPr="006B70B8" w14:paraId="40BC244D" w14:textId="77777777" w:rsidTr="00B732EF">
        <w:tc>
          <w:tcPr>
            <w:tcW w:w="3465" w:type="dxa"/>
            <w:tcBorders>
              <w:top w:val="single" w:sz="4" w:space="0" w:color="000000"/>
              <w:left w:val="single" w:sz="4" w:space="0" w:color="000000"/>
              <w:bottom w:val="single" w:sz="4" w:space="0" w:color="000000"/>
            </w:tcBorders>
          </w:tcPr>
          <w:p w14:paraId="65AE892A" w14:textId="75BA95DB" w:rsidR="00853955" w:rsidRPr="006B70B8" w:rsidRDefault="00853955" w:rsidP="00B732EF">
            <w:pPr>
              <w:pStyle w:val="Small"/>
              <w:snapToGrid w:val="0"/>
              <w:spacing w:before="40" w:after="40"/>
            </w:pPr>
            <w:r w:rsidRPr="006B70B8">
              <w:t xml:space="preserve">Numeric Attribute </w:t>
            </w:r>
            <w:r w:rsidR="00B732EF">
              <w:t>c</w:t>
            </w:r>
            <w:r w:rsidR="00B732EF" w:rsidRPr="006B70B8">
              <w:t>ode</w:t>
            </w:r>
          </w:p>
        </w:tc>
        <w:tc>
          <w:tcPr>
            <w:tcW w:w="796" w:type="dxa"/>
            <w:tcBorders>
              <w:top w:val="single" w:sz="4" w:space="0" w:color="000000"/>
              <w:left w:val="single" w:sz="4" w:space="0" w:color="000000"/>
              <w:bottom w:val="single" w:sz="4" w:space="0" w:color="000000"/>
            </w:tcBorders>
          </w:tcPr>
          <w:p w14:paraId="73D103F2" w14:textId="77777777" w:rsidR="00853955" w:rsidRPr="001F69A8" w:rsidRDefault="00853955" w:rsidP="00C128E3">
            <w:pPr>
              <w:pStyle w:val="Small"/>
              <w:snapToGrid w:val="0"/>
              <w:spacing w:before="40" w:after="40"/>
            </w:pPr>
            <w:r w:rsidRPr="001F69A8">
              <w:t>*NATC</w:t>
            </w:r>
          </w:p>
        </w:tc>
        <w:tc>
          <w:tcPr>
            <w:tcW w:w="796" w:type="dxa"/>
            <w:tcBorders>
              <w:top w:val="single" w:sz="4" w:space="0" w:color="000000"/>
              <w:left w:val="single" w:sz="4" w:space="0" w:color="000000"/>
              <w:bottom w:val="single" w:sz="4" w:space="0" w:color="000000"/>
              <w:right w:val="single" w:sz="4" w:space="0" w:color="000000"/>
            </w:tcBorders>
          </w:tcPr>
          <w:p w14:paraId="34914623"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vAlign w:val="center"/>
          </w:tcPr>
          <w:p w14:paraId="443C83DB"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609B4BE9" w14:textId="77777777" w:rsidR="00853955" w:rsidRPr="006B70B8" w:rsidRDefault="00853955" w:rsidP="00C128E3">
            <w:pPr>
              <w:pStyle w:val="Small"/>
              <w:snapToGrid w:val="0"/>
              <w:spacing w:before="40" w:after="40"/>
            </w:pPr>
            <w:r w:rsidRPr="006B70B8">
              <w:t>A valid attribute code as defined in the ATCS field of the Dataset General Information Record</w:t>
            </w:r>
          </w:p>
        </w:tc>
      </w:tr>
      <w:tr w:rsidR="006B70B8" w:rsidRPr="006B70B8" w14:paraId="75F0E301" w14:textId="77777777" w:rsidTr="00B732EF">
        <w:tc>
          <w:tcPr>
            <w:tcW w:w="3465" w:type="dxa"/>
            <w:tcBorders>
              <w:top w:val="single" w:sz="4" w:space="0" w:color="000000"/>
              <w:left w:val="single" w:sz="4" w:space="0" w:color="000000"/>
              <w:bottom w:val="single" w:sz="4" w:space="0" w:color="000000"/>
            </w:tcBorders>
          </w:tcPr>
          <w:p w14:paraId="0CC98514" w14:textId="1213FB28" w:rsidR="00853955" w:rsidRPr="006B70B8" w:rsidRDefault="00853955" w:rsidP="00B732EF">
            <w:pPr>
              <w:pStyle w:val="Small"/>
              <w:snapToGrid w:val="0"/>
              <w:spacing w:before="40" w:after="40"/>
            </w:pPr>
            <w:r w:rsidRPr="006B70B8">
              <w:t xml:space="preserve">Attribute </w:t>
            </w:r>
            <w:r w:rsidR="00B732EF">
              <w:t>i</w:t>
            </w:r>
            <w:r w:rsidR="00B732EF" w:rsidRPr="006B70B8">
              <w:t>ndex</w:t>
            </w:r>
          </w:p>
        </w:tc>
        <w:tc>
          <w:tcPr>
            <w:tcW w:w="796" w:type="dxa"/>
            <w:tcBorders>
              <w:top w:val="single" w:sz="4" w:space="0" w:color="000000"/>
              <w:left w:val="single" w:sz="4" w:space="0" w:color="000000"/>
              <w:bottom w:val="single" w:sz="4" w:space="0" w:color="000000"/>
            </w:tcBorders>
          </w:tcPr>
          <w:p w14:paraId="2A030158" w14:textId="77777777" w:rsidR="00853955" w:rsidRPr="001F69A8" w:rsidRDefault="00853955" w:rsidP="00C128E3">
            <w:pPr>
              <w:pStyle w:val="Small"/>
              <w:snapToGrid w:val="0"/>
              <w:spacing w:before="40" w:after="40"/>
            </w:pPr>
            <w:r w:rsidRPr="001F69A8">
              <w:t>ATIX</w:t>
            </w:r>
          </w:p>
        </w:tc>
        <w:tc>
          <w:tcPr>
            <w:tcW w:w="796" w:type="dxa"/>
            <w:tcBorders>
              <w:top w:val="single" w:sz="4" w:space="0" w:color="000000"/>
              <w:left w:val="single" w:sz="4" w:space="0" w:color="000000"/>
              <w:bottom w:val="single" w:sz="4" w:space="0" w:color="000000"/>
              <w:right w:val="single" w:sz="4" w:space="0" w:color="000000"/>
            </w:tcBorders>
          </w:tcPr>
          <w:p w14:paraId="505765D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43EA868D"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1738B7D3" w14:textId="77777777" w:rsidR="00853955" w:rsidRPr="006B70B8" w:rsidRDefault="00853955" w:rsidP="00C128E3">
            <w:pPr>
              <w:pStyle w:val="Small"/>
              <w:snapToGrid w:val="0"/>
              <w:spacing w:before="40" w:after="40"/>
            </w:pPr>
            <w:r w:rsidRPr="006B70B8">
              <w:t>Index (position) of the attribute in the sequence of attributes with the same code and the same parent (starting with 1)</w:t>
            </w:r>
          </w:p>
        </w:tc>
      </w:tr>
      <w:tr w:rsidR="006B70B8" w:rsidRPr="006B70B8" w14:paraId="2613BC4F" w14:textId="77777777" w:rsidTr="00B732EF">
        <w:tc>
          <w:tcPr>
            <w:tcW w:w="3465" w:type="dxa"/>
            <w:tcBorders>
              <w:top w:val="single" w:sz="4" w:space="0" w:color="000000"/>
              <w:left w:val="single" w:sz="4" w:space="0" w:color="000000"/>
              <w:bottom w:val="single" w:sz="4" w:space="0" w:color="000000"/>
            </w:tcBorders>
          </w:tcPr>
          <w:p w14:paraId="354196E6" w14:textId="2396E61B" w:rsidR="00853955" w:rsidRPr="006B70B8" w:rsidRDefault="00853955" w:rsidP="00B732EF">
            <w:pPr>
              <w:pStyle w:val="Small"/>
              <w:snapToGrid w:val="0"/>
              <w:spacing w:before="40" w:after="40"/>
            </w:pPr>
            <w:r w:rsidRPr="006B70B8">
              <w:t xml:space="preserve">Parent </w:t>
            </w:r>
            <w:r w:rsidR="00B732EF">
              <w:t>i</w:t>
            </w:r>
            <w:r w:rsidR="00B732EF" w:rsidRPr="006B70B8">
              <w:t>ndex</w:t>
            </w:r>
          </w:p>
        </w:tc>
        <w:tc>
          <w:tcPr>
            <w:tcW w:w="796" w:type="dxa"/>
            <w:tcBorders>
              <w:top w:val="single" w:sz="4" w:space="0" w:color="000000"/>
              <w:left w:val="single" w:sz="4" w:space="0" w:color="000000"/>
              <w:bottom w:val="single" w:sz="4" w:space="0" w:color="000000"/>
            </w:tcBorders>
          </w:tcPr>
          <w:p w14:paraId="3046C102" w14:textId="77777777" w:rsidR="00853955" w:rsidRPr="001F69A8" w:rsidRDefault="00853955" w:rsidP="00C128E3">
            <w:pPr>
              <w:pStyle w:val="Small"/>
              <w:snapToGrid w:val="0"/>
              <w:spacing w:before="40" w:after="40"/>
            </w:pPr>
            <w:r w:rsidRPr="001F69A8">
              <w:t>PAIX</w:t>
            </w:r>
          </w:p>
        </w:tc>
        <w:tc>
          <w:tcPr>
            <w:tcW w:w="796" w:type="dxa"/>
            <w:tcBorders>
              <w:top w:val="single" w:sz="4" w:space="0" w:color="000000"/>
              <w:left w:val="single" w:sz="4" w:space="0" w:color="000000"/>
              <w:bottom w:val="single" w:sz="4" w:space="0" w:color="000000"/>
              <w:right w:val="single" w:sz="4" w:space="0" w:color="000000"/>
            </w:tcBorders>
          </w:tcPr>
          <w:p w14:paraId="2567403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0516892C"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vAlign w:val="center"/>
          </w:tcPr>
          <w:p w14:paraId="4C9909A4" w14:textId="77777777" w:rsidR="00853955" w:rsidRPr="006B70B8" w:rsidRDefault="00853955" w:rsidP="00C128E3">
            <w:pPr>
              <w:pStyle w:val="Small"/>
              <w:snapToGrid w:val="0"/>
              <w:spacing w:before="40" w:after="40"/>
            </w:pPr>
            <w:r w:rsidRPr="006B70B8">
              <w:t>Index (position) of the parent complex attribute within this ATTR field (starting  with 1). If the attribute has no parent (top level attribute) the value is 0</w:t>
            </w:r>
          </w:p>
        </w:tc>
      </w:tr>
      <w:tr w:rsidR="006B70B8" w:rsidRPr="006B70B8" w14:paraId="0B11BF09" w14:textId="77777777" w:rsidTr="00B732EF">
        <w:tc>
          <w:tcPr>
            <w:tcW w:w="3465" w:type="dxa"/>
            <w:tcBorders>
              <w:top w:val="single" w:sz="4" w:space="0" w:color="000000"/>
              <w:left w:val="single" w:sz="4" w:space="0" w:color="000000"/>
              <w:bottom w:val="single" w:sz="4" w:space="0" w:color="000000"/>
            </w:tcBorders>
          </w:tcPr>
          <w:p w14:paraId="5E2BF378" w14:textId="6F06529A" w:rsidR="00853955" w:rsidRPr="006B70B8" w:rsidRDefault="00853955" w:rsidP="00B732EF">
            <w:pPr>
              <w:pStyle w:val="Small"/>
              <w:snapToGrid w:val="0"/>
              <w:spacing w:before="40" w:after="40"/>
            </w:pPr>
            <w:r w:rsidRPr="006B70B8">
              <w:t xml:space="preserve">Attribute </w:t>
            </w:r>
            <w:r w:rsidR="00B732EF">
              <w:t>i</w:t>
            </w:r>
            <w:r w:rsidR="00B732EF" w:rsidRPr="006B70B8">
              <w:t>nstruction</w:t>
            </w:r>
          </w:p>
        </w:tc>
        <w:tc>
          <w:tcPr>
            <w:tcW w:w="796" w:type="dxa"/>
            <w:tcBorders>
              <w:top w:val="single" w:sz="4" w:space="0" w:color="000000"/>
              <w:left w:val="single" w:sz="4" w:space="0" w:color="000000"/>
              <w:bottom w:val="single" w:sz="4" w:space="0" w:color="000000"/>
            </w:tcBorders>
          </w:tcPr>
          <w:p w14:paraId="57283B74" w14:textId="77777777" w:rsidR="00853955" w:rsidRPr="006B70B8" w:rsidRDefault="00853955" w:rsidP="00C128E3">
            <w:pPr>
              <w:pStyle w:val="Small"/>
              <w:snapToGrid w:val="0"/>
              <w:spacing w:before="40" w:after="40"/>
            </w:pPr>
            <w:r w:rsidRPr="006B70B8">
              <w:t>ATIN</w:t>
            </w:r>
          </w:p>
        </w:tc>
        <w:tc>
          <w:tcPr>
            <w:tcW w:w="796" w:type="dxa"/>
            <w:tcBorders>
              <w:top w:val="single" w:sz="4" w:space="0" w:color="000000"/>
              <w:left w:val="single" w:sz="4" w:space="0" w:color="000000"/>
              <w:bottom w:val="single" w:sz="4" w:space="0" w:color="000000"/>
              <w:right w:val="single" w:sz="4" w:space="0" w:color="000000"/>
            </w:tcBorders>
          </w:tcPr>
          <w:p w14:paraId="3D7DAA7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190111C3" w14:textId="77777777" w:rsidR="00853955" w:rsidRPr="006B70B8" w:rsidRDefault="00853955" w:rsidP="00C128E3">
            <w:pPr>
              <w:pStyle w:val="Small"/>
              <w:snapToGrid w:val="0"/>
              <w:spacing w:before="40" w:after="40"/>
            </w:pPr>
            <w:r w:rsidRPr="006B70B8">
              <w:t>b11</w:t>
            </w:r>
          </w:p>
        </w:tc>
        <w:tc>
          <w:tcPr>
            <w:tcW w:w="4032" w:type="dxa"/>
            <w:tcBorders>
              <w:top w:val="single" w:sz="4" w:space="0" w:color="000000"/>
              <w:left w:val="single" w:sz="4" w:space="0" w:color="000000"/>
              <w:bottom w:val="single" w:sz="4" w:space="0" w:color="000000"/>
              <w:right w:val="single" w:sz="4" w:space="0" w:color="000000"/>
            </w:tcBorders>
            <w:vAlign w:val="center"/>
          </w:tcPr>
          <w:p w14:paraId="591335B6" w14:textId="264693BA" w:rsidR="00853955" w:rsidRPr="006B70B8" w:rsidRDefault="00853955" w:rsidP="00C128E3">
            <w:pPr>
              <w:pStyle w:val="Small"/>
              <w:snapToGrid w:val="0"/>
              <w:spacing w:before="40"/>
            </w:pPr>
            <w:r w:rsidRPr="006B70B8">
              <w:t xml:space="preserve">{1} </w:t>
            </w:r>
            <w:r w:rsidR="00B732EF">
              <w:t>–</w:t>
            </w:r>
            <w:r w:rsidRPr="006B70B8">
              <w:t xml:space="preserve"> Insert</w:t>
            </w:r>
          </w:p>
          <w:p w14:paraId="51007915" w14:textId="1F7E40E6" w:rsidR="00853955" w:rsidRPr="006B70B8" w:rsidRDefault="00853955" w:rsidP="00C128E3">
            <w:pPr>
              <w:pStyle w:val="Small"/>
              <w:spacing w:before="0"/>
            </w:pPr>
            <w:r w:rsidRPr="006B70B8">
              <w:t xml:space="preserve">{2} </w:t>
            </w:r>
            <w:r w:rsidR="00B732EF">
              <w:t>–</w:t>
            </w:r>
            <w:r w:rsidRPr="006B70B8">
              <w:t xml:space="preserve"> Delete</w:t>
            </w:r>
          </w:p>
          <w:p w14:paraId="1A31FF09" w14:textId="2E302CAD" w:rsidR="00853955" w:rsidRPr="006B70B8" w:rsidRDefault="00853955" w:rsidP="00C128E3">
            <w:pPr>
              <w:pStyle w:val="Small"/>
              <w:snapToGrid w:val="0"/>
              <w:spacing w:before="0" w:after="40"/>
            </w:pPr>
            <w:r w:rsidRPr="006B70B8">
              <w:t xml:space="preserve">{3} </w:t>
            </w:r>
            <w:r w:rsidR="00B732EF">
              <w:t>–</w:t>
            </w:r>
            <w:r w:rsidRPr="006B70B8">
              <w:t xml:space="preserve"> Modify</w:t>
            </w:r>
          </w:p>
        </w:tc>
      </w:tr>
      <w:tr w:rsidR="006B70B8" w:rsidRPr="006B70B8" w14:paraId="361C8168" w14:textId="77777777" w:rsidTr="00B732EF">
        <w:tc>
          <w:tcPr>
            <w:tcW w:w="3465" w:type="dxa"/>
            <w:tcBorders>
              <w:top w:val="single" w:sz="4" w:space="0" w:color="000000"/>
              <w:left w:val="single" w:sz="4" w:space="0" w:color="000000"/>
              <w:bottom w:val="single" w:sz="4" w:space="0" w:color="000000"/>
            </w:tcBorders>
          </w:tcPr>
          <w:p w14:paraId="42DA69AD" w14:textId="609BD202" w:rsidR="00853955" w:rsidRPr="006B70B8" w:rsidRDefault="00853955" w:rsidP="00B732EF">
            <w:pPr>
              <w:pStyle w:val="Small"/>
              <w:snapToGrid w:val="0"/>
              <w:spacing w:before="40" w:after="40"/>
            </w:pPr>
            <w:r w:rsidRPr="006B70B8">
              <w:t xml:space="preserve">Attribute </w:t>
            </w:r>
            <w:r w:rsidR="00B732EF">
              <w:t>v</w:t>
            </w:r>
            <w:r w:rsidR="00B732EF" w:rsidRPr="006B70B8">
              <w:t>alue</w:t>
            </w:r>
          </w:p>
        </w:tc>
        <w:tc>
          <w:tcPr>
            <w:tcW w:w="796" w:type="dxa"/>
            <w:tcBorders>
              <w:top w:val="single" w:sz="4" w:space="0" w:color="000000"/>
              <w:left w:val="single" w:sz="4" w:space="0" w:color="000000"/>
              <w:bottom w:val="single" w:sz="4" w:space="0" w:color="000000"/>
            </w:tcBorders>
          </w:tcPr>
          <w:p w14:paraId="5014EE89" w14:textId="77777777" w:rsidR="00853955" w:rsidRPr="001F69A8" w:rsidRDefault="00853955" w:rsidP="00C128E3">
            <w:pPr>
              <w:pStyle w:val="Small"/>
              <w:snapToGrid w:val="0"/>
              <w:spacing w:before="40" w:after="40"/>
            </w:pPr>
            <w:r w:rsidRPr="001F69A8">
              <w:t>ATVL</w:t>
            </w:r>
          </w:p>
        </w:tc>
        <w:tc>
          <w:tcPr>
            <w:tcW w:w="796" w:type="dxa"/>
            <w:tcBorders>
              <w:top w:val="single" w:sz="4" w:space="0" w:color="000000"/>
              <w:left w:val="single" w:sz="4" w:space="0" w:color="000000"/>
              <w:bottom w:val="single" w:sz="4" w:space="0" w:color="000000"/>
              <w:right w:val="single" w:sz="4" w:space="0" w:color="000000"/>
            </w:tcBorders>
          </w:tcPr>
          <w:p w14:paraId="4E0FCBB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4F0641E8" w14:textId="77777777" w:rsidR="00853955" w:rsidRPr="006B70B8" w:rsidRDefault="00853955" w:rsidP="00C128E3">
            <w:pPr>
              <w:pStyle w:val="Small"/>
              <w:snapToGrid w:val="0"/>
              <w:spacing w:before="40" w:after="40"/>
            </w:pPr>
            <w:r w:rsidRPr="006B70B8">
              <w:t>A()</w:t>
            </w:r>
          </w:p>
        </w:tc>
        <w:tc>
          <w:tcPr>
            <w:tcW w:w="4032" w:type="dxa"/>
            <w:tcBorders>
              <w:top w:val="single" w:sz="4" w:space="0" w:color="000000"/>
              <w:left w:val="single" w:sz="4" w:space="0" w:color="000000"/>
              <w:bottom w:val="single" w:sz="4" w:space="0" w:color="000000"/>
              <w:right w:val="single" w:sz="4" w:space="0" w:color="000000"/>
            </w:tcBorders>
            <w:vAlign w:val="center"/>
          </w:tcPr>
          <w:p w14:paraId="3E1B3DBE" w14:textId="77777777" w:rsidR="00853955" w:rsidRPr="006B70B8" w:rsidRDefault="00853955" w:rsidP="00C128E3">
            <w:pPr>
              <w:pStyle w:val="Small"/>
              <w:snapToGrid w:val="0"/>
              <w:spacing w:before="40" w:after="40"/>
            </w:pPr>
            <w:r w:rsidRPr="006B70B8">
              <w:t>A string containing a valid value for the domain of the attribute specified by the subfields above</w:t>
            </w:r>
          </w:p>
        </w:tc>
      </w:tr>
    </w:tbl>
    <w:p w14:paraId="7E9D5562" w14:textId="77777777" w:rsidR="00853955" w:rsidRDefault="00853955" w:rsidP="00B732EF">
      <w:pPr>
        <w:spacing w:after="0" w:line="240" w:lineRule="auto"/>
      </w:pPr>
    </w:p>
    <w:p w14:paraId="37A6295F" w14:textId="7FB74219" w:rsidR="00B732EF" w:rsidRPr="00926480" w:rsidRDefault="00B732EF" w:rsidP="001D02B5">
      <w:pPr>
        <w:pStyle w:val="ListContinue2"/>
        <w:numPr>
          <w:ilvl w:val="2"/>
          <w:numId w:val="27"/>
        </w:numPr>
        <w:tabs>
          <w:tab w:val="clear" w:pos="432"/>
        </w:tabs>
        <w:spacing w:before="120" w:after="120" w:line="240" w:lineRule="auto"/>
        <w:rPr>
          <w:b/>
          <w:lang w:eastAsia="en-US"/>
        </w:rPr>
      </w:pPr>
      <w:bookmarkStart w:id="988" w:name="_Toc162435475"/>
      <w:bookmarkStart w:id="989" w:name="_Toc169203169"/>
      <w:bookmarkStart w:id="990" w:name="_Toc170072499"/>
      <w:bookmarkStart w:id="991" w:name="_Toc175558728"/>
      <w:r w:rsidRPr="006B70B8">
        <w:rPr>
          <w:b/>
        </w:rPr>
        <w:t>Point Record Identifier field - PRID</w:t>
      </w:r>
      <w:bookmarkEnd w:id="988"/>
      <w:bookmarkEnd w:id="989"/>
      <w:bookmarkEnd w:id="990"/>
      <w:bookmarkEnd w:id="991"/>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01D0C366"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78156E9" w14:textId="77777777" w:rsidR="00E73EDF" w:rsidRPr="006B70B8" w:rsidRDefault="007653F1" w:rsidP="00C128E3">
            <w:pPr>
              <w:pStyle w:val="Small"/>
              <w:spacing w:before="40" w:after="40"/>
              <w:jc w:val="both"/>
            </w:pPr>
            <w:r w:rsidRPr="006B70B8">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7F02541" w14:textId="77777777" w:rsidR="00E73EDF" w:rsidRPr="006B70B8" w:rsidRDefault="007653F1" w:rsidP="00C128E3">
            <w:pPr>
              <w:pStyle w:val="Small"/>
              <w:spacing w:before="40" w:after="40"/>
              <w:jc w:val="both"/>
            </w:pPr>
            <w:r w:rsidRPr="006B70B8">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D1FBB8" w14:textId="77777777" w:rsidR="00E73EDF" w:rsidRPr="006B70B8" w:rsidRDefault="007653F1" w:rsidP="00C128E3">
            <w:pPr>
              <w:pStyle w:val="Small"/>
              <w:spacing w:before="40" w:after="40"/>
              <w:jc w:val="both"/>
            </w:pPr>
            <w:r w:rsidRPr="006B70B8">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CB271CD" w14:textId="77777777" w:rsidR="00E73EDF" w:rsidRPr="006B70B8" w:rsidRDefault="007653F1" w:rsidP="00C128E3">
            <w:pPr>
              <w:pStyle w:val="Small"/>
              <w:spacing w:before="40" w:after="40"/>
              <w:jc w:val="both"/>
            </w:pPr>
            <w:r w:rsidRPr="006B70B8">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4C4828B" w14:textId="77777777" w:rsidR="00E73EDF" w:rsidRPr="006B70B8" w:rsidRDefault="007653F1" w:rsidP="00C128E3">
            <w:pPr>
              <w:pStyle w:val="Small"/>
              <w:spacing w:before="40" w:after="40"/>
              <w:jc w:val="both"/>
            </w:pPr>
            <w:r w:rsidRPr="006B70B8">
              <w:t>Comment</w:t>
            </w:r>
          </w:p>
        </w:tc>
      </w:tr>
      <w:tr w:rsidR="006B70B8" w:rsidRPr="006B70B8" w14:paraId="403BBABF" w14:textId="77777777">
        <w:tc>
          <w:tcPr>
            <w:tcW w:w="3459" w:type="dxa"/>
            <w:tcBorders>
              <w:top w:val="single" w:sz="6" w:space="0" w:color="000000"/>
              <w:left w:val="single" w:sz="6" w:space="0" w:color="000000"/>
              <w:bottom w:val="single" w:sz="6" w:space="0" w:color="000000"/>
              <w:right w:val="single" w:sz="6" w:space="0" w:color="000000"/>
            </w:tcBorders>
          </w:tcPr>
          <w:p w14:paraId="40E4DCAC" w14:textId="7705E44A" w:rsidR="00E73EDF" w:rsidRPr="006B70B8" w:rsidRDefault="007653F1" w:rsidP="00650371">
            <w:pPr>
              <w:pStyle w:val="Small"/>
              <w:spacing w:before="40" w:after="40"/>
              <w:jc w:val="both"/>
            </w:pPr>
            <w:r w:rsidRPr="006B70B8">
              <w:t xml:space="preserve">Record </w:t>
            </w:r>
            <w:r w:rsidR="00650371">
              <w:t>n</w:t>
            </w:r>
            <w:r w:rsidR="00650371"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26F28A4E"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41B09852" w14:textId="77777777" w:rsidR="00E73EDF" w:rsidRPr="006B70B8" w:rsidRDefault="007653F1" w:rsidP="00C128E3">
            <w:pPr>
              <w:pStyle w:val="Small"/>
              <w:spacing w:before="40" w:after="40"/>
              <w:jc w:val="both"/>
            </w:pPr>
            <w:r w:rsidRPr="006B70B8">
              <w:t>{110}</w:t>
            </w:r>
          </w:p>
        </w:tc>
        <w:tc>
          <w:tcPr>
            <w:tcW w:w="794" w:type="dxa"/>
            <w:tcBorders>
              <w:top w:val="single" w:sz="6" w:space="0" w:color="000000"/>
              <w:left w:val="single" w:sz="6" w:space="0" w:color="000000"/>
              <w:bottom w:val="single" w:sz="6" w:space="0" w:color="000000"/>
              <w:right w:val="single" w:sz="6" w:space="0" w:color="000000"/>
            </w:tcBorders>
          </w:tcPr>
          <w:p w14:paraId="2ED04E4B"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858582F" w14:textId="440D52BF" w:rsidR="00E73EDF" w:rsidRPr="006B70B8" w:rsidRDefault="007653F1" w:rsidP="00C128E3">
            <w:pPr>
              <w:pStyle w:val="Small"/>
              <w:spacing w:before="40" w:after="40"/>
              <w:jc w:val="both"/>
            </w:pPr>
            <w:r w:rsidRPr="006B70B8">
              <w:t xml:space="preserve">{110} </w:t>
            </w:r>
            <w:r w:rsidR="00650371">
              <w:t>–</w:t>
            </w:r>
            <w:r w:rsidRPr="006B70B8">
              <w:t xml:space="preserve"> Point</w:t>
            </w:r>
          </w:p>
        </w:tc>
      </w:tr>
      <w:tr w:rsidR="006B70B8" w:rsidRPr="006B70B8" w14:paraId="15C574AB" w14:textId="77777777">
        <w:tc>
          <w:tcPr>
            <w:tcW w:w="3459" w:type="dxa"/>
            <w:tcBorders>
              <w:top w:val="single" w:sz="6" w:space="0" w:color="000000"/>
              <w:left w:val="single" w:sz="6" w:space="0" w:color="000000"/>
              <w:bottom w:val="single" w:sz="6" w:space="0" w:color="000000"/>
              <w:right w:val="single" w:sz="6" w:space="0" w:color="000000"/>
            </w:tcBorders>
          </w:tcPr>
          <w:p w14:paraId="4E7809A7" w14:textId="1E8DE695" w:rsidR="00E73EDF" w:rsidRPr="006B70B8" w:rsidRDefault="007653F1" w:rsidP="00650371">
            <w:pPr>
              <w:pStyle w:val="Small"/>
              <w:spacing w:before="40" w:after="40"/>
              <w:jc w:val="both"/>
            </w:pPr>
            <w:r w:rsidRPr="006B70B8">
              <w:t xml:space="preserve">Record </w:t>
            </w:r>
            <w:r w:rsidR="00650371">
              <w:t>i</w:t>
            </w:r>
            <w:r w:rsidR="00650371"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6E172475"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08DE7FB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AD62F79"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65E8244C"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0B2014F2" w14:textId="77777777">
        <w:tc>
          <w:tcPr>
            <w:tcW w:w="3459" w:type="dxa"/>
            <w:tcBorders>
              <w:top w:val="single" w:sz="6" w:space="0" w:color="000000"/>
              <w:left w:val="single" w:sz="6" w:space="0" w:color="000000"/>
              <w:bottom w:val="single" w:sz="6" w:space="0" w:color="000000"/>
              <w:right w:val="single" w:sz="6" w:space="0" w:color="000000"/>
            </w:tcBorders>
          </w:tcPr>
          <w:p w14:paraId="53197DAA" w14:textId="07C28315" w:rsidR="00E73EDF" w:rsidRPr="006B70B8" w:rsidRDefault="007653F1" w:rsidP="00650371">
            <w:pPr>
              <w:pStyle w:val="Small"/>
              <w:spacing w:before="40" w:after="40"/>
              <w:jc w:val="both"/>
            </w:pPr>
            <w:r w:rsidRPr="006B70B8">
              <w:t xml:space="preserve">Record </w:t>
            </w:r>
            <w:r w:rsidR="00650371">
              <w:t>v</w:t>
            </w:r>
            <w:r w:rsidR="00650371"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13F6CFC8"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7E8DEA25"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55C7A04"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7C1A692"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1C53B762" w14:textId="77777777">
        <w:tc>
          <w:tcPr>
            <w:tcW w:w="3459" w:type="dxa"/>
            <w:tcBorders>
              <w:top w:val="single" w:sz="6" w:space="0" w:color="000000"/>
              <w:left w:val="single" w:sz="6" w:space="0" w:color="000000"/>
              <w:bottom w:val="single" w:sz="6" w:space="0" w:color="000000"/>
              <w:right w:val="single" w:sz="6" w:space="0" w:color="000000"/>
            </w:tcBorders>
          </w:tcPr>
          <w:p w14:paraId="68D03C96" w14:textId="22E1F731" w:rsidR="00E73EDF" w:rsidRPr="006B70B8" w:rsidRDefault="007653F1" w:rsidP="00650371">
            <w:pPr>
              <w:pStyle w:val="Small"/>
              <w:spacing w:before="40" w:after="40"/>
              <w:jc w:val="both"/>
            </w:pPr>
            <w:r w:rsidRPr="006B70B8">
              <w:t xml:space="preserve">Record </w:t>
            </w:r>
            <w:r w:rsidR="00650371">
              <w:t>u</w:t>
            </w:r>
            <w:r w:rsidR="00650371" w:rsidRPr="006B70B8">
              <w:t xml:space="preserve">pdate </w:t>
            </w:r>
            <w:r w:rsidR="00650371">
              <w:t>i</w:t>
            </w:r>
            <w:r w:rsidR="00650371"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17B13AEF"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052EA0A5"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8D587CC"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62C77D3E" w14:textId="77777777" w:rsidR="00E73EDF" w:rsidRPr="006B70B8" w:rsidRDefault="007653F1" w:rsidP="00C128E3">
            <w:pPr>
              <w:pStyle w:val="Small"/>
              <w:snapToGrid w:val="0"/>
              <w:spacing w:before="40"/>
              <w:jc w:val="both"/>
            </w:pPr>
            <w:r w:rsidRPr="006B70B8">
              <w:t>{1} – Insert</w:t>
            </w:r>
          </w:p>
          <w:p w14:paraId="1A1C8F17" w14:textId="2B54B4E1" w:rsidR="00E73EDF" w:rsidRPr="006B70B8" w:rsidRDefault="007653F1" w:rsidP="00C128E3">
            <w:pPr>
              <w:pStyle w:val="Small"/>
              <w:snapToGrid w:val="0"/>
              <w:spacing w:before="0"/>
              <w:jc w:val="both"/>
            </w:pPr>
            <w:r w:rsidRPr="006B70B8">
              <w:t xml:space="preserve">{2} </w:t>
            </w:r>
            <w:r w:rsidR="00650371">
              <w:t>–</w:t>
            </w:r>
            <w:r w:rsidRPr="006B70B8">
              <w:t xml:space="preserve"> Delete</w:t>
            </w:r>
          </w:p>
          <w:p w14:paraId="54AA177B" w14:textId="2EEE195F" w:rsidR="00E73EDF" w:rsidRPr="006B70B8" w:rsidRDefault="007653F1" w:rsidP="00C128E3">
            <w:pPr>
              <w:pStyle w:val="Small"/>
              <w:spacing w:before="0" w:after="40"/>
              <w:jc w:val="both"/>
            </w:pPr>
            <w:r w:rsidRPr="006B70B8">
              <w:t xml:space="preserve">{3} </w:t>
            </w:r>
            <w:r w:rsidR="00650371">
              <w:t>–</w:t>
            </w:r>
            <w:r w:rsidRPr="006B70B8">
              <w:t xml:space="preserve"> Modify</w:t>
            </w:r>
          </w:p>
        </w:tc>
      </w:tr>
    </w:tbl>
    <w:p w14:paraId="52AEDB14" w14:textId="77777777" w:rsidR="00E73EDF" w:rsidRDefault="00E73EDF" w:rsidP="00650371">
      <w:pPr>
        <w:spacing w:after="0" w:line="240" w:lineRule="auto"/>
      </w:pPr>
    </w:p>
    <w:p w14:paraId="45115323" w14:textId="509201F7" w:rsidR="00650371" w:rsidRPr="00926480" w:rsidRDefault="00650371" w:rsidP="001D02B5">
      <w:pPr>
        <w:pStyle w:val="ListContinue2"/>
        <w:numPr>
          <w:ilvl w:val="2"/>
          <w:numId w:val="27"/>
        </w:numPr>
        <w:tabs>
          <w:tab w:val="clear" w:pos="432"/>
        </w:tabs>
        <w:spacing w:before="120" w:after="120" w:line="240" w:lineRule="auto"/>
        <w:rPr>
          <w:b/>
          <w:lang w:eastAsia="en-US"/>
        </w:rPr>
      </w:pPr>
      <w:bookmarkStart w:id="992" w:name="_Toc162435476"/>
      <w:bookmarkStart w:id="993" w:name="_Toc169203170"/>
      <w:bookmarkStart w:id="994" w:name="_Toc170072500"/>
      <w:bookmarkStart w:id="995" w:name="_Toc175558729"/>
      <w:r w:rsidRPr="00650371">
        <w:rPr>
          <w:b/>
        </w:rPr>
        <w:t>2</w:t>
      </w:r>
      <w:r w:rsidRPr="00650371">
        <w:rPr>
          <w:b/>
        </w:rPr>
        <w:noBreakHyphen/>
        <w:t>D Integer Coordinate Tuple field structure - C2IT</w:t>
      </w:r>
      <w:bookmarkEnd w:id="992"/>
      <w:bookmarkEnd w:id="993"/>
      <w:bookmarkEnd w:id="994"/>
      <w:bookmarkEnd w:id="995"/>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1C5D8C20"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50122F4"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7A6A9E2"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FD00245"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9F3C944"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87CF205" w14:textId="77777777" w:rsidR="00E73EDF" w:rsidRPr="006B70B8" w:rsidRDefault="007653F1" w:rsidP="00C128E3">
            <w:pPr>
              <w:pStyle w:val="Small"/>
              <w:spacing w:before="40" w:after="40"/>
              <w:jc w:val="both"/>
              <w:rPr>
                <w:b/>
              </w:rPr>
            </w:pPr>
            <w:r w:rsidRPr="006B70B8">
              <w:rPr>
                <w:b/>
              </w:rPr>
              <w:t>Comment</w:t>
            </w:r>
          </w:p>
        </w:tc>
      </w:tr>
      <w:tr w:rsidR="006B70B8" w:rsidRPr="006B70B8" w14:paraId="065E351C" w14:textId="77777777">
        <w:tc>
          <w:tcPr>
            <w:tcW w:w="3459" w:type="dxa"/>
            <w:tcBorders>
              <w:top w:val="single" w:sz="6" w:space="0" w:color="000000"/>
              <w:left w:val="single" w:sz="6" w:space="0" w:color="000000"/>
              <w:bottom w:val="single" w:sz="6" w:space="0" w:color="000000"/>
              <w:right w:val="single" w:sz="6" w:space="0" w:color="000000"/>
            </w:tcBorders>
          </w:tcPr>
          <w:p w14:paraId="4BD56717" w14:textId="77777777" w:rsidR="00E73EDF" w:rsidRPr="006B70B8" w:rsidRDefault="007653F1" w:rsidP="00C128E3">
            <w:pPr>
              <w:pStyle w:val="Small"/>
              <w:spacing w:before="40" w:after="40"/>
              <w:jc w:val="both"/>
            </w:pPr>
            <w:r w:rsidRPr="006B70B8">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54E0B16D" w14:textId="2CF578D1" w:rsidR="00E73EDF" w:rsidRPr="006B70B8" w:rsidRDefault="007653F1" w:rsidP="00C128E3">
            <w:pPr>
              <w:pStyle w:val="Small"/>
              <w:spacing w:before="40" w:after="40"/>
              <w:jc w:val="both"/>
            </w:pPr>
            <w:r w:rsidRPr="006B70B8">
              <w:t>YCOO</w:t>
            </w:r>
          </w:p>
        </w:tc>
        <w:tc>
          <w:tcPr>
            <w:tcW w:w="794" w:type="dxa"/>
            <w:tcBorders>
              <w:top w:val="single" w:sz="6" w:space="0" w:color="000000"/>
              <w:left w:val="single" w:sz="6" w:space="0" w:color="000000"/>
              <w:bottom w:val="single" w:sz="6" w:space="0" w:color="000000"/>
              <w:right w:val="single" w:sz="6" w:space="0" w:color="000000"/>
            </w:tcBorders>
          </w:tcPr>
          <w:p w14:paraId="4B0374CB"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EA4738D"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65F1BFF6" w14:textId="77777777" w:rsidR="00E73EDF" w:rsidRPr="006B70B8" w:rsidRDefault="007653F1" w:rsidP="00C128E3">
            <w:pPr>
              <w:pStyle w:val="Small"/>
              <w:spacing w:before="40" w:after="40"/>
              <w:jc w:val="both"/>
            </w:pPr>
            <w:r w:rsidRPr="006B70B8">
              <w:t>Y-coordinate or latitude</w:t>
            </w:r>
          </w:p>
        </w:tc>
      </w:tr>
      <w:tr w:rsidR="006B70B8" w:rsidRPr="006B70B8" w14:paraId="33F11EDF" w14:textId="77777777">
        <w:tc>
          <w:tcPr>
            <w:tcW w:w="3459" w:type="dxa"/>
            <w:tcBorders>
              <w:top w:val="single" w:sz="6" w:space="0" w:color="000000"/>
              <w:left w:val="single" w:sz="6" w:space="0" w:color="000000"/>
              <w:bottom w:val="single" w:sz="6" w:space="0" w:color="000000"/>
              <w:right w:val="single" w:sz="6" w:space="0" w:color="000000"/>
            </w:tcBorders>
          </w:tcPr>
          <w:p w14:paraId="6728267F" w14:textId="77777777" w:rsidR="00E73EDF" w:rsidRPr="006B70B8" w:rsidRDefault="007653F1" w:rsidP="00C128E3">
            <w:pPr>
              <w:pStyle w:val="Small"/>
              <w:spacing w:before="40" w:after="40"/>
              <w:jc w:val="both"/>
            </w:pPr>
            <w:r w:rsidRPr="006B70B8">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0A59C03D" w14:textId="77777777" w:rsidR="00E73EDF" w:rsidRPr="006B70B8" w:rsidRDefault="007653F1" w:rsidP="00C128E3">
            <w:pPr>
              <w:pStyle w:val="Small"/>
              <w:spacing w:before="40" w:after="40"/>
              <w:jc w:val="both"/>
            </w:pPr>
            <w:r w:rsidRPr="006B70B8">
              <w:t>XCOO</w:t>
            </w:r>
          </w:p>
        </w:tc>
        <w:tc>
          <w:tcPr>
            <w:tcW w:w="794" w:type="dxa"/>
            <w:tcBorders>
              <w:top w:val="single" w:sz="6" w:space="0" w:color="000000"/>
              <w:left w:val="single" w:sz="6" w:space="0" w:color="000000"/>
              <w:bottom w:val="single" w:sz="6" w:space="0" w:color="000000"/>
              <w:right w:val="single" w:sz="6" w:space="0" w:color="000000"/>
            </w:tcBorders>
          </w:tcPr>
          <w:p w14:paraId="30309F6E"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610C70"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2A26F77C" w14:textId="77777777" w:rsidR="00E73EDF" w:rsidRPr="006B70B8" w:rsidRDefault="007653F1" w:rsidP="00C128E3">
            <w:pPr>
              <w:pStyle w:val="Small"/>
              <w:spacing w:before="40" w:after="40"/>
              <w:jc w:val="both"/>
            </w:pPr>
            <w:r w:rsidRPr="006B70B8">
              <w:t>X-coordinate or longitude</w:t>
            </w:r>
          </w:p>
        </w:tc>
      </w:tr>
    </w:tbl>
    <w:p w14:paraId="443A2E26" w14:textId="77777777" w:rsidR="00E73EDF" w:rsidRDefault="00E73EDF" w:rsidP="00650371">
      <w:pPr>
        <w:spacing w:after="0" w:line="240" w:lineRule="auto"/>
      </w:pPr>
    </w:p>
    <w:p w14:paraId="636ABDAF" w14:textId="204ACD78" w:rsidR="00650371" w:rsidRPr="00926480" w:rsidRDefault="00650371" w:rsidP="001D02B5">
      <w:pPr>
        <w:pStyle w:val="ListContinue2"/>
        <w:numPr>
          <w:ilvl w:val="2"/>
          <w:numId w:val="27"/>
        </w:numPr>
        <w:tabs>
          <w:tab w:val="clear" w:pos="432"/>
        </w:tabs>
        <w:spacing w:before="120" w:after="120" w:line="240" w:lineRule="auto"/>
        <w:rPr>
          <w:b/>
          <w:lang w:eastAsia="en-US"/>
        </w:rPr>
      </w:pPr>
      <w:bookmarkStart w:id="996" w:name="_Toc162435477"/>
      <w:bookmarkStart w:id="997" w:name="_Toc169203171"/>
      <w:bookmarkStart w:id="998" w:name="_Toc170072501"/>
      <w:bookmarkStart w:id="999" w:name="_Toc175558730"/>
      <w:r w:rsidRPr="006B70B8">
        <w:rPr>
          <w:b/>
        </w:rPr>
        <w:t>3</w:t>
      </w:r>
      <w:r w:rsidRPr="006B70B8">
        <w:rPr>
          <w:b/>
        </w:rPr>
        <w:noBreakHyphen/>
        <w:t xml:space="preserve">D Integer Coordinate Tuple field structure - </w:t>
      </w:r>
      <w:bookmarkEnd w:id="996"/>
      <w:bookmarkEnd w:id="997"/>
      <w:bookmarkEnd w:id="998"/>
      <w:bookmarkEnd w:id="999"/>
      <w:r w:rsidR="00CE3BA4" w:rsidRPr="006B70B8">
        <w:rPr>
          <w:b/>
        </w:rPr>
        <w:t>C3</w:t>
      </w:r>
      <w:r w:rsidR="00CE3BA4">
        <w:rPr>
          <w:b/>
        </w:rPr>
        <w:t>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23A0AFE8"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7E3573B"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7962AC8"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F404EA"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A6D38B6"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B255E55" w14:textId="77777777" w:rsidR="00E73EDF" w:rsidRPr="006B70B8" w:rsidRDefault="007653F1" w:rsidP="00C128E3">
            <w:pPr>
              <w:pStyle w:val="Small"/>
              <w:spacing w:before="40" w:after="40"/>
              <w:jc w:val="both"/>
              <w:rPr>
                <w:b/>
              </w:rPr>
            </w:pPr>
            <w:r w:rsidRPr="006B70B8">
              <w:rPr>
                <w:b/>
              </w:rPr>
              <w:t>Comment</w:t>
            </w:r>
          </w:p>
        </w:tc>
      </w:tr>
      <w:tr w:rsidR="006B70B8" w:rsidRPr="006B70B8" w14:paraId="34969BCE" w14:textId="77777777">
        <w:tc>
          <w:tcPr>
            <w:tcW w:w="3459" w:type="dxa"/>
            <w:tcBorders>
              <w:top w:val="single" w:sz="6" w:space="0" w:color="000000"/>
              <w:left w:val="single" w:sz="6" w:space="0" w:color="000000"/>
              <w:bottom w:val="single" w:sz="6" w:space="0" w:color="000000"/>
              <w:right w:val="single" w:sz="6" w:space="0" w:color="000000"/>
            </w:tcBorders>
          </w:tcPr>
          <w:p w14:paraId="668926A1" w14:textId="77777777" w:rsidR="00E73EDF" w:rsidRPr="006B70B8" w:rsidRDefault="007653F1" w:rsidP="00C128E3">
            <w:pPr>
              <w:pStyle w:val="Small"/>
              <w:spacing w:before="40" w:after="40"/>
              <w:jc w:val="both"/>
            </w:pPr>
            <w:r w:rsidRPr="006B70B8">
              <w:t>Vertical CRS Id</w:t>
            </w:r>
          </w:p>
        </w:tc>
        <w:tc>
          <w:tcPr>
            <w:tcW w:w="794" w:type="dxa"/>
            <w:tcBorders>
              <w:top w:val="single" w:sz="6" w:space="0" w:color="000000"/>
              <w:left w:val="single" w:sz="6" w:space="0" w:color="000000"/>
              <w:bottom w:val="single" w:sz="6" w:space="0" w:color="000000"/>
              <w:right w:val="single" w:sz="6" w:space="0" w:color="000000"/>
            </w:tcBorders>
          </w:tcPr>
          <w:p w14:paraId="369BD60A" w14:textId="77777777" w:rsidR="00E73EDF" w:rsidRPr="006B70B8" w:rsidRDefault="007653F1" w:rsidP="00C128E3">
            <w:pPr>
              <w:pStyle w:val="Small"/>
              <w:spacing w:before="40" w:after="40"/>
              <w:jc w:val="both"/>
            </w:pPr>
            <w:r w:rsidRPr="006B70B8">
              <w:t>VCID</w:t>
            </w:r>
          </w:p>
        </w:tc>
        <w:tc>
          <w:tcPr>
            <w:tcW w:w="794" w:type="dxa"/>
            <w:tcBorders>
              <w:top w:val="single" w:sz="6" w:space="0" w:color="000000"/>
              <w:left w:val="single" w:sz="6" w:space="0" w:color="000000"/>
              <w:bottom w:val="single" w:sz="6" w:space="0" w:color="000000"/>
              <w:right w:val="single" w:sz="6" w:space="0" w:color="000000"/>
            </w:tcBorders>
          </w:tcPr>
          <w:p w14:paraId="136F188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80C8CD2"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4831A5A" w14:textId="77777777" w:rsidR="00E73EDF" w:rsidRPr="006B70B8" w:rsidRDefault="007653F1" w:rsidP="00C128E3">
            <w:pPr>
              <w:pStyle w:val="Small"/>
              <w:spacing w:before="40" w:after="40"/>
              <w:jc w:val="both"/>
            </w:pPr>
            <w:r w:rsidRPr="006B70B8">
              <w:t>Internal identifier of the Vertical CRS</w:t>
            </w:r>
          </w:p>
        </w:tc>
      </w:tr>
      <w:tr w:rsidR="006B70B8" w:rsidRPr="006B70B8" w14:paraId="2544D17E" w14:textId="77777777">
        <w:tc>
          <w:tcPr>
            <w:tcW w:w="3459" w:type="dxa"/>
            <w:tcBorders>
              <w:top w:val="single" w:sz="6" w:space="0" w:color="000000"/>
              <w:left w:val="single" w:sz="6" w:space="0" w:color="000000"/>
              <w:bottom w:val="single" w:sz="6" w:space="0" w:color="000000"/>
              <w:right w:val="single" w:sz="6" w:space="0" w:color="000000"/>
            </w:tcBorders>
          </w:tcPr>
          <w:p w14:paraId="10E3EEA7" w14:textId="77777777" w:rsidR="00E73EDF" w:rsidRPr="006B70B8" w:rsidRDefault="007653F1" w:rsidP="00C128E3">
            <w:pPr>
              <w:pStyle w:val="Small"/>
              <w:spacing w:before="40" w:after="40"/>
              <w:jc w:val="both"/>
            </w:pPr>
            <w:r w:rsidRPr="006B70B8">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134734B8" w14:textId="6028A9EA" w:rsidR="00E73EDF" w:rsidRPr="006B70B8" w:rsidRDefault="007653F1" w:rsidP="00C128E3">
            <w:pPr>
              <w:pStyle w:val="Small"/>
              <w:spacing w:before="40" w:after="40"/>
              <w:jc w:val="both"/>
            </w:pPr>
            <w:r w:rsidRPr="006B70B8">
              <w:t>YCOO</w:t>
            </w:r>
          </w:p>
        </w:tc>
        <w:tc>
          <w:tcPr>
            <w:tcW w:w="794" w:type="dxa"/>
            <w:tcBorders>
              <w:top w:val="single" w:sz="6" w:space="0" w:color="000000"/>
              <w:left w:val="single" w:sz="6" w:space="0" w:color="000000"/>
              <w:bottom w:val="single" w:sz="6" w:space="0" w:color="000000"/>
              <w:right w:val="single" w:sz="6" w:space="0" w:color="000000"/>
            </w:tcBorders>
          </w:tcPr>
          <w:p w14:paraId="2DBE253A"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2A6E641"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07DC30B2" w14:textId="1E3B28A0" w:rsidR="00E73EDF" w:rsidRPr="006B70B8" w:rsidRDefault="00650371" w:rsidP="00C128E3">
            <w:pPr>
              <w:pStyle w:val="Small"/>
              <w:spacing w:before="40" w:after="40"/>
              <w:jc w:val="both"/>
            </w:pPr>
            <w:r>
              <w:t>Y-</w:t>
            </w:r>
            <w:r w:rsidR="007653F1" w:rsidRPr="006B70B8">
              <w:t>coordinate or latitude</w:t>
            </w:r>
          </w:p>
        </w:tc>
      </w:tr>
      <w:tr w:rsidR="006B70B8" w:rsidRPr="006B70B8" w14:paraId="32D21E8B" w14:textId="77777777">
        <w:tc>
          <w:tcPr>
            <w:tcW w:w="3459" w:type="dxa"/>
            <w:tcBorders>
              <w:top w:val="single" w:sz="6" w:space="0" w:color="000000"/>
              <w:left w:val="single" w:sz="6" w:space="0" w:color="000000"/>
              <w:bottom w:val="single" w:sz="6" w:space="0" w:color="000000"/>
              <w:right w:val="single" w:sz="6" w:space="0" w:color="000000"/>
            </w:tcBorders>
          </w:tcPr>
          <w:p w14:paraId="5C25846C" w14:textId="77777777" w:rsidR="00E73EDF" w:rsidRPr="006B70B8" w:rsidRDefault="007653F1" w:rsidP="00C128E3">
            <w:pPr>
              <w:pStyle w:val="Small"/>
              <w:spacing w:before="40" w:after="40"/>
              <w:jc w:val="both"/>
            </w:pPr>
            <w:r w:rsidRPr="006B70B8">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2655FF2C" w14:textId="77777777" w:rsidR="00E73EDF" w:rsidRPr="006B70B8" w:rsidRDefault="007653F1" w:rsidP="00C128E3">
            <w:pPr>
              <w:pStyle w:val="Small"/>
              <w:spacing w:before="40" w:after="40"/>
              <w:jc w:val="both"/>
            </w:pPr>
            <w:r w:rsidRPr="006B70B8">
              <w:t>XCOO</w:t>
            </w:r>
          </w:p>
        </w:tc>
        <w:tc>
          <w:tcPr>
            <w:tcW w:w="794" w:type="dxa"/>
            <w:tcBorders>
              <w:top w:val="single" w:sz="6" w:space="0" w:color="000000"/>
              <w:left w:val="single" w:sz="6" w:space="0" w:color="000000"/>
              <w:bottom w:val="single" w:sz="6" w:space="0" w:color="000000"/>
              <w:right w:val="single" w:sz="6" w:space="0" w:color="000000"/>
            </w:tcBorders>
          </w:tcPr>
          <w:p w14:paraId="4C2B0FF4"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B0FDCBB"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1A93CAA7" w14:textId="2E83140D" w:rsidR="00E73EDF" w:rsidRPr="006B70B8" w:rsidRDefault="00650371" w:rsidP="00C128E3">
            <w:pPr>
              <w:pStyle w:val="Small"/>
              <w:spacing w:before="40" w:after="40"/>
              <w:jc w:val="both"/>
            </w:pPr>
            <w:r>
              <w:t>X-</w:t>
            </w:r>
            <w:r w:rsidR="007653F1" w:rsidRPr="006B70B8">
              <w:t>coordinate or longitude</w:t>
            </w:r>
          </w:p>
        </w:tc>
      </w:tr>
      <w:tr w:rsidR="006B70B8" w:rsidRPr="006B70B8" w14:paraId="5706DCCD" w14:textId="77777777">
        <w:tc>
          <w:tcPr>
            <w:tcW w:w="3459" w:type="dxa"/>
            <w:tcBorders>
              <w:top w:val="single" w:sz="6" w:space="0" w:color="000000"/>
              <w:left w:val="single" w:sz="6" w:space="0" w:color="000000"/>
              <w:bottom w:val="single" w:sz="6" w:space="0" w:color="000000"/>
              <w:right w:val="single" w:sz="6" w:space="0" w:color="000000"/>
            </w:tcBorders>
          </w:tcPr>
          <w:p w14:paraId="41EA84FA" w14:textId="77777777" w:rsidR="00E73EDF" w:rsidRPr="006B70B8" w:rsidRDefault="007653F1" w:rsidP="00C128E3">
            <w:pPr>
              <w:pStyle w:val="Small"/>
              <w:spacing w:before="40" w:after="40"/>
              <w:jc w:val="both"/>
            </w:pPr>
            <w:r w:rsidRPr="006B70B8">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5CFC336D" w14:textId="77777777" w:rsidR="00E73EDF" w:rsidRPr="006B70B8" w:rsidRDefault="007653F1" w:rsidP="00C128E3">
            <w:pPr>
              <w:pStyle w:val="Small"/>
              <w:spacing w:before="40" w:after="40"/>
              <w:jc w:val="both"/>
            </w:pPr>
            <w:r w:rsidRPr="006B70B8">
              <w:t>ZCOO</w:t>
            </w:r>
          </w:p>
        </w:tc>
        <w:tc>
          <w:tcPr>
            <w:tcW w:w="794" w:type="dxa"/>
            <w:tcBorders>
              <w:top w:val="single" w:sz="6" w:space="0" w:color="000000"/>
              <w:left w:val="single" w:sz="6" w:space="0" w:color="000000"/>
              <w:bottom w:val="single" w:sz="6" w:space="0" w:color="000000"/>
              <w:right w:val="single" w:sz="6" w:space="0" w:color="000000"/>
            </w:tcBorders>
          </w:tcPr>
          <w:p w14:paraId="524DB6CF"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A6B17B7"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49798C44" w14:textId="66F3BCDD" w:rsidR="00E73EDF" w:rsidRPr="006B70B8" w:rsidRDefault="00650371" w:rsidP="00C128E3">
            <w:pPr>
              <w:pStyle w:val="Small"/>
              <w:spacing w:before="40" w:after="40"/>
              <w:jc w:val="both"/>
            </w:pPr>
            <w:r>
              <w:t>Z-</w:t>
            </w:r>
            <w:r w:rsidR="007653F1" w:rsidRPr="006B70B8">
              <w:t>coordinate (depth)</w:t>
            </w:r>
          </w:p>
        </w:tc>
      </w:tr>
    </w:tbl>
    <w:p w14:paraId="1AC2044A" w14:textId="447B2160"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000" w:name="_Toc162435478"/>
      <w:bookmarkStart w:id="1001" w:name="_Toc169203172"/>
      <w:bookmarkStart w:id="1002" w:name="_Toc170072502"/>
      <w:bookmarkStart w:id="1003" w:name="_Toc175558731"/>
      <w:r w:rsidRPr="00D27FC2">
        <w:rPr>
          <w:b/>
        </w:rPr>
        <w:lastRenderedPageBreak/>
        <w:t>Multi Point Record Identifier field - MRID</w:t>
      </w:r>
      <w:bookmarkEnd w:id="1000"/>
      <w:bookmarkEnd w:id="1001"/>
      <w:bookmarkEnd w:id="1002"/>
      <w:bookmarkEnd w:id="1003"/>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254F06DD"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93C99F5"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EB155C"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9F3D98"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0ABB86"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FC8CC37" w14:textId="77777777" w:rsidR="00E73EDF" w:rsidRPr="006B70B8" w:rsidRDefault="007653F1" w:rsidP="00C128E3">
            <w:pPr>
              <w:pStyle w:val="Small"/>
              <w:spacing w:before="40" w:after="40"/>
              <w:jc w:val="both"/>
              <w:rPr>
                <w:b/>
              </w:rPr>
            </w:pPr>
            <w:r w:rsidRPr="006B70B8">
              <w:rPr>
                <w:b/>
              </w:rPr>
              <w:t>Comment</w:t>
            </w:r>
          </w:p>
        </w:tc>
      </w:tr>
      <w:tr w:rsidR="006B70B8" w:rsidRPr="006B70B8" w14:paraId="76215B3A" w14:textId="77777777">
        <w:tc>
          <w:tcPr>
            <w:tcW w:w="3459" w:type="dxa"/>
            <w:tcBorders>
              <w:top w:val="single" w:sz="6" w:space="0" w:color="000000"/>
              <w:left w:val="single" w:sz="6" w:space="0" w:color="000000"/>
              <w:bottom w:val="single" w:sz="6" w:space="0" w:color="000000"/>
              <w:right w:val="single" w:sz="6" w:space="0" w:color="000000"/>
            </w:tcBorders>
          </w:tcPr>
          <w:p w14:paraId="63C71E8E" w14:textId="6ACD2334" w:rsidR="00E73EDF" w:rsidRPr="006B70B8" w:rsidRDefault="007653F1" w:rsidP="00D27FC2">
            <w:pPr>
              <w:pStyle w:val="Small"/>
              <w:spacing w:before="40" w:after="40"/>
              <w:jc w:val="both"/>
            </w:pPr>
            <w:r w:rsidRPr="006B70B8">
              <w:t xml:space="preserve">Record </w:t>
            </w:r>
            <w:r w:rsidR="00D27FC2">
              <w:t>n</w:t>
            </w:r>
            <w:r w:rsidR="00D27FC2"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68EC185B"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446F550B" w14:textId="77777777" w:rsidR="00E73EDF" w:rsidRPr="006B70B8" w:rsidRDefault="007653F1" w:rsidP="00C128E3">
            <w:pPr>
              <w:pStyle w:val="Small"/>
              <w:spacing w:before="40" w:after="40"/>
              <w:jc w:val="both"/>
            </w:pPr>
            <w:r w:rsidRPr="006B70B8">
              <w:t>{115}</w:t>
            </w:r>
          </w:p>
        </w:tc>
        <w:tc>
          <w:tcPr>
            <w:tcW w:w="794" w:type="dxa"/>
            <w:tcBorders>
              <w:top w:val="single" w:sz="6" w:space="0" w:color="000000"/>
              <w:left w:val="single" w:sz="6" w:space="0" w:color="000000"/>
              <w:bottom w:val="single" w:sz="6" w:space="0" w:color="000000"/>
              <w:right w:val="single" w:sz="6" w:space="0" w:color="000000"/>
            </w:tcBorders>
          </w:tcPr>
          <w:p w14:paraId="7E1E55BE"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6CCC568D" w14:textId="3BA35A40" w:rsidR="00E73EDF" w:rsidRPr="006B70B8" w:rsidRDefault="007653F1" w:rsidP="00C128E3">
            <w:pPr>
              <w:pStyle w:val="Small"/>
              <w:spacing w:before="40" w:after="40"/>
              <w:jc w:val="both"/>
            </w:pPr>
            <w:r w:rsidRPr="006B70B8">
              <w:t xml:space="preserve">{115} </w:t>
            </w:r>
            <w:r w:rsidR="00D27FC2">
              <w:t>–</w:t>
            </w:r>
            <w:r w:rsidRPr="006B70B8">
              <w:t xml:space="preserve"> Multi Point</w:t>
            </w:r>
          </w:p>
        </w:tc>
      </w:tr>
      <w:tr w:rsidR="006B70B8" w:rsidRPr="006B70B8" w14:paraId="164EB59D" w14:textId="77777777">
        <w:tc>
          <w:tcPr>
            <w:tcW w:w="3459" w:type="dxa"/>
            <w:tcBorders>
              <w:top w:val="single" w:sz="6" w:space="0" w:color="000000"/>
              <w:left w:val="single" w:sz="6" w:space="0" w:color="000000"/>
              <w:bottom w:val="single" w:sz="6" w:space="0" w:color="000000"/>
              <w:right w:val="single" w:sz="6" w:space="0" w:color="000000"/>
            </w:tcBorders>
          </w:tcPr>
          <w:p w14:paraId="78B5B195" w14:textId="715A3377" w:rsidR="00E73EDF" w:rsidRPr="006B70B8" w:rsidRDefault="007653F1" w:rsidP="00D27FC2">
            <w:pPr>
              <w:pStyle w:val="Small"/>
              <w:spacing w:before="40" w:after="40"/>
              <w:jc w:val="both"/>
            </w:pPr>
            <w:r w:rsidRPr="006B70B8">
              <w:t xml:space="preserve">Record </w:t>
            </w:r>
            <w:r w:rsidR="00D27FC2">
              <w:t>i</w:t>
            </w:r>
            <w:r w:rsidR="00D27FC2"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6D6AA886"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2FCFFF3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97E8F0F"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6743277C"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74E7B0DC" w14:textId="77777777">
        <w:tc>
          <w:tcPr>
            <w:tcW w:w="3459" w:type="dxa"/>
            <w:tcBorders>
              <w:top w:val="single" w:sz="6" w:space="0" w:color="000000"/>
              <w:left w:val="single" w:sz="6" w:space="0" w:color="000000"/>
              <w:bottom w:val="single" w:sz="6" w:space="0" w:color="000000"/>
              <w:right w:val="single" w:sz="6" w:space="0" w:color="000000"/>
            </w:tcBorders>
          </w:tcPr>
          <w:p w14:paraId="6499FB49" w14:textId="2B489897" w:rsidR="00E73EDF" w:rsidRPr="006B70B8" w:rsidRDefault="007653F1" w:rsidP="00D27FC2">
            <w:pPr>
              <w:pStyle w:val="Small"/>
              <w:spacing w:before="40" w:after="40"/>
              <w:jc w:val="both"/>
            </w:pPr>
            <w:r w:rsidRPr="006B70B8">
              <w:t xml:space="preserve">Record </w:t>
            </w:r>
            <w:r w:rsidR="00D27FC2">
              <w:t>v</w:t>
            </w:r>
            <w:r w:rsidR="00D27FC2"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024A02A7"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6C54800E"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C18C8F"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C39EA8C"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1C85ED4D" w14:textId="77777777">
        <w:tc>
          <w:tcPr>
            <w:tcW w:w="3459" w:type="dxa"/>
            <w:tcBorders>
              <w:top w:val="single" w:sz="6" w:space="0" w:color="000000"/>
              <w:left w:val="single" w:sz="6" w:space="0" w:color="000000"/>
              <w:bottom w:val="single" w:sz="6" w:space="0" w:color="000000"/>
              <w:right w:val="single" w:sz="6" w:space="0" w:color="000000"/>
            </w:tcBorders>
          </w:tcPr>
          <w:p w14:paraId="7778CF82" w14:textId="52185530" w:rsidR="00E73EDF" w:rsidRPr="006B70B8" w:rsidRDefault="007653F1" w:rsidP="00D27FC2">
            <w:pPr>
              <w:pStyle w:val="Small"/>
              <w:spacing w:before="40" w:after="40"/>
              <w:jc w:val="both"/>
            </w:pPr>
            <w:r w:rsidRPr="006B70B8">
              <w:t xml:space="preserve">Record </w:t>
            </w:r>
            <w:r w:rsidR="00D27FC2">
              <w:t>u</w:t>
            </w:r>
            <w:r w:rsidR="00D27FC2" w:rsidRPr="006B70B8">
              <w:t xml:space="preserve">pdate </w:t>
            </w:r>
            <w:r w:rsidR="00D27FC2">
              <w:t>i</w:t>
            </w:r>
            <w:r w:rsidR="00D27FC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70BD9FE4"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35ABDCCC"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1D425867"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1546162D" w14:textId="77777777" w:rsidR="00E73EDF" w:rsidRPr="006B70B8" w:rsidRDefault="007653F1" w:rsidP="00C128E3">
            <w:pPr>
              <w:pStyle w:val="Small"/>
              <w:snapToGrid w:val="0"/>
              <w:spacing w:before="40"/>
              <w:jc w:val="both"/>
            </w:pPr>
            <w:r w:rsidRPr="006B70B8">
              <w:t>{1} – Insert</w:t>
            </w:r>
          </w:p>
          <w:p w14:paraId="3CCD7D03" w14:textId="196946B8" w:rsidR="00E73EDF" w:rsidRPr="006B70B8" w:rsidRDefault="007653F1" w:rsidP="00C128E3">
            <w:pPr>
              <w:pStyle w:val="Small"/>
              <w:snapToGrid w:val="0"/>
              <w:spacing w:before="0"/>
              <w:jc w:val="both"/>
            </w:pPr>
            <w:r w:rsidRPr="006B70B8">
              <w:t xml:space="preserve">{2} </w:t>
            </w:r>
            <w:r w:rsidR="00D27FC2">
              <w:t>–</w:t>
            </w:r>
            <w:r w:rsidRPr="006B70B8">
              <w:t xml:space="preserve"> Delete</w:t>
            </w:r>
          </w:p>
          <w:p w14:paraId="3241AC90" w14:textId="4ACC8CB4" w:rsidR="00E73EDF" w:rsidRPr="006B70B8" w:rsidRDefault="007653F1" w:rsidP="00C128E3">
            <w:pPr>
              <w:pStyle w:val="Small"/>
              <w:spacing w:before="0" w:after="40"/>
              <w:jc w:val="both"/>
            </w:pPr>
            <w:r w:rsidRPr="006B70B8">
              <w:t xml:space="preserve">{3} </w:t>
            </w:r>
            <w:r w:rsidR="00D27FC2">
              <w:t>–</w:t>
            </w:r>
            <w:r w:rsidRPr="006B70B8">
              <w:t xml:space="preserve"> Modify</w:t>
            </w:r>
          </w:p>
        </w:tc>
      </w:tr>
    </w:tbl>
    <w:p w14:paraId="58ED6668" w14:textId="77777777" w:rsidR="00E73EDF" w:rsidRDefault="00E73EDF" w:rsidP="00D27FC2">
      <w:pPr>
        <w:spacing w:after="0" w:line="240" w:lineRule="auto"/>
      </w:pPr>
    </w:p>
    <w:p w14:paraId="17737D5C" w14:textId="61ED6614"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004" w:name="_Toc162435479"/>
      <w:bookmarkStart w:id="1005" w:name="_Toc169203173"/>
      <w:bookmarkStart w:id="1006" w:name="_Toc170072503"/>
      <w:bookmarkStart w:id="1007" w:name="_Toc175558732"/>
      <w:r w:rsidRPr="00D27FC2">
        <w:rPr>
          <w:b/>
        </w:rPr>
        <w:t>2-D Integer Coordinate List field structure - C2IL</w:t>
      </w:r>
      <w:bookmarkEnd w:id="1004"/>
      <w:bookmarkEnd w:id="1005"/>
      <w:bookmarkEnd w:id="1006"/>
      <w:bookmarkEnd w:id="1007"/>
    </w:p>
    <w:tbl>
      <w:tblPr>
        <w:tblW w:w="9866" w:type="dxa"/>
        <w:tblInd w:w="-244" w:type="dxa"/>
        <w:tblLayout w:type="fixed"/>
        <w:tblCellMar>
          <w:left w:w="57" w:type="dxa"/>
          <w:right w:w="57" w:type="dxa"/>
        </w:tblCellMar>
        <w:tblLook w:val="04A0" w:firstRow="1" w:lastRow="0" w:firstColumn="1" w:lastColumn="0" w:noHBand="0" w:noVBand="1"/>
      </w:tblPr>
      <w:tblGrid>
        <w:gridCol w:w="3762"/>
        <w:gridCol w:w="863"/>
        <w:gridCol w:w="863"/>
        <w:gridCol w:w="4378"/>
      </w:tblGrid>
      <w:tr w:rsidR="006B70B8" w:rsidRPr="006B70B8" w14:paraId="7BA0A275" w14:textId="77777777" w:rsidTr="00D27FC2">
        <w:trPr>
          <w:trHeight w:val="184"/>
        </w:trPr>
        <w:tc>
          <w:tcPr>
            <w:tcW w:w="3762"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60636EE0" w14:textId="77777777" w:rsidR="00FF7C24" w:rsidRPr="006B70B8" w:rsidRDefault="00FF7C24" w:rsidP="00C128E3">
            <w:pPr>
              <w:pStyle w:val="Small"/>
              <w:snapToGrid w:val="0"/>
              <w:spacing w:before="40" w:after="40"/>
              <w:rPr>
                <w:b/>
              </w:rPr>
            </w:pPr>
            <w:r w:rsidRPr="006B70B8">
              <w:rPr>
                <w:b/>
              </w:rPr>
              <w:t>Subfield name</w:t>
            </w:r>
          </w:p>
        </w:tc>
        <w:tc>
          <w:tcPr>
            <w:tcW w:w="863"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61A17F09" w14:textId="77777777" w:rsidR="00FF7C24" w:rsidRPr="006B70B8" w:rsidRDefault="00FF7C24" w:rsidP="00C128E3">
            <w:pPr>
              <w:pStyle w:val="Small"/>
              <w:snapToGrid w:val="0"/>
              <w:spacing w:before="40" w:after="40"/>
              <w:rPr>
                <w:b/>
              </w:rPr>
            </w:pPr>
            <w:r w:rsidRPr="006B70B8">
              <w:rPr>
                <w:b/>
              </w:rPr>
              <w:t>Label</w:t>
            </w:r>
          </w:p>
        </w:tc>
        <w:tc>
          <w:tcPr>
            <w:tcW w:w="863"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2ED11C8B" w14:textId="77777777" w:rsidR="00FF7C24" w:rsidRPr="006B70B8" w:rsidRDefault="00FF7C24" w:rsidP="00C128E3">
            <w:pPr>
              <w:pStyle w:val="Small"/>
              <w:snapToGrid w:val="0"/>
              <w:spacing w:before="40" w:after="40"/>
              <w:rPr>
                <w:b/>
              </w:rPr>
            </w:pPr>
            <w:r w:rsidRPr="006B70B8">
              <w:rPr>
                <w:b/>
              </w:rPr>
              <w:t>Format</w:t>
            </w:r>
          </w:p>
        </w:tc>
        <w:tc>
          <w:tcPr>
            <w:tcW w:w="4378"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2740CA61" w14:textId="77777777" w:rsidR="00FF7C24" w:rsidRPr="006B70B8" w:rsidRDefault="00FF7C24" w:rsidP="00C128E3">
            <w:pPr>
              <w:pStyle w:val="Small"/>
              <w:snapToGrid w:val="0"/>
              <w:spacing w:before="40" w:after="40"/>
              <w:rPr>
                <w:b/>
              </w:rPr>
            </w:pPr>
            <w:r w:rsidRPr="006B70B8">
              <w:rPr>
                <w:b/>
              </w:rPr>
              <w:t>Subfield content and specification</w:t>
            </w:r>
          </w:p>
        </w:tc>
      </w:tr>
      <w:tr w:rsidR="006B70B8" w:rsidRPr="006B70B8" w14:paraId="1297BFD8" w14:textId="77777777" w:rsidTr="00D27FC2">
        <w:trPr>
          <w:trHeight w:val="296"/>
        </w:trPr>
        <w:tc>
          <w:tcPr>
            <w:tcW w:w="3762" w:type="dxa"/>
            <w:tcBorders>
              <w:top w:val="double" w:sz="4" w:space="0" w:color="auto"/>
              <w:left w:val="single" w:sz="4" w:space="0" w:color="000000"/>
              <w:bottom w:val="single" w:sz="4" w:space="0" w:color="000000"/>
            </w:tcBorders>
          </w:tcPr>
          <w:p w14:paraId="5C855DAF" w14:textId="77777777" w:rsidR="00FF7C24" w:rsidRPr="006B70B8" w:rsidRDefault="00FF7C24" w:rsidP="00C128E3">
            <w:pPr>
              <w:pStyle w:val="Small"/>
              <w:snapToGrid w:val="0"/>
              <w:spacing w:before="40" w:after="40"/>
            </w:pPr>
            <w:r w:rsidRPr="006B70B8">
              <w:t>Coordinate in Y axis</w:t>
            </w:r>
          </w:p>
        </w:tc>
        <w:tc>
          <w:tcPr>
            <w:tcW w:w="863" w:type="dxa"/>
            <w:tcBorders>
              <w:top w:val="double" w:sz="4" w:space="0" w:color="auto"/>
              <w:left w:val="single" w:sz="4" w:space="0" w:color="000000"/>
              <w:bottom w:val="single" w:sz="4" w:space="0" w:color="000000"/>
            </w:tcBorders>
          </w:tcPr>
          <w:p w14:paraId="0367F418" w14:textId="77777777" w:rsidR="00FF7C24" w:rsidRPr="006B70B8" w:rsidRDefault="00FF7C24" w:rsidP="00C128E3">
            <w:pPr>
              <w:pStyle w:val="Small"/>
              <w:snapToGrid w:val="0"/>
              <w:spacing w:before="40" w:after="40"/>
            </w:pPr>
            <w:r w:rsidRPr="006B70B8">
              <w:t>*YCOO</w:t>
            </w:r>
          </w:p>
        </w:tc>
        <w:tc>
          <w:tcPr>
            <w:tcW w:w="863" w:type="dxa"/>
            <w:tcBorders>
              <w:top w:val="double" w:sz="4" w:space="0" w:color="auto"/>
              <w:left w:val="single" w:sz="4" w:space="0" w:color="000000"/>
              <w:bottom w:val="single" w:sz="4" w:space="0" w:color="000000"/>
            </w:tcBorders>
          </w:tcPr>
          <w:p w14:paraId="541B938D" w14:textId="77777777" w:rsidR="00FF7C24" w:rsidRPr="006B70B8" w:rsidRDefault="00FF7C24" w:rsidP="00C128E3">
            <w:pPr>
              <w:pStyle w:val="Small"/>
              <w:snapToGrid w:val="0"/>
              <w:spacing w:before="40" w:after="40"/>
            </w:pPr>
            <w:r w:rsidRPr="006B70B8">
              <w:t>b24</w:t>
            </w:r>
          </w:p>
        </w:tc>
        <w:tc>
          <w:tcPr>
            <w:tcW w:w="4378" w:type="dxa"/>
            <w:tcBorders>
              <w:top w:val="double" w:sz="4" w:space="0" w:color="auto"/>
              <w:left w:val="single" w:sz="4" w:space="0" w:color="000000"/>
              <w:bottom w:val="single" w:sz="4" w:space="0" w:color="000000"/>
              <w:right w:val="single" w:sz="4" w:space="0" w:color="000000"/>
            </w:tcBorders>
          </w:tcPr>
          <w:p w14:paraId="40F859BF" w14:textId="77777777" w:rsidR="00FF7C24" w:rsidRPr="006B70B8" w:rsidRDefault="00FF7C24" w:rsidP="00C128E3">
            <w:pPr>
              <w:pStyle w:val="Small"/>
              <w:snapToGrid w:val="0"/>
              <w:spacing w:before="40" w:after="40"/>
            </w:pPr>
            <w:r w:rsidRPr="006B70B8">
              <w:t>Y-coordinate or latitude</w:t>
            </w:r>
          </w:p>
        </w:tc>
      </w:tr>
      <w:tr w:rsidR="006B70B8" w:rsidRPr="006B70B8" w14:paraId="60C72E41" w14:textId="77777777" w:rsidTr="00D27FC2">
        <w:trPr>
          <w:trHeight w:val="266"/>
        </w:trPr>
        <w:tc>
          <w:tcPr>
            <w:tcW w:w="3762" w:type="dxa"/>
            <w:tcBorders>
              <w:top w:val="single" w:sz="4" w:space="0" w:color="000000"/>
              <w:left w:val="single" w:sz="4" w:space="0" w:color="000000"/>
              <w:bottom w:val="single" w:sz="4" w:space="0" w:color="000000"/>
            </w:tcBorders>
          </w:tcPr>
          <w:p w14:paraId="62A77192" w14:textId="77777777" w:rsidR="00FF7C24" w:rsidRPr="006B70B8" w:rsidRDefault="00FF7C24" w:rsidP="00C128E3">
            <w:pPr>
              <w:pStyle w:val="Small"/>
              <w:snapToGrid w:val="0"/>
              <w:spacing w:before="40" w:after="40"/>
            </w:pPr>
            <w:r w:rsidRPr="006B70B8">
              <w:t>Coordinate in X axis</w:t>
            </w:r>
          </w:p>
        </w:tc>
        <w:tc>
          <w:tcPr>
            <w:tcW w:w="863" w:type="dxa"/>
            <w:tcBorders>
              <w:top w:val="single" w:sz="4" w:space="0" w:color="000000"/>
              <w:left w:val="single" w:sz="4" w:space="0" w:color="000000"/>
              <w:bottom w:val="single" w:sz="4" w:space="0" w:color="000000"/>
            </w:tcBorders>
          </w:tcPr>
          <w:p w14:paraId="4CBCDF68" w14:textId="77777777" w:rsidR="00FF7C24" w:rsidRPr="006B70B8" w:rsidRDefault="00FF7C24" w:rsidP="00C128E3">
            <w:pPr>
              <w:pStyle w:val="Small"/>
              <w:snapToGrid w:val="0"/>
              <w:spacing w:before="40" w:after="40"/>
            </w:pPr>
            <w:r w:rsidRPr="006B70B8">
              <w:t>XCOO</w:t>
            </w:r>
          </w:p>
        </w:tc>
        <w:tc>
          <w:tcPr>
            <w:tcW w:w="863" w:type="dxa"/>
            <w:tcBorders>
              <w:top w:val="single" w:sz="4" w:space="0" w:color="000000"/>
              <w:left w:val="single" w:sz="4" w:space="0" w:color="000000"/>
              <w:bottom w:val="single" w:sz="4" w:space="0" w:color="000000"/>
            </w:tcBorders>
          </w:tcPr>
          <w:p w14:paraId="3DDB7B34" w14:textId="77777777" w:rsidR="00FF7C24" w:rsidRPr="006B70B8" w:rsidRDefault="00FF7C24" w:rsidP="00C128E3">
            <w:pPr>
              <w:pStyle w:val="Small"/>
              <w:snapToGrid w:val="0"/>
              <w:spacing w:before="40" w:after="40"/>
            </w:pPr>
            <w:r w:rsidRPr="006B70B8">
              <w:t>b24</w:t>
            </w:r>
          </w:p>
        </w:tc>
        <w:tc>
          <w:tcPr>
            <w:tcW w:w="4378" w:type="dxa"/>
            <w:tcBorders>
              <w:top w:val="single" w:sz="4" w:space="0" w:color="000000"/>
              <w:left w:val="single" w:sz="4" w:space="0" w:color="000000"/>
              <w:bottom w:val="single" w:sz="4" w:space="0" w:color="000000"/>
              <w:right w:val="single" w:sz="4" w:space="0" w:color="000000"/>
            </w:tcBorders>
          </w:tcPr>
          <w:p w14:paraId="28124AAA" w14:textId="77777777" w:rsidR="00FF7C24" w:rsidRPr="006B70B8" w:rsidRDefault="00FF7C24" w:rsidP="00C128E3">
            <w:pPr>
              <w:pStyle w:val="Small"/>
              <w:snapToGrid w:val="0"/>
              <w:spacing w:before="40" w:after="40"/>
            </w:pPr>
            <w:r w:rsidRPr="006B70B8">
              <w:t>X-coordinate or longitude</w:t>
            </w:r>
          </w:p>
        </w:tc>
      </w:tr>
    </w:tbl>
    <w:p w14:paraId="54464CED" w14:textId="77777777" w:rsidR="00E73EDF" w:rsidRDefault="00E73EDF" w:rsidP="00D27FC2">
      <w:pPr>
        <w:spacing w:after="0" w:line="240" w:lineRule="auto"/>
      </w:pPr>
    </w:p>
    <w:p w14:paraId="5B048BAD" w14:textId="5366BC1F"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008" w:name="_Toc162435480"/>
      <w:bookmarkStart w:id="1009" w:name="_Toc169203174"/>
      <w:bookmarkStart w:id="1010" w:name="_Toc170072504"/>
      <w:bookmarkStart w:id="1011" w:name="_Toc175558733"/>
      <w:r w:rsidRPr="006B70B8">
        <w:rPr>
          <w:b/>
        </w:rPr>
        <w:t>3-D Integer Coordinate List field structure - C3IL</w:t>
      </w:r>
      <w:bookmarkEnd w:id="1008"/>
      <w:bookmarkEnd w:id="1009"/>
      <w:bookmarkEnd w:id="1010"/>
      <w:bookmarkEnd w:id="1011"/>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6B70B8" w:rsidRPr="006B70B8" w14:paraId="43980162" w14:textId="77777777" w:rsidTr="00D27FC2">
        <w:tc>
          <w:tcPr>
            <w:tcW w:w="3767"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1D51BB7" w14:textId="77777777" w:rsidR="00E73EDF" w:rsidRPr="006B70B8" w:rsidRDefault="007653F1" w:rsidP="00C128E3">
            <w:pPr>
              <w:pStyle w:val="Small"/>
              <w:snapToGrid w:val="0"/>
              <w:spacing w:before="40" w:after="40"/>
              <w:rPr>
                <w:b/>
              </w:rPr>
            </w:pPr>
            <w:r w:rsidRPr="006B70B8">
              <w:rPr>
                <w:b/>
              </w:rPr>
              <w:t>Subfield name</w:t>
            </w:r>
          </w:p>
        </w:tc>
        <w:tc>
          <w:tcPr>
            <w:tcW w:w="866"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17952D73" w14:textId="77777777" w:rsidR="00E73EDF" w:rsidRPr="006B70B8" w:rsidRDefault="007653F1" w:rsidP="00C128E3">
            <w:pPr>
              <w:pStyle w:val="Small"/>
              <w:snapToGrid w:val="0"/>
              <w:spacing w:before="40" w:after="40"/>
              <w:rPr>
                <w:b/>
              </w:rPr>
            </w:pPr>
            <w:r w:rsidRPr="006B70B8">
              <w:rPr>
                <w:b/>
              </w:rPr>
              <w:t>Label</w:t>
            </w:r>
          </w:p>
        </w:tc>
        <w:tc>
          <w:tcPr>
            <w:tcW w:w="84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50FD52E4" w14:textId="77777777" w:rsidR="00E73EDF" w:rsidRPr="006B70B8" w:rsidRDefault="007653F1" w:rsidP="00C128E3">
            <w:pPr>
              <w:pStyle w:val="Small"/>
              <w:snapToGrid w:val="0"/>
              <w:spacing w:before="40" w:after="40"/>
              <w:rPr>
                <w:b/>
              </w:rPr>
            </w:pPr>
            <w:r w:rsidRPr="006B70B8">
              <w:rPr>
                <w:b/>
              </w:rPr>
              <w:t>Format</w:t>
            </w:r>
          </w:p>
        </w:tc>
        <w:tc>
          <w:tcPr>
            <w:tcW w:w="4384"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2161E4EC" w14:textId="77777777" w:rsidR="00E73EDF" w:rsidRPr="006B70B8" w:rsidRDefault="007653F1" w:rsidP="00C128E3">
            <w:pPr>
              <w:pStyle w:val="Small"/>
              <w:snapToGrid w:val="0"/>
              <w:spacing w:before="40" w:after="40"/>
              <w:rPr>
                <w:b/>
              </w:rPr>
            </w:pPr>
            <w:r w:rsidRPr="006B70B8">
              <w:rPr>
                <w:b/>
              </w:rPr>
              <w:t>Subfield content and specification</w:t>
            </w:r>
          </w:p>
        </w:tc>
      </w:tr>
      <w:tr w:rsidR="006B70B8" w:rsidRPr="006B70B8" w14:paraId="543514D1" w14:textId="77777777" w:rsidTr="00D27FC2">
        <w:tc>
          <w:tcPr>
            <w:tcW w:w="3767" w:type="dxa"/>
            <w:tcBorders>
              <w:top w:val="double" w:sz="4" w:space="0" w:color="auto"/>
              <w:left w:val="single" w:sz="4" w:space="0" w:color="000000"/>
              <w:bottom w:val="single" w:sz="4" w:space="0" w:color="000000"/>
            </w:tcBorders>
          </w:tcPr>
          <w:p w14:paraId="3979E9AA" w14:textId="77777777" w:rsidR="00E73EDF" w:rsidRPr="006B70B8" w:rsidRDefault="007653F1" w:rsidP="00C128E3">
            <w:pPr>
              <w:pStyle w:val="Small"/>
              <w:snapToGrid w:val="0"/>
              <w:spacing w:before="40" w:after="40"/>
            </w:pPr>
            <w:r w:rsidRPr="006B70B8">
              <w:t>Vertical CRS Id</w:t>
            </w:r>
          </w:p>
        </w:tc>
        <w:tc>
          <w:tcPr>
            <w:tcW w:w="866" w:type="dxa"/>
            <w:tcBorders>
              <w:top w:val="double" w:sz="4" w:space="0" w:color="auto"/>
              <w:left w:val="single" w:sz="4" w:space="0" w:color="000000"/>
              <w:bottom w:val="single" w:sz="4" w:space="0" w:color="000000"/>
            </w:tcBorders>
          </w:tcPr>
          <w:p w14:paraId="1505E92A" w14:textId="77777777" w:rsidR="00E73EDF" w:rsidRPr="006B70B8" w:rsidRDefault="007653F1" w:rsidP="00C128E3">
            <w:pPr>
              <w:pStyle w:val="Small"/>
              <w:snapToGrid w:val="0"/>
              <w:spacing w:before="40" w:after="40"/>
            </w:pPr>
            <w:r w:rsidRPr="006B70B8">
              <w:t>VCID</w:t>
            </w:r>
          </w:p>
        </w:tc>
        <w:tc>
          <w:tcPr>
            <w:tcW w:w="849" w:type="dxa"/>
            <w:tcBorders>
              <w:top w:val="double" w:sz="4" w:space="0" w:color="auto"/>
              <w:left w:val="single" w:sz="4" w:space="0" w:color="000000"/>
              <w:bottom w:val="single" w:sz="4" w:space="0" w:color="000000"/>
            </w:tcBorders>
          </w:tcPr>
          <w:p w14:paraId="1ECEB1E6" w14:textId="77777777" w:rsidR="00E73EDF" w:rsidRPr="006B70B8" w:rsidRDefault="007653F1" w:rsidP="00C128E3">
            <w:pPr>
              <w:pStyle w:val="Small"/>
              <w:snapToGrid w:val="0"/>
              <w:spacing w:before="40" w:after="40"/>
            </w:pPr>
            <w:r w:rsidRPr="006B70B8">
              <w:t>b11</w:t>
            </w:r>
          </w:p>
        </w:tc>
        <w:tc>
          <w:tcPr>
            <w:tcW w:w="4384" w:type="dxa"/>
            <w:tcBorders>
              <w:top w:val="double" w:sz="4" w:space="0" w:color="auto"/>
              <w:left w:val="single" w:sz="4" w:space="0" w:color="000000"/>
              <w:bottom w:val="single" w:sz="4" w:space="0" w:color="000000"/>
              <w:right w:val="single" w:sz="4" w:space="0" w:color="000000"/>
            </w:tcBorders>
          </w:tcPr>
          <w:p w14:paraId="7A8B7C86" w14:textId="77777777" w:rsidR="00E73EDF" w:rsidRPr="006B70B8" w:rsidRDefault="007653F1" w:rsidP="00C128E3">
            <w:pPr>
              <w:pStyle w:val="Small"/>
              <w:snapToGrid w:val="0"/>
              <w:spacing w:before="40" w:after="40"/>
            </w:pPr>
            <w:r w:rsidRPr="006B70B8">
              <w:t>Internal identifier of the Vertical CRS</w:t>
            </w:r>
          </w:p>
        </w:tc>
      </w:tr>
      <w:tr w:rsidR="006B70B8" w:rsidRPr="006B70B8" w14:paraId="173EF909" w14:textId="77777777" w:rsidTr="00D27FC2">
        <w:tc>
          <w:tcPr>
            <w:tcW w:w="3767" w:type="dxa"/>
            <w:tcBorders>
              <w:top w:val="single" w:sz="4" w:space="0" w:color="000000"/>
              <w:left w:val="single" w:sz="4" w:space="0" w:color="000000"/>
              <w:bottom w:val="single" w:sz="4" w:space="0" w:color="000000"/>
            </w:tcBorders>
          </w:tcPr>
          <w:p w14:paraId="136C84BF" w14:textId="77777777" w:rsidR="00E73EDF" w:rsidRPr="006B70B8" w:rsidRDefault="007653F1" w:rsidP="00C128E3">
            <w:pPr>
              <w:pStyle w:val="Small"/>
              <w:snapToGrid w:val="0"/>
              <w:spacing w:before="40" w:after="40"/>
            </w:pPr>
            <w:r w:rsidRPr="006B70B8">
              <w:t>Coordinate in Y axis</w:t>
            </w:r>
          </w:p>
        </w:tc>
        <w:tc>
          <w:tcPr>
            <w:tcW w:w="866" w:type="dxa"/>
            <w:tcBorders>
              <w:top w:val="single" w:sz="4" w:space="0" w:color="000000"/>
              <w:left w:val="single" w:sz="4" w:space="0" w:color="000000"/>
              <w:bottom w:val="single" w:sz="4" w:space="0" w:color="000000"/>
            </w:tcBorders>
          </w:tcPr>
          <w:p w14:paraId="452D5FAA" w14:textId="77777777" w:rsidR="00E73EDF" w:rsidRPr="006B70B8" w:rsidRDefault="007653F1" w:rsidP="00C128E3">
            <w:pPr>
              <w:pStyle w:val="Small"/>
              <w:snapToGrid w:val="0"/>
              <w:spacing w:before="40" w:after="40"/>
            </w:pPr>
            <w:r w:rsidRPr="006B70B8">
              <w:t>*YCOO</w:t>
            </w:r>
          </w:p>
        </w:tc>
        <w:tc>
          <w:tcPr>
            <w:tcW w:w="849" w:type="dxa"/>
            <w:tcBorders>
              <w:top w:val="single" w:sz="4" w:space="0" w:color="000000"/>
              <w:left w:val="single" w:sz="4" w:space="0" w:color="000000"/>
              <w:bottom w:val="single" w:sz="4" w:space="0" w:color="000000"/>
            </w:tcBorders>
          </w:tcPr>
          <w:p w14:paraId="78BBD326"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58A04334" w14:textId="163E6185" w:rsidR="00E73EDF" w:rsidRPr="006B70B8" w:rsidRDefault="00D27FC2" w:rsidP="00C128E3">
            <w:pPr>
              <w:pStyle w:val="Small"/>
              <w:snapToGrid w:val="0"/>
              <w:spacing w:before="40" w:after="40"/>
            </w:pPr>
            <w:r>
              <w:t>Y-</w:t>
            </w:r>
            <w:r w:rsidR="007653F1" w:rsidRPr="006B70B8">
              <w:t>coordinate or latitude</w:t>
            </w:r>
          </w:p>
        </w:tc>
      </w:tr>
      <w:tr w:rsidR="006B70B8" w:rsidRPr="006B70B8" w14:paraId="0940EC7F" w14:textId="77777777" w:rsidTr="00D27FC2">
        <w:tc>
          <w:tcPr>
            <w:tcW w:w="3767" w:type="dxa"/>
            <w:tcBorders>
              <w:top w:val="single" w:sz="4" w:space="0" w:color="000000"/>
              <w:left w:val="single" w:sz="4" w:space="0" w:color="000000"/>
              <w:bottom w:val="single" w:sz="4" w:space="0" w:color="000000"/>
            </w:tcBorders>
          </w:tcPr>
          <w:p w14:paraId="65E48B42" w14:textId="77777777" w:rsidR="00E73EDF" w:rsidRPr="006B70B8" w:rsidRDefault="007653F1" w:rsidP="00C128E3">
            <w:pPr>
              <w:pStyle w:val="Small"/>
              <w:snapToGrid w:val="0"/>
              <w:spacing w:before="40" w:after="40"/>
            </w:pPr>
            <w:r w:rsidRPr="006B70B8">
              <w:t>Coordinate in X axis</w:t>
            </w:r>
          </w:p>
        </w:tc>
        <w:tc>
          <w:tcPr>
            <w:tcW w:w="866" w:type="dxa"/>
            <w:tcBorders>
              <w:top w:val="single" w:sz="4" w:space="0" w:color="000000"/>
              <w:left w:val="single" w:sz="4" w:space="0" w:color="000000"/>
              <w:bottom w:val="single" w:sz="4" w:space="0" w:color="000000"/>
            </w:tcBorders>
          </w:tcPr>
          <w:p w14:paraId="0BBF5DA3" w14:textId="77777777" w:rsidR="00E73EDF" w:rsidRPr="006B70B8" w:rsidRDefault="007653F1" w:rsidP="00C128E3">
            <w:pPr>
              <w:pStyle w:val="Small"/>
              <w:snapToGrid w:val="0"/>
              <w:spacing w:before="40" w:after="40"/>
            </w:pPr>
            <w:r w:rsidRPr="006B70B8">
              <w:t>XCOO</w:t>
            </w:r>
          </w:p>
        </w:tc>
        <w:tc>
          <w:tcPr>
            <w:tcW w:w="849" w:type="dxa"/>
            <w:tcBorders>
              <w:top w:val="single" w:sz="4" w:space="0" w:color="000000"/>
              <w:left w:val="single" w:sz="4" w:space="0" w:color="000000"/>
              <w:bottom w:val="single" w:sz="4" w:space="0" w:color="000000"/>
            </w:tcBorders>
          </w:tcPr>
          <w:p w14:paraId="4777F6F4"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6049C615" w14:textId="3548B7F7" w:rsidR="00E73EDF" w:rsidRPr="006B70B8" w:rsidRDefault="00D27FC2" w:rsidP="00C128E3">
            <w:pPr>
              <w:pStyle w:val="Small"/>
              <w:snapToGrid w:val="0"/>
              <w:spacing w:before="40" w:after="40"/>
            </w:pPr>
            <w:r>
              <w:t>X-</w:t>
            </w:r>
            <w:r w:rsidR="007653F1" w:rsidRPr="006B70B8">
              <w:t>coordinate or longitude</w:t>
            </w:r>
          </w:p>
        </w:tc>
      </w:tr>
      <w:tr w:rsidR="006B70B8" w:rsidRPr="006B70B8" w14:paraId="4F3D6742" w14:textId="77777777" w:rsidTr="00D27FC2">
        <w:tc>
          <w:tcPr>
            <w:tcW w:w="3767" w:type="dxa"/>
            <w:tcBorders>
              <w:top w:val="single" w:sz="4" w:space="0" w:color="000000"/>
              <w:left w:val="single" w:sz="4" w:space="0" w:color="000000"/>
              <w:bottom w:val="single" w:sz="4" w:space="0" w:color="000000"/>
            </w:tcBorders>
          </w:tcPr>
          <w:p w14:paraId="1ABD87F3" w14:textId="77777777" w:rsidR="00E73EDF" w:rsidRPr="006B70B8" w:rsidRDefault="007653F1" w:rsidP="00C128E3">
            <w:pPr>
              <w:pStyle w:val="Small"/>
              <w:snapToGrid w:val="0"/>
              <w:spacing w:before="40" w:after="40"/>
            </w:pPr>
            <w:r w:rsidRPr="006B70B8">
              <w:t>Coordinate in Z axis</w:t>
            </w:r>
          </w:p>
        </w:tc>
        <w:tc>
          <w:tcPr>
            <w:tcW w:w="866" w:type="dxa"/>
            <w:tcBorders>
              <w:top w:val="single" w:sz="4" w:space="0" w:color="000000"/>
              <w:left w:val="single" w:sz="4" w:space="0" w:color="000000"/>
              <w:bottom w:val="single" w:sz="4" w:space="0" w:color="000000"/>
            </w:tcBorders>
          </w:tcPr>
          <w:p w14:paraId="74153783" w14:textId="77777777" w:rsidR="00E73EDF" w:rsidRPr="006B70B8" w:rsidRDefault="007653F1" w:rsidP="00C128E3">
            <w:pPr>
              <w:pStyle w:val="Small"/>
              <w:snapToGrid w:val="0"/>
              <w:spacing w:before="40" w:after="40"/>
            </w:pPr>
            <w:r w:rsidRPr="006B70B8">
              <w:t>ZCOO</w:t>
            </w:r>
          </w:p>
        </w:tc>
        <w:tc>
          <w:tcPr>
            <w:tcW w:w="849" w:type="dxa"/>
            <w:tcBorders>
              <w:top w:val="single" w:sz="4" w:space="0" w:color="000000"/>
              <w:left w:val="single" w:sz="4" w:space="0" w:color="000000"/>
              <w:bottom w:val="single" w:sz="4" w:space="0" w:color="000000"/>
            </w:tcBorders>
          </w:tcPr>
          <w:p w14:paraId="6CFF8C4E"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22B685F2" w14:textId="4114BBFC" w:rsidR="00E73EDF" w:rsidRPr="006B70B8" w:rsidRDefault="00D27FC2" w:rsidP="00C128E3">
            <w:pPr>
              <w:pStyle w:val="Small"/>
              <w:snapToGrid w:val="0"/>
              <w:spacing w:before="40" w:after="40"/>
            </w:pPr>
            <w:r>
              <w:t>Z-</w:t>
            </w:r>
            <w:r w:rsidR="007653F1" w:rsidRPr="006B70B8">
              <w:t>coordinate (depth)</w:t>
            </w:r>
          </w:p>
        </w:tc>
      </w:tr>
    </w:tbl>
    <w:p w14:paraId="01AF40B9" w14:textId="77777777" w:rsidR="00E73EDF" w:rsidRDefault="00E73EDF" w:rsidP="00D27FC2">
      <w:pPr>
        <w:spacing w:after="0" w:line="240" w:lineRule="auto"/>
      </w:pPr>
    </w:p>
    <w:p w14:paraId="6A4886F3" w14:textId="2C7392DE"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012" w:name="_Toc162435481"/>
      <w:bookmarkStart w:id="1013" w:name="_Toc169203175"/>
      <w:bookmarkStart w:id="1014" w:name="_Toc170072505"/>
      <w:bookmarkStart w:id="1015" w:name="_Toc175558734"/>
      <w:r w:rsidRPr="00D27FC2">
        <w:rPr>
          <w:b/>
        </w:rPr>
        <w:t>Coordinate Control field - COCC</w:t>
      </w:r>
      <w:bookmarkEnd w:id="1012"/>
      <w:bookmarkEnd w:id="1013"/>
      <w:bookmarkEnd w:id="1014"/>
      <w:bookmarkEnd w:id="1015"/>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6E6A66B4"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C2AD918"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2D7575E"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A3F8F7B"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37055D2"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179947F6" w14:textId="77777777" w:rsidR="00E73EDF" w:rsidRPr="006B70B8" w:rsidRDefault="007653F1" w:rsidP="00C128E3">
            <w:pPr>
              <w:pStyle w:val="Small"/>
              <w:spacing w:before="40" w:after="40"/>
              <w:jc w:val="both"/>
              <w:rPr>
                <w:b/>
              </w:rPr>
            </w:pPr>
            <w:r w:rsidRPr="006B70B8">
              <w:rPr>
                <w:b/>
              </w:rPr>
              <w:t>Comment</w:t>
            </w:r>
          </w:p>
        </w:tc>
      </w:tr>
      <w:tr w:rsidR="006B70B8" w:rsidRPr="006B70B8" w14:paraId="6D1FB621" w14:textId="77777777">
        <w:tc>
          <w:tcPr>
            <w:tcW w:w="3459" w:type="dxa"/>
            <w:tcBorders>
              <w:top w:val="single" w:sz="6" w:space="0" w:color="000000"/>
              <w:left w:val="single" w:sz="6" w:space="0" w:color="000000"/>
              <w:bottom w:val="single" w:sz="6" w:space="0" w:color="000000"/>
              <w:right w:val="single" w:sz="6" w:space="0" w:color="000000"/>
            </w:tcBorders>
          </w:tcPr>
          <w:p w14:paraId="02F30C64" w14:textId="77777777" w:rsidR="00E73EDF" w:rsidRPr="006B70B8" w:rsidRDefault="007653F1" w:rsidP="00C128E3">
            <w:pPr>
              <w:pStyle w:val="Small"/>
              <w:snapToGrid w:val="0"/>
              <w:spacing w:before="40" w:after="40"/>
            </w:pPr>
            <w:r w:rsidRPr="006B70B8">
              <w:t>Coordinate Update Instruction</w:t>
            </w:r>
          </w:p>
        </w:tc>
        <w:tc>
          <w:tcPr>
            <w:tcW w:w="794" w:type="dxa"/>
            <w:tcBorders>
              <w:top w:val="single" w:sz="6" w:space="0" w:color="000000"/>
              <w:left w:val="single" w:sz="6" w:space="0" w:color="000000"/>
              <w:bottom w:val="single" w:sz="6" w:space="0" w:color="000000"/>
              <w:right w:val="single" w:sz="6" w:space="0" w:color="000000"/>
            </w:tcBorders>
          </w:tcPr>
          <w:p w14:paraId="412F1BB0" w14:textId="77777777" w:rsidR="00E73EDF" w:rsidRPr="006B70B8" w:rsidRDefault="007653F1" w:rsidP="00C128E3">
            <w:pPr>
              <w:pStyle w:val="Small"/>
              <w:snapToGrid w:val="0"/>
              <w:spacing w:before="40" w:after="40"/>
            </w:pPr>
            <w:r w:rsidRPr="006B70B8">
              <w:t>COUI</w:t>
            </w:r>
          </w:p>
        </w:tc>
        <w:tc>
          <w:tcPr>
            <w:tcW w:w="794" w:type="dxa"/>
            <w:tcBorders>
              <w:top w:val="single" w:sz="6" w:space="0" w:color="000000"/>
              <w:left w:val="single" w:sz="6" w:space="0" w:color="000000"/>
              <w:bottom w:val="single" w:sz="6" w:space="0" w:color="000000"/>
              <w:right w:val="single" w:sz="6" w:space="0" w:color="000000"/>
            </w:tcBorders>
          </w:tcPr>
          <w:p w14:paraId="47461418"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67DAF70" w14:textId="77777777" w:rsidR="00E73EDF" w:rsidRPr="006B70B8" w:rsidRDefault="007653F1" w:rsidP="00C128E3">
            <w:pPr>
              <w:pStyle w:val="Small"/>
              <w:snapToGrid w:val="0"/>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7EC049E7" w14:textId="29B62734" w:rsidR="00E73EDF" w:rsidRPr="006B70B8" w:rsidRDefault="007653F1" w:rsidP="00C128E3">
            <w:pPr>
              <w:pStyle w:val="Small"/>
              <w:snapToGrid w:val="0"/>
              <w:spacing w:before="40"/>
            </w:pPr>
            <w:r w:rsidRPr="006B70B8">
              <w:t xml:space="preserve">{1} </w:t>
            </w:r>
            <w:r w:rsidR="00D27FC2">
              <w:t>–</w:t>
            </w:r>
            <w:r w:rsidRPr="006B70B8">
              <w:t xml:space="preserve"> Insert</w:t>
            </w:r>
          </w:p>
          <w:p w14:paraId="31E02A8A" w14:textId="210A5947" w:rsidR="00E73EDF" w:rsidRPr="006B70B8" w:rsidRDefault="007653F1" w:rsidP="00C128E3">
            <w:pPr>
              <w:pStyle w:val="Small"/>
              <w:spacing w:before="0"/>
            </w:pPr>
            <w:r w:rsidRPr="006B70B8">
              <w:t xml:space="preserve">{2} </w:t>
            </w:r>
            <w:r w:rsidR="00D27FC2">
              <w:t>–</w:t>
            </w:r>
            <w:r w:rsidRPr="006B70B8">
              <w:t xml:space="preserve"> Delete</w:t>
            </w:r>
          </w:p>
          <w:p w14:paraId="7FCCC147" w14:textId="59391D5A" w:rsidR="00E73EDF" w:rsidRPr="006B70B8" w:rsidRDefault="007653F1" w:rsidP="00C128E3">
            <w:pPr>
              <w:pStyle w:val="Small"/>
              <w:spacing w:before="0" w:after="40"/>
            </w:pPr>
            <w:r w:rsidRPr="006B70B8">
              <w:t xml:space="preserve">{3} </w:t>
            </w:r>
            <w:r w:rsidR="00D27FC2">
              <w:t>–</w:t>
            </w:r>
            <w:r w:rsidRPr="006B70B8">
              <w:t xml:space="preserve"> Modify</w:t>
            </w:r>
          </w:p>
        </w:tc>
      </w:tr>
      <w:tr w:rsidR="006B70B8" w:rsidRPr="006B70B8" w14:paraId="6B765206" w14:textId="77777777">
        <w:tc>
          <w:tcPr>
            <w:tcW w:w="3459" w:type="dxa"/>
            <w:tcBorders>
              <w:top w:val="single" w:sz="6" w:space="0" w:color="000000"/>
              <w:left w:val="single" w:sz="6" w:space="0" w:color="000000"/>
              <w:bottom w:val="single" w:sz="6" w:space="0" w:color="000000"/>
              <w:right w:val="single" w:sz="6" w:space="0" w:color="000000"/>
            </w:tcBorders>
          </w:tcPr>
          <w:p w14:paraId="749AFB35" w14:textId="77777777" w:rsidR="00E73EDF" w:rsidRPr="006B70B8" w:rsidRDefault="007653F1" w:rsidP="00C128E3">
            <w:pPr>
              <w:pStyle w:val="Small"/>
              <w:snapToGrid w:val="0"/>
              <w:spacing w:before="40" w:after="40"/>
            </w:pPr>
            <w:r w:rsidRPr="006B70B8">
              <w:t>Coordinate Index</w:t>
            </w:r>
          </w:p>
        </w:tc>
        <w:tc>
          <w:tcPr>
            <w:tcW w:w="794" w:type="dxa"/>
            <w:tcBorders>
              <w:top w:val="single" w:sz="6" w:space="0" w:color="000000"/>
              <w:left w:val="single" w:sz="6" w:space="0" w:color="000000"/>
              <w:bottom w:val="single" w:sz="6" w:space="0" w:color="000000"/>
              <w:right w:val="single" w:sz="6" w:space="0" w:color="000000"/>
            </w:tcBorders>
          </w:tcPr>
          <w:p w14:paraId="78A41DC1" w14:textId="77777777" w:rsidR="00E73EDF" w:rsidRPr="006B70B8" w:rsidRDefault="007653F1" w:rsidP="00C128E3">
            <w:pPr>
              <w:pStyle w:val="Small"/>
              <w:snapToGrid w:val="0"/>
              <w:spacing w:before="40" w:after="40"/>
            </w:pPr>
            <w:r w:rsidRPr="006B70B8">
              <w:t>COIX</w:t>
            </w:r>
          </w:p>
        </w:tc>
        <w:tc>
          <w:tcPr>
            <w:tcW w:w="794" w:type="dxa"/>
            <w:tcBorders>
              <w:top w:val="single" w:sz="6" w:space="0" w:color="000000"/>
              <w:left w:val="single" w:sz="6" w:space="0" w:color="000000"/>
              <w:bottom w:val="single" w:sz="6" w:space="0" w:color="000000"/>
              <w:right w:val="single" w:sz="6" w:space="0" w:color="000000"/>
            </w:tcBorders>
          </w:tcPr>
          <w:p w14:paraId="4B167EE8"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90F659F"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EBA4859" w14:textId="77777777" w:rsidR="00E73EDF" w:rsidRPr="006B70B8" w:rsidRDefault="007653F1" w:rsidP="00C128E3">
            <w:pPr>
              <w:pStyle w:val="Small"/>
              <w:snapToGrid w:val="0"/>
              <w:spacing w:before="40" w:after="40"/>
            </w:pPr>
            <w:r w:rsidRPr="006B70B8">
              <w:t>Index (position) of the addressed coordinate tuple within the coordinate field(s) of the target record</w:t>
            </w:r>
          </w:p>
        </w:tc>
      </w:tr>
      <w:tr w:rsidR="006B70B8" w:rsidRPr="006B70B8" w14:paraId="443BD7E1" w14:textId="77777777">
        <w:tc>
          <w:tcPr>
            <w:tcW w:w="3459" w:type="dxa"/>
            <w:tcBorders>
              <w:top w:val="single" w:sz="6" w:space="0" w:color="000000"/>
              <w:left w:val="single" w:sz="6" w:space="0" w:color="000000"/>
              <w:bottom w:val="single" w:sz="6" w:space="0" w:color="000000"/>
              <w:right w:val="single" w:sz="6" w:space="0" w:color="000000"/>
            </w:tcBorders>
          </w:tcPr>
          <w:p w14:paraId="3535AC43" w14:textId="77777777" w:rsidR="00E73EDF" w:rsidRPr="006B70B8" w:rsidRDefault="007653F1" w:rsidP="00C128E3">
            <w:pPr>
              <w:pStyle w:val="Small"/>
              <w:snapToGrid w:val="0"/>
              <w:spacing w:before="40" w:after="40"/>
            </w:pPr>
            <w:r w:rsidRPr="006B70B8">
              <w:t>Number of Coordinates</w:t>
            </w:r>
          </w:p>
        </w:tc>
        <w:tc>
          <w:tcPr>
            <w:tcW w:w="794" w:type="dxa"/>
            <w:tcBorders>
              <w:top w:val="single" w:sz="6" w:space="0" w:color="000000"/>
              <w:left w:val="single" w:sz="6" w:space="0" w:color="000000"/>
              <w:bottom w:val="single" w:sz="6" w:space="0" w:color="000000"/>
              <w:right w:val="single" w:sz="6" w:space="0" w:color="000000"/>
            </w:tcBorders>
          </w:tcPr>
          <w:p w14:paraId="671E5862" w14:textId="77777777" w:rsidR="00E73EDF" w:rsidRPr="006B70B8" w:rsidRDefault="007653F1" w:rsidP="00C128E3">
            <w:pPr>
              <w:pStyle w:val="Small"/>
              <w:snapToGrid w:val="0"/>
              <w:spacing w:before="40" w:after="40"/>
            </w:pPr>
            <w:r w:rsidRPr="006B70B8">
              <w:t>NCOR</w:t>
            </w:r>
          </w:p>
        </w:tc>
        <w:tc>
          <w:tcPr>
            <w:tcW w:w="794" w:type="dxa"/>
            <w:tcBorders>
              <w:top w:val="single" w:sz="6" w:space="0" w:color="000000"/>
              <w:left w:val="single" w:sz="6" w:space="0" w:color="000000"/>
              <w:bottom w:val="single" w:sz="6" w:space="0" w:color="000000"/>
              <w:right w:val="single" w:sz="6" w:space="0" w:color="000000"/>
            </w:tcBorders>
          </w:tcPr>
          <w:p w14:paraId="1231A3D6"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567025D"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BD2776A" w14:textId="77777777" w:rsidR="00E73EDF" w:rsidRPr="006B70B8" w:rsidRDefault="007653F1" w:rsidP="00C128E3">
            <w:pPr>
              <w:pStyle w:val="Small"/>
              <w:snapToGrid w:val="0"/>
              <w:spacing w:before="40" w:after="40"/>
            </w:pPr>
            <w:r w:rsidRPr="006B70B8">
              <w:t>Number of coordinate tuples in the coordinate field(s) of the update record</w:t>
            </w:r>
          </w:p>
        </w:tc>
      </w:tr>
    </w:tbl>
    <w:p w14:paraId="46D59952" w14:textId="77777777" w:rsidR="00E73EDF" w:rsidRDefault="00E73EDF" w:rsidP="00D27FC2">
      <w:pPr>
        <w:spacing w:after="0" w:line="240" w:lineRule="auto"/>
      </w:pPr>
    </w:p>
    <w:p w14:paraId="204E6819" w14:textId="42329654"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016" w:name="_Toc162435482"/>
      <w:bookmarkStart w:id="1017" w:name="_Toc169203176"/>
      <w:bookmarkStart w:id="1018" w:name="_Toc170072506"/>
      <w:bookmarkStart w:id="1019" w:name="_Toc175558735"/>
      <w:r w:rsidRPr="00D27FC2">
        <w:rPr>
          <w:b/>
        </w:rPr>
        <w:t>Curve Record Identifier field - CRID</w:t>
      </w:r>
      <w:bookmarkEnd w:id="1016"/>
      <w:bookmarkEnd w:id="1017"/>
      <w:bookmarkEnd w:id="1018"/>
      <w:bookmarkEnd w:id="101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3CFC7F50"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5BE032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58CB662"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23D89B3"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D83F12"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BF83B02" w14:textId="77777777" w:rsidR="00E73EDF" w:rsidRPr="006B70B8" w:rsidRDefault="007653F1" w:rsidP="00C128E3">
            <w:pPr>
              <w:pStyle w:val="Small"/>
              <w:spacing w:before="40" w:after="40"/>
              <w:jc w:val="both"/>
              <w:rPr>
                <w:b/>
              </w:rPr>
            </w:pPr>
            <w:r w:rsidRPr="006B70B8">
              <w:rPr>
                <w:b/>
              </w:rPr>
              <w:t>Comment</w:t>
            </w:r>
          </w:p>
        </w:tc>
      </w:tr>
      <w:tr w:rsidR="006B70B8" w:rsidRPr="006B70B8" w14:paraId="4F45859B" w14:textId="77777777">
        <w:tc>
          <w:tcPr>
            <w:tcW w:w="3459" w:type="dxa"/>
            <w:tcBorders>
              <w:top w:val="single" w:sz="6" w:space="0" w:color="000000"/>
              <w:left w:val="single" w:sz="6" w:space="0" w:color="000000"/>
              <w:bottom w:val="single" w:sz="6" w:space="0" w:color="000000"/>
              <w:right w:val="single" w:sz="6" w:space="0" w:color="000000"/>
            </w:tcBorders>
          </w:tcPr>
          <w:p w14:paraId="3DACF3C2" w14:textId="4130B93A" w:rsidR="00E73EDF" w:rsidRPr="006B70B8" w:rsidRDefault="007653F1" w:rsidP="00D27FC2">
            <w:pPr>
              <w:pStyle w:val="Small"/>
              <w:spacing w:before="40" w:after="40"/>
              <w:jc w:val="both"/>
            </w:pPr>
            <w:r w:rsidRPr="006B70B8">
              <w:t xml:space="preserve">Record </w:t>
            </w:r>
            <w:r w:rsidR="00D27FC2">
              <w:t>n</w:t>
            </w:r>
            <w:r w:rsidR="00D27FC2"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2F102F32"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1AEF6337" w14:textId="77777777" w:rsidR="00E73EDF" w:rsidRPr="006B70B8" w:rsidRDefault="007653F1" w:rsidP="00C128E3">
            <w:pPr>
              <w:pStyle w:val="Small"/>
              <w:spacing w:before="40" w:after="40"/>
              <w:jc w:val="both"/>
            </w:pPr>
            <w:r w:rsidRPr="006B70B8">
              <w:t>{120}</w:t>
            </w:r>
          </w:p>
        </w:tc>
        <w:tc>
          <w:tcPr>
            <w:tcW w:w="794" w:type="dxa"/>
            <w:tcBorders>
              <w:top w:val="single" w:sz="6" w:space="0" w:color="000000"/>
              <w:left w:val="single" w:sz="6" w:space="0" w:color="000000"/>
              <w:bottom w:val="single" w:sz="6" w:space="0" w:color="000000"/>
              <w:right w:val="single" w:sz="6" w:space="0" w:color="000000"/>
            </w:tcBorders>
          </w:tcPr>
          <w:p w14:paraId="6CBDE47C"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4BF34908" w14:textId="4A172F39" w:rsidR="00E73EDF" w:rsidRPr="006B70B8" w:rsidRDefault="007653F1" w:rsidP="00C128E3">
            <w:pPr>
              <w:pStyle w:val="Small"/>
              <w:spacing w:before="40" w:after="40"/>
              <w:jc w:val="both"/>
            </w:pPr>
            <w:r w:rsidRPr="006B70B8">
              <w:t xml:space="preserve">{120} </w:t>
            </w:r>
            <w:r w:rsidR="00D27FC2">
              <w:t>–</w:t>
            </w:r>
            <w:r w:rsidRPr="006B70B8">
              <w:t xml:space="preserve"> Curve</w:t>
            </w:r>
          </w:p>
        </w:tc>
      </w:tr>
      <w:tr w:rsidR="006B70B8" w:rsidRPr="006B70B8" w14:paraId="7922DADF" w14:textId="77777777">
        <w:tc>
          <w:tcPr>
            <w:tcW w:w="3459" w:type="dxa"/>
            <w:tcBorders>
              <w:top w:val="single" w:sz="6" w:space="0" w:color="000000"/>
              <w:left w:val="single" w:sz="6" w:space="0" w:color="000000"/>
              <w:bottom w:val="single" w:sz="6" w:space="0" w:color="000000"/>
              <w:right w:val="single" w:sz="6" w:space="0" w:color="000000"/>
            </w:tcBorders>
          </w:tcPr>
          <w:p w14:paraId="39237303" w14:textId="17DB4B87" w:rsidR="00E73EDF" w:rsidRPr="006B70B8" w:rsidRDefault="007653F1" w:rsidP="00D27FC2">
            <w:pPr>
              <w:pStyle w:val="Small"/>
              <w:spacing w:before="40" w:after="40"/>
              <w:jc w:val="both"/>
            </w:pPr>
            <w:r w:rsidRPr="006B70B8">
              <w:t xml:space="preserve">Record </w:t>
            </w:r>
            <w:r w:rsidR="00D27FC2">
              <w:t>i</w:t>
            </w:r>
            <w:r w:rsidR="00D27FC2" w:rsidRPr="006B70B8">
              <w:t xml:space="preserve">dentification </w:t>
            </w:r>
            <w:r w:rsidR="00D27FC2">
              <w:t>n</w:t>
            </w:r>
            <w:r w:rsidR="00D27FC2" w:rsidRPr="006B70B8">
              <w:t>umber</w:t>
            </w:r>
          </w:p>
        </w:tc>
        <w:tc>
          <w:tcPr>
            <w:tcW w:w="794" w:type="dxa"/>
            <w:tcBorders>
              <w:top w:val="single" w:sz="6" w:space="0" w:color="000000"/>
              <w:left w:val="single" w:sz="6" w:space="0" w:color="000000"/>
              <w:bottom w:val="single" w:sz="6" w:space="0" w:color="000000"/>
              <w:right w:val="single" w:sz="6" w:space="0" w:color="000000"/>
            </w:tcBorders>
          </w:tcPr>
          <w:p w14:paraId="1FFFFC8E"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3A888B7C"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35BDADB"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15E7CFFD"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4D939646" w14:textId="77777777">
        <w:tc>
          <w:tcPr>
            <w:tcW w:w="3459" w:type="dxa"/>
            <w:tcBorders>
              <w:top w:val="single" w:sz="6" w:space="0" w:color="000000"/>
              <w:left w:val="single" w:sz="6" w:space="0" w:color="000000"/>
              <w:bottom w:val="single" w:sz="6" w:space="0" w:color="000000"/>
              <w:right w:val="single" w:sz="6" w:space="0" w:color="000000"/>
            </w:tcBorders>
          </w:tcPr>
          <w:p w14:paraId="4933A588" w14:textId="6F31C1E9" w:rsidR="00E73EDF" w:rsidRPr="006B70B8" w:rsidRDefault="007653F1" w:rsidP="00D27FC2">
            <w:pPr>
              <w:pStyle w:val="Small"/>
              <w:spacing w:before="40" w:after="40"/>
              <w:jc w:val="both"/>
            </w:pPr>
            <w:r w:rsidRPr="006B70B8">
              <w:t xml:space="preserve">Record </w:t>
            </w:r>
            <w:r w:rsidR="00D27FC2">
              <w:t>v</w:t>
            </w:r>
            <w:r w:rsidR="00D27FC2"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5D622A72"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A0341AA"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9FADFF7"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786ECBF6"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2D51B227" w14:textId="77777777">
        <w:tc>
          <w:tcPr>
            <w:tcW w:w="3459" w:type="dxa"/>
            <w:tcBorders>
              <w:top w:val="single" w:sz="6" w:space="0" w:color="000000"/>
              <w:left w:val="single" w:sz="6" w:space="0" w:color="000000"/>
              <w:bottom w:val="single" w:sz="6" w:space="0" w:color="000000"/>
              <w:right w:val="single" w:sz="6" w:space="0" w:color="000000"/>
            </w:tcBorders>
          </w:tcPr>
          <w:p w14:paraId="31F8E9A6" w14:textId="0232BC98" w:rsidR="00E73EDF" w:rsidRPr="006B70B8" w:rsidRDefault="007653F1" w:rsidP="00D27FC2">
            <w:pPr>
              <w:pStyle w:val="Small"/>
              <w:spacing w:before="40" w:after="40"/>
              <w:jc w:val="both"/>
            </w:pPr>
            <w:r w:rsidRPr="006B70B8">
              <w:t xml:space="preserve">Record </w:t>
            </w:r>
            <w:r w:rsidR="00D27FC2">
              <w:t>u</w:t>
            </w:r>
            <w:r w:rsidR="00D27FC2" w:rsidRPr="006B70B8">
              <w:t xml:space="preserve">pdate </w:t>
            </w:r>
            <w:r w:rsidR="00D27FC2">
              <w:t>i</w:t>
            </w:r>
            <w:r w:rsidR="00D27FC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5286690"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69F3734F"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3B9B851A"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584E0365" w14:textId="0701DF04" w:rsidR="00E73EDF" w:rsidRPr="006B70B8" w:rsidRDefault="007653F1" w:rsidP="00C128E3">
            <w:pPr>
              <w:pStyle w:val="Small"/>
              <w:snapToGrid w:val="0"/>
              <w:spacing w:before="40"/>
              <w:jc w:val="both"/>
            </w:pPr>
            <w:r w:rsidRPr="006B70B8">
              <w:t xml:space="preserve">{1} </w:t>
            </w:r>
            <w:r w:rsidR="00D27FC2">
              <w:t>–</w:t>
            </w:r>
            <w:r w:rsidRPr="006B70B8">
              <w:t xml:space="preserve"> Insert</w:t>
            </w:r>
          </w:p>
          <w:p w14:paraId="43E5286F" w14:textId="1FA60209" w:rsidR="00E73EDF" w:rsidRPr="006B70B8" w:rsidRDefault="007653F1" w:rsidP="00C128E3">
            <w:pPr>
              <w:pStyle w:val="Small"/>
              <w:spacing w:before="0"/>
              <w:jc w:val="both"/>
            </w:pPr>
            <w:r w:rsidRPr="006B70B8">
              <w:t xml:space="preserve">{2} </w:t>
            </w:r>
            <w:r w:rsidR="00D27FC2">
              <w:t>–</w:t>
            </w:r>
            <w:r w:rsidRPr="006B70B8">
              <w:t xml:space="preserve"> Delete</w:t>
            </w:r>
          </w:p>
          <w:p w14:paraId="494D15FF" w14:textId="2F6BC539" w:rsidR="00E73EDF" w:rsidRPr="006B70B8" w:rsidRDefault="007653F1" w:rsidP="00C128E3">
            <w:pPr>
              <w:pStyle w:val="Small"/>
              <w:spacing w:before="0" w:after="40"/>
              <w:jc w:val="both"/>
            </w:pPr>
            <w:r w:rsidRPr="006B70B8">
              <w:t xml:space="preserve">{3} </w:t>
            </w:r>
            <w:r w:rsidR="00D27FC2">
              <w:t>–</w:t>
            </w:r>
            <w:r w:rsidRPr="006B70B8">
              <w:t xml:space="preserve"> Modify</w:t>
            </w:r>
          </w:p>
        </w:tc>
      </w:tr>
    </w:tbl>
    <w:p w14:paraId="322C45D4" w14:textId="77777777" w:rsidR="00E73EDF" w:rsidRDefault="00E73EDF" w:rsidP="00D27FC2">
      <w:pPr>
        <w:spacing w:after="0" w:line="240" w:lineRule="auto"/>
      </w:pPr>
    </w:p>
    <w:p w14:paraId="45ECD600" w14:textId="73E6C20C"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020" w:name="_Toc162435483"/>
      <w:bookmarkStart w:id="1021" w:name="_Toc169203177"/>
      <w:bookmarkStart w:id="1022" w:name="_Toc170072507"/>
      <w:bookmarkStart w:id="1023" w:name="_Toc175558736"/>
      <w:r w:rsidRPr="00D27FC2">
        <w:rPr>
          <w:b/>
        </w:rPr>
        <w:t>Point Association field - PTAS</w:t>
      </w:r>
      <w:bookmarkEnd w:id="1020"/>
      <w:bookmarkEnd w:id="1021"/>
      <w:bookmarkEnd w:id="1022"/>
      <w:bookmarkEnd w:id="1023"/>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6B70B8" w:rsidRPr="006B70B8" w14:paraId="30DE2613"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8A9D4CF" w14:textId="77777777" w:rsidR="00E73EDF" w:rsidRPr="006B70B8" w:rsidRDefault="007653F1" w:rsidP="00C128E3">
            <w:pPr>
              <w:pStyle w:val="Small"/>
              <w:spacing w:before="40" w:after="40"/>
              <w:jc w:val="both"/>
              <w:rPr>
                <w:b/>
              </w:rPr>
            </w:pPr>
            <w:r w:rsidRPr="006B70B8">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55DBA0" w14:textId="77777777" w:rsidR="00E73EDF" w:rsidRPr="006B70B8" w:rsidRDefault="007653F1" w:rsidP="00C128E3">
            <w:pPr>
              <w:pStyle w:val="Small"/>
              <w:spacing w:before="40" w:after="40"/>
              <w:jc w:val="both"/>
              <w:rPr>
                <w:b/>
              </w:rPr>
            </w:pPr>
            <w:r w:rsidRPr="006B70B8">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6D7351B" w14:textId="77777777" w:rsidR="00E73EDF" w:rsidRPr="006B70B8" w:rsidRDefault="007653F1" w:rsidP="00C128E3">
            <w:pPr>
              <w:pStyle w:val="Small"/>
              <w:spacing w:before="40" w:after="40"/>
              <w:jc w:val="both"/>
              <w:rPr>
                <w:b/>
              </w:rPr>
            </w:pPr>
            <w:r w:rsidRPr="006B70B8">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1D3E8D" w14:textId="77777777" w:rsidR="00E73EDF" w:rsidRPr="006B70B8" w:rsidRDefault="007653F1" w:rsidP="00C128E3">
            <w:pPr>
              <w:pStyle w:val="Small"/>
              <w:spacing w:before="40" w:after="40"/>
              <w:jc w:val="both"/>
              <w:rPr>
                <w:b/>
              </w:rPr>
            </w:pPr>
            <w:r w:rsidRPr="006B70B8">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1F576DF" w14:textId="77777777" w:rsidR="00E73EDF" w:rsidRPr="006B70B8" w:rsidRDefault="007653F1" w:rsidP="00C128E3">
            <w:pPr>
              <w:pStyle w:val="Small"/>
              <w:spacing w:before="40" w:after="40"/>
              <w:jc w:val="both"/>
              <w:rPr>
                <w:b/>
              </w:rPr>
            </w:pPr>
            <w:r w:rsidRPr="006B70B8">
              <w:rPr>
                <w:b/>
              </w:rPr>
              <w:t>Comment</w:t>
            </w:r>
          </w:p>
        </w:tc>
      </w:tr>
      <w:tr w:rsidR="006B70B8" w:rsidRPr="006B70B8" w14:paraId="5BDA4011"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5567714E" w14:textId="2CB758A0" w:rsidR="00E73EDF" w:rsidRPr="006B70B8" w:rsidRDefault="007653F1" w:rsidP="00D27FC2">
            <w:pPr>
              <w:pStyle w:val="Small"/>
              <w:spacing w:before="40" w:after="40"/>
              <w:jc w:val="both"/>
            </w:pPr>
            <w:r w:rsidRPr="006B70B8">
              <w:t xml:space="preserve">Referenced Record </w:t>
            </w:r>
            <w:r w:rsidR="00D27FC2">
              <w:t>n</w:t>
            </w:r>
            <w:r w:rsidR="00D27FC2" w:rsidRPr="006B70B8">
              <w:t>ame</w:t>
            </w:r>
          </w:p>
        </w:tc>
        <w:tc>
          <w:tcPr>
            <w:tcW w:w="793" w:type="dxa"/>
            <w:tcBorders>
              <w:top w:val="single" w:sz="6" w:space="0" w:color="000000"/>
              <w:left w:val="single" w:sz="6" w:space="0" w:color="000000"/>
              <w:bottom w:val="single" w:sz="6" w:space="0" w:color="000000"/>
              <w:right w:val="single" w:sz="6" w:space="0" w:color="000000"/>
            </w:tcBorders>
          </w:tcPr>
          <w:p w14:paraId="7C72A555" w14:textId="77777777" w:rsidR="00E73EDF" w:rsidRPr="001F69A8" w:rsidRDefault="007653F1" w:rsidP="00C128E3">
            <w:pPr>
              <w:pStyle w:val="Small"/>
              <w:spacing w:before="40" w:after="40"/>
              <w:jc w:val="both"/>
            </w:pPr>
            <w:r w:rsidRPr="001F69A8">
              <w:t>*RRNM</w:t>
            </w:r>
          </w:p>
        </w:tc>
        <w:tc>
          <w:tcPr>
            <w:tcW w:w="793" w:type="dxa"/>
            <w:tcBorders>
              <w:top w:val="single" w:sz="6" w:space="0" w:color="000000"/>
              <w:left w:val="single" w:sz="6" w:space="0" w:color="000000"/>
              <w:bottom w:val="single" w:sz="6" w:space="0" w:color="000000"/>
              <w:right w:val="single" w:sz="6" w:space="0" w:color="000000"/>
            </w:tcBorders>
          </w:tcPr>
          <w:p w14:paraId="553DB293" w14:textId="7FF95DDB" w:rsidR="00E73EDF" w:rsidRPr="006B70B8" w:rsidRDefault="008222D6" w:rsidP="00C128E3">
            <w:pPr>
              <w:pStyle w:val="Small"/>
              <w:spacing w:before="40" w:after="40"/>
              <w:jc w:val="both"/>
            </w:pPr>
            <w:r>
              <w:t>{110}</w:t>
            </w:r>
          </w:p>
        </w:tc>
        <w:tc>
          <w:tcPr>
            <w:tcW w:w="793" w:type="dxa"/>
            <w:tcBorders>
              <w:top w:val="single" w:sz="6" w:space="0" w:color="000000"/>
              <w:left w:val="single" w:sz="6" w:space="0" w:color="000000"/>
              <w:bottom w:val="single" w:sz="6" w:space="0" w:color="000000"/>
              <w:right w:val="single" w:sz="6" w:space="0" w:color="000000"/>
            </w:tcBorders>
          </w:tcPr>
          <w:p w14:paraId="3AF8A59E" w14:textId="77777777" w:rsidR="00E73EDF" w:rsidRPr="006B70B8" w:rsidRDefault="007653F1" w:rsidP="00C128E3">
            <w:pPr>
              <w:pStyle w:val="Small"/>
              <w:spacing w:before="40" w:after="40"/>
              <w:jc w:val="both"/>
            </w:pPr>
            <w:r w:rsidRPr="006B70B8">
              <w:t>b11</w:t>
            </w:r>
          </w:p>
        </w:tc>
        <w:tc>
          <w:tcPr>
            <w:tcW w:w="4028" w:type="dxa"/>
            <w:tcBorders>
              <w:top w:val="single" w:sz="6" w:space="0" w:color="000000"/>
              <w:left w:val="single" w:sz="6" w:space="0" w:color="000000"/>
              <w:bottom w:val="single" w:sz="6" w:space="0" w:color="000000"/>
              <w:right w:val="single" w:sz="6" w:space="0" w:color="000000"/>
            </w:tcBorders>
          </w:tcPr>
          <w:p w14:paraId="4136A6AE" w14:textId="77777777" w:rsidR="00E73EDF" w:rsidRDefault="007653F1" w:rsidP="00C128E3">
            <w:pPr>
              <w:pStyle w:val="Small"/>
              <w:spacing w:before="40" w:after="40"/>
              <w:jc w:val="both"/>
            </w:pPr>
            <w:r w:rsidRPr="006B70B8">
              <w:t>Record name of the referenced record</w:t>
            </w:r>
          </w:p>
          <w:p w14:paraId="6FF66DAC" w14:textId="368972E5" w:rsidR="008222D6" w:rsidRPr="006B70B8" w:rsidRDefault="008222D6" w:rsidP="00C128E3">
            <w:pPr>
              <w:pStyle w:val="Small"/>
              <w:spacing w:before="40" w:after="40"/>
              <w:jc w:val="both"/>
            </w:pPr>
            <w:r>
              <w:t>{110} – Point</w:t>
            </w:r>
          </w:p>
        </w:tc>
      </w:tr>
      <w:tr w:rsidR="006B70B8" w:rsidRPr="006B70B8" w14:paraId="6C86E228"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5ED8AB42" w14:textId="0D9FE21D" w:rsidR="00E73EDF" w:rsidRPr="006B70B8" w:rsidRDefault="007653F1" w:rsidP="00D27FC2">
            <w:pPr>
              <w:pStyle w:val="Small"/>
              <w:spacing w:before="40" w:after="40"/>
              <w:jc w:val="both"/>
            </w:pPr>
            <w:r w:rsidRPr="006B70B8">
              <w:t xml:space="preserve">Referenced Record </w:t>
            </w:r>
            <w:r w:rsidR="00D27FC2">
              <w:t>i</w:t>
            </w:r>
            <w:r w:rsidR="00D27FC2" w:rsidRPr="006B70B8">
              <w:t>dentifier</w:t>
            </w:r>
          </w:p>
        </w:tc>
        <w:tc>
          <w:tcPr>
            <w:tcW w:w="793" w:type="dxa"/>
            <w:tcBorders>
              <w:top w:val="single" w:sz="6" w:space="0" w:color="000000"/>
              <w:left w:val="single" w:sz="6" w:space="0" w:color="000000"/>
              <w:bottom w:val="single" w:sz="6" w:space="0" w:color="000000"/>
              <w:right w:val="single" w:sz="6" w:space="0" w:color="000000"/>
            </w:tcBorders>
          </w:tcPr>
          <w:p w14:paraId="392EF013" w14:textId="77777777" w:rsidR="00E73EDF" w:rsidRPr="001F69A8" w:rsidRDefault="007653F1" w:rsidP="00C128E3">
            <w:pPr>
              <w:pStyle w:val="Small"/>
              <w:spacing w:before="40" w:after="40"/>
              <w:jc w:val="both"/>
            </w:pPr>
            <w:r w:rsidRPr="001F69A8">
              <w:t>RRID</w:t>
            </w:r>
          </w:p>
        </w:tc>
        <w:tc>
          <w:tcPr>
            <w:tcW w:w="793" w:type="dxa"/>
            <w:tcBorders>
              <w:top w:val="single" w:sz="6" w:space="0" w:color="000000"/>
              <w:left w:val="single" w:sz="6" w:space="0" w:color="000000"/>
              <w:bottom w:val="single" w:sz="6" w:space="0" w:color="000000"/>
              <w:right w:val="single" w:sz="6" w:space="0" w:color="000000"/>
            </w:tcBorders>
          </w:tcPr>
          <w:p w14:paraId="58BCCE5C" w14:textId="77777777" w:rsidR="00E73EDF" w:rsidRPr="006B70B8"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5E4587DF" w14:textId="77777777" w:rsidR="00E73EDF" w:rsidRPr="006B70B8" w:rsidRDefault="007653F1" w:rsidP="00C128E3">
            <w:pPr>
              <w:pStyle w:val="Small"/>
              <w:spacing w:before="40" w:after="40"/>
              <w:jc w:val="both"/>
            </w:pPr>
            <w:r w:rsidRPr="006B70B8">
              <w:t>b14</w:t>
            </w:r>
          </w:p>
        </w:tc>
        <w:tc>
          <w:tcPr>
            <w:tcW w:w="4028" w:type="dxa"/>
            <w:tcBorders>
              <w:top w:val="single" w:sz="6" w:space="0" w:color="000000"/>
              <w:left w:val="single" w:sz="6" w:space="0" w:color="000000"/>
              <w:bottom w:val="single" w:sz="6" w:space="0" w:color="000000"/>
              <w:right w:val="single" w:sz="6" w:space="0" w:color="000000"/>
            </w:tcBorders>
          </w:tcPr>
          <w:p w14:paraId="2C7A57CB" w14:textId="77777777" w:rsidR="00E73EDF" w:rsidRPr="006B70B8" w:rsidRDefault="007653F1" w:rsidP="00C128E3">
            <w:pPr>
              <w:pStyle w:val="Small"/>
              <w:spacing w:before="40" w:after="40"/>
              <w:jc w:val="both"/>
            </w:pPr>
            <w:r w:rsidRPr="006B70B8">
              <w:t>Record identifier of the referenced record</w:t>
            </w:r>
          </w:p>
        </w:tc>
      </w:tr>
      <w:tr w:rsidR="006B70B8" w:rsidRPr="006B70B8" w14:paraId="35362CAC"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0D9F0974" w14:textId="5490F9EE" w:rsidR="00E73EDF" w:rsidRPr="006B70B8" w:rsidRDefault="007653F1" w:rsidP="003152B2">
            <w:pPr>
              <w:pStyle w:val="Small"/>
              <w:spacing w:before="40" w:after="40"/>
              <w:jc w:val="both"/>
            </w:pPr>
            <w:r w:rsidRPr="006B70B8">
              <w:t xml:space="preserve">Topology </w:t>
            </w:r>
            <w:r w:rsidR="003152B2">
              <w:t>i</w:t>
            </w:r>
            <w:r w:rsidR="003152B2" w:rsidRPr="006B70B8">
              <w:t>ndicator</w:t>
            </w:r>
          </w:p>
        </w:tc>
        <w:tc>
          <w:tcPr>
            <w:tcW w:w="793" w:type="dxa"/>
            <w:tcBorders>
              <w:top w:val="single" w:sz="6" w:space="0" w:color="000000"/>
              <w:left w:val="single" w:sz="6" w:space="0" w:color="000000"/>
              <w:bottom w:val="single" w:sz="6" w:space="0" w:color="000000"/>
              <w:right w:val="single" w:sz="6" w:space="0" w:color="000000"/>
            </w:tcBorders>
          </w:tcPr>
          <w:p w14:paraId="293A506E" w14:textId="77777777" w:rsidR="00E73EDF" w:rsidRPr="001F69A8" w:rsidRDefault="007653F1" w:rsidP="00C128E3">
            <w:pPr>
              <w:pStyle w:val="Small"/>
              <w:spacing w:before="40" w:after="40"/>
              <w:jc w:val="both"/>
            </w:pPr>
            <w:r w:rsidRPr="001F69A8">
              <w:t>TOPI</w:t>
            </w:r>
          </w:p>
        </w:tc>
        <w:tc>
          <w:tcPr>
            <w:tcW w:w="793" w:type="dxa"/>
            <w:tcBorders>
              <w:top w:val="single" w:sz="6" w:space="0" w:color="000000"/>
              <w:left w:val="single" w:sz="6" w:space="0" w:color="000000"/>
              <w:bottom w:val="single" w:sz="6" w:space="0" w:color="000000"/>
              <w:right w:val="single" w:sz="6" w:space="0" w:color="000000"/>
            </w:tcBorders>
          </w:tcPr>
          <w:p w14:paraId="3D2C42A9" w14:textId="77777777" w:rsidR="00E73EDF" w:rsidRPr="006B70B8"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660617CC" w14:textId="77777777" w:rsidR="00E73EDF" w:rsidRPr="006B70B8" w:rsidRDefault="007653F1" w:rsidP="00C128E3">
            <w:pPr>
              <w:pStyle w:val="Small"/>
              <w:spacing w:before="40" w:after="40"/>
              <w:jc w:val="both"/>
            </w:pPr>
            <w:r w:rsidRPr="006B70B8">
              <w:t>b11</w:t>
            </w:r>
          </w:p>
        </w:tc>
        <w:tc>
          <w:tcPr>
            <w:tcW w:w="4028" w:type="dxa"/>
            <w:tcBorders>
              <w:top w:val="single" w:sz="6" w:space="0" w:color="000000"/>
              <w:left w:val="single" w:sz="6" w:space="0" w:color="000000"/>
              <w:bottom w:val="single" w:sz="6" w:space="0" w:color="000000"/>
              <w:right w:val="single" w:sz="6" w:space="0" w:color="000000"/>
            </w:tcBorders>
          </w:tcPr>
          <w:p w14:paraId="12CBD51D" w14:textId="68662FA7" w:rsidR="00E73EDF" w:rsidRPr="006B70B8" w:rsidRDefault="007653F1" w:rsidP="00C128E3">
            <w:pPr>
              <w:pStyle w:val="Small"/>
              <w:spacing w:before="40"/>
              <w:jc w:val="both"/>
            </w:pPr>
            <w:r w:rsidRPr="006B70B8">
              <w:t xml:space="preserve">{1} </w:t>
            </w:r>
            <w:r w:rsidR="00D27FC2">
              <w:t>–</w:t>
            </w:r>
            <w:r w:rsidRPr="006B70B8">
              <w:t xml:space="preserve"> Beginning point</w:t>
            </w:r>
          </w:p>
          <w:p w14:paraId="30BB7182" w14:textId="6EC4258B" w:rsidR="00E73EDF" w:rsidRPr="006B70B8" w:rsidRDefault="007653F1" w:rsidP="00C128E3">
            <w:pPr>
              <w:pStyle w:val="Small"/>
              <w:spacing w:before="0"/>
              <w:jc w:val="both"/>
            </w:pPr>
            <w:r w:rsidRPr="006B70B8">
              <w:t xml:space="preserve">{2} </w:t>
            </w:r>
            <w:r w:rsidR="00D27FC2">
              <w:t>–</w:t>
            </w:r>
            <w:r w:rsidRPr="006B70B8">
              <w:t xml:space="preserve"> End point</w:t>
            </w:r>
          </w:p>
          <w:p w14:paraId="21FE5601" w14:textId="533B114E" w:rsidR="00E73EDF" w:rsidRPr="006B70B8" w:rsidRDefault="007653F1" w:rsidP="00C128E3">
            <w:pPr>
              <w:pStyle w:val="Small"/>
              <w:spacing w:before="0" w:after="40"/>
              <w:jc w:val="both"/>
            </w:pPr>
            <w:r w:rsidRPr="006B70B8">
              <w:t xml:space="preserve">{3} </w:t>
            </w:r>
            <w:r w:rsidR="00D27FC2">
              <w:t>–</w:t>
            </w:r>
            <w:r w:rsidRPr="006B70B8">
              <w:t xml:space="preserve"> Beginning &amp; End point</w:t>
            </w:r>
          </w:p>
        </w:tc>
      </w:tr>
    </w:tbl>
    <w:p w14:paraId="7A5C80D2" w14:textId="77777777" w:rsidR="00E73EDF" w:rsidRDefault="00E73EDF" w:rsidP="003152B2">
      <w:pPr>
        <w:spacing w:after="0" w:line="240" w:lineRule="auto"/>
      </w:pPr>
    </w:p>
    <w:p w14:paraId="0442AC99" w14:textId="7758F1D9" w:rsidR="003152B2" w:rsidRPr="00926480" w:rsidRDefault="003152B2" w:rsidP="001D02B5">
      <w:pPr>
        <w:pStyle w:val="ListContinue2"/>
        <w:keepNext/>
        <w:keepLines/>
        <w:numPr>
          <w:ilvl w:val="2"/>
          <w:numId w:val="27"/>
        </w:numPr>
        <w:tabs>
          <w:tab w:val="clear" w:pos="432"/>
        </w:tabs>
        <w:spacing w:before="120" w:after="120" w:line="240" w:lineRule="auto"/>
        <w:rPr>
          <w:b/>
          <w:lang w:eastAsia="en-US"/>
        </w:rPr>
      </w:pPr>
      <w:bookmarkStart w:id="1024" w:name="_Toc162435484"/>
      <w:bookmarkStart w:id="1025" w:name="_Toc169203178"/>
      <w:bookmarkStart w:id="1026" w:name="_Toc170072508"/>
      <w:bookmarkStart w:id="1027" w:name="_Toc175558737"/>
      <w:r w:rsidRPr="006B70B8">
        <w:rPr>
          <w:b/>
        </w:rPr>
        <w:lastRenderedPageBreak/>
        <w:t>Segment Control field - SECC</w:t>
      </w:r>
      <w:bookmarkEnd w:id="1024"/>
      <w:bookmarkEnd w:id="1025"/>
      <w:bookmarkEnd w:id="1026"/>
      <w:bookmarkEnd w:id="1027"/>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B70B8" w:rsidRPr="006B70B8" w14:paraId="1FCC99C0" w14:textId="77777777" w:rsidTr="003152B2">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1EFC33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2206AE"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66FD14"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07C720"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96EEED1" w14:textId="77777777" w:rsidR="00E73EDF" w:rsidRPr="006B70B8" w:rsidRDefault="007653F1" w:rsidP="00C128E3">
            <w:pPr>
              <w:pStyle w:val="Small"/>
              <w:spacing w:before="40" w:after="40"/>
              <w:jc w:val="both"/>
              <w:rPr>
                <w:b/>
              </w:rPr>
            </w:pPr>
            <w:r w:rsidRPr="006B70B8">
              <w:rPr>
                <w:b/>
              </w:rPr>
              <w:t>Comment</w:t>
            </w:r>
          </w:p>
        </w:tc>
      </w:tr>
      <w:tr w:rsidR="006B70B8" w:rsidRPr="006B70B8" w14:paraId="6089D452"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07331BB7" w14:textId="50EF87D1" w:rsidR="00E73EDF" w:rsidRPr="006B70B8" w:rsidRDefault="007653F1" w:rsidP="003152B2">
            <w:pPr>
              <w:pStyle w:val="Small"/>
              <w:snapToGrid w:val="0"/>
              <w:spacing w:before="40" w:after="40"/>
            </w:pPr>
            <w:r w:rsidRPr="006B70B8">
              <w:t xml:space="preserve">Segment </w:t>
            </w:r>
            <w:r w:rsidR="003152B2">
              <w:t>u</w:t>
            </w:r>
            <w:r w:rsidR="003152B2" w:rsidRPr="006B70B8">
              <w:t xml:space="preserve">pdate </w:t>
            </w:r>
            <w:r w:rsidR="003152B2">
              <w:t>i</w:t>
            </w:r>
            <w:r w:rsidR="003152B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4EBB0177" w14:textId="77777777" w:rsidR="00E73EDF" w:rsidRPr="001F69A8" w:rsidRDefault="007653F1" w:rsidP="00C128E3">
            <w:pPr>
              <w:pStyle w:val="Small"/>
              <w:snapToGrid w:val="0"/>
              <w:spacing w:before="40" w:after="40"/>
            </w:pPr>
            <w:r w:rsidRPr="001F69A8">
              <w:t>SEUI</w:t>
            </w:r>
          </w:p>
        </w:tc>
        <w:tc>
          <w:tcPr>
            <w:tcW w:w="794" w:type="dxa"/>
            <w:tcBorders>
              <w:top w:val="single" w:sz="6" w:space="0" w:color="000000"/>
              <w:left w:val="single" w:sz="6" w:space="0" w:color="000000"/>
              <w:bottom w:val="single" w:sz="6" w:space="0" w:color="000000"/>
              <w:right w:val="single" w:sz="6" w:space="0" w:color="000000"/>
            </w:tcBorders>
          </w:tcPr>
          <w:p w14:paraId="7733FEBB"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20C0373C" w14:textId="77777777" w:rsidR="00E73EDF" w:rsidRPr="006B70B8" w:rsidRDefault="007653F1" w:rsidP="00C128E3">
            <w:pPr>
              <w:pStyle w:val="Small"/>
              <w:snapToGrid w:val="0"/>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913B079" w14:textId="0AD903A4" w:rsidR="00E73EDF" w:rsidRPr="006B70B8" w:rsidRDefault="007653F1" w:rsidP="00C128E3">
            <w:pPr>
              <w:pStyle w:val="Small"/>
              <w:snapToGrid w:val="0"/>
              <w:spacing w:before="40"/>
            </w:pPr>
            <w:r w:rsidRPr="006B70B8">
              <w:t xml:space="preserve">{1} </w:t>
            </w:r>
            <w:r w:rsidR="003152B2">
              <w:t>–</w:t>
            </w:r>
            <w:r w:rsidRPr="006B70B8">
              <w:t xml:space="preserve"> Insert</w:t>
            </w:r>
          </w:p>
          <w:p w14:paraId="5365C3DC" w14:textId="5066EA8F" w:rsidR="00E73EDF" w:rsidRPr="006B70B8" w:rsidRDefault="007653F1" w:rsidP="00C128E3">
            <w:pPr>
              <w:pStyle w:val="Small"/>
              <w:spacing w:before="0"/>
            </w:pPr>
            <w:r w:rsidRPr="006B70B8">
              <w:t xml:space="preserve">{2} </w:t>
            </w:r>
            <w:r w:rsidR="003152B2">
              <w:t>–</w:t>
            </w:r>
            <w:r w:rsidRPr="006B70B8">
              <w:t xml:space="preserve"> Delete</w:t>
            </w:r>
          </w:p>
          <w:p w14:paraId="0217A7B7" w14:textId="5999A0FD" w:rsidR="00E73EDF" w:rsidRPr="006B70B8" w:rsidRDefault="007653F1" w:rsidP="00C128E3">
            <w:pPr>
              <w:pStyle w:val="Small"/>
              <w:spacing w:before="0" w:after="40"/>
            </w:pPr>
            <w:r w:rsidRPr="006B70B8">
              <w:t xml:space="preserve">{3} </w:t>
            </w:r>
            <w:r w:rsidR="003152B2">
              <w:t>–</w:t>
            </w:r>
            <w:r w:rsidRPr="006B70B8">
              <w:t xml:space="preserve"> Modify</w:t>
            </w:r>
          </w:p>
        </w:tc>
      </w:tr>
      <w:tr w:rsidR="006B70B8" w:rsidRPr="006B70B8" w14:paraId="477C03C3"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22A33A84" w14:textId="278FA9A2" w:rsidR="00E73EDF" w:rsidRPr="006B70B8" w:rsidRDefault="007653F1" w:rsidP="003152B2">
            <w:pPr>
              <w:pStyle w:val="Small"/>
              <w:snapToGrid w:val="0"/>
              <w:spacing w:before="40" w:after="40"/>
            </w:pPr>
            <w:r w:rsidRPr="006B70B8">
              <w:t xml:space="preserve">Segment </w:t>
            </w:r>
            <w:r w:rsidR="003152B2">
              <w:t>i</w:t>
            </w:r>
            <w:r w:rsidR="003152B2"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6B089392" w14:textId="77777777" w:rsidR="00E73EDF" w:rsidRPr="001F69A8" w:rsidRDefault="007653F1" w:rsidP="00C128E3">
            <w:pPr>
              <w:pStyle w:val="Small"/>
              <w:snapToGrid w:val="0"/>
              <w:spacing w:before="40" w:after="40"/>
            </w:pPr>
            <w:r w:rsidRPr="001F69A8">
              <w:t>SEIX</w:t>
            </w:r>
          </w:p>
        </w:tc>
        <w:tc>
          <w:tcPr>
            <w:tcW w:w="794" w:type="dxa"/>
            <w:tcBorders>
              <w:top w:val="single" w:sz="6" w:space="0" w:color="000000"/>
              <w:left w:val="single" w:sz="6" w:space="0" w:color="000000"/>
              <w:bottom w:val="single" w:sz="6" w:space="0" w:color="000000"/>
              <w:right w:val="single" w:sz="6" w:space="0" w:color="000000"/>
            </w:tcBorders>
          </w:tcPr>
          <w:p w14:paraId="43123C07" w14:textId="77777777" w:rsidR="00E73EDF" w:rsidRPr="006B70B8" w:rsidRDefault="00E73EDF" w:rsidP="00C128E3">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D95B947"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3F19F60" w14:textId="77777777" w:rsidR="00E73EDF" w:rsidRPr="006B70B8" w:rsidRDefault="007653F1" w:rsidP="00C128E3">
            <w:pPr>
              <w:pStyle w:val="Small"/>
              <w:snapToGrid w:val="0"/>
              <w:spacing w:before="40" w:after="40"/>
            </w:pPr>
            <w:r w:rsidRPr="006B70B8">
              <w:t>Index (position) of the addressed segment in the target record</w:t>
            </w:r>
          </w:p>
        </w:tc>
      </w:tr>
      <w:tr w:rsidR="006B70B8" w:rsidRPr="006B70B8" w14:paraId="0E7389AA"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7BA91A2A" w14:textId="2B7FA7D4" w:rsidR="00E73EDF" w:rsidRPr="006B70B8" w:rsidRDefault="007653F1" w:rsidP="003152B2">
            <w:pPr>
              <w:pStyle w:val="Small"/>
              <w:snapToGrid w:val="0"/>
              <w:spacing w:before="40" w:after="40"/>
            </w:pPr>
            <w:r w:rsidRPr="006B70B8">
              <w:t xml:space="preserve">Number of </w:t>
            </w:r>
            <w:r w:rsidR="003152B2">
              <w:t>s</w:t>
            </w:r>
            <w:r w:rsidR="003152B2" w:rsidRPr="006B70B8">
              <w:t>egments</w:t>
            </w:r>
          </w:p>
        </w:tc>
        <w:tc>
          <w:tcPr>
            <w:tcW w:w="794" w:type="dxa"/>
            <w:tcBorders>
              <w:top w:val="single" w:sz="6" w:space="0" w:color="000000"/>
              <w:left w:val="single" w:sz="6" w:space="0" w:color="000000"/>
              <w:bottom w:val="single" w:sz="6" w:space="0" w:color="000000"/>
              <w:right w:val="single" w:sz="6" w:space="0" w:color="000000"/>
            </w:tcBorders>
          </w:tcPr>
          <w:p w14:paraId="215DC4A8" w14:textId="77777777" w:rsidR="00E73EDF" w:rsidRPr="001F69A8" w:rsidRDefault="007653F1" w:rsidP="00C128E3">
            <w:pPr>
              <w:pStyle w:val="Small"/>
              <w:snapToGrid w:val="0"/>
              <w:spacing w:before="40" w:after="40"/>
            </w:pPr>
            <w:r w:rsidRPr="001F69A8">
              <w:t>NSEG</w:t>
            </w:r>
          </w:p>
        </w:tc>
        <w:tc>
          <w:tcPr>
            <w:tcW w:w="794" w:type="dxa"/>
            <w:tcBorders>
              <w:top w:val="single" w:sz="6" w:space="0" w:color="000000"/>
              <w:left w:val="single" w:sz="6" w:space="0" w:color="000000"/>
              <w:bottom w:val="single" w:sz="6" w:space="0" w:color="000000"/>
              <w:right w:val="single" w:sz="6" w:space="0" w:color="000000"/>
            </w:tcBorders>
          </w:tcPr>
          <w:p w14:paraId="254E1D33" w14:textId="77777777" w:rsidR="00E73EDF" w:rsidRPr="006B70B8" w:rsidRDefault="00E73EDF" w:rsidP="00C128E3">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0C301E6"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42C9C44" w14:textId="77777777" w:rsidR="00E73EDF" w:rsidRPr="006B70B8" w:rsidRDefault="007653F1" w:rsidP="00C128E3">
            <w:pPr>
              <w:pStyle w:val="Small"/>
              <w:snapToGrid w:val="0"/>
              <w:spacing w:before="40" w:after="40"/>
            </w:pPr>
            <w:r w:rsidRPr="006B70B8">
              <w:t>Number of segments in the update record</w:t>
            </w:r>
          </w:p>
        </w:tc>
      </w:tr>
    </w:tbl>
    <w:p w14:paraId="0174F1A3" w14:textId="77777777" w:rsidR="00E73EDF" w:rsidRDefault="00E73EDF" w:rsidP="003152B2">
      <w:pPr>
        <w:spacing w:after="0" w:line="240" w:lineRule="auto"/>
      </w:pPr>
    </w:p>
    <w:p w14:paraId="39197319" w14:textId="3B627F8D" w:rsidR="003152B2" w:rsidRPr="00926480" w:rsidRDefault="003152B2" w:rsidP="001D02B5">
      <w:pPr>
        <w:pStyle w:val="ListContinue2"/>
        <w:keepNext/>
        <w:keepLines/>
        <w:numPr>
          <w:ilvl w:val="2"/>
          <w:numId w:val="27"/>
        </w:numPr>
        <w:tabs>
          <w:tab w:val="clear" w:pos="432"/>
        </w:tabs>
        <w:spacing w:before="120" w:after="120" w:line="240" w:lineRule="auto"/>
        <w:rPr>
          <w:b/>
          <w:lang w:eastAsia="en-US"/>
        </w:rPr>
      </w:pPr>
      <w:bookmarkStart w:id="1028" w:name="_Toc162435485"/>
      <w:bookmarkStart w:id="1029" w:name="_Toc169203179"/>
      <w:bookmarkStart w:id="1030" w:name="_Toc170072509"/>
      <w:bookmarkStart w:id="1031" w:name="_Toc175558738"/>
      <w:r w:rsidRPr="006B70B8">
        <w:rPr>
          <w:b/>
        </w:rPr>
        <w:t>Segment Header field - SEGH</w:t>
      </w:r>
      <w:bookmarkEnd w:id="1028"/>
      <w:bookmarkEnd w:id="1029"/>
      <w:bookmarkEnd w:id="1030"/>
      <w:bookmarkEnd w:id="1031"/>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42D8F22" w14:textId="77777777" w:rsidTr="003152B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60DBADC" w14:textId="77777777" w:rsidR="00E73EDF" w:rsidRPr="006B70B8" w:rsidRDefault="007653F1" w:rsidP="00C128E3">
            <w:pPr>
              <w:pStyle w:val="Small"/>
              <w:widowContro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7C660C4" w14:textId="77777777" w:rsidR="00E73EDF" w:rsidRPr="006B70B8" w:rsidRDefault="007653F1" w:rsidP="00C128E3">
            <w:pPr>
              <w:pStyle w:val="Small"/>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07B06B0" w14:textId="77777777" w:rsidR="00E73EDF" w:rsidRPr="006B70B8" w:rsidRDefault="007653F1" w:rsidP="00C128E3">
            <w:pPr>
              <w:pStyle w:val="Small"/>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ABC4C59" w14:textId="77777777" w:rsidR="00E73EDF" w:rsidRPr="006B70B8" w:rsidRDefault="007653F1" w:rsidP="00C128E3">
            <w:pPr>
              <w:pStyle w:val="Small"/>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4C9FE4D" w14:textId="77777777" w:rsidR="00E73EDF" w:rsidRPr="006B70B8" w:rsidRDefault="007653F1" w:rsidP="00C128E3">
            <w:pPr>
              <w:pStyle w:val="Small"/>
              <w:widowControl/>
              <w:spacing w:before="40" w:after="40"/>
              <w:jc w:val="both"/>
              <w:rPr>
                <w:b/>
              </w:rPr>
            </w:pPr>
            <w:r w:rsidRPr="006B70B8">
              <w:rPr>
                <w:b/>
              </w:rPr>
              <w:t>Comment</w:t>
            </w:r>
          </w:p>
        </w:tc>
      </w:tr>
      <w:tr w:rsidR="006B70B8" w:rsidRPr="006B70B8" w14:paraId="7BB8154E" w14:textId="77777777">
        <w:tc>
          <w:tcPr>
            <w:tcW w:w="3459" w:type="dxa"/>
            <w:tcBorders>
              <w:top w:val="single" w:sz="6" w:space="0" w:color="000000"/>
              <w:left w:val="single" w:sz="6" w:space="0" w:color="000000"/>
              <w:bottom w:val="single" w:sz="6" w:space="0" w:color="000000"/>
              <w:right w:val="single" w:sz="6" w:space="0" w:color="000000"/>
            </w:tcBorders>
          </w:tcPr>
          <w:p w14:paraId="12D91047" w14:textId="77777777" w:rsidR="00E73EDF" w:rsidRPr="006B70B8" w:rsidRDefault="007653F1" w:rsidP="00C128E3">
            <w:pPr>
              <w:pStyle w:val="Small"/>
              <w:widowControl/>
              <w:spacing w:before="40" w:after="40"/>
              <w:jc w:val="both"/>
            </w:pPr>
            <w:r w:rsidRPr="006B70B8">
              <w:t>Interpolation</w:t>
            </w:r>
          </w:p>
        </w:tc>
        <w:tc>
          <w:tcPr>
            <w:tcW w:w="794" w:type="dxa"/>
            <w:tcBorders>
              <w:top w:val="single" w:sz="6" w:space="0" w:color="000000"/>
              <w:left w:val="single" w:sz="6" w:space="0" w:color="000000"/>
              <w:bottom w:val="single" w:sz="6" w:space="0" w:color="000000"/>
              <w:right w:val="single" w:sz="6" w:space="0" w:color="000000"/>
            </w:tcBorders>
          </w:tcPr>
          <w:p w14:paraId="2C523043" w14:textId="77777777" w:rsidR="00E73EDF" w:rsidRPr="006B70B8" w:rsidRDefault="007653F1" w:rsidP="00C128E3">
            <w:pPr>
              <w:pStyle w:val="Small"/>
              <w:widowControl/>
              <w:spacing w:before="40" w:after="40"/>
              <w:jc w:val="both"/>
            </w:pPr>
            <w:r w:rsidRPr="006B70B8">
              <w:t>INTP</w:t>
            </w:r>
          </w:p>
        </w:tc>
        <w:tc>
          <w:tcPr>
            <w:tcW w:w="794" w:type="dxa"/>
            <w:tcBorders>
              <w:top w:val="single" w:sz="6" w:space="0" w:color="000000"/>
              <w:left w:val="single" w:sz="6" w:space="0" w:color="000000"/>
              <w:bottom w:val="single" w:sz="6" w:space="0" w:color="000000"/>
              <w:right w:val="single" w:sz="6" w:space="0" w:color="000000"/>
            </w:tcBorders>
          </w:tcPr>
          <w:p w14:paraId="68124438" w14:textId="77777777" w:rsidR="00E73EDF" w:rsidRPr="006B70B8" w:rsidRDefault="007653F1" w:rsidP="00C128E3">
            <w:pPr>
              <w:pStyle w:val="Small"/>
              <w:widowControl/>
              <w:spacing w:before="40" w:after="40"/>
              <w:jc w:val="both"/>
            </w:pPr>
            <w:r w:rsidRPr="006B70B8">
              <w:t>{4}</w:t>
            </w:r>
          </w:p>
        </w:tc>
        <w:tc>
          <w:tcPr>
            <w:tcW w:w="794" w:type="dxa"/>
            <w:tcBorders>
              <w:top w:val="single" w:sz="6" w:space="0" w:color="000000"/>
              <w:left w:val="single" w:sz="6" w:space="0" w:color="000000"/>
              <w:bottom w:val="single" w:sz="6" w:space="0" w:color="000000"/>
              <w:right w:val="single" w:sz="6" w:space="0" w:color="000000"/>
            </w:tcBorders>
          </w:tcPr>
          <w:p w14:paraId="1FCFF5EE" w14:textId="77777777" w:rsidR="00E73EDF" w:rsidRPr="006B70B8" w:rsidRDefault="007653F1" w:rsidP="00C128E3">
            <w:pPr>
              <w:pStyle w:val="Small"/>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81A8049" w14:textId="1DEA5100" w:rsidR="00E73EDF" w:rsidRPr="006B70B8" w:rsidRDefault="007653F1" w:rsidP="00C128E3">
            <w:pPr>
              <w:pStyle w:val="Small"/>
              <w:widowControl/>
              <w:spacing w:before="40" w:after="40"/>
              <w:jc w:val="both"/>
            </w:pPr>
            <w:r w:rsidRPr="006B70B8">
              <w:t xml:space="preserve">{4} </w:t>
            </w:r>
            <w:r w:rsidR="003152B2">
              <w:t>–</w:t>
            </w:r>
            <w:r w:rsidRPr="006B70B8">
              <w:t xml:space="preserve"> Loxodromic</w:t>
            </w:r>
          </w:p>
        </w:tc>
      </w:tr>
    </w:tbl>
    <w:p w14:paraId="3113BE9B" w14:textId="77777777" w:rsidR="00DA7C22" w:rsidRDefault="00DA7C22" w:rsidP="003152B2">
      <w:pPr>
        <w:spacing w:after="0" w:line="240" w:lineRule="auto"/>
        <w:rPr>
          <w:lang w:eastAsia="en-US"/>
        </w:rPr>
      </w:pPr>
    </w:p>
    <w:p w14:paraId="77EF6860" w14:textId="430F642F" w:rsidR="003152B2" w:rsidRPr="00926480" w:rsidRDefault="002528FB" w:rsidP="001D02B5">
      <w:pPr>
        <w:pStyle w:val="ListContinue2"/>
        <w:keepNext/>
        <w:keepLines/>
        <w:numPr>
          <w:ilvl w:val="2"/>
          <w:numId w:val="27"/>
        </w:numPr>
        <w:tabs>
          <w:tab w:val="clear" w:pos="432"/>
        </w:tabs>
        <w:spacing w:before="120" w:after="120" w:line="240" w:lineRule="auto"/>
        <w:rPr>
          <w:b/>
          <w:lang w:eastAsia="en-US"/>
        </w:rPr>
      </w:pPr>
      <w:bookmarkStart w:id="1032" w:name="_Toc162435486"/>
      <w:bookmarkStart w:id="1033" w:name="_Toc169203180"/>
      <w:bookmarkStart w:id="1034" w:name="_Toc170072510"/>
      <w:bookmarkStart w:id="1035" w:name="_Toc175558739"/>
      <w:r w:rsidRPr="002528FB">
        <w:rPr>
          <w:b/>
        </w:rPr>
        <w:t>Composite Curve Record Identifier field - CCID</w:t>
      </w:r>
      <w:bookmarkEnd w:id="1032"/>
      <w:bookmarkEnd w:id="1033"/>
      <w:bookmarkEnd w:id="1034"/>
      <w:bookmarkEnd w:id="1035"/>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3272733" w14:textId="77777777" w:rsidTr="002528FB">
        <w:trPr>
          <w:cantSplit/>
        </w:trPr>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D00330B" w14:textId="77777777" w:rsidR="00E73EDF" w:rsidRPr="006B70B8" w:rsidRDefault="007653F1" w:rsidP="00C128E3">
            <w:pPr>
              <w:pStyle w:val="Small"/>
              <w:keepNext/>
              <w:keepLines/>
              <w:widowContro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BB33165" w14:textId="77777777" w:rsidR="00E73EDF" w:rsidRPr="006B70B8" w:rsidRDefault="007653F1" w:rsidP="00C128E3">
            <w:pPr>
              <w:pStyle w:val="Small"/>
              <w:keepNext/>
              <w:keepLines/>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47AC808" w14:textId="77777777" w:rsidR="00E73EDF" w:rsidRPr="006B70B8" w:rsidRDefault="007653F1" w:rsidP="00C128E3">
            <w:pPr>
              <w:pStyle w:val="Small"/>
              <w:keepNext/>
              <w:keepLines/>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558BAAA" w14:textId="77777777" w:rsidR="00E73EDF" w:rsidRPr="006B70B8" w:rsidRDefault="007653F1" w:rsidP="00C128E3">
            <w:pPr>
              <w:pStyle w:val="Small"/>
              <w:keepNext/>
              <w:keepLines/>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7FDEAD7" w14:textId="77777777" w:rsidR="00E73EDF" w:rsidRPr="006B70B8" w:rsidRDefault="007653F1" w:rsidP="00C128E3">
            <w:pPr>
              <w:pStyle w:val="Small"/>
              <w:keepNext/>
              <w:keepLines/>
              <w:widowControl/>
              <w:spacing w:before="40" w:after="40"/>
              <w:jc w:val="both"/>
              <w:rPr>
                <w:b/>
              </w:rPr>
            </w:pPr>
            <w:r w:rsidRPr="006B70B8">
              <w:rPr>
                <w:b/>
              </w:rPr>
              <w:t>Comment</w:t>
            </w:r>
          </w:p>
        </w:tc>
      </w:tr>
      <w:tr w:rsidR="006B70B8" w:rsidRPr="006B70B8" w14:paraId="760859F1"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4017BB59" w14:textId="13BBDD84" w:rsidR="00E73EDF" w:rsidRPr="006B70B8" w:rsidRDefault="007653F1" w:rsidP="002528FB">
            <w:pPr>
              <w:pStyle w:val="Small"/>
              <w:keepNext/>
              <w:keepLines/>
              <w:widowControl/>
              <w:spacing w:before="40" w:after="40"/>
              <w:jc w:val="both"/>
            </w:pPr>
            <w:r w:rsidRPr="006B70B8">
              <w:t xml:space="preserve">Record </w:t>
            </w:r>
            <w:r w:rsidR="002528FB">
              <w:t>n</w:t>
            </w:r>
            <w:r w:rsidR="002528FB"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697B2DDB" w14:textId="77777777" w:rsidR="00E73EDF" w:rsidRPr="001F69A8" w:rsidRDefault="007653F1" w:rsidP="00C128E3">
            <w:pPr>
              <w:pStyle w:val="Small"/>
              <w:keepNext/>
              <w:keepLines/>
              <w:widowContro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359B134F" w14:textId="77777777" w:rsidR="00E73EDF" w:rsidRPr="006B70B8" w:rsidRDefault="007653F1" w:rsidP="00C128E3">
            <w:pPr>
              <w:pStyle w:val="Small"/>
              <w:keepNext/>
              <w:keepLines/>
              <w:widowControl/>
              <w:spacing w:before="40" w:after="40"/>
              <w:jc w:val="both"/>
            </w:pPr>
            <w:r w:rsidRPr="006B70B8">
              <w:t>{125}</w:t>
            </w:r>
          </w:p>
        </w:tc>
        <w:tc>
          <w:tcPr>
            <w:tcW w:w="794" w:type="dxa"/>
            <w:tcBorders>
              <w:top w:val="single" w:sz="6" w:space="0" w:color="000000"/>
              <w:left w:val="single" w:sz="6" w:space="0" w:color="000000"/>
              <w:bottom w:val="single" w:sz="6" w:space="0" w:color="000000"/>
              <w:right w:val="single" w:sz="6" w:space="0" w:color="000000"/>
            </w:tcBorders>
          </w:tcPr>
          <w:p w14:paraId="194094FE" w14:textId="77777777" w:rsidR="00E73EDF" w:rsidRPr="006B70B8" w:rsidRDefault="007653F1" w:rsidP="00C128E3">
            <w:pPr>
              <w:pStyle w:val="Small"/>
              <w:keepNext/>
              <w:keepLines/>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5DA09F33" w14:textId="67453F4E" w:rsidR="00E73EDF" w:rsidRPr="006B70B8" w:rsidRDefault="007653F1" w:rsidP="00C128E3">
            <w:pPr>
              <w:pStyle w:val="Small"/>
              <w:keepNext/>
              <w:keepLines/>
              <w:widowControl/>
              <w:spacing w:before="40" w:after="40"/>
              <w:jc w:val="both"/>
            </w:pPr>
            <w:r w:rsidRPr="006B70B8">
              <w:t xml:space="preserve">{125} </w:t>
            </w:r>
            <w:r w:rsidR="002528FB">
              <w:t>–</w:t>
            </w:r>
            <w:r w:rsidRPr="006B70B8">
              <w:t xml:space="preserve"> Composite Curve</w:t>
            </w:r>
          </w:p>
        </w:tc>
      </w:tr>
      <w:tr w:rsidR="006B70B8" w:rsidRPr="006B70B8" w14:paraId="61F87F9B"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396F5A67" w14:textId="6F831B76" w:rsidR="00E73EDF" w:rsidRPr="006B70B8" w:rsidRDefault="007653F1" w:rsidP="002528FB">
            <w:pPr>
              <w:pStyle w:val="Small"/>
              <w:keepNext/>
              <w:keepLines/>
              <w:widowControl/>
              <w:spacing w:before="40" w:after="40"/>
              <w:jc w:val="both"/>
            </w:pPr>
            <w:r w:rsidRPr="006B70B8">
              <w:t xml:space="preserve">Record </w:t>
            </w:r>
            <w:r w:rsidR="002528FB">
              <w:t>i</w:t>
            </w:r>
            <w:r w:rsidR="002528FB"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7FEBF1F6" w14:textId="77777777" w:rsidR="00E73EDF" w:rsidRPr="001F69A8" w:rsidRDefault="007653F1" w:rsidP="00C128E3">
            <w:pPr>
              <w:pStyle w:val="Small"/>
              <w:keepNext/>
              <w:keepLines/>
              <w:widowContro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19AE74B0" w14:textId="77777777" w:rsidR="00E73EDF" w:rsidRPr="006B70B8" w:rsidRDefault="00E73EDF" w:rsidP="00C128E3">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BF4367" w14:textId="77777777" w:rsidR="00E73EDF" w:rsidRPr="006B70B8" w:rsidRDefault="007653F1" w:rsidP="00C128E3">
            <w:pPr>
              <w:pStyle w:val="Small"/>
              <w:keepNext/>
              <w:keepLines/>
              <w:widowContro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48899A7D" w14:textId="77777777" w:rsidR="00E73EDF" w:rsidRPr="006B70B8" w:rsidRDefault="007653F1" w:rsidP="00C128E3">
            <w:pPr>
              <w:pStyle w:val="Small"/>
              <w:keepNext/>
              <w:keepLines/>
              <w:widowControl/>
              <w:spacing w:before="40" w:after="40"/>
              <w:jc w:val="both"/>
            </w:pPr>
            <w:r w:rsidRPr="006B70B8">
              <w:t>Range: 1 to 2</w:t>
            </w:r>
            <w:r w:rsidRPr="006B70B8">
              <w:rPr>
                <w:vertAlign w:val="superscript"/>
              </w:rPr>
              <w:t>32</w:t>
            </w:r>
            <w:r w:rsidRPr="006B70B8">
              <w:noBreakHyphen/>
              <w:t>2</w:t>
            </w:r>
          </w:p>
        </w:tc>
      </w:tr>
      <w:tr w:rsidR="006B70B8" w:rsidRPr="006B70B8" w14:paraId="418481AC"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1544411E" w14:textId="00A3EF26" w:rsidR="00E73EDF" w:rsidRPr="006B70B8" w:rsidRDefault="007653F1" w:rsidP="002528FB">
            <w:pPr>
              <w:pStyle w:val="Small"/>
              <w:keepNext/>
              <w:keepLines/>
              <w:widowControl/>
              <w:spacing w:before="40" w:after="40"/>
              <w:jc w:val="both"/>
            </w:pPr>
            <w:r w:rsidRPr="006B70B8">
              <w:t xml:space="preserve">Record </w:t>
            </w:r>
            <w:r w:rsidR="002528FB">
              <w:t>v</w:t>
            </w:r>
            <w:r w:rsidR="002528FB"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7682CD46" w14:textId="77777777" w:rsidR="00E73EDF" w:rsidRPr="001F69A8" w:rsidRDefault="007653F1" w:rsidP="00C128E3">
            <w:pPr>
              <w:pStyle w:val="Small"/>
              <w:keepNext/>
              <w:keepLines/>
              <w:widowContro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309EB2C" w14:textId="77777777" w:rsidR="00E73EDF" w:rsidRPr="006B70B8" w:rsidRDefault="00E73EDF" w:rsidP="00C128E3">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E8FAA75" w14:textId="77777777" w:rsidR="00E73EDF" w:rsidRPr="006B70B8" w:rsidRDefault="007653F1" w:rsidP="00C128E3">
            <w:pPr>
              <w:pStyle w:val="Small"/>
              <w:keepNext/>
              <w:keepLines/>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88B4289" w14:textId="77777777" w:rsidR="00E73EDF" w:rsidRPr="006B70B8" w:rsidRDefault="007653F1" w:rsidP="00C128E3">
            <w:pPr>
              <w:pStyle w:val="Small"/>
              <w:keepNext/>
              <w:keepLines/>
              <w:widowControl/>
              <w:spacing w:before="40" w:after="40"/>
              <w:jc w:val="both"/>
            </w:pPr>
            <w:r w:rsidRPr="006B70B8">
              <w:t>RVER contains the serial number of the record edition</w:t>
            </w:r>
          </w:p>
        </w:tc>
      </w:tr>
      <w:tr w:rsidR="006B70B8" w:rsidRPr="006B70B8" w14:paraId="652802D4"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136F7FA6" w14:textId="1A822305" w:rsidR="00E73EDF" w:rsidRPr="006B70B8" w:rsidRDefault="007653F1" w:rsidP="002528FB">
            <w:pPr>
              <w:pStyle w:val="Small"/>
              <w:spacing w:before="40" w:after="40"/>
              <w:jc w:val="both"/>
            </w:pPr>
            <w:r w:rsidRPr="006B70B8">
              <w:t xml:space="preserve">Record </w:t>
            </w:r>
            <w:r w:rsidR="002528FB">
              <w:t>u</w:t>
            </w:r>
            <w:r w:rsidR="002528FB" w:rsidRPr="006B70B8">
              <w:t xml:space="preserve">pdate </w:t>
            </w:r>
            <w:r w:rsidR="002528FB">
              <w:t>i</w:t>
            </w:r>
            <w:r w:rsidR="002528FB"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780C6D1"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62580CA7"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6EA3C81"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432018E6" w14:textId="7F32C31E" w:rsidR="00E73EDF" w:rsidRPr="006B70B8" w:rsidRDefault="007653F1" w:rsidP="00C128E3">
            <w:pPr>
              <w:pStyle w:val="Small"/>
              <w:snapToGrid w:val="0"/>
              <w:spacing w:before="40"/>
              <w:jc w:val="both"/>
            </w:pPr>
            <w:r w:rsidRPr="006B70B8">
              <w:t xml:space="preserve">{1} </w:t>
            </w:r>
            <w:r w:rsidR="002528FB">
              <w:t>–</w:t>
            </w:r>
            <w:r w:rsidRPr="006B70B8">
              <w:t xml:space="preserve"> Insert</w:t>
            </w:r>
          </w:p>
          <w:p w14:paraId="416808F2" w14:textId="48AFC79C" w:rsidR="00E73EDF" w:rsidRPr="006B70B8" w:rsidRDefault="007653F1" w:rsidP="00C128E3">
            <w:pPr>
              <w:pStyle w:val="Small"/>
              <w:spacing w:before="0"/>
              <w:jc w:val="both"/>
            </w:pPr>
            <w:r w:rsidRPr="006B70B8">
              <w:t xml:space="preserve">{2} </w:t>
            </w:r>
            <w:r w:rsidR="002528FB">
              <w:t>–</w:t>
            </w:r>
            <w:r w:rsidRPr="006B70B8">
              <w:t xml:space="preserve"> Delete</w:t>
            </w:r>
          </w:p>
          <w:p w14:paraId="4F2BFA23" w14:textId="3C8F7276" w:rsidR="00E73EDF" w:rsidRPr="006B70B8" w:rsidRDefault="007653F1" w:rsidP="00C128E3">
            <w:pPr>
              <w:pStyle w:val="Small"/>
              <w:spacing w:before="0" w:after="40"/>
              <w:jc w:val="both"/>
            </w:pPr>
            <w:r w:rsidRPr="006B70B8">
              <w:t xml:space="preserve">{3} </w:t>
            </w:r>
            <w:r w:rsidR="002528FB">
              <w:t>–</w:t>
            </w:r>
            <w:r w:rsidRPr="006B70B8">
              <w:t xml:space="preserve"> Modify</w:t>
            </w:r>
          </w:p>
        </w:tc>
      </w:tr>
    </w:tbl>
    <w:p w14:paraId="4B01715B" w14:textId="77777777" w:rsidR="00E73EDF" w:rsidRDefault="00E73EDF" w:rsidP="002528FB">
      <w:pPr>
        <w:spacing w:after="0" w:line="240" w:lineRule="auto"/>
      </w:pPr>
    </w:p>
    <w:p w14:paraId="78CE74CA" w14:textId="110162B5" w:rsidR="002528FB" w:rsidRPr="00926480" w:rsidRDefault="002528FB" w:rsidP="001D02B5">
      <w:pPr>
        <w:pStyle w:val="ListContinue2"/>
        <w:keepNext/>
        <w:keepLines/>
        <w:numPr>
          <w:ilvl w:val="2"/>
          <w:numId w:val="27"/>
        </w:numPr>
        <w:tabs>
          <w:tab w:val="clear" w:pos="432"/>
        </w:tabs>
        <w:spacing w:before="120" w:after="120" w:line="240" w:lineRule="auto"/>
        <w:rPr>
          <w:b/>
          <w:lang w:eastAsia="en-US"/>
        </w:rPr>
      </w:pPr>
      <w:bookmarkStart w:id="1036" w:name="_Toc162435487"/>
      <w:bookmarkStart w:id="1037" w:name="_Toc169203181"/>
      <w:bookmarkStart w:id="1038" w:name="_Toc170072511"/>
      <w:bookmarkStart w:id="1039" w:name="_Toc175558740"/>
      <w:r w:rsidRPr="001F69A8">
        <w:rPr>
          <w:b/>
        </w:rPr>
        <w:t>Curve Component Control field - CCOC</w:t>
      </w:r>
      <w:bookmarkEnd w:id="1036"/>
      <w:bookmarkEnd w:id="1037"/>
      <w:bookmarkEnd w:id="1038"/>
      <w:bookmarkEnd w:id="1039"/>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32EF5FF0" w14:textId="77777777" w:rsidTr="002528FB">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119A822F"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F811026"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558228"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6F1836"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D00CE18" w14:textId="77777777" w:rsidR="00E73EDF" w:rsidRPr="001F69A8" w:rsidRDefault="007653F1" w:rsidP="00C128E3">
            <w:pPr>
              <w:pStyle w:val="Small"/>
              <w:spacing w:before="40" w:after="40"/>
              <w:jc w:val="both"/>
              <w:rPr>
                <w:b/>
              </w:rPr>
            </w:pPr>
            <w:r w:rsidRPr="001F69A8">
              <w:rPr>
                <w:b/>
              </w:rPr>
              <w:t>Comment</w:t>
            </w:r>
          </w:p>
        </w:tc>
      </w:tr>
      <w:tr w:rsidR="002528FB" w:rsidRPr="001F69A8" w14:paraId="344FDED4"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4403F46" w14:textId="70DEAC29" w:rsidR="002528FB" w:rsidRPr="001F69A8" w:rsidRDefault="002528FB" w:rsidP="002528FB">
            <w:pPr>
              <w:pStyle w:val="Small"/>
              <w:snapToGrid w:val="0"/>
              <w:spacing w:before="40" w:after="40"/>
            </w:pPr>
            <w:r w:rsidRPr="001F69A8">
              <w:t xml:space="preserve">Curve Component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4FC8260A" w14:textId="77777777" w:rsidR="002528FB" w:rsidRPr="001F69A8" w:rsidRDefault="002528FB" w:rsidP="002528FB">
            <w:pPr>
              <w:pStyle w:val="Small"/>
              <w:snapToGrid w:val="0"/>
              <w:spacing w:before="40" w:after="40"/>
            </w:pPr>
            <w:r w:rsidRPr="001F69A8">
              <w:t>CCUI</w:t>
            </w:r>
          </w:p>
        </w:tc>
        <w:tc>
          <w:tcPr>
            <w:tcW w:w="794" w:type="dxa"/>
            <w:tcBorders>
              <w:top w:val="single" w:sz="6" w:space="0" w:color="000000"/>
              <w:left w:val="single" w:sz="6" w:space="0" w:color="000000"/>
              <w:bottom w:val="single" w:sz="6" w:space="0" w:color="000000"/>
              <w:right w:val="single" w:sz="6" w:space="0" w:color="000000"/>
            </w:tcBorders>
          </w:tcPr>
          <w:p w14:paraId="4C681DA8" w14:textId="77777777" w:rsidR="002528FB" w:rsidRPr="001F69A8" w:rsidRDefault="002528FB" w:rsidP="002528F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1468F92" w14:textId="77777777" w:rsidR="002528FB" w:rsidRPr="001F69A8" w:rsidRDefault="002528FB" w:rsidP="002528FB">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25C7BC5" w14:textId="77777777" w:rsidR="002528FB" w:rsidRPr="006B70B8" w:rsidRDefault="002528FB" w:rsidP="002528FB">
            <w:pPr>
              <w:pStyle w:val="Small"/>
              <w:snapToGrid w:val="0"/>
              <w:spacing w:before="40"/>
              <w:jc w:val="both"/>
            </w:pPr>
            <w:r w:rsidRPr="006B70B8">
              <w:t xml:space="preserve">{1} </w:t>
            </w:r>
            <w:r>
              <w:t>–</w:t>
            </w:r>
            <w:r w:rsidRPr="006B70B8">
              <w:t xml:space="preserve"> Insert</w:t>
            </w:r>
          </w:p>
          <w:p w14:paraId="3104F634" w14:textId="77777777" w:rsidR="002528FB" w:rsidRPr="006B70B8" w:rsidRDefault="002528FB" w:rsidP="002528FB">
            <w:pPr>
              <w:pStyle w:val="Small"/>
              <w:spacing w:before="0"/>
              <w:jc w:val="both"/>
            </w:pPr>
            <w:r w:rsidRPr="006B70B8">
              <w:t xml:space="preserve">{2} </w:t>
            </w:r>
            <w:r>
              <w:t>–</w:t>
            </w:r>
            <w:r w:rsidRPr="006B70B8">
              <w:t xml:space="preserve"> Delete</w:t>
            </w:r>
          </w:p>
          <w:p w14:paraId="17AF1F49" w14:textId="2666073B" w:rsidR="002528FB" w:rsidRPr="001F69A8" w:rsidRDefault="002528FB" w:rsidP="002528FB">
            <w:pPr>
              <w:pStyle w:val="Small"/>
              <w:spacing w:before="0" w:after="40"/>
            </w:pPr>
            <w:r w:rsidRPr="006B70B8">
              <w:t xml:space="preserve">{3} </w:t>
            </w:r>
            <w:r>
              <w:t>–</w:t>
            </w:r>
            <w:r w:rsidRPr="006B70B8">
              <w:t xml:space="preserve"> Modify</w:t>
            </w:r>
          </w:p>
        </w:tc>
      </w:tr>
      <w:tr w:rsidR="00E73EDF" w:rsidRPr="001F69A8" w14:paraId="01F4F664" w14:textId="77777777" w:rsidTr="002528FB">
        <w:trPr>
          <w:trHeight w:val="212"/>
        </w:trPr>
        <w:tc>
          <w:tcPr>
            <w:tcW w:w="3458" w:type="dxa"/>
            <w:tcBorders>
              <w:top w:val="single" w:sz="6" w:space="0" w:color="000000"/>
              <w:left w:val="single" w:sz="6" w:space="0" w:color="000000"/>
              <w:bottom w:val="single" w:sz="6" w:space="0" w:color="000000"/>
              <w:right w:val="single" w:sz="6" w:space="0" w:color="000000"/>
            </w:tcBorders>
          </w:tcPr>
          <w:p w14:paraId="77244467" w14:textId="15DDAF82" w:rsidR="00E73EDF" w:rsidRPr="001F69A8" w:rsidRDefault="007653F1" w:rsidP="00C128E3">
            <w:pPr>
              <w:snapToGrid w:val="0"/>
              <w:spacing w:before="40" w:after="40" w:line="240" w:lineRule="auto"/>
              <w:jc w:val="left"/>
              <w:rPr>
                <w:sz w:val="16"/>
                <w:szCs w:val="16"/>
              </w:rPr>
            </w:pPr>
            <w:r w:rsidRPr="001F69A8">
              <w:rPr>
                <w:sz w:val="16"/>
                <w:szCs w:val="16"/>
              </w:rPr>
              <w:t xml:space="preserve">Curve Component </w:t>
            </w:r>
            <w:r w:rsidR="00D82DD3" w:rsidRPr="001F69A8">
              <w:rPr>
                <w:sz w:val="16"/>
                <w:szCs w:val="16"/>
              </w:rPr>
              <w:t>I</w:t>
            </w:r>
            <w:r w:rsidRPr="001F69A8">
              <w:rPr>
                <w:sz w:val="16"/>
                <w:szCs w:val="16"/>
              </w:rPr>
              <w:t>ndex</w:t>
            </w:r>
          </w:p>
        </w:tc>
        <w:tc>
          <w:tcPr>
            <w:tcW w:w="794" w:type="dxa"/>
            <w:tcBorders>
              <w:top w:val="single" w:sz="6" w:space="0" w:color="000000"/>
              <w:left w:val="single" w:sz="6" w:space="0" w:color="000000"/>
              <w:bottom w:val="single" w:sz="6" w:space="0" w:color="000000"/>
              <w:right w:val="single" w:sz="6" w:space="0" w:color="000000"/>
            </w:tcBorders>
          </w:tcPr>
          <w:p w14:paraId="45611802" w14:textId="77777777" w:rsidR="00E73EDF" w:rsidRPr="001F69A8" w:rsidRDefault="007653F1" w:rsidP="00C128E3">
            <w:pPr>
              <w:snapToGrid w:val="0"/>
              <w:spacing w:before="40" w:after="40" w:line="240" w:lineRule="auto"/>
              <w:jc w:val="left"/>
              <w:rPr>
                <w:sz w:val="16"/>
                <w:szCs w:val="16"/>
              </w:rPr>
            </w:pPr>
            <w:r w:rsidRPr="001F69A8">
              <w:rPr>
                <w:sz w:val="16"/>
                <w:szCs w:val="16"/>
              </w:rPr>
              <w:t>CCIX</w:t>
            </w:r>
          </w:p>
        </w:tc>
        <w:tc>
          <w:tcPr>
            <w:tcW w:w="794" w:type="dxa"/>
            <w:tcBorders>
              <w:top w:val="single" w:sz="6" w:space="0" w:color="000000"/>
              <w:left w:val="single" w:sz="6" w:space="0" w:color="000000"/>
              <w:bottom w:val="single" w:sz="6" w:space="0" w:color="000000"/>
              <w:right w:val="single" w:sz="6" w:space="0" w:color="000000"/>
            </w:tcBorders>
          </w:tcPr>
          <w:p w14:paraId="38E2D07B"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064CAA9"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65BF9646" w14:textId="77777777" w:rsidR="00E73EDF" w:rsidRPr="001F69A8" w:rsidRDefault="007653F1" w:rsidP="00C128E3">
            <w:pPr>
              <w:pStyle w:val="Small"/>
              <w:spacing w:before="40" w:after="40"/>
            </w:pPr>
            <w:r w:rsidRPr="001F69A8">
              <w:t>Index (position) of the addressed Curve record pointer within the CUCO field(s) of the target record</w:t>
            </w:r>
          </w:p>
        </w:tc>
      </w:tr>
      <w:tr w:rsidR="00E73EDF" w:rsidRPr="001F69A8" w14:paraId="777B4864"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D9D1094" w14:textId="77777777" w:rsidR="00E73EDF" w:rsidRPr="001F69A8" w:rsidRDefault="007653F1" w:rsidP="00C128E3">
            <w:pPr>
              <w:snapToGrid w:val="0"/>
              <w:spacing w:before="40" w:after="40" w:line="240" w:lineRule="auto"/>
              <w:jc w:val="left"/>
              <w:rPr>
                <w:sz w:val="16"/>
                <w:szCs w:val="16"/>
              </w:rPr>
            </w:pPr>
            <w:r w:rsidRPr="001F69A8">
              <w:rPr>
                <w:sz w:val="16"/>
                <w:szCs w:val="16"/>
              </w:rPr>
              <w:t>Number of Curve Components</w:t>
            </w:r>
          </w:p>
        </w:tc>
        <w:tc>
          <w:tcPr>
            <w:tcW w:w="794" w:type="dxa"/>
            <w:tcBorders>
              <w:top w:val="single" w:sz="6" w:space="0" w:color="000000"/>
              <w:left w:val="single" w:sz="6" w:space="0" w:color="000000"/>
              <w:bottom w:val="single" w:sz="6" w:space="0" w:color="000000"/>
              <w:right w:val="single" w:sz="6" w:space="0" w:color="000000"/>
            </w:tcBorders>
          </w:tcPr>
          <w:p w14:paraId="7D91C4B9" w14:textId="77777777" w:rsidR="00E73EDF" w:rsidRPr="001F69A8" w:rsidRDefault="007653F1" w:rsidP="00C128E3">
            <w:pPr>
              <w:snapToGrid w:val="0"/>
              <w:spacing w:before="40" w:after="40" w:line="240" w:lineRule="auto"/>
              <w:jc w:val="left"/>
              <w:rPr>
                <w:sz w:val="16"/>
                <w:szCs w:val="16"/>
              </w:rPr>
            </w:pPr>
            <w:r w:rsidRPr="001F69A8">
              <w:rPr>
                <w:sz w:val="16"/>
                <w:szCs w:val="16"/>
              </w:rPr>
              <w:t>NCCO</w:t>
            </w:r>
          </w:p>
        </w:tc>
        <w:tc>
          <w:tcPr>
            <w:tcW w:w="794" w:type="dxa"/>
            <w:tcBorders>
              <w:top w:val="single" w:sz="6" w:space="0" w:color="000000"/>
              <w:left w:val="single" w:sz="6" w:space="0" w:color="000000"/>
              <w:bottom w:val="single" w:sz="6" w:space="0" w:color="000000"/>
              <w:right w:val="single" w:sz="6" w:space="0" w:color="000000"/>
            </w:tcBorders>
          </w:tcPr>
          <w:p w14:paraId="5C34DE92"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4B807F"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28D72D6" w14:textId="77777777" w:rsidR="00E73EDF" w:rsidRPr="001F69A8" w:rsidRDefault="007653F1" w:rsidP="00C128E3">
            <w:pPr>
              <w:pStyle w:val="Small"/>
              <w:spacing w:before="40" w:after="40"/>
            </w:pPr>
            <w:r w:rsidRPr="001F69A8">
              <w:t>Number of Curve record pointer in the CUCO field(s) of the update record</w:t>
            </w:r>
          </w:p>
        </w:tc>
      </w:tr>
    </w:tbl>
    <w:p w14:paraId="4F951D90" w14:textId="77777777" w:rsidR="00E73EDF" w:rsidRDefault="00E73EDF" w:rsidP="002528FB">
      <w:pPr>
        <w:spacing w:after="0" w:line="240" w:lineRule="auto"/>
      </w:pPr>
    </w:p>
    <w:p w14:paraId="37651BBA" w14:textId="78D9DAD8" w:rsidR="002528FB" w:rsidRPr="00926480" w:rsidRDefault="002528FB" w:rsidP="001D02B5">
      <w:pPr>
        <w:pStyle w:val="ListContinue2"/>
        <w:keepNext/>
        <w:keepLines/>
        <w:numPr>
          <w:ilvl w:val="2"/>
          <w:numId w:val="27"/>
        </w:numPr>
        <w:tabs>
          <w:tab w:val="clear" w:pos="432"/>
        </w:tabs>
        <w:spacing w:before="120" w:after="120" w:line="240" w:lineRule="auto"/>
        <w:rPr>
          <w:b/>
          <w:lang w:eastAsia="en-US"/>
        </w:rPr>
      </w:pPr>
      <w:bookmarkStart w:id="1040" w:name="_Toc162435488"/>
      <w:bookmarkStart w:id="1041" w:name="_Toc169203182"/>
      <w:bookmarkStart w:id="1042" w:name="_Toc170072512"/>
      <w:bookmarkStart w:id="1043" w:name="_Toc175558741"/>
      <w:r w:rsidRPr="001F69A8">
        <w:rPr>
          <w:b/>
        </w:rPr>
        <w:t>Curve Component field - CUCO</w:t>
      </w:r>
      <w:bookmarkEnd w:id="1040"/>
      <w:bookmarkEnd w:id="1041"/>
      <w:bookmarkEnd w:id="1042"/>
      <w:bookmarkEnd w:id="1043"/>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24E9D306" w14:textId="77777777" w:rsidTr="002528FB">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7CFEB91"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8CE32F"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DF43CD1"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CE075A"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3FCD0F9" w14:textId="77777777" w:rsidR="00E73EDF" w:rsidRPr="001F69A8" w:rsidRDefault="007653F1" w:rsidP="00C128E3">
            <w:pPr>
              <w:pStyle w:val="Small"/>
              <w:spacing w:before="40" w:after="40"/>
              <w:jc w:val="both"/>
              <w:rPr>
                <w:b/>
              </w:rPr>
            </w:pPr>
            <w:r w:rsidRPr="001F69A8">
              <w:rPr>
                <w:b/>
              </w:rPr>
              <w:t>Comment</w:t>
            </w:r>
          </w:p>
        </w:tc>
      </w:tr>
      <w:tr w:rsidR="00E73EDF" w:rsidRPr="001F69A8" w14:paraId="31F8BAD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39515C9B" w14:textId="44997996" w:rsidR="00E73EDF" w:rsidRPr="001F69A8" w:rsidRDefault="007653F1" w:rsidP="002528FB">
            <w:pPr>
              <w:pStyle w:val="Small"/>
              <w:spacing w:before="40" w:after="40"/>
              <w:jc w:val="both"/>
            </w:pPr>
            <w:r w:rsidRPr="001F69A8">
              <w:t xml:space="preserve">Referenced Record </w:t>
            </w:r>
            <w:r w:rsidR="002528FB">
              <w:t>n</w:t>
            </w:r>
            <w:r w:rsidR="002528FB"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015A6E78" w14:textId="77777777" w:rsidR="00E73EDF" w:rsidRPr="001F69A8" w:rsidRDefault="007653F1" w:rsidP="00C128E3">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054CA200" w14:textId="231F5561" w:rsidR="00E73EDF" w:rsidRPr="001F69A8" w:rsidRDefault="008222D6" w:rsidP="008222D6">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67EF9A83"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7CDD10BC" w14:textId="77777777" w:rsidR="00E73EDF" w:rsidRDefault="007653F1" w:rsidP="00C128E3">
            <w:pPr>
              <w:pStyle w:val="Small"/>
              <w:spacing w:before="40" w:after="40"/>
              <w:jc w:val="both"/>
            </w:pPr>
            <w:r w:rsidRPr="001F69A8">
              <w:t>Record name of the referenced record</w:t>
            </w:r>
          </w:p>
          <w:p w14:paraId="2137D54E" w14:textId="77777777" w:rsidR="0036276B" w:rsidRDefault="0036276B" w:rsidP="00522ACE">
            <w:pPr>
              <w:pStyle w:val="Small"/>
              <w:spacing w:before="40"/>
              <w:jc w:val="both"/>
            </w:pPr>
            <w:r>
              <w:t>{120} – Curve</w:t>
            </w:r>
          </w:p>
          <w:p w14:paraId="6E0787FC" w14:textId="75FECC60" w:rsidR="0036276B" w:rsidRPr="001F69A8" w:rsidRDefault="0036276B" w:rsidP="00522ACE">
            <w:pPr>
              <w:pStyle w:val="Small"/>
              <w:spacing w:before="0" w:after="40"/>
              <w:jc w:val="both"/>
            </w:pPr>
            <w:r>
              <w:t>{125} – Composite Curve</w:t>
            </w:r>
          </w:p>
        </w:tc>
      </w:tr>
      <w:tr w:rsidR="00E73EDF" w:rsidRPr="001F69A8" w14:paraId="03B1D2D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E23CFE6" w14:textId="2969BA77" w:rsidR="00E73EDF" w:rsidRPr="001F69A8" w:rsidRDefault="007653F1" w:rsidP="002528FB">
            <w:pPr>
              <w:pStyle w:val="Small"/>
              <w:spacing w:before="40" w:after="40"/>
              <w:jc w:val="both"/>
            </w:pPr>
            <w:r w:rsidRPr="001F69A8">
              <w:t xml:space="preserve">Referenced Record </w:t>
            </w:r>
            <w:r w:rsidR="002528FB">
              <w:t>i</w:t>
            </w:r>
            <w:r w:rsidR="002528FB"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2EEB7A94"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1ACA594F"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FD0E17F"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6B67AF02"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50EDA84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57F175C3" w14:textId="77777777" w:rsidR="00E73EDF" w:rsidRPr="001F69A8" w:rsidRDefault="007653F1" w:rsidP="00C128E3">
            <w:pPr>
              <w:pStyle w:val="Small"/>
              <w:spacing w:before="40" w:after="40"/>
              <w:jc w:val="both"/>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653FB1DF" w14:textId="77777777" w:rsidR="00E73EDF" w:rsidRPr="001F69A8" w:rsidRDefault="007653F1" w:rsidP="00C128E3">
            <w:pPr>
              <w:pStyle w:val="Small"/>
              <w:spacing w:before="40" w:after="40"/>
              <w:jc w:val="both"/>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5797B7C3"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271A86D"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D574FB8" w14:textId="63052B94" w:rsidR="00E73EDF" w:rsidRPr="001F69A8" w:rsidRDefault="007653F1" w:rsidP="00C128E3">
            <w:pPr>
              <w:pStyle w:val="Small"/>
              <w:spacing w:before="40"/>
              <w:jc w:val="both"/>
            </w:pPr>
            <w:r w:rsidRPr="001F69A8">
              <w:t xml:space="preserve">{1} </w:t>
            </w:r>
            <w:r w:rsidR="002528FB">
              <w:t>–</w:t>
            </w:r>
            <w:r w:rsidRPr="001F69A8">
              <w:t xml:space="preserve"> Forward</w:t>
            </w:r>
          </w:p>
          <w:p w14:paraId="6999EB88" w14:textId="65A8813C" w:rsidR="00E73EDF" w:rsidRPr="001F69A8" w:rsidRDefault="007653F1" w:rsidP="00C128E3">
            <w:pPr>
              <w:pStyle w:val="Small"/>
              <w:spacing w:before="0" w:after="40"/>
              <w:jc w:val="both"/>
            </w:pPr>
            <w:r w:rsidRPr="001F69A8">
              <w:t xml:space="preserve">{2} </w:t>
            </w:r>
            <w:r w:rsidR="002528FB">
              <w:t>–</w:t>
            </w:r>
            <w:r w:rsidRPr="001F69A8">
              <w:t xml:space="preserve"> Reverse</w:t>
            </w:r>
          </w:p>
        </w:tc>
      </w:tr>
    </w:tbl>
    <w:p w14:paraId="485CBC60" w14:textId="77777777" w:rsidR="00E73EDF" w:rsidRDefault="00E73EDF" w:rsidP="006E716A">
      <w:pPr>
        <w:spacing w:after="0" w:line="240" w:lineRule="auto"/>
      </w:pPr>
    </w:p>
    <w:p w14:paraId="07DD204C" w14:textId="7C23D6D0" w:rsidR="006E716A" w:rsidRPr="00926480" w:rsidRDefault="006E716A" w:rsidP="001D02B5">
      <w:pPr>
        <w:pStyle w:val="ListContinue2"/>
        <w:keepNext/>
        <w:keepLines/>
        <w:numPr>
          <w:ilvl w:val="2"/>
          <w:numId w:val="27"/>
        </w:numPr>
        <w:tabs>
          <w:tab w:val="clear" w:pos="432"/>
        </w:tabs>
        <w:spacing w:before="120" w:after="120" w:line="240" w:lineRule="auto"/>
        <w:rPr>
          <w:b/>
          <w:lang w:eastAsia="en-US"/>
        </w:rPr>
      </w:pPr>
      <w:bookmarkStart w:id="1044" w:name="_Toc162435489"/>
      <w:bookmarkStart w:id="1045" w:name="_Toc169203183"/>
      <w:bookmarkStart w:id="1046" w:name="_Toc170072513"/>
      <w:bookmarkStart w:id="1047" w:name="_Toc175558742"/>
      <w:r w:rsidRPr="001F69A8">
        <w:rPr>
          <w:b/>
        </w:rPr>
        <w:t>Surface Record Identifier field - SRID</w:t>
      </w:r>
      <w:bookmarkEnd w:id="1044"/>
      <w:bookmarkEnd w:id="1045"/>
      <w:bookmarkEnd w:id="1046"/>
      <w:bookmarkEnd w:id="1047"/>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48AA1400" w14:textId="77777777" w:rsidTr="006E716A">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9FE0CC0"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23BE722"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F1EE4D4"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F3DA55B"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AFD7623" w14:textId="77777777" w:rsidR="00E73EDF" w:rsidRPr="001F69A8" w:rsidRDefault="007653F1" w:rsidP="00C128E3">
            <w:pPr>
              <w:pStyle w:val="Small"/>
              <w:spacing w:before="40" w:after="40"/>
              <w:jc w:val="both"/>
              <w:rPr>
                <w:b/>
              </w:rPr>
            </w:pPr>
            <w:r w:rsidRPr="001F69A8">
              <w:rPr>
                <w:b/>
              </w:rPr>
              <w:t>Comment</w:t>
            </w:r>
          </w:p>
        </w:tc>
      </w:tr>
      <w:tr w:rsidR="00E73EDF" w:rsidRPr="001F69A8" w14:paraId="0F6078E5" w14:textId="77777777">
        <w:tc>
          <w:tcPr>
            <w:tcW w:w="3459" w:type="dxa"/>
            <w:tcBorders>
              <w:top w:val="single" w:sz="6" w:space="0" w:color="000000"/>
              <w:left w:val="single" w:sz="6" w:space="0" w:color="000000"/>
              <w:bottom w:val="single" w:sz="6" w:space="0" w:color="000000"/>
              <w:right w:val="single" w:sz="6" w:space="0" w:color="000000"/>
            </w:tcBorders>
          </w:tcPr>
          <w:p w14:paraId="3FCE246F" w14:textId="569ED999" w:rsidR="00E73EDF" w:rsidRPr="001F69A8" w:rsidRDefault="007653F1" w:rsidP="006E716A">
            <w:pPr>
              <w:pStyle w:val="Small"/>
              <w:spacing w:before="40" w:after="40"/>
              <w:jc w:val="both"/>
            </w:pPr>
            <w:r w:rsidRPr="001F69A8">
              <w:t xml:space="preserve">Record </w:t>
            </w:r>
            <w:r w:rsidR="006E716A">
              <w:t>n</w:t>
            </w:r>
            <w:r w:rsidR="006E716A"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62588765"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794F1C0F" w14:textId="77777777" w:rsidR="00E73EDF" w:rsidRPr="001F69A8" w:rsidRDefault="007653F1" w:rsidP="00C128E3">
            <w:pPr>
              <w:pStyle w:val="Small"/>
              <w:spacing w:before="40" w:after="40"/>
              <w:jc w:val="both"/>
            </w:pPr>
            <w:r w:rsidRPr="001F69A8">
              <w:t>{130}</w:t>
            </w:r>
          </w:p>
        </w:tc>
        <w:tc>
          <w:tcPr>
            <w:tcW w:w="794" w:type="dxa"/>
            <w:tcBorders>
              <w:top w:val="single" w:sz="6" w:space="0" w:color="000000"/>
              <w:left w:val="single" w:sz="6" w:space="0" w:color="000000"/>
              <w:bottom w:val="single" w:sz="6" w:space="0" w:color="000000"/>
              <w:right w:val="single" w:sz="6" w:space="0" w:color="000000"/>
            </w:tcBorders>
          </w:tcPr>
          <w:p w14:paraId="6AF45AA4"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3B4634B3" w14:textId="14BFDD07" w:rsidR="00E73EDF" w:rsidRPr="001F69A8" w:rsidRDefault="007653F1" w:rsidP="00C128E3">
            <w:pPr>
              <w:pStyle w:val="Small"/>
              <w:spacing w:before="40" w:after="40"/>
              <w:jc w:val="both"/>
            </w:pPr>
            <w:r w:rsidRPr="001F69A8">
              <w:t xml:space="preserve">{130} </w:t>
            </w:r>
            <w:r w:rsidR="006E716A">
              <w:t>–</w:t>
            </w:r>
            <w:r w:rsidRPr="001F69A8">
              <w:t xml:space="preserve"> Surface</w:t>
            </w:r>
          </w:p>
        </w:tc>
      </w:tr>
      <w:tr w:rsidR="00E73EDF" w:rsidRPr="001F69A8" w14:paraId="31CC58EF" w14:textId="77777777">
        <w:tc>
          <w:tcPr>
            <w:tcW w:w="3459" w:type="dxa"/>
            <w:tcBorders>
              <w:top w:val="single" w:sz="6" w:space="0" w:color="000000"/>
              <w:left w:val="single" w:sz="6" w:space="0" w:color="000000"/>
              <w:bottom w:val="single" w:sz="6" w:space="0" w:color="000000"/>
              <w:right w:val="single" w:sz="6" w:space="0" w:color="000000"/>
            </w:tcBorders>
          </w:tcPr>
          <w:p w14:paraId="030A8FB5" w14:textId="7590F88B" w:rsidR="00E73EDF" w:rsidRPr="001F69A8" w:rsidRDefault="007653F1" w:rsidP="006E716A">
            <w:pPr>
              <w:pStyle w:val="Small"/>
              <w:spacing w:before="40" w:after="40"/>
              <w:jc w:val="both"/>
            </w:pPr>
            <w:r w:rsidRPr="001F69A8">
              <w:t xml:space="preserve">Record </w:t>
            </w:r>
            <w:r w:rsidR="006E716A">
              <w:t>i</w:t>
            </w:r>
            <w:r w:rsidR="006E716A" w:rsidRPr="001F69A8">
              <w:t xml:space="preserve">dentification </w:t>
            </w:r>
            <w:r w:rsidRPr="001F69A8">
              <w:t>number</w:t>
            </w:r>
          </w:p>
        </w:tc>
        <w:tc>
          <w:tcPr>
            <w:tcW w:w="794" w:type="dxa"/>
            <w:tcBorders>
              <w:top w:val="single" w:sz="6" w:space="0" w:color="000000"/>
              <w:left w:val="single" w:sz="6" w:space="0" w:color="000000"/>
              <w:bottom w:val="single" w:sz="6" w:space="0" w:color="000000"/>
              <w:right w:val="single" w:sz="6" w:space="0" w:color="000000"/>
            </w:tcBorders>
          </w:tcPr>
          <w:p w14:paraId="4737D42B"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43D33F0E"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A26C6DE"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5CA7F0C3" w14:textId="77777777" w:rsidR="00E73EDF" w:rsidRPr="001F69A8" w:rsidRDefault="007653F1" w:rsidP="00C128E3">
            <w:pPr>
              <w:pStyle w:val="Small"/>
              <w:spacing w:before="40" w:after="40"/>
              <w:jc w:val="both"/>
            </w:pPr>
            <w:r w:rsidRPr="001F69A8">
              <w:t>Range: 1 to 2</w:t>
            </w:r>
            <w:r w:rsidRPr="001F69A8">
              <w:rPr>
                <w:vertAlign w:val="superscript"/>
              </w:rPr>
              <w:t>32</w:t>
            </w:r>
            <w:r w:rsidRPr="001F69A8">
              <w:noBreakHyphen/>
              <w:t>2</w:t>
            </w:r>
          </w:p>
        </w:tc>
      </w:tr>
      <w:tr w:rsidR="00E73EDF" w:rsidRPr="001F69A8" w14:paraId="166BD91D" w14:textId="77777777">
        <w:tc>
          <w:tcPr>
            <w:tcW w:w="3459" w:type="dxa"/>
            <w:tcBorders>
              <w:top w:val="single" w:sz="6" w:space="0" w:color="000000"/>
              <w:left w:val="single" w:sz="6" w:space="0" w:color="000000"/>
              <w:bottom w:val="single" w:sz="6" w:space="0" w:color="000000"/>
              <w:right w:val="single" w:sz="6" w:space="0" w:color="000000"/>
            </w:tcBorders>
          </w:tcPr>
          <w:p w14:paraId="077C987A" w14:textId="57DA7789" w:rsidR="00E73EDF" w:rsidRPr="001F69A8" w:rsidRDefault="007653F1" w:rsidP="006E716A">
            <w:pPr>
              <w:pStyle w:val="Small"/>
              <w:spacing w:before="40" w:after="40"/>
              <w:jc w:val="both"/>
            </w:pPr>
            <w:r w:rsidRPr="001F69A8">
              <w:t xml:space="preserve">Record </w:t>
            </w:r>
            <w:r w:rsidR="006E716A">
              <w:t>v</w:t>
            </w:r>
            <w:r w:rsidR="006E716A" w:rsidRPr="001F69A8">
              <w:t>ersion</w:t>
            </w:r>
          </w:p>
        </w:tc>
        <w:tc>
          <w:tcPr>
            <w:tcW w:w="794" w:type="dxa"/>
            <w:tcBorders>
              <w:top w:val="single" w:sz="6" w:space="0" w:color="000000"/>
              <w:left w:val="single" w:sz="6" w:space="0" w:color="000000"/>
              <w:bottom w:val="single" w:sz="6" w:space="0" w:color="000000"/>
              <w:right w:val="single" w:sz="6" w:space="0" w:color="000000"/>
            </w:tcBorders>
          </w:tcPr>
          <w:p w14:paraId="51F23704"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54358538"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4449D59"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7755174D" w14:textId="77777777" w:rsidR="00E73EDF" w:rsidRPr="001F69A8" w:rsidRDefault="007653F1" w:rsidP="00C128E3">
            <w:pPr>
              <w:pStyle w:val="Small"/>
              <w:spacing w:before="40" w:after="40"/>
              <w:jc w:val="both"/>
            </w:pPr>
            <w:r w:rsidRPr="001F69A8">
              <w:t>RVER contains the serial number of the record edition</w:t>
            </w:r>
          </w:p>
        </w:tc>
      </w:tr>
      <w:tr w:rsidR="006E716A" w:rsidRPr="001F69A8" w14:paraId="749BB21E" w14:textId="77777777">
        <w:tc>
          <w:tcPr>
            <w:tcW w:w="3459" w:type="dxa"/>
            <w:tcBorders>
              <w:top w:val="single" w:sz="6" w:space="0" w:color="000000"/>
              <w:left w:val="single" w:sz="6" w:space="0" w:color="000000"/>
              <w:bottom w:val="single" w:sz="6" w:space="0" w:color="000000"/>
              <w:right w:val="single" w:sz="6" w:space="0" w:color="000000"/>
            </w:tcBorders>
          </w:tcPr>
          <w:p w14:paraId="4274F5FE" w14:textId="787CF94C" w:rsidR="006E716A" w:rsidRPr="001F69A8" w:rsidRDefault="006E716A" w:rsidP="006E716A">
            <w:pPr>
              <w:pStyle w:val="Small"/>
              <w:spacing w:before="40" w:after="40"/>
              <w:jc w:val="both"/>
            </w:pPr>
            <w:r w:rsidRPr="001F69A8">
              <w:t xml:space="preserve">Record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1C0DDD8E" w14:textId="77777777" w:rsidR="006E716A" w:rsidRPr="001F69A8" w:rsidRDefault="006E716A" w:rsidP="006E716A">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5AF9409D" w14:textId="77777777" w:rsidR="006E716A" w:rsidRPr="001F69A8" w:rsidRDefault="006E716A" w:rsidP="006E716A">
            <w:pPr>
              <w:pStyle w:val="Small"/>
              <w:spacing w:before="40" w:after="40"/>
              <w:jc w:val="both"/>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2730B16F" w14:textId="77777777" w:rsidR="006E716A" w:rsidRPr="001F69A8" w:rsidRDefault="006E716A" w:rsidP="006E716A">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9D73C06" w14:textId="77777777" w:rsidR="006E716A" w:rsidRPr="006B70B8" w:rsidRDefault="006E716A" w:rsidP="006E716A">
            <w:pPr>
              <w:pStyle w:val="Small"/>
              <w:snapToGrid w:val="0"/>
              <w:spacing w:before="40"/>
              <w:jc w:val="both"/>
            </w:pPr>
            <w:r w:rsidRPr="006B70B8">
              <w:t xml:space="preserve">{1} </w:t>
            </w:r>
            <w:r>
              <w:t>–</w:t>
            </w:r>
            <w:r w:rsidRPr="006B70B8">
              <w:t xml:space="preserve"> Insert</w:t>
            </w:r>
          </w:p>
          <w:p w14:paraId="01269B02" w14:textId="77777777" w:rsidR="006E716A" w:rsidRPr="006B70B8" w:rsidRDefault="006E716A" w:rsidP="006E716A">
            <w:pPr>
              <w:pStyle w:val="Small"/>
              <w:spacing w:before="0"/>
              <w:jc w:val="both"/>
            </w:pPr>
            <w:r w:rsidRPr="006B70B8">
              <w:t xml:space="preserve">{2} </w:t>
            </w:r>
            <w:r>
              <w:t>–</w:t>
            </w:r>
            <w:r w:rsidRPr="006B70B8">
              <w:t xml:space="preserve"> Delete</w:t>
            </w:r>
          </w:p>
          <w:p w14:paraId="09509CCA" w14:textId="411553A0" w:rsidR="006E716A" w:rsidRPr="001F69A8" w:rsidRDefault="006E716A" w:rsidP="006E716A">
            <w:pPr>
              <w:pStyle w:val="Small"/>
              <w:spacing w:before="0" w:after="40"/>
              <w:jc w:val="both"/>
            </w:pPr>
            <w:r w:rsidRPr="006B70B8">
              <w:t xml:space="preserve">{3} </w:t>
            </w:r>
            <w:r>
              <w:t>–</w:t>
            </w:r>
            <w:r w:rsidRPr="006B70B8">
              <w:t xml:space="preserve"> Modify</w:t>
            </w:r>
          </w:p>
        </w:tc>
      </w:tr>
    </w:tbl>
    <w:p w14:paraId="140D26B5" w14:textId="77777777" w:rsidR="00E73EDF" w:rsidRDefault="00E73EDF" w:rsidP="006E716A">
      <w:pPr>
        <w:spacing w:after="0" w:line="240" w:lineRule="auto"/>
      </w:pPr>
    </w:p>
    <w:p w14:paraId="3D85B53F" w14:textId="77D0E556" w:rsidR="006E716A" w:rsidRPr="00926480" w:rsidRDefault="006E716A" w:rsidP="001D02B5">
      <w:pPr>
        <w:pStyle w:val="ListContinue2"/>
        <w:keepNext/>
        <w:keepLines/>
        <w:numPr>
          <w:ilvl w:val="2"/>
          <w:numId w:val="27"/>
        </w:numPr>
        <w:tabs>
          <w:tab w:val="clear" w:pos="432"/>
        </w:tabs>
        <w:spacing w:before="120" w:after="120" w:line="240" w:lineRule="auto"/>
        <w:rPr>
          <w:b/>
          <w:lang w:eastAsia="en-US"/>
        </w:rPr>
      </w:pPr>
      <w:bookmarkStart w:id="1048" w:name="_Toc162435490"/>
      <w:bookmarkStart w:id="1049" w:name="_Toc169203184"/>
      <w:bookmarkStart w:id="1050" w:name="_Toc170072514"/>
      <w:bookmarkStart w:id="1051" w:name="_Toc175558743"/>
      <w:r w:rsidRPr="006E716A">
        <w:rPr>
          <w:b/>
        </w:rPr>
        <w:lastRenderedPageBreak/>
        <w:t>Ring Association field - RIAS</w:t>
      </w:r>
      <w:bookmarkEnd w:id="1048"/>
      <w:bookmarkEnd w:id="1049"/>
      <w:bookmarkEnd w:id="1050"/>
      <w:bookmarkEnd w:id="1051"/>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5ED2B527" w14:textId="77777777" w:rsidTr="006E716A">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F1DA7A9"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FB5BC83"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A0DB752"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B3E9471"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AD169C0" w14:textId="77777777" w:rsidR="00E73EDF" w:rsidRPr="001F69A8" w:rsidRDefault="007653F1" w:rsidP="00C128E3">
            <w:pPr>
              <w:pStyle w:val="Small"/>
              <w:spacing w:before="40" w:after="40"/>
              <w:jc w:val="both"/>
              <w:rPr>
                <w:b/>
              </w:rPr>
            </w:pPr>
            <w:r w:rsidRPr="001F69A8">
              <w:rPr>
                <w:b/>
              </w:rPr>
              <w:t>Comment</w:t>
            </w:r>
          </w:p>
        </w:tc>
      </w:tr>
      <w:tr w:rsidR="0036276B" w:rsidRPr="001F69A8" w14:paraId="19E34B2D"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547C812B" w14:textId="6D74D12B" w:rsidR="0036276B" w:rsidRPr="001F69A8" w:rsidRDefault="0036276B" w:rsidP="0036276B">
            <w:pPr>
              <w:pStyle w:val="Small"/>
              <w:spacing w:before="40" w:after="40"/>
              <w:jc w:val="both"/>
            </w:pPr>
            <w:r w:rsidRPr="001F69A8">
              <w:t xml:space="preserve">Referenced Record </w:t>
            </w:r>
            <w:r>
              <w:t>n</w:t>
            </w:r>
            <w:r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47742CF5" w14:textId="77777777" w:rsidR="0036276B" w:rsidRPr="001F69A8" w:rsidRDefault="0036276B" w:rsidP="0036276B">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4EED80C7" w14:textId="0DC5F403" w:rsidR="0036276B" w:rsidRPr="001F69A8" w:rsidRDefault="0036276B" w:rsidP="0036276B">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087240F7" w14:textId="77777777" w:rsidR="0036276B" w:rsidRPr="001F69A8" w:rsidRDefault="0036276B" w:rsidP="0036276B">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10F4851" w14:textId="77777777" w:rsidR="0036276B" w:rsidRDefault="0036276B" w:rsidP="0036276B">
            <w:pPr>
              <w:pStyle w:val="Small"/>
              <w:spacing w:before="40" w:after="40"/>
              <w:jc w:val="both"/>
            </w:pPr>
            <w:r w:rsidRPr="001F69A8">
              <w:t>Record name of the referenced record</w:t>
            </w:r>
          </w:p>
          <w:p w14:paraId="1A51ABB2" w14:textId="77777777" w:rsidR="0036276B" w:rsidRDefault="0036276B" w:rsidP="00522ACE">
            <w:pPr>
              <w:pStyle w:val="Small"/>
              <w:spacing w:before="40"/>
              <w:jc w:val="both"/>
            </w:pPr>
            <w:r>
              <w:t>{120} – Curve</w:t>
            </w:r>
          </w:p>
          <w:p w14:paraId="22330213" w14:textId="59E1C52D" w:rsidR="0036276B" w:rsidRPr="001F69A8" w:rsidRDefault="0036276B" w:rsidP="00522ACE">
            <w:pPr>
              <w:pStyle w:val="Small"/>
              <w:spacing w:before="0" w:after="40"/>
              <w:jc w:val="both"/>
            </w:pPr>
            <w:r>
              <w:t>{125} – Composite</w:t>
            </w:r>
            <w:r w:rsidR="00D54FF5">
              <w:t xml:space="preserve"> Curve</w:t>
            </w:r>
          </w:p>
        </w:tc>
      </w:tr>
      <w:tr w:rsidR="00E73EDF" w:rsidRPr="001F69A8" w14:paraId="7DC8C1C0"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3FC7C0A2" w14:textId="6DC90748" w:rsidR="00E73EDF" w:rsidRPr="001F69A8" w:rsidRDefault="007653F1" w:rsidP="006E716A">
            <w:pPr>
              <w:pStyle w:val="Small"/>
              <w:spacing w:before="40" w:after="40"/>
              <w:jc w:val="both"/>
            </w:pPr>
            <w:r w:rsidRPr="001F69A8">
              <w:t xml:space="preserve">Referenced Record </w:t>
            </w:r>
            <w:r w:rsidR="006E716A">
              <w:t>i</w:t>
            </w:r>
            <w:r w:rsidR="006E716A"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6D35E509"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47A07079"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107A281"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4CF212D1"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5C172BFE"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19BDDD2F" w14:textId="77777777" w:rsidR="00E73EDF" w:rsidRPr="001F69A8" w:rsidRDefault="007653F1" w:rsidP="00C128E3">
            <w:pPr>
              <w:pStyle w:val="Small"/>
              <w:spacing w:before="40" w:after="40"/>
              <w:jc w:val="both"/>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23DB266C" w14:textId="77777777" w:rsidR="00E73EDF" w:rsidRPr="001F69A8" w:rsidRDefault="007653F1" w:rsidP="00C128E3">
            <w:pPr>
              <w:pStyle w:val="Small"/>
              <w:spacing w:before="40" w:after="40"/>
              <w:jc w:val="both"/>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295DC89D"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DE5FE8A"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4B629CE5" w14:textId="76B2A61C" w:rsidR="00E73EDF" w:rsidRPr="001F69A8" w:rsidRDefault="007653F1" w:rsidP="00C128E3">
            <w:pPr>
              <w:pStyle w:val="Small"/>
              <w:spacing w:before="40"/>
              <w:jc w:val="both"/>
            </w:pPr>
            <w:r w:rsidRPr="001F69A8">
              <w:t xml:space="preserve">{1} </w:t>
            </w:r>
            <w:r w:rsidR="006E716A">
              <w:t>–</w:t>
            </w:r>
            <w:r w:rsidRPr="001F69A8">
              <w:t xml:space="preserve"> Forward</w:t>
            </w:r>
          </w:p>
          <w:p w14:paraId="2129CFD7" w14:textId="33D96BC4" w:rsidR="00E73EDF" w:rsidRPr="001F69A8" w:rsidRDefault="007653F1" w:rsidP="00C128E3">
            <w:pPr>
              <w:pStyle w:val="Small"/>
              <w:spacing w:before="0" w:after="40"/>
              <w:jc w:val="both"/>
            </w:pPr>
            <w:r w:rsidRPr="001F69A8">
              <w:t xml:space="preserve">{2} </w:t>
            </w:r>
            <w:r w:rsidR="006E716A">
              <w:t>–</w:t>
            </w:r>
            <w:r w:rsidRPr="001F69A8">
              <w:t xml:space="preserve"> Reverse</w:t>
            </w:r>
          </w:p>
        </w:tc>
      </w:tr>
      <w:tr w:rsidR="00E73EDF" w:rsidRPr="001F69A8" w14:paraId="2DBB93DE"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7FFF94A6" w14:textId="77777777" w:rsidR="00E73EDF" w:rsidRPr="001F69A8" w:rsidRDefault="007653F1" w:rsidP="00C128E3">
            <w:pPr>
              <w:pStyle w:val="Small"/>
              <w:spacing w:before="40" w:after="40"/>
              <w:jc w:val="both"/>
            </w:pPr>
            <w:r w:rsidRPr="001F69A8">
              <w:t>Usage indicator</w:t>
            </w:r>
          </w:p>
        </w:tc>
        <w:tc>
          <w:tcPr>
            <w:tcW w:w="794" w:type="dxa"/>
            <w:tcBorders>
              <w:top w:val="single" w:sz="6" w:space="0" w:color="000000"/>
              <w:left w:val="single" w:sz="6" w:space="0" w:color="000000"/>
              <w:bottom w:val="single" w:sz="6" w:space="0" w:color="000000"/>
              <w:right w:val="single" w:sz="6" w:space="0" w:color="000000"/>
            </w:tcBorders>
          </w:tcPr>
          <w:p w14:paraId="0AF69B4B" w14:textId="77777777" w:rsidR="00E73EDF" w:rsidRPr="001F69A8" w:rsidRDefault="007653F1" w:rsidP="00C128E3">
            <w:pPr>
              <w:pStyle w:val="Small"/>
              <w:spacing w:before="40" w:after="40"/>
              <w:jc w:val="both"/>
            </w:pPr>
            <w:r w:rsidRPr="001F69A8">
              <w:t>USAG</w:t>
            </w:r>
          </w:p>
        </w:tc>
        <w:tc>
          <w:tcPr>
            <w:tcW w:w="794" w:type="dxa"/>
            <w:tcBorders>
              <w:top w:val="single" w:sz="6" w:space="0" w:color="000000"/>
              <w:left w:val="single" w:sz="6" w:space="0" w:color="000000"/>
              <w:bottom w:val="single" w:sz="6" w:space="0" w:color="000000"/>
              <w:right w:val="single" w:sz="6" w:space="0" w:color="000000"/>
            </w:tcBorders>
          </w:tcPr>
          <w:p w14:paraId="31B050CF"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18D064"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6FF7933" w14:textId="1F5735DD" w:rsidR="00E73EDF" w:rsidRPr="001F69A8" w:rsidRDefault="007653F1" w:rsidP="00C128E3">
            <w:pPr>
              <w:pStyle w:val="Small"/>
              <w:spacing w:before="40"/>
              <w:jc w:val="both"/>
            </w:pPr>
            <w:r w:rsidRPr="001F69A8">
              <w:t xml:space="preserve">{1} </w:t>
            </w:r>
            <w:r w:rsidR="006E716A">
              <w:t>–</w:t>
            </w:r>
            <w:r w:rsidRPr="001F69A8">
              <w:t xml:space="preserve"> Exterior</w:t>
            </w:r>
          </w:p>
          <w:p w14:paraId="21D97072" w14:textId="7D6860B4" w:rsidR="00E73EDF" w:rsidRPr="001F69A8" w:rsidRDefault="007653F1" w:rsidP="00C128E3">
            <w:pPr>
              <w:pStyle w:val="Small"/>
              <w:spacing w:before="0" w:after="40"/>
              <w:jc w:val="both"/>
            </w:pPr>
            <w:r w:rsidRPr="001F69A8">
              <w:t xml:space="preserve">{2} </w:t>
            </w:r>
            <w:r w:rsidR="006E716A">
              <w:t>–</w:t>
            </w:r>
            <w:r w:rsidRPr="001F69A8">
              <w:t xml:space="preserve"> Interior</w:t>
            </w:r>
          </w:p>
        </w:tc>
      </w:tr>
      <w:tr w:rsidR="00E73EDF" w:rsidRPr="001F69A8" w14:paraId="78AAA06C"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102465F2" w14:textId="7537BF13" w:rsidR="00E73EDF" w:rsidRPr="001F69A8" w:rsidRDefault="007653F1" w:rsidP="006E716A">
            <w:pPr>
              <w:pStyle w:val="Small"/>
              <w:spacing w:before="40" w:after="40"/>
              <w:jc w:val="both"/>
            </w:pPr>
            <w:r w:rsidRPr="001F69A8">
              <w:t xml:space="preserve">Ring Association </w:t>
            </w:r>
            <w:r w:rsidR="006E716A">
              <w:t>u</w:t>
            </w:r>
            <w:r w:rsidR="006E716A" w:rsidRPr="001F69A8">
              <w:t xml:space="preserve">pdate </w:t>
            </w:r>
            <w:r w:rsidR="006E716A">
              <w:t>i</w:t>
            </w:r>
            <w:r w:rsidR="006E716A"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5F67B487" w14:textId="77777777" w:rsidR="00E73EDF" w:rsidRPr="001F69A8" w:rsidRDefault="007653F1" w:rsidP="00C128E3">
            <w:pPr>
              <w:pStyle w:val="Small"/>
              <w:spacing w:before="40" w:after="40"/>
              <w:jc w:val="both"/>
            </w:pPr>
            <w:r w:rsidRPr="001F69A8">
              <w:t>RAUI</w:t>
            </w:r>
          </w:p>
        </w:tc>
        <w:tc>
          <w:tcPr>
            <w:tcW w:w="794" w:type="dxa"/>
            <w:tcBorders>
              <w:top w:val="single" w:sz="6" w:space="0" w:color="000000"/>
              <w:left w:val="single" w:sz="6" w:space="0" w:color="000000"/>
              <w:bottom w:val="single" w:sz="6" w:space="0" w:color="000000"/>
              <w:right w:val="single" w:sz="6" w:space="0" w:color="000000"/>
            </w:tcBorders>
          </w:tcPr>
          <w:p w14:paraId="2885810D"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24B499AE"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3F786667" w14:textId="05D2D6D4" w:rsidR="00E73EDF" w:rsidRPr="001F69A8" w:rsidRDefault="007653F1" w:rsidP="00C128E3">
            <w:pPr>
              <w:pStyle w:val="Small"/>
              <w:snapToGrid w:val="0"/>
              <w:spacing w:before="40"/>
              <w:jc w:val="both"/>
            </w:pPr>
            <w:r w:rsidRPr="001F69A8">
              <w:t xml:space="preserve">{1} </w:t>
            </w:r>
            <w:r w:rsidR="006E716A">
              <w:t>–</w:t>
            </w:r>
            <w:r w:rsidRPr="001F69A8">
              <w:t xml:space="preserve"> Insert</w:t>
            </w:r>
          </w:p>
          <w:p w14:paraId="08FD4E1F" w14:textId="0C5F5AE3" w:rsidR="00E73EDF" w:rsidRPr="001F69A8" w:rsidRDefault="007653F1" w:rsidP="00C128E3">
            <w:pPr>
              <w:pStyle w:val="Small"/>
              <w:spacing w:before="0" w:after="40"/>
              <w:jc w:val="both"/>
            </w:pPr>
            <w:r w:rsidRPr="001F69A8">
              <w:t xml:space="preserve">{2} </w:t>
            </w:r>
            <w:r w:rsidR="006E716A">
              <w:t>–</w:t>
            </w:r>
            <w:r w:rsidRPr="001F69A8">
              <w:t xml:space="preserve"> Delete</w:t>
            </w:r>
          </w:p>
        </w:tc>
      </w:tr>
    </w:tbl>
    <w:p w14:paraId="44D95309" w14:textId="77777777" w:rsidR="00E73EDF" w:rsidRDefault="00E73EDF" w:rsidP="00184E8D">
      <w:pPr>
        <w:spacing w:after="0" w:line="240" w:lineRule="auto"/>
      </w:pPr>
    </w:p>
    <w:p w14:paraId="190B35E6" w14:textId="6EEE20EC" w:rsidR="00184E8D" w:rsidRPr="00926480" w:rsidRDefault="00184E8D" w:rsidP="001D02B5">
      <w:pPr>
        <w:pStyle w:val="ListContinue2"/>
        <w:keepNext/>
        <w:keepLines/>
        <w:numPr>
          <w:ilvl w:val="2"/>
          <w:numId w:val="27"/>
        </w:numPr>
        <w:tabs>
          <w:tab w:val="clear" w:pos="432"/>
        </w:tabs>
        <w:spacing w:before="120" w:after="120" w:line="240" w:lineRule="auto"/>
        <w:rPr>
          <w:b/>
          <w:lang w:eastAsia="en-US"/>
        </w:rPr>
      </w:pPr>
      <w:bookmarkStart w:id="1052" w:name="_Toc162435491"/>
      <w:bookmarkStart w:id="1053" w:name="_Toc169203185"/>
      <w:bookmarkStart w:id="1054" w:name="_Toc170072515"/>
      <w:bookmarkStart w:id="1055" w:name="_Toc175558744"/>
      <w:r w:rsidRPr="00184E8D">
        <w:rPr>
          <w:b/>
        </w:rPr>
        <w:t>Feature Type Record Identifier field - FRID</w:t>
      </w:r>
      <w:bookmarkEnd w:id="1052"/>
      <w:bookmarkEnd w:id="1053"/>
      <w:bookmarkEnd w:id="1054"/>
      <w:bookmarkEnd w:id="1055"/>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4898BE42" w14:textId="77777777" w:rsidTr="00184E8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5E0566E"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A60BC69"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C28EB20"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8D10271"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5577E65" w14:textId="77777777" w:rsidR="00E73EDF" w:rsidRPr="001F69A8" w:rsidRDefault="007653F1" w:rsidP="00C128E3">
            <w:pPr>
              <w:pStyle w:val="Small"/>
              <w:spacing w:before="40" w:after="40"/>
              <w:jc w:val="both"/>
              <w:rPr>
                <w:b/>
              </w:rPr>
            </w:pPr>
            <w:r w:rsidRPr="001F69A8">
              <w:rPr>
                <w:b/>
              </w:rPr>
              <w:t>Comment</w:t>
            </w:r>
          </w:p>
        </w:tc>
      </w:tr>
      <w:tr w:rsidR="00E73EDF" w:rsidRPr="001F69A8" w14:paraId="69D5BEB8" w14:textId="77777777">
        <w:tc>
          <w:tcPr>
            <w:tcW w:w="3459" w:type="dxa"/>
            <w:tcBorders>
              <w:top w:val="single" w:sz="6" w:space="0" w:color="000000"/>
              <w:left w:val="single" w:sz="6" w:space="0" w:color="000000"/>
              <w:bottom w:val="single" w:sz="6" w:space="0" w:color="000000"/>
              <w:right w:val="single" w:sz="6" w:space="0" w:color="000000"/>
            </w:tcBorders>
          </w:tcPr>
          <w:p w14:paraId="26C7D474" w14:textId="7CE77CEF" w:rsidR="00E73EDF" w:rsidRPr="001F69A8" w:rsidRDefault="007653F1" w:rsidP="00184E8D">
            <w:pPr>
              <w:pStyle w:val="Small"/>
              <w:spacing w:before="40" w:after="40"/>
            </w:pPr>
            <w:r w:rsidRPr="001F69A8">
              <w:t xml:space="preserve">Record </w:t>
            </w:r>
            <w:r w:rsidR="00184E8D">
              <w:t>n</w:t>
            </w:r>
            <w:r w:rsidR="00184E8D"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5B2E1DE3" w14:textId="77777777" w:rsidR="00E73EDF" w:rsidRPr="001F69A8" w:rsidRDefault="007653F1" w:rsidP="00C128E3">
            <w:pPr>
              <w:pStyle w:val="Small"/>
              <w:spacing w:before="40" w:after="40"/>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133D6CB4" w14:textId="77777777" w:rsidR="00E73EDF" w:rsidRPr="001F69A8" w:rsidRDefault="007653F1" w:rsidP="00C128E3">
            <w:pPr>
              <w:pStyle w:val="Small"/>
              <w:spacing w:before="40" w:after="40"/>
            </w:pPr>
            <w:r w:rsidRPr="001F69A8">
              <w:t>{100}</w:t>
            </w:r>
          </w:p>
        </w:tc>
        <w:tc>
          <w:tcPr>
            <w:tcW w:w="794" w:type="dxa"/>
            <w:tcBorders>
              <w:top w:val="single" w:sz="6" w:space="0" w:color="000000"/>
              <w:left w:val="single" w:sz="6" w:space="0" w:color="000000"/>
              <w:bottom w:val="single" w:sz="6" w:space="0" w:color="000000"/>
              <w:right w:val="single" w:sz="6" w:space="0" w:color="000000"/>
            </w:tcBorders>
          </w:tcPr>
          <w:p w14:paraId="367FE3B2"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34F073E" w14:textId="7BAE2F9A" w:rsidR="00E73EDF" w:rsidRPr="001F69A8" w:rsidRDefault="00184E8D" w:rsidP="00C128E3">
            <w:pPr>
              <w:pStyle w:val="Small"/>
              <w:spacing w:before="40" w:after="40"/>
            </w:pPr>
            <w:r>
              <w:t>{100} –</w:t>
            </w:r>
            <w:r w:rsidR="007653F1" w:rsidRPr="001F69A8">
              <w:t xml:space="preserve"> Feature type</w:t>
            </w:r>
          </w:p>
        </w:tc>
      </w:tr>
      <w:tr w:rsidR="00E73EDF" w:rsidRPr="001F69A8" w14:paraId="671B97FD" w14:textId="77777777">
        <w:tc>
          <w:tcPr>
            <w:tcW w:w="3459" w:type="dxa"/>
            <w:tcBorders>
              <w:top w:val="single" w:sz="6" w:space="0" w:color="000000"/>
              <w:left w:val="single" w:sz="6" w:space="0" w:color="000000"/>
              <w:bottom w:val="single" w:sz="6" w:space="0" w:color="000000"/>
              <w:right w:val="single" w:sz="6" w:space="0" w:color="000000"/>
            </w:tcBorders>
          </w:tcPr>
          <w:p w14:paraId="480299F2" w14:textId="34A3C3BE" w:rsidR="00E73EDF" w:rsidRPr="001F69A8" w:rsidRDefault="007653F1" w:rsidP="00184E8D">
            <w:pPr>
              <w:pStyle w:val="Small"/>
              <w:spacing w:before="40" w:after="40"/>
            </w:pPr>
            <w:r w:rsidRPr="001F69A8">
              <w:t xml:space="preserve">Record </w:t>
            </w:r>
            <w:r w:rsidR="00184E8D">
              <w:t>i</w:t>
            </w:r>
            <w:r w:rsidR="00184E8D" w:rsidRPr="001F69A8">
              <w:t xml:space="preserve">dentification </w:t>
            </w:r>
            <w:r w:rsidRPr="001F69A8">
              <w:t>number</w:t>
            </w:r>
          </w:p>
        </w:tc>
        <w:tc>
          <w:tcPr>
            <w:tcW w:w="794" w:type="dxa"/>
            <w:tcBorders>
              <w:top w:val="single" w:sz="6" w:space="0" w:color="000000"/>
              <w:left w:val="single" w:sz="6" w:space="0" w:color="000000"/>
              <w:bottom w:val="single" w:sz="6" w:space="0" w:color="000000"/>
              <w:right w:val="single" w:sz="6" w:space="0" w:color="000000"/>
            </w:tcBorders>
          </w:tcPr>
          <w:p w14:paraId="26D8B17B" w14:textId="77777777" w:rsidR="00E73EDF" w:rsidRPr="001F69A8" w:rsidRDefault="007653F1" w:rsidP="00C128E3">
            <w:pPr>
              <w:pStyle w:val="Small"/>
              <w:spacing w:before="40" w:after="40"/>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621D89FB"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2435B45" w14:textId="77777777" w:rsidR="00E73EDF" w:rsidRPr="001F69A8" w:rsidRDefault="007653F1" w:rsidP="00C128E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D112DED" w14:textId="77777777" w:rsidR="00E73EDF" w:rsidRPr="001F69A8" w:rsidRDefault="007653F1" w:rsidP="00C128E3">
            <w:pPr>
              <w:pStyle w:val="Small"/>
              <w:spacing w:before="40" w:after="40"/>
            </w:pPr>
            <w:r w:rsidRPr="001F69A8">
              <w:t>Range: 1 to 2</w:t>
            </w:r>
            <w:r w:rsidRPr="001F69A8">
              <w:rPr>
                <w:vertAlign w:val="superscript"/>
              </w:rPr>
              <w:t>32</w:t>
            </w:r>
            <w:r w:rsidRPr="001F69A8">
              <w:noBreakHyphen/>
              <w:t>2</w:t>
            </w:r>
          </w:p>
        </w:tc>
      </w:tr>
      <w:tr w:rsidR="00E73EDF" w:rsidRPr="001F69A8" w14:paraId="7C60E5E4" w14:textId="77777777">
        <w:tc>
          <w:tcPr>
            <w:tcW w:w="3459" w:type="dxa"/>
            <w:tcBorders>
              <w:top w:val="single" w:sz="6" w:space="0" w:color="000000"/>
              <w:left w:val="single" w:sz="6" w:space="0" w:color="000000"/>
              <w:bottom w:val="single" w:sz="6" w:space="0" w:color="000000"/>
              <w:right w:val="single" w:sz="6" w:space="0" w:color="000000"/>
            </w:tcBorders>
          </w:tcPr>
          <w:p w14:paraId="28A2BC46" w14:textId="77777777" w:rsidR="00E73EDF" w:rsidRPr="001F69A8" w:rsidRDefault="007653F1" w:rsidP="00C128E3">
            <w:pPr>
              <w:pStyle w:val="Small"/>
              <w:spacing w:before="40" w:after="40"/>
            </w:pPr>
            <w:r w:rsidRPr="001F69A8">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061D8A79" w14:textId="77777777" w:rsidR="00E73EDF" w:rsidRPr="001F69A8" w:rsidRDefault="007653F1" w:rsidP="00C128E3">
            <w:pPr>
              <w:pStyle w:val="Small"/>
              <w:spacing w:before="40" w:after="40"/>
            </w:pPr>
            <w:r w:rsidRPr="001F69A8">
              <w:t>NFTC</w:t>
            </w:r>
          </w:p>
        </w:tc>
        <w:tc>
          <w:tcPr>
            <w:tcW w:w="794" w:type="dxa"/>
            <w:tcBorders>
              <w:top w:val="single" w:sz="6" w:space="0" w:color="000000"/>
              <w:left w:val="single" w:sz="6" w:space="0" w:color="000000"/>
              <w:bottom w:val="single" w:sz="6" w:space="0" w:color="000000"/>
              <w:right w:val="single" w:sz="6" w:space="0" w:color="000000"/>
            </w:tcBorders>
          </w:tcPr>
          <w:p w14:paraId="3655EA8C"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913C53E"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2682A0D6" w14:textId="77777777" w:rsidR="00E73EDF" w:rsidRPr="001F69A8" w:rsidRDefault="007653F1" w:rsidP="00C128E3">
            <w:pPr>
              <w:pStyle w:val="Small"/>
              <w:spacing w:before="40" w:after="40"/>
            </w:pPr>
            <w:r w:rsidRPr="001F69A8">
              <w:t>A valid feature type code as defined in the FTCS field of the Dataset General Information Record</w:t>
            </w:r>
          </w:p>
        </w:tc>
      </w:tr>
      <w:tr w:rsidR="00E73EDF" w:rsidRPr="001F69A8" w14:paraId="1BFA837A" w14:textId="77777777">
        <w:tc>
          <w:tcPr>
            <w:tcW w:w="3459" w:type="dxa"/>
            <w:tcBorders>
              <w:top w:val="single" w:sz="6" w:space="0" w:color="000000"/>
              <w:left w:val="single" w:sz="6" w:space="0" w:color="000000"/>
              <w:bottom w:val="single" w:sz="6" w:space="0" w:color="000000"/>
              <w:right w:val="single" w:sz="6" w:space="0" w:color="000000"/>
            </w:tcBorders>
          </w:tcPr>
          <w:p w14:paraId="2C6045DA" w14:textId="52C58205" w:rsidR="00E73EDF" w:rsidRPr="001F69A8" w:rsidRDefault="007653F1" w:rsidP="00184E8D">
            <w:pPr>
              <w:pStyle w:val="Small"/>
              <w:spacing w:before="40" w:after="40"/>
            </w:pPr>
            <w:r w:rsidRPr="001F69A8">
              <w:t xml:space="preserve">Record </w:t>
            </w:r>
            <w:r w:rsidR="00184E8D">
              <w:t>v</w:t>
            </w:r>
            <w:r w:rsidR="00184E8D" w:rsidRPr="001F69A8">
              <w:t>ersion</w:t>
            </w:r>
          </w:p>
        </w:tc>
        <w:tc>
          <w:tcPr>
            <w:tcW w:w="794" w:type="dxa"/>
            <w:tcBorders>
              <w:top w:val="single" w:sz="6" w:space="0" w:color="000000"/>
              <w:left w:val="single" w:sz="6" w:space="0" w:color="000000"/>
              <w:bottom w:val="single" w:sz="6" w:space="0" w:color="000000"/>
              <w:right w:val="single" w:sz="6" w:space="0" w:color="000000"/>
            </w:tcBorders>
          </w:tcPr>
          <w:p w14:paraId="046496F0" w14:textId="77777777" w:rsidR="00E73EDF" w:rsidRPr="001F69A8" w:rsidRDefault="007653F1" w:rsidP="00C128E3">
            <w:pPr>
              <w:pStyle w:val="Small"/>
              <w:spacing w:before="40" w:after="40"/>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21FF2764"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496F5A1"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E59F436" w14:textId="77777777" w:rsidR="00E73EDF" w:rsidRPr="001F69A8" w:rsidRDefault="007653F1" w:rsidP="00C128E3">
            <w:pPr>
              <w:pStyle w:val="Small"/>
              <w:spacing w:before="40" w:after="40"/>
            </w:pPr>
            <w:r w:rsidRPr="001F69A8">
              <w:t>RVER contains the serial number of the record edition</w:t>
            </w:r>
          </w:p>
        </w:tc>
      </w:tr>
      <w:tr w:rsidR="00184E8D" w:rsidRPr="001F69A8" w14:paraId="74FFB853" w14:textId="77777777" w:rsidTr="001F69A8">
        <w:trPr>
          <w:cantSplit/>
        </w:trPr>
        <w:tc>
          <w:tcPr>
            <w:tcW w:w="3459" w:type="dxa"/>
            <w:tcBorders>
              <w:top w:val="single" w:sz="6" w:space="0" w:color="000000"/>
              <w:left w:val="single" w:sz="6" w:space="0" w:color="000000"/>
              <w:bottom w:val="single" w:sz="6" w:space="0" w:color="000000"/>
              <w:right w:val="single" w:sz="6" w:space="0" w:color="000000"/>
            </w:tcBorders>
          </w:tcPr>
          <w:p w14:paraId="74929A36" w14:textId="3EEB1070" w:rsidR="00184E8D" w:rsidRPr="001F69A8" w:rsidRDefault="00184E8D" w:rsidP="00184E8D">
            <w:pPr>
              <w:pStyle w:val="Small"/>
              <w:spacing w:before="40" w:after="40"/>
            </w:pPr>
            <w:r w:rsidRPr="001F69A8">
              <w:t xml:space="preserve">Record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373300FB" w14:textId="77777777" w:rsidR="00184E8D" w:rsidRPr="001F69A8" w:rsidRDefault="00184E8D" w:rsidP="00184E8D">
            <w:pPr>
              <w:pStyle w:val="Small"/>
              <w:spacing w:before="40" w:after="40"/>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3AB95E4C" w14:textId="77777777" w:rsidR="00184E8D" w:rsidRPr="001F69A8" w:rsidRDefault="00184E8D" w:rsidP="00184E8D">
            <w:pPr>
              <w:pStyle w:val="Small"/>
              <w:spacing w:before="40" w:after="40"/>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74635D87" w14:textId="77777777" w:rsidR="00184E8D" w:rsidRPr="001F69A8" w:rsidRDefault="00184E8D" w:rsidP="00184E8D">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7A55DF7" w14:textId="77777777" w:rsidR="00184E8D" w:rsidRPr="006B70B8" w:rsidRDefault="00184E8D" w:rsidP="00184E8D">
            <w:pPr>
              <w:pStyle w:val="Small"/>
              <w:snapToGrid w:val="0"/>
              <w:spacing w:before="40"/>
              <w:jc w:val="both"/>
            </w:pPr>
            <w:r w:rsidRPr="006B70B8">
              <w:t xml:space="preserve">{1} </w:t>
            </w:r>
            <w:r>
              <w:t>–</w:t>
            </w:r>
            <w:r w:rsidRPr="006B70B8">
              <w:t xml:space="preserve"> Insert</w:t>
            </w:r>
          </w:p>
          <w:p w14:paraId="7E129F73" w14:textId="77777777" w:rsidR="00184E8D" w:rsidRPr="006B70B8" w:rsidRDefault="00184E8D" w:rsidP="00184E8D">
            <w:pPr>
              <w:pStyle w:val="Small"/>
              <w:spacing w:before="0"/>
              <w:jc w:val="both"/>
            </w:pPr>
            <w:r w:rsidRPr="006B70B8">
              <w:t xml:space="preserve">{2} </w:t>
            </w:r>
            <w:r>
              <w:t>–</w:t>
            </w:r>
            <w:r w:rsidRPr="006B70B8">
              <w:t xml:space="preserve"> Delete</w:t>
            </w:r>
          </w:p>
          <w:p w14:paraId="190F24B3" w14:textId="2B7BED00" w:rsidR="00184E8D" w:rsidRPr="001F69A8" w:rsidRDefault="00184E8D" w:rsidP="00184E8D">
            <w:pPr>
              <w:pStyle w:val="Small"/>
              <w:spacing w:before="0" w:after="40"/>
            </w:pPr>
            <w:r w:rsidRPr="006B70B8">
              <w:t xml:space="preserve">{3} </w:t>
            </w:r>
            <w:r>
              <w:t>–</w:t>
            </w:r>
            <w:r w:rsidRPr="006B70B8">
              <w:t xml:space="preserve"> Modify</w:t>
            </w:r>
          </w:p>
        </w:tc>
      </w:tr>
    </w:tbl>
    <w:p w14:paraId="114F3C12" w14:textId="77777777" w:rsidR="00E73EDF" w:rsidRDefault="00E73EDF" w:rsidP="00184E8D">
      <w:pPr>
        <w:spacing w:after="0" w:line="240" w:lineRule="auto"/>
      </w:pPr>
    </w:p>
    <w:p w14:paraId="12954D39" w14:textId="59AD54AD" w:rsidR="00184E8D" w:rsidRPr="00926480" w:rsidRDefault="00184E8D" w:rsidP="001D02B5">
      <w:pPr>
        <w:pStyle w:val="ListContinue2"/>
        <w:keepNext/>
        <w:keepLines/>
        <w:numPr>
          <w:ilvl w:val="2"/>
          <w:numId w:val="27"/>
        </w:numPr>
        <w:tabs>
          <w:tab w:val="clear" w:pos="432"/>
        </w:tabs>
        <w:spacing w:before="120" w:after="120" w:line="240" w:lineRule="auto"/>
        <w:rPr>
          <w:b/>
          <w:lang w:eastAsia="en-US"/>
        </w:rPr>
      </w:pPr>
      <w:bookmarkStart w:id="1056" w:name="_Toc162435492"/>
      <w:bookmarkStart w:id="1057" w:name="_Toc169203186"/>
      <w:bookmarkStart w:id="1058" w:name="_Toc170072516"/>
      <w:bookmarkStart w:id="1059" w:name="_Toc175558745"/>
      <w:r w:rsidRPr="00184E8D">
        <w:rPr>
          <w:b/>
        </w:rPr>
        <w:t>Feature Object Identifier field - FOID</w:t>
      </w:r>
      <w:bookmarkEnd w:id="1056"/>
      <w:bookmarkEnd w:id="1057"/>
      <w:bookmarkEnd w:id="1058"/>
      <w:bookmarkEnd w:id="105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624F2AA2" w14:textId="77777777" w:rsidTr="00184E8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34B9521"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5A4C603"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4D55AE"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ADCBFF8"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1BD32B5" w14:textId="77777777" w:rsidR="00E73EDF" w:rsidRPr="001F69A8" w:rsidRDefault="007653F1" w:rsidP="00C128E3">
            <w:pPr>
              <w:pStyle w:val="Small"/>
              <w:spacing w:before="40" w:after="40"/>
              <w:jc w:val="both"/>
              <w:rPr>
                <w:b/>
              </w:rPr>
            </w:pPr>
            <w:r w:rsidRPr="001F69A8">
              <w:rPr>
                <w:b/>
              </w:rPr>
              <w:t>Comment</w:t>
            </w:r>
          </w:p>
        </w:tc>
      </w:tr>
      <w:tr w:rsidR="00E73EDF" w:rsidRPr="001F69A8" w14:paraId="3E9C6464" w14:textId="77777777">
        <w:tc>
          <w:tcPr>
            <w:tcW w:w="3459" w:type="dxa"/>
            <w:tcBorders>
              <w:top w:val="single" w:sz="6" w:space="0" w:color="000000"/>
              <w:left w:val="single" w:sz="6" w:space="0" w:color="000000"/>
              <w:bottom w:val="single" w:sz="6" w:space="0" w:color="000000"/>
              <w:right w:val="single" w:sz="6" w:space="0" w:color="000000"/>
            </w:tcBorders>
          </w:tcPr>
          <w:p w14:paraId="122383BD" w14:textId="3BC67CEC" w:rsidR="00E73EDF" w:rsidRPr="001F69A8" w:rsidRDefault="007653F1" w:rsidP="00184E8D">
            <w:pPr>
              <w:pStyle w:val="Small"/>
              <w:spacing w:before="40" w:after="40"/>
              <w:jc w:val="both"/>
            </w:pPr>
            <w:r w:rsidRPr="001F69A8">
              <w:t xml:space="preserve">Producing </w:t>
            </w:r>
            <w:r w:rsidR="00184E8D">
              <w:t>a</w:t>
            </w:r>
            <w:r w:rsidR="00184E8D" w:rsidRPr="001F69A8">
              <w:t>gency</w:t>
            </w:r>
          </w:p>
        </w:tc>
        <w:tc>
          <w:tcPr>
            <w:tcW w:w="794" w:type="dxa"/>
            <w:tcBorders>
              <w:top w:val="single" w:sz="6" w:space="0" w:color="000000"/>
              <w:left w:val="single" w:sz="6" w:space="0" w:color="000000"/>
              <w:bottom w:val="single" w:sz="6" w:space="0" w:color="000000"/>
              <w:right w:val="single" w:sz="6" w:space="0" w:color="000000"/>
            </w:tcBorders>
          </w:tcPr>
          <w:p w14:paraId="778198F0" w14:textId="77777777" w:rsidR="00E73EDF" w:rsidRPr="001F69A8" w:rsidRDefault="007653F1" w:rsidP="00C128E3">
            <w:pPr>
              <w:pStyle w:val="Small"/>
              <w:spacing w:before="40" w:after="40"/>
              <w:jc w:val="both"/>
            </w:pPr>
            <w:r w:rsidRPr="001F69A8">
              <w:t>AGEN</w:t>
            </w:r>
          </w:p>
        </w:tc>
        <w:tc>
          <w:tcPr>
            <w:tcW w:w="794" w:type="dxa"/>
            <w:tcBorders>
              <w:top w:val="single" w:sz="6" w:space="0" w:color="000000"/>
              <w:left w:val="single" w:sz="6" w:space="0" w:color="000000"/>
              <w:bottom w:val="single" w:sz="6" w:space="0" w:color="000000"/>
              <w:right w:val="single" w:sz="6" w:space="0" w:color="000000"/>
            </w:tcBorders>
          </w:tcPr>
          <w:p w14:paraId="41D520A1"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8519AA1"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5DA5D9AB" w14:textId="77777777" w:rsidR="00E73EDF" w:rsidRPr="001F69A8" w:rsidRDefault="007653F1" w:rsidP="00C128E3">
            <w:pPr>
              <w:pStyle w:val="Small"/>
              <w:spacing w:before="40" w:after="40"/>
              <w:jc w:val="both"/>
            </w:pPr>
            <w:r w:rsidRPr="001F69A8">
              <w:t>Agency code</w:t>
            </w:r>
          </w:p>
        </w:tc>
      </w:tr>
      <w:tr w:rsidR="00E73EDF" w:rsidRPr="001F69A8" w14:paraId="583E2A63" w14:textId="77777777">
        <w:tc>
          <w:tcPr>
            <w:tcW w:w="3459" w:type="dxa"/>
            <w:tcBorders>
              <w:top w:val="single" w:sz="6" w:space="0" w:color="000000"/>
              <w:left w:val="single" w:sz="6" w:space="0" w:color="000000"/>
              <w:bottom w:val="single" w:sz="6" w:space="0" w:color="000000"/>
              <w:right w:val="single" w:sz="6" w:space="0" w:color="000000"/>
            </w:tcBorders>
          </w:tcPr>
          <w:p w14:paraId="10C4200E" w14:textId="58B0947A" w:rsidR="00E73EDF" w:rsidRPr="001F69A8" w:rsidRDefault="007653F1" w:rsidP="00184E8D">
            <w:pPr>
              <w:pStyle w:val="Small"/>
              <w:spacing w:before="40" w:after="40"/>
              <w:jc w:val="both"/>
            </w:pPr>
            <w:r w:rsidRPr="001F69A8">
              <w:t xml:space="preserve">Feature </w:t>
            </w:r>
            <w:r w:rsidR="00184E8D">
              <w:t>i</w:t>
            </w:r>
            <w:r w:rsidR="00184E8D" w:rsidRPr="001F69A8">
              <w:t xml:space="preserve">dentification </w:t>
            </w:r>
            <w:r w:rsidR="00184E8D">
              <w:t>n</w:t>
            </w:r>
            <w:r w:rsidR="00184E8D" w:rsidRPr="001F69A8">
              <w:t>umber</w:t>
            </w:r>
          </w:p>
        </w:tc>
        <w:tc>
          <w:tcPr>
            <w:tcW w:w="794" w:type="dxa"/>
            <w:tcBorders>
              <w:top w:val="single" w:sz="6" w:space="0" w:color="000000"/>
              <w:left w:val="single" w:sz="6" w:space="0" w:color="000000"/>
              <w:bottom w:val="single" w:sz="6" w:space="0" w:color="000000"/>
              <w:right w:val="single" w:sz="6" w:space="0" w:color="000000"/>
            </w:tcBorders>
          </w:tcPr>
          <w:p w14:paraId="4F0E76C0" w14:textId="77777777" w:rsidR="00E73EDF" w:rsidRPr="001F69A8" w:rsidRDefault="007653F1" w:rsidP="00C128E3">
            <w:pPr>
              <w:pStyle w:val="Small"/>
              <w:spacing w:before="40" w:after="40"/>
              <w:jc w:val="both"/>
            </w:pPr>
            <w:r w:rsidRPr="001F69A8">
              <w:t>FIDN</w:t>
            </w:r>
          </w:p>
        </w:tc>
        <w:tc>
          <w:tcPr>
            <w:tcW w:w="794" w:type="dxa"/>
            <w:tcBorders>
              <w:top w:val="single" w:sz="6" w:space="0" w:color="000000"/>
              <w:left w:val="single" w:sz="6" w:space="0" w:color="000000"/>
              <w:bottom w:val="single" w:sz="6" w:space="0" w:color="000000"/>
              <w:right w:val="single" w:sz="6" w:space="0" w:color="000000"/>
            </w:tcBorders>
          </w:tcPr>
          <w:p w14:paraId="78EE9065"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265B10"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21807611" w14:textId="77777777" w:rsidR="00E73EDF" w:rsidRPr="001F69A8" w:rsidRDefault="007653F1" w:rsidP="00C128E3">
            <w:pPr>
              <w:pStyle w:val="Small"/>
              <w:spacing w:before="40" w:after="40"/>
              <w:jc w:val="both"/>
            </w:pPr>
            <w:r w:rsidRPr="001F69A8">
              <w:t>Range: 1 to 2</w:t>
            </w:r>
            <w:r w:rsidRPr="001F69A8">
              <w:rPr>
                <w:vertAlign w:val="superscript"/>
              </w:rPr>
              <w:t>32</w:t>
            </w:r>
            <w:r w:rsidRPr="001F69A8">
              <w:noBreakHyphen/>
              <w:t>2</w:t>
            </w:r>
          </w:p>
        </w:tc>
      </w:tr>
      <w:tr w:rsidR="00E73EDF" w:rsidRPr="001F69A8" w14:paraId="798637CF" w14:textId="77777777">
        <w:tc>
          <w:tcPr>
            <w:tcW w:w="3459" w:type="dxa"/>
            <w:tcBorders>
              <w:top w:val="single" w:sz="6" w:space="0" w:color="000000"/>
              <w:left w:val="single" w:sz="6" w:space="0" w:color="000000"/>
              <w:bottom w:val="single" w:sz="6" w:space="0" w:color="000000"/>
              <w:right w:val="single" w:sz="6" w:space="0" w:color="000000"/>
            </w:tcBorders>
          </w:tcPr>
          <w:p w14:paraId="63ED0B5A" w14:textId="301FB241" w:rsidR="00E73EDF" w:rsidRPr="001F69A8" w:rsidRDefault="007653F1" w:rsidP="00184E8D">
            <w:pPr>
              <w:pStyle w:val="Small"/>
              <w:spacing w:before="40" w:after="40"/>
              <w:jc w:val="both"/>
            </w:pPr>
            <w:r w:rsidRPr="001F69A8">
              <w:t xml:space="preserve">Feature </w:t>
            </w:r>
            <w:r w:rsidR="00184E8D">
              <w:t>i</w:t>
            </w:r>
            <w:r w:rsidR="00184E8D" w:rsidRPr="001F69A8">
              <w:t xml:space="preserve">dentification </w:t>
            </w:r>
            <w:r w:rsidR="00184E8D">
              <w:t>s</w:t>
            </w:r>
            <w:r w:rsidR="00184E8D" w:rsidRPr="001F69A8">
              <w:t>ubdivision</w:t>
            </w:r>
          </w:p>
        </w:tc>
        <w:tc>
          <w:tcPr>
            <w:tcW w:w="794" w:type="dxa"/>
            <w:tcBorders>
              <w:top w:val="single" w:sz="6" w:space="0" w:color="000000"/>
              <w:left w:val="single" w:sz="6" w:space="0" w:color="000000"/>
              <w:bottom w:val="single" w:sz="6" w:space="0" w:color="000000"/>
              <w:right w:val="single" w:sz="6" w:space="0" w:color="000000"/>
            </w:tcBorders>
          </w:tcPr>
          <w:p w14:paraId="17D97169" w14:textId="77777777" w:rsidR="00E73EDF" w:rsidRPr="001F69A8" w:rsidRDefault="007653F1" w:rsidP="00C128E3">
            <w:pPr>
              <w:pStyle w:val="Small"/>
              <w:spacing w:before="40" w:after="40"/>
              <w:jc w:val="both"/>
            </w:pPr>
            <w:r w:rsidRPr="001F69A8">
              <w:t>FIDS</w:t>
            </w:r>
          </w:p>
        </w:tc>
        <w:tc>
          <w:tcPr>
            <w:tcW w:w="794" w:type="dxa"/>
            <w:tcBorders>
              <w:top w:val="single" w:sz="6" w:space="0" w:color="000000"/>
              <w:left w:val="single" w:sz="6" w:space="0" w:color="000000"/>
              <w:bottom w:val="single" w:sz="6" w:space="0" w:color="000000"/>
              <w:right w:val="single" w:sz="6" w:space="0" w:color="000000"/>
            </w:tcBorders>
          </w:tcPr>
          <w:p w14:paraId="0BE08A56"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027B9C4"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4F0E7AB4" w14:textId="77777777" w:rsidR="00E73EDF" w:rsidRPr="001F69A8" w:rsidRDefault="007653F1" w:rsidP="00C128E3">
            <w:pPr>
              <w:pStyle w:val="Small"/>
              <w:spacing w:before="40" w:after="40"/>
              <w:jc w:val="both"/>
            </w:pPr>
            <w:r w:rsidRPr="001F69A8">
              <w:t>Range: 1 to 2</w:t>
            </w:r>
            <w:r w:rsidRPr="001F69A8">
              <w:rPr>
                <w:vertAlign w:val="superscript"/>
              </w:rPr>
              <w:t>16</w:t>
            </w:r>
            <w:r w:rsidRPr="001F69A8">
              <w:noBreakHyphen/>
              <w:t>2</w:t>
            </w:r>
          </w:p>
        </w:tc>
      </w:tr>
    </w:tbl>
    <w:p w14:paraId="2D17FA09" w14:textId="77777777" w:rsidR="00E73EDF" w:rsidRDefault="00E73EDF" w:rsidP="00184E8D">
      <w:pPr>
        <w:spacing w:after="0" w:line="240" w:lineRule="auto"/>
      </w:pPr>
    </w:p>
    <w:p w14:paraId="4C6A0A8B" w14:textId="79B67C87" w:rsidR="00184E8D" w:rsidRPr="00926480" w:rsidRDefault="00184E8D" w:rsidP="001D02B5">
      <w:pPr>
        <w:pStyle w:val="ListContinue2"/>
        <w:keepNext/>
        <w:keepLines/>
        <w:numPr>
          <w:ilvl w:val="2"/>
          <w:numId w:val="27"/>
        </w:numPr>
        <w:tabs>
          <w:tab w:val="clear" w:pos="432"/>
        </w:tabs>
        <w:spacing w:before="120" w:after="120" w:line="240" w:lineRule="auto"/>
        <w:rPr>
          <w:b/>
          <w:lang w:eastAsia="en-US"/>
        </w:rPr>
      </w:pPr>
      <w:bookmarkStart w:id="1060" w:name="_Toc162435493"/>
      <w:bookmarkStart w:id="1061" w:name="_Toc169203187"/>
      <w:bookmarkStart w:id="1062" w:name="_Toc170072517"/>
      <w:bookmarkStart w:id="1063" w:name="_Toc175558746"/>
      <w:r w:rsidRPr="00184E8D">
        <w:rPr>
          <w:b/>
        </w:rPr>
        <w:t>Spatial Association field - SPAS</w:t>
      </w:r>
      <w:bookmarkEnd w:id="1060"/>
      <w:bookmarkEnd w:id="1061"/>
      <w:bookmarkEnd w:id="1062"/>
      <w:bookmarkEnd w:id="1063"/>
    </w:p>
    <w:tbl>
      <w:tblPr>
        <w:tblW w:w="9866" w:type="dxa"/>
        <w:tblInd w:w="-259"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317D14B4" w14:textId="77777777" w:rsidTr="00CA6AA3">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8767FC8"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510E828"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4A731D4"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2F700D"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FEA7AFE" w14:textId="77777777" w:rsidR="00E73EDF" w:rsidRPr="001F69A8" w:rsidRDefault="007653F1" w:rsidP="00C128E3">
            <w:pPr>
              <w:pStyle w:val="Small"/>
              <w:spacing w:before="40" w:after="40"/>
              <w:jc w:val="both"/>
              <w:rPr>
                <w:b/>
              </w:rPr>
            </w:pPr>
            <w:r w:rsidRPr="001F69A8">
              <w:rPr>
                <w:b/>
              </w:rPr>
              <w:t>Comment</w:t>
            </w:r>
          </w:p>
        </w:tc>
      </w:tr>
      <w:tr w:rsidR="00E73EDF" w:rsidRPr="001F69A8" w14:paraId="3F519F81"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268FFA3C" w14:textId="4AF2A656" w:rsidR="00E73EDF" w:rsidRPr="001F69A8" w:rsidRDefault="007653F1" w:rsidP="00FF5CFC">
            <w:pPr>
              <w:pStyle w:val="Small"/>
              <w:spacing w:before="40" w:after="40"/>
            </w:pPr>
            <w:r w:rsidRPr="001F69A8">
              <w:t xml:space="preserve">Referenced Record </w:t>
            </w:r>
            <w:r w:rsidR="00FF5CFC">
              <w:t>n</w:t>
            </w:r>
            <w:r w:rsidR="00FF5CFC"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7C7F9627" w14:textId="77777777" w:rsidR="00E73EDF" w:rsidRPr="001F69A8" w:rsidRDefault="007653F1" w:rsidP="00C128E3">
            <w:pPr>
              <w:pStyle w:val="Small"/>
              <w:spacing w:before="40" w:after="40"/>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652B2B6C" w14:textId="77777777" w:rsidR="0036276B" w:rsidRDefault="0036276B" w:rsidP="00C128E3">
            <w:pPr>
              <w:pStyle w:val="Small"/>
              <w:spacing w:before="40" w:after="40"/>
            </w:pPr>
            <w:r>
              <w:t xml:space="preserve">One of </w:t>
            </w:r>
          </w:p>
          <w:p w14:paraId="45B04583" w14:textId="59E41618" w:rsidR="00E73EDF" w:rsidRPr="001F69A8" w:rsidRDefault="007653F1" w:rsidP="00C128E3">
            <w:pPr>
              <w:pStyle w:val="Small"/>
              <w:spacing w:before="40" w:after="40"/>
            </w:pPr>
            <w:r w:rsidRPr="001F69A8">
              <w:t>{1</w:t>
            </w:r>
            <w:r w:rsidR="0036276B">
              <w:t>10</w:t>
            </w:r>
            <w:r w:rsidRPr="001F69A8">
              <w:t>} {</w:t>
            </w:r>
            <w:r w:rsidR="0036276B">
              <w:t>11</w:t>
            </w:r>
            <w:r w:rsidRPr="001F69A8">
              <w:t>5}</w:t>
            </w:r>
            <w:r w:rsidR="0036276B">
              <w:t xml:space="preserve"> (120} {125} {130}</w:t>
            </w:r>
          </w:p>
        </w:tc>
        <w:tc>
          <w:tcPr>
            <w:tcW w:w="794" w:type="dxa"/>
            <w:tcBorders>
              <w:top w:val="single" w:sz="6" w:space="0" w:color="000000"/>
              <w:left w:val="single" w:sz="6" w:space="0" w:color="000000"/>
              <w:bottom w:val="single" w:sz="6" w:space="0" w:color="000000"/>
              <w:right w:val="single" w:sz="6" w:space="0" w:color="000000"/>
            </w:tcBorders>
          </w:tcPr>
          <w:p w14:paraId="1667896F"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D102ECF" w14:textId="77777777" w:rsidR="00E73EDF" w:rsidRPr="001F69A8" w:rsidRDefault="007653F1" w:rsidP="00C128E3">
            <w:pPr>
              <w:pStyle w:val="Small"/>
              <w:spacing w:before="40" w:after="40"/>
            </w:pPr>
            <w:r w:rsidRPr="001F69A8">
              <w:t>Record name of the referenced record</w:t>
            </w:r>
          </w:p>
          <w:p w14:paraId="10E0799E" w14:textId="1E30834B" w:rsidR="00E73EDF" w:rsidRPr="006834DB" w:rsidRDefault="007653F1" w:rsidP="00C128E3">
            <w:pPr>
              <w:pStyle w:val="Small"/>
              <w:spacing w:before="40"/>
            </w:pPr>
            <w:r w:rsidRPr="006834DB">
              <w:t>{1</w:t>
            </w:r>
            <w:r w:rsidR="0036276B" w:rsidRPr="006834DB">
              <w:t>10</w:t>
            </w:r>
            <w:r w:rsidRPr="006834DB">
              <w:t xml:space="preserve">} </w:t>
            </w:r>
            <w:r w:rsidR="00FF5CFC" w:rsidRPr="006834DB">
              <w:t>–</w:t>
            </w:r>
            <w:r w:rsidRPr="006834DB">
              <w:t xml:space="preserve"> </w:t>
            </w:r>
            <w:r w:rsidR="0036276B" w:rsidRPr="006834DB">
              <w:t>Point</w:t>
            </w:r>
          </w:p>
          <w:p w14:paraId="0EA661A4" w14:textId="436AE8D1" w:rsidR="00E73EDF" w:rsidRPr="006834DB" w:rsidRDefault="007653F1" w:rsidP="00C128E3">
            <w:pPr>
              <w:pStyle w:val="Small"/>
              <w:spacing w:before="0"/>
            </w:pPr>
            <w:r w:rsidRPr="006834DB">
              <w:t>{</w:t>
            </w:r>
            <w:r w:rsidR="0036276B" w:rsidRPr="006834DB">
              <w:t>115</w:t>
            </w:r>
            <w:r w:rsidRPr="006834DB">
              <w:t xml:space="preserve">} </w:t>
            </w:r>
            <w:r w:rsidR="00FF5CFC" w:rsidRPr="006834DB">
              <w:t>–</w:t>
            </w:r>
            <w:r w:rsidRPr="006834DB">
              <w:t xml:space="preserve"> </w:t>
            </w:r>
            <w:r w:rsidR="0036276B" w:rsidRPr="006834DB">
              <w:t>Multi Point</w:t>
            </w:r>
          </w:p>
          <w:p w14:paraId="1FFC8FBF" w14:textId="7D9C0EB0" w:rsidR="00E73EDF" w:rsidRPr="006834DB" w:rsidRDefault="007653F1" w:rsidP="00C128E3">
            <w:pPr>
              <w:pStyle w:val="Small"/>
              <w:spacing w:before="0"/>
            </w:pPr>
            <w:r w:rsidRPr="006834DB">
              <w:t>{</w:t>
            </w:r>
            <w:r w:rsidR="0036276B" w:rsidRPr="006834DB">
              <w:t>120</w:t>
            </w:r>
            <w:r w:rsidRPr="006834DB">
              <w:t xml:space="preserve">} </w:t>
            </w:r>
            <w:r w:rsidR="00FF5CFC" w:rsidRPr="006834DB">
              <w:t>–</w:t>
            </w:r>
            <w:r w:rsidRPr="006834DB">
              <w:t xml:space="preserve"> </w:t>
            </w:r>
            <w:r w:rsidR="0036276B" w:rsidRPr="006834DB">
              <w:t>Curve</w:t>
            </w:r>
          </w:p>
          <w:p w14:paraId="37234A95" w14:textId="1A93BCC6" w:rsidR="00E73EDF" w:rsidRPr="006834DB" w:rsidRDefault="007653F1" w:rsidP="00C128E3">
            <w:pPr>
              <w:pStyle w:val="Small"/>
              <w:spacing w:before="0"/>
            </w:pPr>
            <w:r w:rsidRPr="006834DB">
              <w:t>{</w:t>
            </w:r>
            <w:r w:rsidR="0036276B" w:rsidRPr="006834DB">
              <w:t>125</w:t>
            </w:r>
            <w:r w:rsidRPr="006834DB">
              <w:t xml:space="preserve">} </w:t>
            </w:r>
            <w:r w:rsidR="00FF5CFC" w:rsidRPr="006834DB">
              <w:t>–</w:t>
            </w:r>
            <w:r w:rsidRPr="006834DB">
              <w:t xml:space="preserve"> </w:t>
            </w:r>
            <w:r w:rsidR="0036276B" w:rsidRPr="006834DB">
              <w:t>Composite Curve</w:t>
            </w:r>
          </w:p>
          <w:p w14:paraId="5FF118CF" w14:textId="787C59E8" w:rsidR="00E73EDF" w:rsidRPr="001F69A8" w:rsidRDefault="007653F1" w:rsidP="00C128E3">
            <w:pPr>
              <w:pStyle w:val="Small"/>
              <w:spacing w:before="0" w:after="40"/>
            </w:pPr>
            <w:r w:rsidRPr="001F69A8">
              <w:t>{</w:t>
            </w:r>
            <w:r w:rsidR="0036276B">
              <w:t>130</w:t>
            </w:r>
            <w:r w:rsidRPr="001F69A8">
              <w:t xml:space="preserve">} </w:t>
            </w:r>
            <w:r w:rsidR="00FF5CFC">
              <w:t>–</w:t>
            </w:r>
            <w:r w:rsidRPr="001F69A8">
              <w:t xml:space="preserve"> </w:t>
            </w:r>
            <w:r w:rsidR="0036276B">
              <w:t>Surface</w:t>
            </w:r>
          </w:p>
        </w:tc>
      </w:tr>
      <w:tr w:rsidR="00E73EDF" w:rsidRPr="001F69A8" w14:paraId="69DDB9AC"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960FDB1" w14:textId="5E6D3873" w:rsidR="00E73EDF" w:rsidRPr="001F69A8" w:rsidRDefault="007653F1" w:rsidP="00FF5CFC">
            <w:pPr>
              <w:pStyle w:val="Small"/>
              <w:spacing w:before="40" w:after="40"/>
            </w:pPr>
            <w:r w:rsidRPr="001F69A8">
              <w:t xml:space="preserve">Referenced Record </w:t>
            </w:r>
            <w:r w:rsidR="00FF5CFC">
              <w:t>i</w:t>
            </w:r>
            <w:r w:rsidR="00FF5CFC"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58F1435E" w14:textId="77777777" w:rsidR="00E73EDF" w:rsidRPr="001F69A8" w:rsidRDefault="007653F1" w:rsidP="00C128E3">
            <w:pPr>
              <w:pStyle w:val="Small"/>
              <w:spacing w:before="40" w:after="40"/>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3AB265B5"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8F4B48E" w14:textId="77777777" w:rsidR="00E73EDF" w:rsidRPr="001F69A8" w:rsidRDefault="007653F1" w:rsidP="00C128E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EBFA9B2" w14:textId="77777777" w:rsidR="00E73EDF" w:rsidRPr="001F69A8" w:rsidRDefault="007653F1" w:rsidP="00C128E3">
            <w:pPr>
              <w:pStyle w:val="Small"/>
              <w:spacing w:before="40" w:after="40"/>
            </w:pPr>
            <w:r w:rsidRPr="001F69A8">
              <w:t>Record identifier of the referenced record</w:t>
            </w:r>
          </w:p>
        </w:tc>
      </w:tr>
      <w:tr w:rsidR="00E73EDF" w:rsidRPr="001F69A8" w14:paraId="76D8C8FE"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A28FB89" w14:textId="77777777" w:rsidR="00E73EDF" w:rsidRPr="001F69A8" w:rsidRDefault="007653F1" w:rsidP="00C128E3">
            <w:pPr>
              <w:pStyle w:val="Small"/>
              <w:spacing w:before="40" w:after="40"/>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1146A0DF" w14:textId="77777777" w:rsidR="00E73EDF" w:rsidRPr="001F69A8" w:rsidRDefault="007653F1" w:rsidP="00C128E3">
            <w:pPr>
              <w:pStyle w:val="Small"/>
              <w:spacing w:before="40" w:after="40"/>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5D964647"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91305A1"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9CBEAA6" w14:textId="767B91EF" w:rsidR="00E73EDF" w:rsidRPr="001F69A8" w:rsidRDefault="00FF5CFC" w:rsidP="00C128E3">
            <w:pPr>
              <w:pStyle w:val="Small"/>
              <w:tabs>
                <w:tab w:val="left" w:pos="584"/>
              </w:tabs>
              <w:spacing w:before="40"/>
            </w:pPr>
            <w:r>
              <w:t xml:space="preserve">{1} – </w:t>
            </w:r>
            <w:r w:rsidR="007653F1" w:rsidRPr="001F69A8">
              <w:t>Forward</w:t>
            </w:r>
          </w:p>
          <w:p w14:paraId="3EF5B121" w14:textId="1FAB678E" w:rsidR="00E73EDF" w:rsidRPr="001F69A8" w:rsidRDefault="00FF5CFC" w:rsidP="00C128E3">
            <w:pPr>
              <w:pStyle w:val="Small"/>
              <w:tabs>
                <w:tab w:val="left" w:pos="584"/>
              </w:tabs>
              <w:spacing w:before="0"/>
            </w:pPr>
            <w:r>
              <w:t xml:space="preserve">{2} – </w:t>
            </w:r>
            <w:r w:rsidR="007653F1" w:rsidRPr="001F69A8">
              <w:t>Reverse</w:t>
            </w:r>
          </w:p>
          <w:p w14:paraId="72991C1F" w14:textId="0165EE73" w:rsidR="00E73EDF" w:rsidRPr="001F69A8" w:rsidRDefault="00FF5CFC" w:rsidP="00C128E3">
            <w:pPr>
              <w:pStyle w:val="Small"/>
              <w:tabs>
                <w:tab w:val="left" w:pos="584"/>
              </w:tabs>
              <w:spacing w:before="0" w:after="40"/>
            </w:pPr>
            <w:r>
              <w:t xml:space="preserve">{255} – </w:t>
            </w:r>
            <w:r w:rsidR="007653F1" w:rsidRPr="001F69A8">
              <w:t>NULL (Not Applicable)</w:t>
            </w:r>
          </w:p>
        </w:tc>
      </w:tr>
      <w:tr w:rsidR="00CA6AA3" w:rsidRPr="001F69A8" w14:paraId="70253B4F"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5A3C2AA" w14:textId="77777777" w:rsidR="00CA6AA3" w:rsidRPr="001F69A8" w:rsidRDefault="00CA6AA3" w:rsidP="00CA6AA3">
            <w:pPr>
              <w:pStyle w:val="Small"/>
              <w:spacing w:before="40" w:after="40"/>
            </w:pPr>
            <w:r w:rsidRPr="001F69A8">
              <w:t>Scale Minimum</w:t>
            </w:r>
          </w:p>
        </w:tc>
        <w:tc>
          <w:tcPr>
            <w:tcW w:w="794" w:type="dxa"/>
            <w:tcBorders>
              <w:top w:val="single" w:sz="6" w:space="0" w:color="000000"/>
              <w:left w:val="single" w:sz="6" w:space="0" w:color="000000"/>
              <w:bottom w:val="single" w:sz="6" w:space="0" w:color="000000"/>
              <w:right w:val="single" w:sz="6" w:space="0" w:color="000000"/>
            </w:tcBorders>
          </w:tcPr>
          <w:p w14:paraId="266FE07B" w14:textId="77777777" w:rsidR="00CA6AA3" w:rsidRPr="001F69A8" w:rsidRDefault="00CA6AA3" w:rsidP="00CA6AA3">
            <w:pPr>
              <w:pStyle w:val="Small"/>
              <w:spacing w:before="40" w:after="40"/>
            </w:pPr>
            <w:r w:rsidRPr="001F69A8">
              <w:t>SMIN</w:t>
            </w:r>
          </w:p>
        </w:tc>
        <w:tc>
          <w:tcPr>
            <w:tcW w:w="794" w:type="dxa"/>
            <w:tcBorders>
              <w:top w:val="single" w:sz="6" w:space="0" w:color="000000"/>
              <w:left w:val="single" w:sz="6" w:space="0" w:color="000000"/>
              <w:bottom w:val="single" w:sz="6" w:space="0" w:color="000000"/>
              <w:right w:val="single" w:sz="6" w:space="0" w:color="000000"/>
            </w:tcBorders>
          </w:tcPr>
          <w:p w14:paraId="2D0397BD" w14:textId="77777777" w:rsidR="00CA6AA3" w:rsidRPr="001F69A8" w:rsidRDefault="00CA6AA3" w:rsidP="00CA6AA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DE10B51" w14:textId="77777777" w:rsidR="00CA6AA3" w:rsidRPr="001F69A8" w:rsidRDefault="00CA6AA3" w:rsidP="00CA6AA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5E9408DF" w14:textId="037ED73D" w:rsidR="00CA6AA3" w:rsidRPr="001F69A8" w:rsidRDefault="00CA6AA3" w:rsidP="00CA6AA3">
            <w:pPr>
              <w:pStyle w:val="Small"/>
              <w:tabs>
                <w:tab w:val="left" w:pos="584"/>
              </w:tabs>
              <w:spacing w:before="40" w:after="40"/>
            </w:pPr>
            <w:r>
              <w:rPr>
                <w:rFonts w:cs="Arial"/>
              </w:rPr>
              <w:t>{</w:t>
            </w:r>
            <w:r w:rsidRPr="00B61C26">
              <w:rPr>
                <w:rFonts w:cs="Arial"/>
              </w:rPr>
              <w:t>2</w:t>
            </w:r>
            <w:r w:rsidRPr="00B61C26">
              <w:rPr>
                <w:rFonts w:cs="Arial"/>
                <w:vertAlign w:val="superscript"/>
              </w:rPr>
              <w:t>32</w:t>
            </w:r>
            <w:r w:rsidRPr="00B61C26">
              <w:rPr>
                <w:rFonts w:cs="Arial"/>
              </w:rPr>
              <w:t>-1</w:t>
            </w:r>
            <w:r>
              <w:rPr>
                <w:rFonts w:cs="Arial"/>
              </w:rPr>
              <w:t>}</w:t>
            </w:r>
            <w:r w:rsidRPr="00B61C26">
              <w:rPr>
                <w:rFonts w:cs="Arial"/>
              </w:rPr>
              <w:t xml:space="preserve"> </w:t>
            </w:r>
            <w:r>
              <w:rPr>
                <w:rFonts w:cs="Arial"/>
              </w:rPr>
              <w:t>– NULL (Not Applicable) – (see Note)</w:t>
            </w:r>
          </w:p>
        </w:tc>
      </w:tr>
      <w:tr w:rsidR="00CA6AA3" w:rsidRPr="001F69A8" w14:paraId="3C0BC26E"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5F613FE8" w14:textId="77777777" w:rsidR="00CA6AA3" w:rsidRPr="001F69A8" w:rsidRDefault="00CA6AA3" w:rsidP="00CA6AA3">
            <w:pPr>
              <w:pStyle w:val="Small"/>
              <w:spacing w:before="40" w:after="40"/>
            </w:pPr>
            <w:r w:rsidRPr="001F69A8">
              <w:t>Scale Maximum</w:t>
            </w:r>
          </w:p>
        </w:tc>
        <w:tc>
          <w:tcPr>
            <w:tcW w:w="794" w:type="dxa"/>
            <w:tcBorders>
              <w:top w:val="single" w:sz="6" w:space="0" w:color="000000"/>
              <w:left w:val="single" w:sz="6" w:space="0" w:color="000000"/>
              <w:bottom w:val="single" w:sz="6" w:space="0" w:color="000000"/>
              <w:right w:val="single" w:sz="6" w:space="0" w:color="000000"/>
            </w:tcBorders>
          </w:tcPr>
          <w:p w14:paraId="30DD8B03" w14:textId="77777777" w:rsidR="00CA6AA3" w:rsidRPr="001F69A8" w:rsidRDefault="00CA6AA3" w:rsidP="00CA6AA3">
            <w:pPr>
              <w:pStyle w:val="Small"/>
              <w:spacing w:before="40" w:after="40"/>
            </w:pPr>
            <w:r w:rsidRPr="001F69A8">
              <w:t>SMAX</w:t>
            </w:r>
          </w:p>
        </w:tc>
        <w:tc>
          <w:tcPr>
            <w:tcW w:w="794" w:type="dxa"/>
            <w:tcBorders>
              <w:top w:val="single" w:sz="6" w:space="0" w:color="000000"/>
              <w:left w:val="single" w:sz="6" w:space="0" w:color="000000"/>
              <w:bottom w:val="single" w:sz="6" w:space="0" w:color="000000"/>
              <w:right w:val="single" w:sz="6" w:space="0" w:color="000000"/>
            </w:tcBorders>
          </w:tcPr>
          <w:p w14:paraId="3E2AC2DD" w14:textId="77777777" w:rsidR="00CA6AA3" w:rsidRPr="001F69A8" w:rsidRDefault="00CA6AA3" w:rsidP="00CA6AA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9826AC9" w14:textId="77777777" w:rsidR="00CA6AA3" w:rsidRPr="001F69A8" w:rsidRDefault="00CA6AA3" w:rsidP="00CA6AA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2A6D3EB7" w14:textId="54BD9AB9" w:rsidR="00CA6AA3" w:rsidRPr="001F69A8" w:rsidRDefault="00CA6AA3" w:rsidP="00CA6AA3">
            <w:pPr>
              <w:pStyle w:val="Small"/>
              <w:tabs>
                <w:tab w:val="left" w:pos="584"/>
              </w:tabs>
              <w:spacing w:before="40" w:after="40"/>
            </w:pPr>
            <w:r>
              <w:rPr>
                <w:rFonts w:cs="Arial"/>
              </w:rPr>
              <w:t>{0}</w:t>
            </w:r>
            <w:r w:rsidRPr="00B61C26">
              <w:rPr>
                <w:rFonts w:cs="Arial"/>
              </w:rPr>
              <w:t xml:space="preserve"> </w:t>
            </w:r>
            <w:r>
              <w:rPr>
                <w:rFonts w:cs="Arial"/>
              </w:rPr>
              <w:t>– NULL (Not Applicable) – (see Note)</w:t>
            </w:r>
          </w:p>
        </w:tc>
      </w:tr>
      <w:tr w:rsidR="00E73EDF" w:rsidRPr="001F69A8" w14:paraId="01E0145D"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2A2EC889" w14:textId="1F1B7124" w:rsidR="00E73EDF" w:rsidRPr="001F69A8" w:rsidRDefault="007653F1" w:rsidP="00FF5CFC">
            <w:pPr>
              <w:pStyle w:val="Small"/>
              <w:spacing w:before="40" w:after="40"/>
            </w:pPr>
            <w:r w:rsidRPr="001F69A8">
              <w:t xml:space="preserve">Spatial Association Update </w:t>
            </w:r>
            <w:r w:rsidR="00FF5CFC">
              <w:t>i</w:t>
            </w:r>
            <w:r w:rsidR="00FF5CFC"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5FCFE9B0" w14:textId="77777777" w:rsidR="00E73EDF" w:rsidRPr="001F69A8" w:rsidRDefault="007653F1" w:rsidP="00C128E3">
            <w:pPr>
              <w:pStyle w:val="Small"/>
              <w:spacing w:before="40" w:after="40"/>
            </w:pPr>
            <w:r w:rsidRPr="001F69A8">
              <w:t>SAUI</w:t>
            </w:r>
          </w:p>
        </w:tc>
        <w:tc>
          <w:tcPr>
            <w:tcW w:w="794" w:type="dxa"/>
            <w:tcBorders>
              <w:top w:val="single" w:sz="6" w:space="0" w:color="000000"/>
              <w:left w:val="single" w:sz="6" w:space="0" w:color="000000"/>
              <w:bottom w:val="single" w:sz="6" w:space="0" w:color="000000"/>
              <w:right w:val="single" w:sz="6" w:space="0" w:color="000000"/>
            </w:tcBorders>
          </w:tcPr>
          <w:p w14:paraId="4644EE70" w14:textId="77777777" w:rsidR="00E73EDF" w:rsidRPr="001F69A8" w:rsidRDefault="007653F1" w:rsidP="00C128E3">
            <w:pPr>
              <w:pStyle w:val="Small"/>
              <w:spacing w:before="40" w:after="40"/>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5D7C0EEF"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7B55D544" w14:textId="1D823DE7" w:rsidR="00E73EDF" w:rsidRPr="001F69A8" w:rsidRDefault="007653F1" w:rsidP="00C128E3">
            <w:pPr>
              <w:pStyle w:val="Small"/>
              <w:snapToGrid w:val="0"/>
              <w:spacing w:before="40"/>
            </w:pPr>
            <w:r w:rsidRPr="001F69A8">
              <w:t xml:space="preserve">{1} </w:t>
            </w:r>
            <w:r w:rsidR="00FF5CFC">
              <w:t>–</w:t>
            </w:r>
            <w:r w:rsidRPr="001F69A8">
              <w:t xml:space="preserve"> Insert</w:t>
            </w:r>
          </w:p>
          <w:p w14:paraId="26E387DE" w14:textId="03D84385" w:rsidR="00E73EDF" w:rsidRPr="001F69A8" w:rsidRDefault="007653F1" w:rsidP="00C128E3">
            <w:pPr>
              <w:pStyle w:val="Small"/>
              <w:spacing w:before="0" w:after="40"/>
            </w:pPr>
            <w:r w:rsidRPr="001F69A8">
              <w:t xml:space="preserve">{2} </w:t>
            </w:r>
            <w:r w:rsidR="00FF5CFC">
              <w:t>–</w:t>
            </w:r>
            <w:r w:rsidRPr="001F69A8">
              <w:t xml:space="preserve"> Delete</w:t>
            </w:r>
          </w:p>
        </w:tc>
      </w:tr>
    </w:tbl>
    <w:p w14:paraId="0C79D68E" w14:textId="77777777" w:rsidR="00E73EDF" w:rsidRDefault="00E73EDF" w:rsidP="00FF5CFC">
      <w:pPr>
        <w:spacing w:after="0" w:line="240" w:lineRule="auto"/>
      </w:pPr>
    </w:p>
    <w:p w14:paraId="30A62041" w14:textId="77777777" w:rsidR="00CA6AA3" w:rsidRPr="00774650" w:rsidRDefault="00CA6AA3" w:rsidP="00CA6AA3">
      <w:pPr>
        <w:spacing w:after="120" w:line="240" w:lineRule="auto"/>
      </w:pPr>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p>
    <w:p w14:paraId="45CC01F3" w14:textId="041C6A80" w:rsidR="00FF5CFC" w:rsidRPr="00926480" w:rsidRDefault="00FF5CFC" w:rsidP="001D02B5">
      <w:pPr>
        <w:pStyle w:val="ListContinue2"/>
        <w:keepNext/>
        <w:keepLines/>
        <w:numPr>
          <w:ilvl w:val="2"/>
          <w:numId w:val="27"/>
        </w:numPr>
        <w:tabs>
          <w:tab w:val="clear" w:pos="432"/>
        </w:tabs>
        <w:spacing w:before="120" w:after="120" w:line="240" w:lineRule="auto"/>
        <w:rPr>
          <w:b/>
          <w:lang w:eastAsia="en-US"/>
        </w:rPr>
      </w:pPr>
      <w:bookmarkStart w:id="1064" w:name="_Toc162435494"/>
      <w:bookmarkStart w:id="1065" w:name="_Toc169203188"/>
      <w:bookmarkStart w:id="1066" w:name="_Toc170072518"/>
      <w:bookmarkStart w:id="1067" w:name="_Toc175558747"/>
      <w:r w:rsidRPr="00FF5CFC">
        <w:rPr>
          <w:b/>
        </w:rPr>
        <w:lastRenderedPageBreak/>
        <w:t>Feature Association field – FASC</w:t>
      </w:r>
      <w:bookmarkEnd w:id="1064"/>
      <w:bookmarkEnd w:id="1065"/>
      <w:bookmarkEnd w:id="1066"/>
      <w:bookmarkEnd w:id="1067"/>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7F3F5432" w14:textId="77777777" w:rsidTr="00FF5CFC">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BEE70DA" w14:textId="77777777" w:rsidR="00E73EDF" w:rsidRPr="001F69A8" w:rsidRDefault="007653F1" w:rsidP="00FF5CFC">
            <w:pPr>
              <w:pStyle w:val="Small"/>
              <w:keepNext/>
              <w:keepLines/>
              <w:widowContro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56C56FA" w14:textId="77777777" w:rsidR="00E73EDF" w:rsidRPr="001F69A8" w:rsidRDefault="007653F1" w:rsidP="00FF5CFC">
            <w:pPr>
              <w:pStyle w:val="Small"/>
              <w:keepNext/>
              <w:keepLines/>
              <w:widowContro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851915C" w14:textId="77777777" w:rsidR="00E73EDF" w:rsidRPr="001F69A8" w:rsidRDefault="007653F1" w:rsidP="00FF5CFC">
            <w:pPr>
              <w:pStyle w:val="Small"/>
              <w:keepNext/>
              <w:keepLines/>
              <w:widowContro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42366A" w14:textId="77777777" w:rsidR="00E73EDF" w:rsidRPr="001F69A8" w:rsidRDefault="007653F1" w:rsidP="00FF5CFC">
            <w:pPr>
              <w:pStyle w:val="Small"/>
              <w:keepNext/>
              <w:keepLines/>
              <w:widowContro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32E38A1" w14:textId="77777777" w:rsidR="00E73EDF" w:rsidRPr="001F69A8" w:rsidRDefault="007653F1" w:rsidP="00FF5CFC">
            <w:pPr>
              <w:pStyle w:val="Small"/>
              <w:keepNext/>
              <w:keepLines/>
              <w:widowControl/>
              <w:spacing w:before="40" w:after="40"/>
              <w:jc w:val="both"/>
              <w:rPr>
                <w:b/>
              </w:rPr>
            </w:pPr>
            <w:r w:rsidRPr="001F69A8">
              <w:rPr>
                <w:b/>
              </w:rPr>
              <w:t>Comment</w:t>
            </w:r>
          </w:p>
        </w:tc>
      </w:tr>
      <w:tr w:rsidR="00E73EDF" w:rsidRPr="001F69A8" w14:paraId="4D31EDA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3B8E0EF4" w14:textId="201AB4CB" w:rsidR="00E73EDF" w:rsidRPr="001F69A8" w:rsidRDefault="007653F1" w:rsidP="00FF5CFC">
            <w:pPr>
              <w:pStyle w:val="Small"/>
              <w:keepNext/>
              <w:keepLines/>
              <w:widowControl/>
              <w:snapToGrid w:val="0"/>
              <w:spacing w:before="40" w:after="40"/>
            </w:pPr>
            <w:r w:rsidRPr="001F69A8">
              <w:t xml:space="preserve">Referenced Record </w:t>
            </w:r>
            <w:r w:rsidR="00FF5CFC">
              <w:t>n</w:t>
            </w:r>
            <w:r w:rsidR="00FF5CFC"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53E08C2B" w14:textId="2BC2BBD1" w:rsidR="00E73EDF" w:rsidRPr="001F69A8" w:rsidRDefault="007653F1" w:rsidP="00FF5CFC">
            <w:pPr>
              <w:pStyle w:val="Small"/>
              <w:keepNext/>
              <w:keepLines/>
              <w:widowControl/>
              <w:spacing w:before="40" w:after="40"/>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686E2C2E" w14:textId="624BDCD1" w:rsidR="00E73EDF" w:rsidRPr="001F69A8" w:rsidRDefault="00746CF6" w:rsidP="00FF5CFC">
            <w:pPr>
              <w:pStyle w:val="Small"/>
              <w:keepNext/>
              <w:keepLines/>
              <w:widowControl/>
              <w:spacing w:before="40" w:after="40"/>
            </w:pPr>
            <w:r>
              <w:t>{100}</w:t>
            </w:r>
          </w:p>
        </w:tc>
        <w:tc>
          <w:tcPr>
            <w:tcW w:w="794" w:type="dxa"/>
            <w:tcBorders>
              <w:top w:val="single" w:sz="6" w:space="0" w:color="000000"/>
              <w:left w:val="single" w:sz="6" w:space="0" w:color="000000"/>
              <w:bottom w:val="single" w:sz="6" w:space="0" w:color="000000"/>
              <w:right w:val="single" w:sz="6" w:space="0" w:color="000000"/>
            </w:tcBorders>
          </w:tcPr>
          <w:p w14:paraId="65A1C364" w14:textId="77777777" w:rsidR="00E73EDF" w:rsidRPr="001F69A8" w:rsidRDefault="007653F1" w:rsidP="00FF5CFC">
            <w:pPr>
              <w:pStyle w:val="Small"/>
              <w:keepNext/>
              <w:keepLines/>
              <w:widowContro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A34A14D" w14:textId="77777777" w:rsidR="00E73EDF" w:rsidRDefault="007653F1" w:rsidP="00FF5CFC">
            <w:pPr>
              <w:pStyle w:val="Small"/>
              <w:keepNext/>
              <w:keepLines/>
              <w:widowControl/>
              <w:snapToGrid w:val="0"/>
              <w:spacing w:before="40" w:after="40"/>
            </w:pPr>
            <w:r w:rsidRPr="001F69A8">
              <w:t>Record name of the referenced record</w:t>
            </w:r>
          </w:p>
          <w:p w14:paraId="09D1B5A3" w14:textId="03D357C0" w:rsidR="00746CF6" w:rsidRPr="001F69A8" w:rsidRDefault="00746CF6" w:rsidP="00FF5CFC">
            <w:pPr>
              <w:pStyle w:val="Small"/>
              <w:keepNext/>
              <w:keepLines/>
              <w:widowControl/>
              <w:snapToGrid w:val="0"/>
              <w:spacing w:before="40" w:after="40"/>
            </w:pPr>
            <w:r>
              <w:t>{100} – Feature Type</w:t>
            </w:r>
          </w:p>
        </w:tc>
      </w:tr>
      <w:tr w:rsidR="00E73EDF" w:rsidRPr="001F69A8" w14:paraId="76FEFB3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0F780049" w14:textId="191AE909" w:rsidR="00E73EDF" w:rsidRPr="001F69A8" w:rsidRDefault="007653F1" w:rsidP="00FF5CFC">
            <w:pPr>
              <w:pStyle w:val="Small"/>
              <w:keepNext/>
              <w:keepLines/>
              <w:widowControl/>
              <w:snapToGrid w:val="0"/>
              <w:spacing w:before="40" w:after="40"/>
            </w:pPr>
            <w:r w:rsidRPr="001F69A8">
              <w:t xml:space="preserve">Referenced Record </w:t>
            </w:r>
            <w:r w:rsidR="00FF5CFC">
              <w:t>i</w:t>
            </w:r>
            <w:r w:rsidR="00FF5CFC"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09AF9C5B" w14:textId="77777777" w:rsidR="00E73EDF" w:rsidRPr="001F69A8" w:rsidRDefault="007653F1" w:rsidP="00FF5CFC">
            <w:pPr>
              <w:pStyle w:val="Small"/>
              <w:keepNext/>
              <w:keepLines/>
              <w:widowControl/>
              <w:spacing w:before="40" w:after="40"/>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310E0C80"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302623F" w14:textId="77777777" w:rsidR="00E73EDF" w:rsidRPr="001F69A8" w:rsidRDefault="007653F1" w:rsidP="00FF5CFC">
            <w:pPr>
              <w:pStyle w:val="Small"/>
              <w:keepNext/>
              <w:keepLines/>
              <w:widowContro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D7FB2E7" w14:textId="77777777" w:rsidR="00E73EDF" w:rsidRPr="001F69A8" w:rsidRDefault="007653F1" w:rsidP="00FF5CFC">
            <w:pPr>
              <w:pStyle w:val="Small"/>
              <w:keepNext/>
              <w:keepLines/>
              <w:widowControl/>
              <w:snapToGrid w:val="0"/>
              <w:spacing w:before="40" w:after="40"/>
            </w:pPr>
            <w:r w:rsidRPr="001F69A8">
              <w:t>Record identifier of the referenced record</w:t>
            </w:r>
          </w:p>
        </w:tc>
      </w:tr>
      <w:tr w:rsidR="00E73EDF" w:rsidRPr="001F69A8" w14:paraId="718E3872"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2EF97AA0" w14:textId="77777777" w:rsidR="00E73EDF" w:rsidRPr="001F69A8" w:rsidRDefault="007653F1" w:rsidP="00FF5CFC">
            <w:pPr>
              <w:pStyle w:val="Small"/>
              <w:keepNext/>
              <w:keepLines/>
              <w:widowControl/>
              <w:snapToGrid w:val="0"/>
              <w:spacing w:before="40" w:after="40"/>
            </w:pPr>
            <w:r w:rsidRPr="001F69A8">
              <w:t>Numeric 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33E224C4" w14:textId="77777777" w:rsidR="00E73EDF" w:rsidRPr="001F69A8" w:rsidRDefault="007653F1" w:rsidP="00FF5CFC">
            <w:pPr>
              <w:pStyle w:val="Small"/>
              <w:keepNext/>
              <w:keepLines/>
              <w:widowControl/>
              <w:snapToGrid w:val="0"/>
              <w:spacing w:before="40" w:after="40"/>
            </w:pPr>
            <w:r w:rsidRPr="001F69A8">
              <w:t>NFAC</w:t>
            </w:r>
          </w:p>
        </w:tc>
        <w:tc>
          <w:tcPr>
            <w:tcW w:w="794" w:type="dxa"/>
            <w:tcBorders>
              <w:top w:val="single" w:sz="6" w:space="0" w:color="000000"/>
              <w:left w:val="single" w:sz="6" w:space="0" w:color="000000"/>
              <w:bottom w:val="single" w:sz="6" w:space="0" w:color="000000"/>
              <w:right w:val="single" w:sz="6" w:space="0" w:color="000000"/>
            </w:tcBorders>
          </w:tcPr>
          <w:p w14:paraId="05A9487A"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A4E188E" w14:textId="77777777" w:rsidR="00E73EDF" w:rsidRPr="001F69A8" w:rsidRDefault="007653F1" w:rsidP="00FF5CFC">
            <w:pPr>
              <w:pStyle w:val="Small"/>
              <w:keepNext/>
              <w:keepLines/>
              <w:widowContro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110EE2E" w14:textId="77777777" w:rsidR="00E73EDF" w:rsidRPr="001F69A8" w:rsidRDefault="007653F1" w:rsidP="00FF5CFC">
            <w:pPr>
              <w:pStyle w:val="Small"/>
              <w:keepNext/>
              <w:keepLines/>
              <w:widowControl/>
              <w:snapToGrid w:val="0"/>
              <w:spacing w:before="40" w:after="40"/>
            </w:pPr>
            <w:r w:rsidRPr="001F69A8">
              <w:t>A valid code for the feature association as defined in the FACS field of the Dataset General Information Record</w:t>
            </w:r>
          </w:p>
        </w:tc>
      </w:tr>
      <w:tr w:rsidR="00E73EDF" w:rsidRPr="001F69A8" w14:paraId="076EC0F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7818502B" w14:textId="73082AFD" w:rsidR="00E73EDF" w:rsidRPr="001F69A8" w:rsidRDefault="007653F1" w:rsidP="00FF5CFC">
            <w:pPr>
              <w:pStyle w:val="Small"/>
              <w:keepNext/>
              <w:keepLines/>
              <w:widowControl/>
              <w:snapToGrid w:val="0"/>
              <w:spacing w:before="40" w:after="40"/>
            </w:pPr>
            <w:r w:rsidRPr="001F69A8">
              <w:t>Numeric Association</w:t>
            </w:r>
            <w:r w:rsidR="00962114" w:rsidRPr="001F69A8">
              <w:t xml:space="preserve"> </w:t>
            </w:r>
            <w:r w:rsidRPr="001F69A8">
              <w:t>Role Code</w:t>
            </w:r>
          </w:p>
        </w:tc>
        <w:tc>
          <w:tcPr>
            <w:tcW w:w="794" w:type="dxa"/>
            <w:tcBorders>
              <w:top w:val="single" w:sz="6" w:space="0" w:color="000000"/>
              <w:left w:val="single" w:sz="6" w:space="0" w:color="000000"/>
              <w:bottom w:val="single" w:sz="6" w:space="0" w:color="000000"/>
              <w:right w:val="single" w:sz="6" w:space="0" w:color="000000"/>
            </w:tcBorders>
          </w:tcPr>
          <w:p w14:paraId="57C86B0B" w14:textId="77777777" w:rsidR="00E73EDF" w:rsidRPr="001F69A8" w:rsidRDefault="007653F1" w:rsidP="00FF5CFC">
            <w:pPr>
              <w:pStyle w:val="Small"/>
              <w:keepNext/>
              <w:keepLines/>
              <w:widowControl/>
              <w:snapToGrid w:val="0"/>
              <w:spacing w:before="40" w:after="40"/>
            </w:pPr>
            <w:r w:rsidRPr="001F69A8">
              <w:t>NARC</w:t>
            </w:r>
          </w:p>
        </w:tc>
        <w:tc>
          <w:tcPr>
            <w:tcW w:w="794" w:type="dxa"/>
            <w:tcBorders>
              <w:top w:val="single" w:sz="6" w:space="0" w:color="000000"/>
              <w:left w:val="single" w:sz="6" w:space="0" w:color="000000"/>
              <w:bottom w:val="single" w:sz="6" w:space="0" w:color="000000"/>
              <w:right w:val="single" w:sz="6" w:space="0" w:color="000000"/>
            </w:tcBorders>
          </w:tcPr>
          <w:p w14:paraId="3EBF74B7"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1ED63A6" w14:textId="77777777" w:rsidR="00E73EDF" w:rsidRPr="001F69A8" w:rsidRDefault="007653F1" w:rsidP="00FF5CFC">
            <w:pPr>
              <w:pStyle w:val="Small"/>
              <w:keepNext/>
              <w:keepLines/>
              <w:widowContro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1B14C8F9" w14:textId="77777777" w:rsidR="00E73EDF" w:rsidRPr="001F69A8" w:rsidRDefault="007653F1" w:rsidP="00FF5CFC">
            <w:pPr>
              <w:pStyle w:val="Small"/>
              <w:keepNext/>
              <w:keepLines/>
              <w:widowControl/>
              <w:snapToGrid w:val="0"/>
              <w:spacing w:before="40" w:after="40"/>
            </w:pPr>
            <w:r w:rsidRPr="001F69A8">
              <w:t>A valid code for the role as defined in the ARCS field of the Dataset General Information Record</w:t>
            </w:r>
          </w:p>
        </w:tc>
      </w:tr>
      <w:tr w:rsidR="00E73EDF" w:rsidRPr="001F69A8" w14:paraId="70C5CAEC"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3EEE7D28" w14:textId="77777777" w:rsidR="00E73EDF" w:rsidRPr="001F69A8" w:rsidRDefault="007653F1" w:rsidP="00C128E3">
            <w:pPr>
              <w:pStyle w:val="Small"/>
              <w:snapToGrid w:val="0"/>
              <w:spacing w:before="40" w:after="40"/>
            </w:pPr>
            <w:r w:rsidRPr="001F69A8">
              <w:t>Feature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5E4439CD" w14:textId="77777777" w:rsidR="00E73EDF" w:rsidRPr="001F69A8" w:rsidRDefault="007653F1" w:rsidP="00C128E3">
            <w:pPr>
              <w:pStyle w:val="Small"/>
              <w:snapToGrid w:val="0"/>
              <w:spacing w:before="40" w:after="40"/>
            </w:pPr>
            <w:r w:rsidRPr="001F69A8">
              <w:t>FAUI</w:t>
            </w:r>
          </w:p>
        </w:tc>
        <w:tc>
          <w:tcPr>
            <w:tcW w:w="794" w:type="dxa"/>
            <w:tcBorders>
              <w:top w:val="single" w:sz="6" w:space="0" w:color="000000"/>
              <w:left w:val="single" w:sz="6" w:space="0" w:color="000000"/>
              <w:bottom w:val="single" w:sz="6" w:space="0" w:color="000000"/>
              <w:right w:val="single" w:sz="6" w:space="0" w:color="000000"/>
            </w:tcBorders>
          </w:tcPr>
          <w:p w14:paraId="7A6A583E" w14:textId="77777777" w:rsidR="00E73EDF" w:rsidRPr="001F69A8" w:rsidRDefault="007653F1" w:rsidP="00C128E3">
            <w:pPr>
              <w:pStyle w:val="Small"/>
              <w:spacing w:before="40" w:after="40"/>
            </w:pPr>
            <w:r w:rsidRPr="001F69A8">
              <w:t>{1} ,{2} or {3}</w:t>
            </w:r>
          </w:p>
        </w:tc>
        <w:tc>
          <w:tcPr>
            <w:tcW w:w="794" w:type="dxa"/>
            <w:tcBorders>
              <w:top w:val="single" w:sz="6" w:space="0" w:color="000000"/>
              <w:left w:val="single" w:sz="6" w:space="0" w:color="000000"/>
              <w:bottom w:val="single" w:sz="6" w:space="0" w:color="000000"/>
              <w:right w:val="single" w:sz="6" w:space="0" w:color="000000"/>
            </w:tcBorders>
          </w:tcPr>
          <w:p w14:paraId="5CC83C81" w14:textId="77777777" w:rsidR="00E73EDF" w:rsidRPr="001F69A8" w:rsidRDefault="007653F1" w:rsidP="00C128E3">
            <w:pPr>
              <w:pStyle w:val="Small"/>
              <w:snapToGrid w:val="0"/>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8C615FB" w14:textId="78B36D59" w:rsidR="00E73EDF" w:rsidRPr="001F69A8" w:rsidRDefault="007653F1" w:rsidP="00C128E3">
            <w:pPr>
              <w:pStyle w:val="Small"/>
              <w:snapToGrid w:val="0"/>
              <w:spacing w:before="40"/>
            </w:pPr>
            <w:r w:rsidRPr="001F69A8">
              <w:t xml:space="preserve">{1} </w:t>
            </w:r>
            <w:r w:rsidR="00FF5CFC">
              <w:t>–</w:t>
            </w:r>
            <w:r w:rsidRPr="001F69A8">
              <w:t xml:space="preserve"> Insert</w:t>
            </w:r>
          </w:p>
          <w:p w14:paraId="3245EDFD" w14:textId="77777777" w:rsidR="00E73EDF" w:rsidRPr="001F69A8" w:rsidRDefault="007653F1" w:rsidP="00C128E3">
            <w:pPr>
              <w:pStyle w:val="Small"/>
              <w:spacing w:before="0"/>
            </w:pPr>
            <w:r w:rsidRPr="001F69A8">
              <w:t>{2} – Delete</w:t>
            </w:r>
          </w:p>
          <w:p w14:paraId="3FC7D867" w14:textId="369DA74C" w:rsidR="00E73EDF" w:rsidRPr="001F69A8" w:rsidRDefault="007653F1" w:rsidP="00C128E3">
            <w:pPr>
              <w:pStyle w:val="Small"/>
              <w:spacing w:before="0" w:after="40"/>
            </w:pPr>
            <w:r w:rsidRPr="001F69A8">
              <w:t xml:space="preserve">{3} </w:t>
            </w:r>
            <w:r w:rsidR="00FF5CFC">
              <w:t>–</w:t>
            </w:r>
            <w:r w:rsidRPr="001F69A8">
              <w:t xml:space="preserve"> Modify</w:t>
            </w:r>
          </w:p>
        </w:tc>
      </w:tr>
      <w:tr w:rsidR="002D5BAF" w:rsidRPr="001F69A8" w14:paraId="591AED14"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6F06A1F6" w14:textId="2A30298C" w:rsidR="002D5BAF" w:rsidRPr="001F69A8" w:rsidRDefault="002D5BAF" w:rsidP="00C128E3">
            <w:pPr>
              <w:pStyle w:val="Small"/>
              <w:snapToGrid w:val="0"/>
              <w:spacing w:before="40" w:after="40"/>
            </w:pPr>
            <w:r w:rsidRPr="001F69A8">
              <w:t>Numeric Attribute Code</w:t>
            </w:r>
          </w:p>
        </w:tc>
        <w:tc>
          <w:tcPr>
            <w:tcW w:w="794" w:type="dxa"/>
            <w:tcBorders>
              <w:top w:val="single" w:sz="6" w:space="0" w:color="000000"/>
              <w:left w:val="single" w:sz="6" w:space="0" w:color="000000"/>
              <w:bottom w:val="single" w:sz="6" w:space="0" w:color="000000"/>
              <w:right w:val="single" w:sz="6" w:space="0" w:color="000000"/>
            </w:tcBorders>
          </w:tcPr>
          <w:p w14:paraId="6C805FAA" w14:textId="14B69776" w:rsidR="002D5BAF" w:rsidRPr="001F69A8" w:rsidRDefault="002D5BAF" w:rsidP="00C128E3">
            <w:pPr>
              <w:pStyle w:val="Small"/>
              <w:snapToGrid w:val="0"/>
              <w:spacing w:before="40" w:after="40"/>
            </w:pPr>
            <w:r w:rsidRPr="001F69A8">
              <w:t>*NATC</w:t>
            </w:r>
          </w:p>
        </w:tc>
        <w:tc>
          <w:tcPr>
            <w:tcW w:w="794" w:type="dxa"/>
            <w:tcBorders>
              <w:top w:val="single" w:sz="6" w:space="0" w:color="000000"/>
              <w:left w:val="single" w:sz="6" w:space="0" w:color="000000"/>
              <w:bottom w:val="single" w:sz="6" w:space="0" w:color="000000"/>
              <w:right w:val="single" w:sz="6" w:space="0" w:color="000000"/>
            </w:tcBorders>
          </w:tcPr>
          <w:p w14:paraId="13E2DBFF" w14:textId="77777777" w:rsidR="002D5BAF" w:rsidRPr="001F69A8" w:rsidRDefault="002D5BA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11E7406" w14:textId="3BDD34CD" w:rsidR="002D5BAF" w:rsidRPr="001F69A8" w:rsidRDefault="002D5BAF"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0855A801" w14:textId="303F7963" w:rsidR="002D5BAF" w:rsidRPr="001F69A8" w:rsidRDefault="002D5BAF" w:rsidP="00C128E3">
            <w:pPr>
              <w:pStyle w:val="Small"/>
              <w:snapToGrid w:val="0"/>
              <w:spacing w:before="40" w:after="40"/>
            </w:pPr>
            <w:r w:rsidRPr="001F69A8">
              <w:t>A valid attribute code as defined in the ATCS field of the Dataset General Information Record</w:t>
            </w:r>
          </w:p>
        </w:tc>
      </w:tr>
      <w:tr w:rsidR="00E73EDF" w:rsidRPr="001F69A8" w14:paraId="58AD1A29"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7905FEE0" w14:textId="727663EF" w:rsidR="00E73EDF" w:rsidRPr="001F69A8" w:rsidRDefault="007653F1" w:rsidP="00FF5CFC">
            <w:pPr>
              <w:pStyle w:val="Small"/>
              <w:snapToGrid w:val="0"/>
              <w:spacing w:before="40" w:after="40"/>
            </w:pPr>
            <w:r w:rsidRPr="001F69A8">
              <w:t xml:space="preserve">Attribute </w:t>
            </w:r>
            <w:r w:rsidR="00FF5CFC">
              <w:t>i</w:t>
            </w:r>
            <w:r w:rsidR="00FF5CFC" w:rsidRPr="001F69A8">
              <w:t>ndex</w:t>
            </w:r>
          </w:p>
        </w:tc>
        <w:tc>
          <w:tcPr>
            <w:tcW w:w="794" w:type="dxa"/>
            <w:tcBorders>
              <w:top w:val="single" w:sz="6" w:space="0" w:color="000000"/>
              <w:left w:val="single" w:sz="6" w:space="0" w:color="000000"/>
              <w:bottom w:val="single" w:sz="6" w:space="0" w:color="000000"/>
              <w:right w:val="single" w:sz="6" w:space="0" w:color="000000"/>
            </w:tcBorders>
          </w:tcPr>
          <w:p w14:paraId="760FE164" w14:textId="77777777" w:rsidR="00E73EDF" w:rsidRPr="001F69A8" w:rsidRDefault="007653F1" w:rsidP="00C128E3">
            <w:pPr>
              <w:pStyle w:val="Small"/>
              <w:snapToGrid w:val="0"/>
              <w:spacing w:before="40" w:after="40"/>
            </w:pPr>
            <w:r w:rsidRPr="001F69A8">
              <w:t>ATIX</w:t>
            </w:r>
          </w:p>
        </w:tc>
        <w:tc>
          <w:tcPr>
            <w:tcW w:w="794" w:type="dxa"/>
            <w:tcBorders>
              <w:top w:val="single" w:sz="6" w:space="0" w:color="000000"/>
              <w:left w:val="single" w:sz="6" w:space="0" w:color="000000"/>
              <w:bottom w:val="single" w:sz="6" w:space="0" w:color="000000"/>
              <w:right w:val="single" w:sz="6" w:space="0" w:color="000000"/>
            </w:tcBorders>
          </w:tcPr>
          <w:p w14:paraId="5A46A9A5"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3E70391" w14:textId="77777777" w:rsidR="00E73EDF" w:rsidRPr="001F69A8" w:rsidRDefault="007653F1"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080CFB5" w14:textId="10F87735" w:rsidR="00E73EDF" w:rsidRPr="001F69A8" w:rsidRDefault="007653F1" w:rsidP="00C128E3">
            <w:pPr>
              <w:pStyle w:val="Small"/>
              <w:snapToGrid w:val="0"/>
              <w:spacing w:before="40" w:after="40"/>
            </w:pPr>
            <w:r w:rsidRPr="001F69A8">
              <w:t>Index (position) of the attribute in the sequence of attributes with the same code and the same parent (starting with 1)</w:t>
            </w:r>
          </w:p>
        </w:tc>
      </w:tr>
      <w:tr w:rsidR="00E73EDF" w:rsidRPr="001F69A8" w14:paraId="0DFF3D19"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03D174B5" w14:textId="59C4355D" w:rsidR="00E73EDF" w:rsidRPr="001F69A8" w:rsidRDefault="007653F1" w:rsidP="00FF5CFC">
            <w:pPr>
              <w:pStyle w:val="Small"/>
              <w:snapToGrid w:val="0"/>
              <w:spacing w:before="40" w:after="40"/>
            </w:pPr>
            <w:r w:rsidRPr="001F69A8">
              <w:t xml:space="preserve">Parent </w:t>
            </w:r>
            <w:r w:rsidR="00FF5CFC">
              <w:t>i</w:t>
            </w:r>
            <w:r w:rsidR="00FF5CFC" w:rsidRPr="001F69A8">
              <w:t>ndex</w:t>
            </w:r>
          </w:p>
        </w:tc>
        <w:tc>
          <w:tcPr>
            <w:tcW w:w="794" w:type="dxa"/>
            <w:tcBorders>
              <w:top w:val="single" w:sz="6" w:space="0" w:color="000000"/>
              <w:left w:val="single" w:sz="6" w:space="0" w:color="000000"/>
              <w:bottom w:val="single" w:sz="6" w:space="0" w:color="000000"/>
              <w:right w:val="single" w:sz="6" w:space="0" w:color="000000"/>
            </w:tcBorders>
          </w:tcPr>
          <w:p w14:paraId="1577071E" w14:textId="77777777" w:rsidR="00E73EDF" w:rsidRPr="001F69A8" w:rsidRDefault="007653F1" w:rsidP="00C128E3">
            <w:pPr>
              <w:pStyle w:val="Small"/>
              <w:snapToGrid w:val="0"/>
              <w:spacing w:before="40" w:after="40"/>
            </w:pPr>
            <w:r w:rsidRPr="001F69A8">
              <w:t>PAIX</w:t>
            </w:r>
          </w:p>
        </w:tc>
        <w:tc>
          <w:tcPr>
            <w:tcW w:w="794" w:type="dxa"/>
            <w:tcBorders>
              <w:top w:val="single" w:sz="6" w:space="0" w:color="000000"/>
              <w:left w:val="single" w:sz="6" w:space="0" w:color="000000"/>
              <w:bottom w:val="single" w:sz="6" w:space="0" w:color="000000"/>
              <w:right w:val="single" w:sz="6" w:space="0" w:color="000000"/>
            </w:tcBorders>
          </w:tcPr>
          <w:p w14:paraId="1258C8B1"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17EA04" w14:textId="77777777" w:rsidR="00E73EDF" w:rsidRPr="001F69A8" w:rsidRDefault="007653F1"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777992BC" w14:textId="0E809424" w:rsidR="00E73EDF" w:rsidRPr="001F69A8" w:rsidRDefault="007653F1" w:rsidP="00C128E3">
            <w:pPr>
              <w:pStyle w:val="Small"/>
              <w:snapToGrid w:val="0"/>
              <w:spacing w:before="40" w:after="40"/>
            </w:pPr>
            <w:r w:rsidRPr="001F69A8">
              <w:t>Index (position) of the parent complex attribute within this ATTR field (starting  with 1). If the attribute has no parent (top level attribute) the value is 0</w:t>
            </w:r>
          </w:p>
        </w:tc>
      </w:tr>
      <w:tr w:rsidR="00FF5CFC" w:rsidRPr="001F69A8" w14:paraId="2F06B60F" w14:textId="77777777" w:rsidTr="007346FF">
        <w:tc>
          <w:tcPr>
            <w:tcW w:w="3458" w:type="dxa"/>
            <w:tcBorders>
              <w:top w:val="single" w:sz="6" w:space="0" w:color="000000"/>
              <w:left w:val="single" w:sz="6" w:space="0" w:color="000000"/>
              <w:bottom w:val="single" w:sz="6" w:space="0" w:color="000000"/>
              <w:right w:val="single" w:sz="6" w:space="0" w:color="000000"/>
            </w:tcBorders>
          </w:tcPr>
          <w:p w14:paraId="13D792DE" w14:textId="77777777" w:rsidR="00FF5CFC" w:rsidRPr="001F69A8" w:rsidRDefault="00FF5CFC" w:rsidP="00FF5CFC">
            <w:pPr>
              <w:pStyle w:val="Small"/>
              <w:snapToGrid w:val="0"/>
              <w:spacing w:before="40" w:after="40"/>
            </w:pPr>
            <w:r w:rsidRPr="001F69A8">
              <w:t>Attribute Instruction</w:t>
            </w:r>
          </w:p>
        </w:tc>
        <w:tc>
          <w:tcPr>
            <w:tcW w:w="794" w:type="dxa"/>
            <w:tcBorders>
              <w:top w:val="single" w:sz="6" w:space="0" w:color="000000"/>
              <w:left w:val="single" w:sz="6" w:space="0" w:color="000000"/>
              <w:bottom w:val="single" w:sz="6" w:space="0" w:color="000000"/>
              <w:right w:val="single" w:sz="6" w:space="0" w:color="000000"/>
            </w:tcBorders>
          </w:tcPr>
          <w:p w14:paraId="502A1D9F" w14:textId="77777777" w:rsidR="00FF5CFC" w:rsidRPr="001F69A8" w:rsidRDefault="00FF5CFC" w:rsidP="00FF5CFC">
            <w:pPr>
              <w:pStyle w:val="Small"/>
              <w:snapToGrid w:val="0"/>
              <w:spacing w:before="40" w:after="40"/>
            </w:pPr>
            <w:r w:rsidRPr="001F69A8">
              <w:t>ATIN</w:t>
            </w:r>
          </w:p>
        </w:tc>
        <w:tc>
          <w:tcPr>
            <w:tcW w:w="794" w:type="dxa"/>
            <w:tcBorders>
              <w:top w:val="single" w:sz="6" w:space="0" w:color="000000"/>
              <w:left w:val="single" w:sz="6" w:space="0" w:color="000000"/>
              <w:bottom w:val="single" w:sz="6" w:space="0" w:color="000000"/>
              <w:right w:val="single" w:sz="6" w:space="0" w:color="000000"/>
            </w:tcBorders>
          </w:tcPr>
          <w:p w14:paraId="7ABF47D5" w14:textId="77777777" w:rsidR="00FF5CFC" w:rsidRPr="001F69A8" w:rsidRDefault="00FF5CFC" w:rsidP="00FF5CFC">
            <w:pPr>
              <w:pStyle w:val="Small"/>
              <w:spacing w:before="40" w:after="40"/>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1733A5E0" w14:textId="77777777" w:rsidR="00FF5CFC" w:rsidRPr="001F69A8" w:rsidRDefault="00FF5CFC" w:rsidP="00FF5CFC">
            <w:pPr>
              <w:pStyle w:val="Small"/>
              <w:snapToGrid w:val="0"/>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CAE5299" w14:textId="77777777" w:rsidR="00FF5CFC" w:rsidRPr="001F69A8" w:rsidRDefault="00FF5CFC" w:rsidP="00FF5CFC">
            <w:pPr>
              <w:pStyle w:val="Small"/>
              <w:snapToGrid w:val="0"/>
              <w:spacing w:before="40"/>
            </w:pPr>
            <w:r w:rsidRPr="001F69A8">
              <w:t xml:space="preserve">{1} </w:t>
            </w:r>
            <w:r>
              <w:t>–</w:t>
            </w:r>
            <w:r w:rsidRPr="001F69A8">
              <w:t xml:space="preserve"> Insert</w:t>
            </w:r>
          </w:p>
          <w:p w14:paraId="16A3715B" w14:textId="77777777" w:rsidR="00FF5CFC" w:rsidRPr="001F69A8" w:rsidRDefault="00FF5CFC" w:rsidP="00FF5CFC">
            <w:pPr>
              <w:pStyle w:val="Small"/>
              <w:spacing w:before="0"/>
            </w:pPr>
            <w:r w:rsidRPr="001F69A8">
              <w:t>{2} – Delete</w:t>
            </w:r>
          </w:p>
          <w:p w14:paraId="4A29574B" w14:textId="17406543" w:rsidR="00FF5CFC" w:rsidRPr="001F69A8" w:rsidRDefault="00FF5CFC" w:rsidP="00FF5CFC">
            <w:pPr>
              <w:pStyle w:val="Small"/>
              <w:snapToGrid w:val="0"/>
              <w:spacing w:before="0" w:after="40"/>
            </w:pPr>
            <w:r w:rsidRPr="001F69A8">
              <w:t xml:space="preserve">{3} </w:t>
            </w:r>
            <w:r>
              <w:t>–</w:t>
            </w:r>
            <w:r w:rsidRPr="001F69A8">
              <w:t xml:space="preserve"> Modify</w:t>
            </w:r>
          </w:p>
        </w:tc>
      </w:tr>
      <w:tr w:rsidR="00E73EDF" w:rsidRPr="001F69A8" w14:paraId="3CE614A8"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2F8320D0" w14:textId="5073FBD2" w:rsidR="00E73EDF" w:rsidRPr="001F69A8" w:rsidRDefault="007653F1" w:rsidP="00FF5CFC">
            <w:pPr>
              <w:pStyle w:val="Small"/>
              <w:snapToGrid w:val="0"/>
              <w:spacing w:before="40" w:after="40"/>
            </w:pPr>
            <w:r w:rsidRPr="001F69A8">
              <w:t xml:space="preserve">Attribute </w:t>
            </w:r>
            <w:r w:rsidR="00FF5CFC">
              <w:t>v</w:t>
            </w:r>
            <w:r w:rsidR="00FF5CFC" w:rsidRPr="001F69A8">
              <w:t>alue</w:t>
            </w:r>
          </w:p>
        </w:tc>
        <w:tc>
          <w:tcPr>
            <w:tcW w:w="794" w:type="dxa"/>
            <w:tcBorders>
              <w:top w:val="single" w:sz="6" w:space="0" w:color="000000"/>
              <w:left w:val="single" w:sz="6" w:space="0" w:color="000000"/>
              <w:bottom w:val="single" w:sz="6" w:space="0" w:color="000000"/>
              <w:right w:val="single" w:sz="6" w:space="0" w:color="000000"/>
            </w:tcBorders>
          </w:tcPr>
          <w:p w14:paraId="548E8A5A" w14:textId="77777777" w:rsidR="00E73EDF" w:rsidRPr="001F69A8" w:rsidRDefault="007653F1" w:rsidP="00C128E3">
            <w:pPr>
              <w:pStyle w:val="Small"/>
              <w:snapToGrid w:val="0"/>
              <w:spacing w:before="40" w:after="40"/>
            </w:pPr>
            <w:r w:rsidRPr="001F69A8">
              <w:t>ATVL</w:t>
            </w:r>
          </w:p>
        </w:tc>
        <w:tc>
          <w:tcPr>
            <w:tcW w:w="794" w:type="dxa"/>
            <w:tcBorders>
              <w:top w:val="single" w:sz="6" w:space="0" w:color="000000"/>
              <w:left w:val="single" w:sz="6" w:space="0" w:color="000000"/>
              <w:bottom w:val="single" w:sz="6" w:space="0" w:color="000000"/>
              <w:right w:val="single" w:sz="6" w:space="0" w:color="000000"/>
            </w:tcBorders>
          </w:tcPr>
          <w:p w14:paraId="7B5E80C6"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7F2336" w14:textId="77777777" w:rsidR="00E73EDF" w:rsidRPr="001F69A8" w:rsidRDefault="007653F1" w:rsidP="00C128E3">
            <w:pPr>
              <w:pStyle w:val="Small"/>
              <w:snapToGrid w:val="0"/>
              <w:spacing w:before="40" w:after="40"/>
            </w:pPr>
            <w:r w:rsidRPr="001F69A8">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6F76D569" w14:textId="3EA1D7C8" w:rsidR="00E73EDF" w:rsidRPr="001F69A8" w:rsidRDefault="007653F1" w:rsidP="00C128E3">
            <w:pPr>
              <w:pStyle w:val="Small"/>
              <w:snapToGrid w:val="0"/>
              <w:spacing w:before="40" w:after="40"/>
            </w:pPr>
            <w:r w:rsidRPr="001F69A8">
              <w:t>A string containing a valid value for the domain of the attribute specified by the subfields above</w:t>
            </w:r>
          </w:p>
        </w:tc>
      </w:tr>
    </w:tbl>
    <w:p w14:paraId="61B34014" w14:textId="77777777" w:rsidR="00E73EDF" w:rsidRDefault="00E73EDF" w:rsidP="00FF5CFC">
      <w:pPr>
        <w:spacing w:after="0" w:line="240" w:lineRule="auto"/>
      </w:pPr>
    </w:p>
    <w:p w14:paraId="1680F87D" w14:textId="7095AEA3" w:rsidR="00FF5CFC" w:rsidRPr="00926480" w:rsidRDefault="00FF5CFC" w:rsidP="001D02B5">
      <w:pPr>
        <w:pStyle w:val="ListContinue2"/>
        <w:keepNext/>
        <w:keepLines/>
        <w:numPr>
          <w:ilvl w:val="2"/>
          <w:numId w:val="27"/>
        </w:numPr>
        <w:tabs>
          <w:tab w:val="clear" w:pos="432"/>
        </w:tabs>
        <w:spacing w:before="120" w:after="120" w:line="240" w:lineRule="auto"/>
        <w:rPr>
          <w:b/>
          <w:lang w:eastAsia="en-US"/>
        </w:rPr>
      </w:pPr>
      <w:bookmarkStart w:id="1068" w:name="_Toc162435495"/>
      <w:bookmarkStart w:id="1069" w:name="_Toc169203189"/>
      <w:bookmarkStart w:id="1070" w:name="_Toc170072519"/>
      <w:bookmarkStart w:id="1071" w:name="_Toc175558748"/>
      <w:r w:rsidRPr="00FF5CFC">
        <w:rPr>
          <w:b/>
        </w:rPr>
        <w:t>Masked Spatial Type field - MASK</w:t>
      </w:r>
      <w:bookmarkEnd w:id="1068"/>
      <w:bookmarkEnd w:id="1069"/>
      <w:bookmarkEnd w:id="1070"/>
      <w:bookmarkEnd w:id="1071"/>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57CB9390" w14:textId="77777777" w:rsidTr="00FF5CFC">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00BCCC2"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FBB029E"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46066ED"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15971EE"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1F749D84" w14:textId="77777777" w:rsidR="00E73EDF" w:rsidRPr="001F69A8" w:rsidRDefault="007653F1" w:rsidP="00C128E3">
            <w:pPr>
              <w:pStyle w:val="Small"/>
              <w:spacing w:before="40" w:after="40"/>
              <w:jc w:val="both"/>
              <w:rPr>
                <w:b/>
              </w:rPr>
            </w:pPr>
            <w:r w:rsidRPr="001F69A8">
              <w:rPr>
                <w:b/>
              </w:rPr>
              <w:t>Comment</w:t>
            </w:r>
          </w:p>
        </w:tc>
      </w:tr>
      <w:tr w:rsidR="00746CF6" w:rsidRPr="001F69A8" w14:paraId="0A61A9EB"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37E8E783" w14:textId="0C90834E" w:rsidR="00746CF6" w:rsidRPr="001F69A8" w:rsidRDefault="00746CF6" w:rsidP="00746CF6">
            <w:pPr>
              <w:pStyle w:val="Small"/>
              <w:spacing w:before="40" w:after="40"/>
              <w:jc w:val="both"/>
            </w:pPr>
            <w:r w:rsidRPr="001F69A8">
              <w:t xml:space="preserve">Referenced Record </w:t>
            </w:r>
            <w:r>
              <w:t>n</w:t>
            </w:r>
            <w:r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7D064B27" w14:textId="77777777" w:rsidR="00746CF6" w:rsidRPr="001F69A8" w:rsidRDefault="00746CF6" w:rsidP="00746CF6">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757E0AB4" w14:textId="26D75AD0" w:rsidR="00746CF6" w:rsidRPr="001F69A8" w:rsidRDefault="00746CF6" w:rsidP="00522ACE">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7F6D9F30" w14:textId="77777777" w:rsidR="00746CF6" w:rsidRPr="001F69A8" w:rsidRDefault="00746CF6" w:rsidP="00746CF6">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23A37CA5" w14:textId="77777777" w:rsidR="00746CF6" w:rsidRDefault="00746CF6" w:rsidP="00746CF6">
            <w:pPr>
              <w:pStyle w:val="Small"/>
              <w:spacing w:before="40" w:after="40"/>
              <w:jc w:val="both"/>
            </w:pPr>
            <w:r w:rsidRPr="001F69A8">
              <w:t>Record name of the referenced record</w:t>
            </w:r>
          </w:p>
          <w:p w14:paraId="32048BFF" w14:textId="77777777" w:rsidR="00746CF6" w:rsidRDefault="00746CF6" w:rsidP="00522ACE">
            <w:pPr>
              <w:pStyle w:val="Small"/>
              <w:spacing w:before="40"/>
              <w:jc w:val="both"/>
            </w:pPr>
            <w:r>
              <w:t>{120} – Curve</w:t>
            </w:r>
          </w:p>
          <w:p w14:paraId="2B80E1C2" w14:textId="737B7AA5" w:rsidR="00746CF6" w:rsidRPr="001F69A8" w:rsidRDefault="00746CF6" w:rsidP="00522ACE">
            <w:pPr>
              <w:pStyle w:val="Small"/>
              <w:spacing w:before="0" w:after="40"/>
              <w:jc w:val="both"/>
            </w:pPr>
            <w:r>
              <w:t>{125} – Composite Curve</w:t>
            </w:r>
          </w:p>
        </w:tc>
      </w:tr>
      <w:tr w:rsidR="00E73EDF" w:rsidRPr="001F69A8" w14:paraId="64A96264"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FC05910" w14:textId="5D384B9D" w:rsidR="00E73EDF" w:rsidRPr="001F69A8" w:rsidRDefault="007653F1" w:rsidP="008C062E">
            <w:pPr>
              <w:pStyle w:val="Small"/>
              <w:spacing w:before="40" w:after="40"/>
              <w:jc w:val="both"/>
            </w:pPr>
            <w:r w:rsidRPr="001F69A8">
              <w:t xml:space="preserve">Referenced Record </w:t>
            </w:r>
            <w:r w:rsidR="008C062E">
              <w:t>i</w:t>
            </w:r>
            <w:r w:rsidR="008C062E"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71259998"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4A8253CE"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4D5DBC8"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1B5D483F"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21E4BB6E"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130776F" w14:textId="77777777" w:rsidR="00E73EDF" w:rsidRPr="001F69A8" w:rsidRDefault="007653F1" w:rsidP="00C128E3">
            <w:pPr>
              <w:pStyle w:val="Small"/>
              <w:spacing w:before="40" w:after="40"/>
              <w:jc w:val="both"/>
            </w:pPr>
            <w:r w:rsidRPr="001F69A8">
              <w:t>Mask Indicator</w:t>
            </w:r>
          </w:p>
        </w:tc>
        <w:tc>
          <w:tcPr>
            <w:tcW w:w="794" w:type="dxa"/>
            <w:tcBorders>
              <w:top w:val="single" w:sz="6" w:space="0" w:color="000000"/>
              <w:left w:val="single" w:sz="6" w:space="0" w:color="000000"/>
              <w:bottom w:val="single" w:sz="6" w:space="0" w:color="000000"/>
              <w:right w:val="single" w:sz="6" w:space="0" w:color="000000"/>
            </w:tcBorders>
          </w:tcPr>
          <w:p w14:paraId="4B62C6BF" w14:textId="77777777" w:rsidR="00E73EDF" w:rsidRPr="001F69A8" w:rsidRDefault="007653F1" w:rsidP="00C128E3">
            <w:pPr>
              <w:pStyle w:val="Small"/>
              <w:spacing w:before="40" w:after="40"/>
              <w:jc w:val="both"/>
            </w:pPr>
            <w:r w:rsidRPr="001F69A8">
              <w:t>MIND</w:t>
            </w:r>
          </w:p>
        </w:tc>
        <w:tc>
          <w:tcPr>
            <w:tcW w:w="794" w:type="dxa"/>
            <w:tcBorders>
              <w:top w:val="single" w:sz="6" w:space="0" w:color="000000"/>
              <w:left w:val="single" w:sz="6" w:space="0" w:color="000000"/>
              <w:bottom w:val="single" w:sz="6" w:space="0" w:color="000000"/>
              <w:right w:val="single" w:sz="6" w:space="0" w:color="000000"/>
            </w:tcBorders>
          </w:tcPr>
          <w:p w14:paraId="276F7D08"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7B1C681B"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BD2C999" w14:textId="53B99F20" w:rsidR="00E73EDF" w:rsidRPr="001F69A8" w:rsidRDefault="007653F1" w:rsidP="00C128E3">
            <w:pPr>
              <w:pStyle w:val="Small"/>
              <w:snapToGrid w:val="0"/>
              <w:spacing w:before="40"/>
            </w:pPr>
            <w:r w:rsidRPr="001F69A8">
              <w:t xml:space="preserve">{1} </w:t>
            </w:r>
            <w:r w:rsidR="00FF5CFC">
              <w:t>–</w:t>
            </w:r>
            <w:r w:rsidRPr="001F69A8">
              <w:t xml:space="preserve"> Truncated by the </w:t>
            </w:r>
            <w:r w:rsidR="00D54FF5" w:rsidRPr="001F69A8">
              <w:t>data</w:t>
            </w:r>
            <w:r w:rsidR="00D54FF5">
              <w:t xml:space="preserve"> coverage</w:t>
            </w:r>
            <w:r w:rsidR="00D54FF5" w:rsidRPr="001F69A8">
              <w:t xml:space="preserve"> </w:t>
            </w:r>
            <w:r w:rsidRPr="001F69A8">
              <w:t>limit</w:t>
            </w:r>
          </w:p>
          <w:p w14:paraId="308CBABD" w14:textId="65CF34A2" w:rsidR="00E73EDF" w:rsidRPr="001F69A8" w:rsidRDefault="007653F1" w:rsidP="00C128E3">
            <w:pPr>
              <w:pStyle w:val="Small"/>
              <w:snapToGrid w:val="0"/>
              <w:spacing w:before="0" w:after="40"/>
              <w:jc w:val="both"/>
            </w:pPr>
            <w:r w:rsidRPr="001F69A8">
              <w:t xml:space="preserve">{2} </w:t>
            </w:r>
            <w:r w:rsidR="00FF5CFC">
              <w:t>–</w:t>
            </w:r>
            <w:r w:rsidRPr="001F69A8">
              <w:t xml:space="preserve"> Sup</w:t>
            </w:r>
            <w:r w:rsidR="00D54FF5">
              <w:t>p</w:t>
            </w:r>
            <w:r w:rsidRPr="001F69A8">
              <w:t>ress portrayal</w:t>
            </w:r>
          </w:p>
        </w:tc>
      </w:tr>
      <w:tr w:rsidR="00E73EDF" w:rsidRPr="001F69A8" w14:paraId="72FA9C0E"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EF72B79" w14:textId="77777777" w:rsidR="00E73EDF" w:rsidRPr="001F69A8" w:rsidRDefault="007653F1" w:rsidP="00C128E3">
            <w:pPr>
              <w:pStyle w:val="Small"/>
              <w:spacing w:before="40" w:after="40"/>
              <w:jc w:val="both"/>
            </w:pPr>
            <w:r w:rsidRPr="001F69A8">
              <w:t>Mask Update Instruction</w:t>
            </w:r>
          </w:p>
        </w:tc>
        <w:tc>
          <w:tcPr>
            <w:tcW w:w="794" w:type="dxa"/>
            <w:tcBorders>
              <w:top w:val="single" w:sz="6" w:space="0" w:color="000000"/>
              <w:left w:val="single" w:sz="6" w:space="0" w:color="000000"/>
              <w:bottom w:val="single" w:sz="6" w:space="0" w:color="000000"/>
              <w:right w:val="single" w:sz="6" w:space="0" w:color="000000"/>
            </w:tcBorders>
          </w:tcPr>
          <w:p w14:paraId="4B4BA9DB" w14:textId="77777777" w:rsidR="00E73EDF" w:rsidRPr="001F69A8" w:rsidRDefault="007653F1" w:rsidP="00C128E3">
            <w:pPr>
              <w:pStyle w:val="Small"/>
              <w:spacing w:before="40" w:after="40"/>
              <w:jc w:val="both"/>
            </w:pPr>
            <w:r w:rsidRPr="001F69A8">
              <w:t>MUIN</w:t>
            </w:r>
          </w:p>
        </w:tc>
        <w:tc>
          <w:tcPr>
            <w:tcW w:w="794" w:type="dxa"/>
            <w:tcBorders>
              <w:top w:val="single" w:sz="6" w:space="0" w:color="000000"/>
              <w:left w:val="single" w:sz="6" w:space="0" w:color="000000"/>
              <w:bottom w:val="single" w:sz="6" w:space="0" w:color="000000"/>
              <w:right w:val="single" w:sz="6" w:space="0" w:color="000000"/>
            </w:tcBorders>
          </w:tcPr>
          <w:p w14:paraId="30C01BCA"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54F6D711"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CA59A58" w14:textId="75F88119" w:rsidR="00E73EDF" w:rsidRPr="001F69A8" w:rsidRDefault="007653F1" w:rsidP="00C128E3">
            <w:pPr>
              <w:pStyle w:val="Small"/>
              <w:snapToGrid w:val="0"/>
              <w:spacing w:before="40"/>
              <w:jc w:val="both"/>
            </w:pPr>
            <w:r w:rsidRPr="001F69A8">
              <w:t xml:space="preserve">{1} </w:t>
            </w:r>
            <w:r w:rsidR="00FF5CFC">
              <w:t>–</w:t>
            </w:r>
            <w:r w:rsidRPr="001F69A8">
              <w:t xml:space="preserve"> Insert</w:t>
            </w:r>
          </w:p>
          <w:p w14:paraId="181EDC6A" w14:textId="29D50B9C" w:rsidR="00E73EDF" w:rsidRPr="001F69A8" w:rsidRDefault="007653F1" w:rsidP="00C128E3">
            <w:pPr>
              <w:pStyle w:val="Small"/>
              <w:spacing w:before="0" w:after="40"/>
              <w:jc w:val="both"/>
            </w:pPr>
            <w:r w:rsidRPr="001F69A8">
              <w:t xml:space="preserve">{2} </w:t>
            </w:r>
            <w:r w:rsidR="00FF5CFC">
              <w:t>–</w:t>
            </w:r>
            <w:r w:rsidRPr="001F69A8">
              <w:t xml:space="preserve"> Delete</w:t>
            </w:r>
          </w:p>
        </w:tc>
      </w:tr>
    </w:tbl>
    <w:p w14:paraId="1341C537" w14:textId="77777777" w:rsidR="00E73EDF" w:rsidRPr="001F69A8" w:rsidRDefault="00E73EDF" w:rsidP="008C062E">
      <w:pPr>
        <w:spacing w:after="0" w:line="240" w:lineRule="auto"/>
        <w:rPr>
          <w:lang w:eastAsia="en-US"/>
        </w:rPr>
      </w:pPr>
    </w:p>
    <w:p w14:paraId="52C9B475" w14:textId="0D52E304" w:rsidR="00E75933" w:rsidRPr="001F69A8" w:rsidRDefault="00E75933" w:rsidP="001D02B5">
      <w:pPr>
        <w:pStyle w:val="ListContinue2"/>
        <w:keepNext/>
        <w:keepLines/>
        <w:pageBreakBefore/>
        <w:numPr>
          <w:ilvl w:val="0"/>
          <w:numId w:val="27"/>
        </w:numPr>
        <w:tabs>
          <w:tab w:val="clear" w:pos="800"/>
        </w:tabs>
        <w:spacing w:before="120" w:after="200" w:line="240" w:lineRule="auto"/>
        <w:rPr>
          <w:b/>
          <w:sz w:val="22"/>
          <w:szCs w:val="22"/>
          <w:lang w:eastAsia="en-US"/>
        </w:rPr>
      </w:pPr>
      <w:bookmarkStart w:id="1072" w:name="_Toc169203190"/>
      <w:bookmarkStart w:id="1073" w:name="_Toc170072520"/>
      <w:bookmarkStart w:id="1074" w:name="_Toc175558749"/>
      <w:r w:rsidRPr="001F69A8">
        <w:rPr>
          <w:b/>
          <w:sz w:val="22"/>
          <w:szCs w:val="22"/>
          <w:lang w:eastAsia="en-US"/>
        </w:rPr>
        <w:lastRenderedPageBreak/>
        <w:t xml:space="preserve">Dataset </w:t>
      </w:r>
      <w:r w:rsidR="00D24503">
        <w:rPr>
          <w:b/>
          <w:sz w:val="22"/>
          <w:szCs w:val="22"/>
          <w:lang w:eastAsia="en-US"/>
        </w:rPr>
        <w:t>C</w:t>
      </w:r>
      <w:r w:rsidR="00D24503" w:rsidRPr="001F69A8">
        <w:rPr>
          <w:b/>
          <w:sz w:val="22"/>
          <w:szCs w:val="22"/>
          <w:lang w:eastAsia="en-US"/>
        </w:rPr>
        <w:t xml:space="preserve">ancellation </w:t>
      </w:r>
      <w:r w:rsidR="00D24503">
        <w:rPr>
          <w:b/>
          <w:sz w:val="22"/>
          <w:szCs w:val="22"/>
          <w:lang w:eastAsia="en-US"/>
        </w:rPr>
        <w:t>S</w:t>
      </w:r>
      <w:r w:rsidR="00D24503" w:rsidRPr="001F69A8">
        <w:rPr>
          <w:b/>
          <w:sz w:val="22"/>
          <w:szCs w:val="22"/>
          <w:lang w:eastAsia="en-US"/>
        </w:rPr>
        <w:t>tructure</w:t>
      </w:r>
      <w:bookmarkEnd w:id="1072"/>
      <w:bookmarkEnd w:id="1073"/>
      <w:bookmarkEnd w:id="1074"/>
    </w:p>
    <w:p w14:paraId="39156BD4" w14:textId="548FCCDF" w:rsidR="00E73EDF" w:rsidRPr="001F69A8" w:rsidRDefault="007653F1" w:rsidP="00C128E3">
      <w:pPr>
        <w:autoSpaceDE w:val="0"/>
        <w:autoSpaceDN w:val="0"/>
        <w:adjustRightInd w:val="0"/>
        <w:spacing w:after="0" w:line="240" w:lineRule="auto"/>
        <w:rPr>
          <w:rFonts w:ascii="Courier" w:eastAsia="Times New Roman" w:hAnsi="Courier" w:cs="Arial"/>
          <w:lang w:eastAsia="en-US"/>
        </w:rPr>
      </w:pPr>
      <w:bookmarkStart w:id="1075" w:name="_Toc270580306"/>
      <w:bookmarkStart w:id="1076" w:name="_Toc225648381"/>
      <w:bookmarkStart w:id="1077" w:name="_Toc225065238"/>
      <w:r w:rsidRPr="001F69A8">
        <w:rPr>
          <w:rFonts w:ascii="Courier" w:eastAsia="Times New Roman" w:hAnsi="Courier" w:cs="Arial"/>
          <w:lang w:eastAsia="en-US"/>
        </w:rPr>
        <w:t>Dataset cancelation file</w:t>
      </w:r>
    </w:p>
    <w:p w14:paraId="05D669A1" w14:textId="09298354" w:rsidR="00E73EDF" w:rsidRPr="001F69A8" w:rsidRDefault="007653F1" w:rsidP="00C128E3">
      <w:pPr>
        <w:autoSpaceDE w:val="0"/>
        <w:autoSpaceDN w:val="0"/>
        <w:adjustRightInd w:val="0"/>
        <w:spacing w:after="0" w:line="240" w:lineRule="auto"/>
        <w:rPr>
          <w:rFonts w:ascii="Courier" w:eastAsia="Times New Roman" w:hAnsi="Courier" w:cs="Arial"/>
          <w:lang w:eastAsia="en-US"/>
        </w:rPr>
      </w:pPr>
      <w:r w:rsidRPr="001F69A8">
        <w:rPr>
          <w:rFonts w:ascii="Courier" w:eastAsia="Times New Roman" w:hAnsi="Courier" w:cs="Arial"/>
          <w:lang w:eastAsia="en-US"/>
        </w:rPr>
        <w:t xml:space="preserve">   | </w:t>
      </w:r>
    </w:p>
    <w:p w14:paraId="0D9EEF27" w14:textId="3A81A780" w:rsidR="00E73EDF" w:rsidRPr="001F69A8" w:rsidRDefault="007653F1" w:rsidP="00C128E3">
      <w:pPr>
        <w:pStyle w:val="NoSpacing2"/>
        <w:spacing w:line="240" w:lineRule="auto"/>
        <w:jc w:val="both"/>
        <w:rPr>
          <w:rFonts w:ascii="Courier" w:hAnsi="Courier"/>
        </w:rPr>
      </w:pPr>
      <w:r w:rsidRPr="001F69A8">
        <w:rPr>
          <w:rFonts w:ascii="Courier" w:hAnsi="Courier"/>
        </w:rPr>
        <w:t xml:space="preserve">   |--&lt;1&gt;- Dataset General Information record</w:t>
      </w:r>
    </w:p>
    <w:p w14:paraId="25495E59" w14:textId="0471AE14" w:rsidR="00E73EDF" w:rsidRPr="001F69A8" w:rsidRDefault="007653F1" w:rsidP="00C128E3">
      <w:pPr>
        <w:pStyle w:val="NoSpacing2"/>
        <w:spacing w:line="240" w:lineRule="auto"/>
        <w:jc w:val="both"/>
        <w:rPr>
          <w:rFonts w:ascii="Courier" w:hAnsi="Courier"/>
        </w:rPr>
      </w:pPr>
      <w:r w:rsidRPr="001F69A8">
        <w:rPr>
          <w:rFonts w:ascii="Courier" w:hAnsi="Courier"/>
        </w:rPr>
        <w:t xml:space="preserve">       |</w:t>
      </w:r>
    </w:p>
    <w:p w14:paraId="0AB53222" w14:textId="6D65D625" w:rsidR="00E73EDF" w:rsidRDefault="007653F1" w:rsidP="00C128E3">
      <w:pPr>
        <w:pStyle w:val="NoSpacing2"/>
        <w:spacing w:line="240" w:lineRule="auto"/>
        <w:jc w:val="both"/>
        <w:rPr>
          <w:rFonts w:ascii="Courier" w:hAnsi="Courier"/>
        </w:rPr>
      </w:pPr>
      <w:r w:rsidRPr="001F69A8">
        <w:rPr>
          <w:rFonts w:ascii="Courier" w:hAnsi="Courier"/>
        </w:rPr>
        <w:t xml:space="preserve">       |--&lt;1&gt;-DSID (13\\*1): Dataset Identification field</w:t>
      </w:r>
    </w:p>
    <w:p w14:paraId="58DDC5AD" w14:textId="73376302" w:rsidR="00F97564" w:rsidRPr="00F97564" w:rsidRDefault="00F97564" w:rsidP="00F97564">
      <w:pPr>
        <w:pStyle w:val="NoSpacing2"/>
        <w:spacing w:after="0" w:line="240" w:lineRule="auto"/>
        <w:jc w:val="both"/>
        <w:rPr>
          <w:rFonts w:ascii="Arial" w:hAnsi="Arial" w:cs="Arial"/>
        </w:rPr>
      </w:pPr>
    </w:p>
    <w:p w14:paraId="4398E3BF" w14:textId="5DA362F7" w:rsidR="008C062E" w:rsidRPr="008C062E" w:rsidRDefault="008C062E" w:rsidP="001D02B5">
      <w:pPr>
        <w:pStyle w:val="ListContinue2"/>
        <w:numPr>
          <w:ilvl w:val="1"/>
          <w:numId w:val="27"/>
        </w:numPr>
        <w:tabs>
          <w:tab w:val="clear" w:pos="800"/>
        </w:tabs>
        <w:spacing w:before="120" w:after="120" w:line="240" w:lineRule="auto"/>
        <w:rPr>
          <w:b/>
          <w:lang w:eastAsia="en-US"/>
        </w:rPr>
      </w:pPr>
      <w:bookmarkStart w:id="1078" w:name="_Toc162435497"/>
      <w:bookmarkStart w:id="1079" w:name="_Toc169203191"/>
      <w:bookmarkStart w:id="1080" w:name="_Toc170072521"/>
      <w:bookmarkStart w:id="1081" w:name="_Toc175558750"/>
      <w:r w:rsidRPr="008C062E">
        <w:rPr>
          <w:b/>
          <w:lang w:eastAsia="en-US"/>
        </w:rPr>
        <w:t xml:space="preserve">Field </w:t>
      </w:r>
      <w:r>
        <w:rPr>
          <w:b/>
          <w:lang w:eastAsia="en-US"/>
        </w:rPr>
        <w:t>c</w:t>
      </w:r>
      <w:r w:rsidRPr="008C062E">
        <w:rPr>
          <w:b/>
          <w:lang w:eastAsia="en-US"/>
        </w:rPr>
        <w:t>ontent</w:t>
      </w:r>
      <w:bookmarkEnd w:id="1078"/>
      <w:bookmarkEnd w:id="1079"/>
      <w:bookmarkEnd w:id="1080"/>
      <w:bookmarkEnd w:id="1081"/>
    </w:p>
    <w:p w14:paraId="6091314C" w14:textId="223A8308" w:rsidR="008C062E" w:rsidRPr="008C062E" w:rsidRDefault="008C062E" w:rsidP="001D02B5">
      <w:pPr>
        <w:pStyle w:val="ListContinue2"/>
        <w:numPr>
          <w:ilvl w:val="2"/>
          <w:numId w:val="27"/>
        </w:numPr>
        <w:tabs>
          <w:tab w:val="clear" w:pos="432"/>
        </w:tabs>
        <w:spacing w:before="120" w:after="120" w:line="240" w:lineRule="auto"/>
        <w:rPr>
          <w:b/>
          <w:lang w:eastAsia="en-US"/>
        </w:rPr>
      </w:pPr>
      <w:bookmarkStart w:id="1082" w:name="_Toc162435498"/>
      <w:bookmarkStart w:id="1083" w:name="_Toc169203192"/>
      <w:bookmarkStart w:id="1084" w:name="_Toc170072522"/>
      <w:bookmarkStart w:id="1085" w:name="_Toc175558751"/>
      <w:r w:rsidRPr="008C062E">
        <w:rPr>
          <w:b/>
          <w:lang w:eastAsia="en-US"/>
        </w:rPr>
        <w:t>Dataset Identification field - DSID</w:t>
      </w:r>
      <w:bookmarkEnd w:id="1082"/>
      <w:bookmarkEnd w:id="1083"/>
      <w:bookmarkEnd w:id="1084"/>
      <w:bookmarkEnd w:id="1085"/>
    </w:p>
    <w:tbl>
      <w:tblPr>
        <w:tblW w:w="9866" w:type="dxa"/>
        <w:tblInd w:w="-244" w:type="dxa"/>
        <w:tblLayout w:type="fixed"/>
        <w:tblCellMar>
          <w:left w:w="57" w:type="dxa"/>
          <w:right w:w="57" w:type="dxa"/>
        </w:tblCellMar>
        <w:tblLook w:val="04A0" w:firstRow="1" w:lastRow="0" w:firstColumn="1" w:lastColumn="0" w:noHBand="0" w:noVBand="1"/>
      </w:tblPr>
      <w:tblGrid>
        <w:gridCol w:w="2553"/>
        <w:gridCol w:w="893"/>
        <w:gridCol w:w="2087"/>
        <w:gridCol w:w="893"/>
        <w:gridCol w:w="3440"/>
      </w:tblGrid>
      <w:tr w:rsidR="00E73EDF" w:rsidRPr="001F69A8" w14:paraId="54BC577D" w14:textId="77777777" w:rsidTr="008C062E">
        <w:trPr>
          <w:trHeight w:val="212"/>
        </w:trPr>
        <w:tc>
          <w:tcPr>
            <w:tcW w:w="2553"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5B56B422" w14:textId="77777777" w:rsidR="00E73EDF" w:rsidRPr="001F69A8" w:rsidRDefault="007653F1" w:rsidP="00C128E3">
            <w:pPr>
              <w:pStyle w:val="Small"/>
              <w:spacing w:before="40" w:after="40"/>
              <w:jc w:val="both"/>
              <w:rPr>
                <w:b/>
              </w:rPr>
            </w:pPr>
            <w:r w:rsidRPr="001F69A8">
              <w:rPr>
                <w:b/>
              </w:rPr>
              <w:t>Subfield name</w:t>
            </w:r>
          </w:p>
        </w:tc>
        <w:tc>
          <w:tcPr>
            <w:tcW w:w="8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84955BE" w14:textId="77777777" w:rsidR="00E73EDF" w:rsidRPr="001F69A8" w:rsidRDefault="007653F1" w:rsidP="00C128E3">
            <w:pPr>
              <w:pStyle w:val="Small"/>
              <w:spacing w:before="40" w:after="40"/>
              <w:jc w:val="both"/>
              <w:rPr>
                <w:b/>
              </w:rPr>
            </w:pPr>
            <w:r w:rsidRPr="001F69A8">
              <w:rPr>
                <w:b/>
              </w:rPr>
              <w:t>Label</w:t>
            </w:r>
          </w:p>
        </w:tc>
        <w:tc>
          <w:tcPr>
            <w:tcW w:w="2087"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06B2840" w14:textId="6B2EDD1B" w:rsidR="00E73EDF" w:rsidRPr="001F69A8" w:rsidRDefault="007653F1" w:rsidP="00C128E3">
            <w:pPr>
              <w:pStyle w:val="Small"/>
              <w:spacing w:before="40" w:after="40"/>
              <w:jc w:val="both"/>
              <w:rPr>
                <w:b/>
              </w:rPr>
            </w:pPr>
            <w:r w:rsidRPr="001F69A8">
              <w:rPr>
                <w:b/>
              </w:rPr>
              <w:t>Value</w:t>
            </w:r>
          </w:p>
        </w:tc>
        <w:tc>
          <w:tcPr>
            <w:tcW w:w="8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9F3EB01" w14:textId="77777777" w:rsidR="00E73EDF" w:rsidRPr="001F69A8" w:rsidRDefault="007653F1" w:rsidP="00C128E3">
            <w:pPr>
              <w:pStyle w:val="Small"/>
              <w:spacing w:before="40" w:after="40"/>
              <w:jc w:val="both"/>
              <w:rPr>
                <w:b/>
              </w:rPr>
            </w:pPr>
            <w:r w:rsidRPr="001F69A8">
              <w:rPr>
                <w:b/>
              </w:rPr>
              <w:t>Format</w:t>
            </w:r>
          </w:p>
        </w:tc>
        <w:tc>
          <w:tcPr>
            <w:tcW w:w="3440"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D8B5158" w14:textId="77777777" w:rsidR="00E73EDF" w:rsidRPr="001F69A8" w:rsidRDefault="007653F1" w:rsidP="00C128E3">
            <w:pPr>
              <w:pStyle w:val="Small"/>
              <w:spacing w:before="40" w:after="40"/>
              <w:jc w:val="both"/>
              <w:rPr>
                <w:b/>
              </w:rPr>
            </w:pPr>
            <w:r w:rsidRPr="001F69A8">
              <w:rPr>
                <w:b/>
              </w:rPr>
              <w:t>Comment</w:t>
            </w:r>
          </w:p>
        </w:tc>
      </w:tr>
      <w:tr w:rsidR="00E73EDF" w:rsidRPr="001F69A8" w14:paraId="486EF1D8"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58752AEE" w14:textId="53EA8B08" w:rsidR="00E73EDF" w:rsidRPr="001F69A8" w:rsidRDefault="007653F1" w:rsidP="008C062E">
            <w:pPr>
              <w:pStyle w:val="Small"/>
              <w:spacing w:before="40" w:after="40"/>
            </w:pPr>
            <w:r w:rsidRPr="001F69A8">
              <w:t xml:space="preserve">Record </w:t>
            </w:r>
            <w:r w:rsidR="008C062E">
              <w:t>n</w:t>
            </w:r>
            <w:r w:rsidR="008C062E" w:rsidRPr="001F69A8">
              <w:t>ame</w:t>
            </w:r>
          </w:p>
        </w:tc>
        <w:tc>
          <w:tcPr>
            <w:tcW w:w="893" w:type="dxa"/>
            <w:tcBorders>
              <w:top w:val="single" w:sz="6" w:space="0" w:color="000000"/>
              <w:left w:val="single" w:sz="6" w:space="0" w:color="000000"/>
              <w:bottom w:val="single" w:sz="6" w:space="0" w:color="000000"/>
              <w:right w:val="single" w:sz="6" w:space="0" w:color="000000"/>
            </w:tcBorders>
          </w:tcPr>
          <w:p w14:paraId="21FCC21B" w14:textId="77777777" w:rsidR="00E73EDF" w:rsidRPr="001F69A8" w:rsidRDefault="007653F1" w:rsidP="00C128E3">
            <w:pPr>
              <w:pStyle w:val="Small"/>
              <w:spacing w:before="40" w:after="40"/>
            </w:pPr>
            <w:r w:rsidRPr="001F69A8">
              <w:t>RCNM</w:t>
            </w:r>
          </w:p>
        </w:tc>
        <w:tc>
          <w:tcPr>
            <w:tcW w:w="2087" w:type="dxa"/>
            <w:tcBorders>
              <w:top w:val="single" w:sz="6" w:space="0" w:color="000000"/>
              <w:left w:val="single" w:sz="6" w:space="0" w:color="000000"/>
              <w:bottom w:val="single" w:sz="6" w:space="0" w:color="000000"/>
              <w:right w:val="single" w:sz="6" w:space="0" w:color="000000"/>
            </w:tcBorders>
          </w:tcPr>
          <w:p w14:paraId="78AF50E2" w14:textId="08DC2543" w:rsidR="00E73EDF" w:rsidRPr="001F69A8" w:rsidRDefault="007653F1" w:rsidP="00C128E3">
            <w:pPr>
              <w:pStyle w:val="Small"/>
              <w:spacing w:before="40" w:after="40"/>
            </w:pPr>
            <w:r w:rsidRPr="001F69A8">
              <w:t>{10}</w:t>
            </w:r>
          </w:p>
        </w:tc>
        <w:tc>
          <w:tcPr>
            <w:tcW w:w="893" w:type="dxa"/>
            <w:tcBorders>
              <w:top w:val="single" w:sz="6" w:space="0" w:color="000000"/>
              <w:left w:val="single" w:sz="6" w:space="0" w:color="000000"/>
              <w:bottom w:val="single" w:sz="6" w:space="0" w:color="000000"/>
              <w:right w:val="single" w:sz="6" w:space="0" w:color="000000"/>
            </w:tcBorders>
          </w:tcPr>
          <w:p w14:paraId="78BEEE73" w14:textId="77777777" w:rsidR="00E73EDF" w:rsidRPr="001F69A8" w:rsidRDefault="007653F1" w:rsidP="00C128E3">
            <w:pPr>
              <w:pStyle w:val="Small"/>
              <w:spacing w:before="40" w:after="40"/>
            </w:pPr>
            <w:r w:rsidRPr="001F69A8">
              <w:t>b11</w:t>
            </w:r>
          </w:p>
        </w:tc>
        <w:tc>
          <w:tcPr>
            <w:tcW w:w="3440" w:type="dxa"/>
            <w:tcBorders>
              <w:top w:val="single" w:sz="6" w:space="0" w:color="000000"/>
              <w:left w:val="single" w:sz="6" w:space="0" w:color="000000"/>
              <w:bottom w:val="single" w:sz="6" w:space="0" w:color="000000"/>
              <w:right w:val="single" w:sz="6" w:space="0" w:color="000000"/>
            </w:tcBorders>
          </w:tcPr>
          <w:p w14:paraId="4FCEB7D3" w14:textId="14313A8D" w:rsidR="00E73EDF" w:rsidRPr="001F69A8" w:rsidRDefault="007653F1" w:rsidP="00F97564">
            <w:pPr>
              <w:pStyle w:val="Small"/>
              <w:spacing w:before="40" w:after="40"/>
            </w:pPr>
            <w:r w:rsidRPr="001F69A8">
              <w:t xml:space="preserve">{10} </w:t>
            </w:r>
            <w:r w:rsidR="008C062E">
              <w:t>–</w:t>
            </w:r>
            <w:r w:rsidRPr="001F69A8">
              <w:t xml:space="preserve"> </w:t>
            </w:r>
            <w:r w:rsidR="00F97564" w:rsidRPr="001F69A8">
              <w:t>Data</w:t>
            </w:r>
            <w:r w:rsidR="00F97564">
              <w:t xml:space="preserve"> S</w:t>
            </w:r>
            <w:r w:rsidR="00F97564" w:rsidRPr="001F69A8">
              <w:t xml:space="preserve">et </w:t>
            </w:r>
            <w:r w:rsidRPr="001F69A8">
              <w:t>Identification</w:t>
            </w:r>
          </w:p>
        </w:tc>
      </w:tr>
      <w:tr w:rsidR="00E73EDF" w:rsidRPr="001F69A8" w14:paraId="392CAC27" w14:textId="77777777" w:rsidTr="008C062E">
        <w:trPr>
          <w:trHeight w:val="197"/>
        </w:trPr>
        <w:tc>
          <w:tcPr>
            <w:tcW w:w="2553" w:type="dxa"/>
            <w:tcBorders>
              <w:top w:val="single" w:sz="6" w:space="0" w:color="000000"/>
              <w:left w:val="single" w:sz="6" w:space="0" w:color="000000"/>
              <w:bottom w:val="single" w:sz="6" w:space="0" w:color="000000"/>
              <w:right w:val="single" w:sz="6" w:space="0" w:color="000000"/>
            </w:tcBorders>
          </w:tcPr>
          <w:p w14:paraId="6340BD4A" w14:textId="032E0510" w:rsidR="00E73EDF" w:rsidRPr="001F69A8" w:rsidRDefault="007653F1" w:rsidP="008C062E">
            <w:pPr>
              <w:pStyle w:val="Small"/>
              <w:spacing w:before="40" w:after="40"/>
            </w:pPr>
            <w:r w:rsidRPr="001F69A8">
              <w:t xml:space="preserve">Record </w:t>
            </w:r>
            <w:r w:rsidR="008C062E">
              <w:t>i</w:t>
            </w:r>
            <w:r w:rsidR="008C062E" w:rsidRPr="001F69A8">
              <w:t xml:space="preserve">dentification </w:t>
            </w:r>
            <w:r w:rsidRPr="001F69A8">
              <w:t>number</w:t>
            </w:r>
          </w:p>
        </w:tc>
        <w:tc>
          <w:tcPr>
            <w:tcW w:w="893" w:type="dxa"/>
            <w:tcBorders>
              <w:top w:val="single" w:sz="6" w:space="0" w:color="000000"/>
              <w:left w:val="single" w:sz="6" w:space="0" w:color="000000"/>
              <w:bottom w:val="single" w:sz="6" w:space="0" w:color="000000"/>
              <w:right w:val="single" w:sz="6" w:space="0" w:color="000000"/>
            </w:tcBorders>
          </w:tcPr>
          <w:p w14:paraId="45AAA735" w14:textId="77777777" w:rsidR="00E73EDF" w:rsidRPr="001F69A8" w:rsidRDefault="007653F1" w:rsidP="00C128E3">
            <w:pPr>
              <w:pStyle w:val="Small"/>
              <w:spacing w:before="40" w:after="40"/>
            </w:pPr>
            <w:r w:rsidRPr="001F69A8">
              <w:t>RCID</w:t>
            </w:r>
          </w:p>
        </w:tc>
        <w:tc>
          <w:tcPr>
            <w:tcW w:w="2087" w:type="dxa"/>
            <w:tcBorders>
              <w:top w:val="single" w:sz="6" w:space="0" w:color="000000"/>
              <w:left w:val="single" w:sz="6" w:space="0" w:color="000000"/>
              <w:bottom w:val="single" w:sz="6" w:space="0" w:color="000000"/>
              <w:right w:val="single" w:sz="6" w:space="0" w:color="000000"/>
            </w:tcBorders>
          </w:tcPr>
          <w:p w14:paraId="3EDD889A" w14:textId="3012CBC7" w:rsidR="00E73EDF" w:rsidRPr="001F69A8" w:rsidRDefault="007653F1" w:rsidP="00C128E3">
            <w:pPr>
              <w:pStyle w:val="Small"/>
              <w:spacing w:before="40" w:after="40"/>
            </w:pPr>
            <w:r w:rsidRPr="001F69A8">
              <w:t>{1}</w:t>
            </w:r>
          </w:p>
        </w:tc>
        <w:tc>
          <w:tcPr>
            <w:tcW w:w="893" w:type="dxa"/>
            <w:tcBorders>
              <w:top w:val="single" w:sz="6" w:space="0" w:color="000000"/>
              <w:left w:val="single" w:sz="6" w:space="0" w:color="000000"/>
              <w:bottom w:val="single" w:sz="6" w:space="0" w:color="000000"/>
              <w:right w:val="single" w:sz="6" w:space="0" w:color="000000"/>
            </w:tcBorders>
          </w:tcPr>
          <w:p w14:paraId="53CE4872" w14:textId="77777777" w:rsidR="00E73EDF" w:rsidRPr="001F69A8" w:rsidRDefault="007653F1" w:rsidP="00C128E3">
            <w:pPr>
              <w:pStyle w:val="Small"/>
              <w:spacing w:before="40" w:after="40"/>
            </w:pPr>
            <w:r w:rsidRPr="001F69A8">
              <w:t>b14</w:t>
            </w:r>
          </w:p>
        </w:tc>
        <w:tc>
          <w:tcPr>
            <w:tcW w:w="3440" w:type="dxa"/>
            <w:tcBorders>
              <w:top w:val="single" w:sz="6" w:space="0" w:color="000000"/>
              <w:left w:val="single" w:sz="6" w:space="0" w:color="000000"/>
              <w:bottom w:val="single" w:sz="6" w:space="0" w:color="000000"/>
              <w:right w:val="single" w:sz="6" w:space="0" w:color="000000"/>
            </w:tcBorders>
          </w:tcPr>
          <w:p w14:paraId="2BBE28B7" w14:textId="5C86E21A" w:rsidR="00E73EDF" w:rsidRPr="001F69A8" w:rsidRDefault="007653F1" w:rsidP="00C128E3">
            <w:pPr>
              <w:pStyle w:val="Small"/>
              <w:spacing w:before="40" w:after="40"/>
            </w:pPr>
            <w:r w:rsidRPr="001F69A8">
              <w:t>Only one record</w:t>
            </w:r>
          </w:p>
        </w:tc>
      </w:tr>
      <w:tr w:rsidR="00E73EDF" w:rsidRPr="001F69A8" w14:paraId="32F043FF"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01D52C70" w14:textId="61AF83F6" w:rsidR="00E73EDF" w:rsidRPr="001F69A8" w:rsidRDefault="007653F1" w:rsidP="008C062E">
            <w:pPr>
              <w:pStyle w:val="Small"/>
              <w:spacing w:before="40" w:after="40"/>
            </w:pPr>
            <w:r w:rsidRPr="001F69A8">
              <w:t xml:space="preserve">Encoding </w:t>
            </w:r>
            <w:r w:rsidR="008C062E">
              <w:t>s</w:t>
            </w:r>
            <w:r w:rsidR="008C062E" w:rsidRPr="001F69A8">
              <w:t>pecification</w:t>
            </w:r>
          </w:p>
        </w:tc>
        <w:tc>
          <w:tcPr>
            <w:tcW w:w="893" w:type="dxa"/>
            <w:tcBorders>
              <w:top w:val="single" w:sz="6" w:space="0" w:color="000000"/>
              <w:left w:val="single" w:sz="6" w:space="0" w:color="000000"/>
              <w:bottom w:val="single" w:sz="6" w:space="0" w:color="000000"/>
              <w:right w:val="single" w:sz="6" w:space="0" w:color="000000"/>
            </w:tcBorders>
          </w:tcPr>
          <w:p w14:paraId="6A16771D" w14:textId="77777777" w:rsidR="00E73EDF" w:rsidRPr="001F69A8" w:rsidRDefault="007653F1" w:rsidP="00C128E3">
            <w:pPr>
              <w:pStyle w:val="Small"/>
              <w:spacing w:before="40" w:after="40"/>
            </w:pPr>
            <w:r w:rsidRPr="001F69A8">
              <w:t>ENSP</w:t>
            </w:r>
          </w:p>
        </w:tc>
        <w:tc>
          <w:tcPr>
            <w:tcW w:w="2087" w:type="dxa"/>
            <w:tcBorders>
              <w:top w:val="single" w:sz="6" w:space="0" w:color="000000"/>
              <w:left w:val="single" w:sz="6" w:space="0" w:color="000000"/>
              <w:bottom w:val="single" w:sz="6" w:space="0" w:color="000000"/>
              <w:right w:val="single" w:sz="6" w:space="0" w:color="000000"/>
            </w:tcBorders>
          </w:tcPr>
          <w:p w14:paraId="7AE476BD" w14:textId="19D81DFD" w:rsidR="00E73EDF" w:rsidRPr="001F69A8" w:rsidRDefault="009F3095" w:rsidP="009F3095">
            <w:pPr>
              <w:pStyle w:val="Small"/>
              <w:spacing w:before="40" w:after="40"/>
            </w:pPr>
            <w:r>
              <w:t>“</w:t>
            </w:r>
            <w:r w:rsidR="007653F1" w:rsidRPr="001F69A8">
              <w:t xml:space="preserve">S-100 Part </w:t>
            </w:r>
            <w:r w:rsidRPr="001F69A8">
              <w:t>10a</w:t>
            </w:r>
            <w:r>
              <w:t>”</w:t>
            </w:r>
          </w:p>
        </w:tc>
        <w:tc>
          <w:tcPr>
            <w:tcW w:w="893" w:type="dxa"/>
            <w:tcBorders>
              <w:top w:val="single" w:sz="6" w:space="0" w:color="000000"/>
              <w:left w:val="single" w:sz="6" w:space="0" w:color="000000"/>
              <w:bottom w:val="single" w:sz="6" w:space="0" w:color="000000"/>
              <w:right w:val="single" w:sz="6" w:space="0" w:color="000000"/>
            </w:tcBorders>
          </w:tcPr>
          <w:p w14:paraId="29AC3463" w14:textId="5EC282A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4E627A07" w14:textId="7962C6AB" w:rsidR="00E73EDF" w:rsidRPr="001F69A8" w:rsidRDefault="007653F1" w:rsidP="00C128E3">
            <w:pPr>
              <w:pStyle w:val="Small"/>
              <w:spacing w:before="40" w:after="40"/>
            </w:pPr>
            <w:r w:rsidRPr="001F69A8">
              <w:t>Encoding specification that defines the encoding</w:t>
            </w:r>
          </w:p>
        </w:tc>
      </w:tr>
      <w:tr w:rsidR="00E73EDF" w:rsidRPr="001F69A8" w14:paraId="29D8EBA6" w14:textId="77777777" w:rsidTr="008C062E">
        <w:trPr>
          <w:trHeight w:val="70"/>
        </w:trPr>
        <w:tc>
          <w:tcPr>
            <w:tcW w:w="2553" w:type="dxa"/>
            <w:tcBorders>
              <w:top w:val="single" w:sz="6" w:space="0" w:color="000000"/>
              <w:left w:val="single" w:sz="6" w:space="0" w:color="000000"/>
              <w:bottom w:val="single" w:sz="6" w:space="0" w:color="000000"/>
              <w:right w:val="single" w:sz="6" w:space="0" w:color="000000"/>
            </w:tcBorders>
          </w:tcPr>
          <w:p w14:paraId="466D653A" w14:textId="28A6B5FE" w:rsidR="00E73EDF" w:rsidRPr="001F69A8" w:rsidRDefault="007653F1" w:rsidP="008C062E">
            <w:pPr>
              <w:pStyle w:val="Small"/>
              <w:spacing w:before="40" w:after="40"/>
            </w:pPr>
            <w:r w:rsidRPr="001F69A8">
              <w:t xml:space="preserve">Encoding </w:t>
            </w:r>
            <w:r w:rsidR="008C062E">
              <w:t>s</w:t>
            </w:r>
            <w:r w:rsidR="008C062E" w:rsidRPr="001F69A8">
              <w:t xml:space="preserve">pecification </w:t>
            </w:r>
            <w:r w:rsidR="008C062E">
              <w:t>e</w:t>
            </w:r>
            <w:r w:rsidR="008C062E"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6DD148DF" w14:textId="77777777" w:rsidR="00E73EDF" w:rsidRPr="001F69A8" w:rsidRDefault="007653F1" w:rsidP="00C128E3">
            <w:pPr>
              <w:pStyle w:val="Small"/>
              <w:spacing w:before="40" w:after="40"/>
            </w:pPr>
            <w:r w:rsidRPr="001F69A8">
              <w:t>ENED</w:t>
            </w:r>
          </w:p>
        </w:tc>
        <w:tc>
          <w:tcPr>
            <w:tcW w:w="2087" w:type="dxa"/>
            <w:tcBorders>
              <w:top w:val="single" w:sz="6" w:space="0" w:color="000000"/>
              <w:left w:val="single" w:sz="6" w:space="0" w:color="000000"/>
              <w:bottom w:val="single" w:sz="6" w:space="0" w:color="000000"/>
              <w:right w:val="single" w:sz="6" w:space="0" w:color="000000"/>
            </w:tcBorders>
          </w:tcPr>
          <w:p w14:paraId="10E574F2" w14:textId="67B056B8" w:rsidR="00E73EDF" w:rsidRPr="001F69A8" w:rsidRDefault="007653F1" w:rsidP="009F3095">
            <w:pPr>
              <w:pStyle w:val="Small"/>
              <w:spacing w:before="40" w:after="40"/>
            </w:pPr>
            <w:r w:rsidRPr="001F69A8">
              <w:t>“</w:t>
            </w:r>
            <w:r w:rsidR="00746CF6">
              <w:t>5.</w:t>
            </w:r>
            <w:r w:rsidR="00CF72F9">
              <w:t>2</w:t>
            </w:r>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4DC42AF9"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79B18219" w14:textId="77777777" w:rsidR="00E73EDF" w:rsidRPr="001F69A8" w:rsidRDefault="007653F1" w:rsidP="00C128E3">
            <w:pPr>
              <w:pStyle w:val="Small"/>
              <w:spacing w:before="40" w:after="40"/>
            </w:pPr>
            <w:r w:rsidRPr="001F69A8">
              <w:t>Edition of the encoding specification</w:t>
            </w:r>
          </w:p>
        </w:tc>
      </w:tr>
      <w:tr w:rsidR="00E73EDF" w:rsidRPr="001F69A8" w14:paraId="4192539B" w14:textId="77777777" w:rsidTr="008C062E">
        <w:trPr>
          <w:trHeight w:val="393"/>
        </w:trPr>
        <w:tc>
          <w:tcPr>
            <w:tcW w:w="2553" w:type="dxa"/>
            <w:tcBorders>
              <w:top w:val="single" w:sz="6" w:space="0" w:color="000000"/>
              <w:left w:val="single" w:sz="6" w:space="0" w:color="000000"/>
              <w:bottom w:val="single" w:sz="6" w:space="0" w:color="000000"/>
              <w:right w:val="single" w:sz="6" w:space="0" w:color="000000"/>
            </w:tcBorders>
          </w:tcPr>
          <w:p w14:paraId="01D50ECF" w14:textId="77777777" w:rsidR="00E73EDF" w:rsidRPr="001F69A8" w:rsidRDefault="007653F1" w:rsidP="00C128E3">
            <w:pPr>
              <w:pStyle w:val="Small"/>
              <w:spacing w:before="40" w:after="40"/>
            </w:pPr>
            <w:r w:rsidRPr="001F69A8">
              <w:t>Product identifier</w:t>
            </w:r>
          </w:p>
        </w:tc>
        <w:tc>
          <w:tcPr>
            <w:tcW w:w="893" w:type="dxa"/>
            <w:tcBorders>
              <w:top w:val="single" w:sz="6" w:space="0" w:color="000000"/>
              <w:left w:val="single" w:sz="6" w:space="0" w:color="000000"/>
              <w:bottom w:val="single" w:sz="6" w:space="0" w:color="000000"/>
              <w:right w:val="single" w:sz="6" w:space="0" w:color="000000"/>
            </w:tcBorders>
          </w:tcPr>
          <w:p w14:paraId="65A5C3F5" w14:textId="77777777" w:rsidR="00E73EDF" w:rsidRPr="001F69A8" w:rsidRDefault="007653F1" w:rsidP="00C128E3">
            <w:pPr>
              <w:pStyle w:val="Small"/>
              <w:spacing w:before="40" w:after="40"/>
            </w:pPr>
            <w:r w:rsidRPr="001F69A8">
              <w:t>PRSP</w:t>
            </w:r>
          </w:p>
        </w:tc>
        <w:tc>
          <w:tcPr>
            <w:tcW w:w="2087" w:type="dxa"/>
            <w:tcBorders>
              <w:top w:val="single" w:sz="6" w:space="0" w:color="000000"/>
              <w:left w:val="single" w:sz="6" w:space="0" w:color="000000"/>
              <w:bottom w:val="single" w:sz="6" w:space="0" w:color="000000"/>
              <w:right w:val="single" w:sz="6" w:space="0" w:color="000000"/>
            </w:tcBorders>
          </w:tcPr>
          <w:p w14:paraId="235B8704" w14:textId="329EBDD3" w:rsidR="00E73EDF" w:rsidRPr="001F69A8" w:rsidRDefault="007653F1" w:rsidP="009F3095">
            <w:pPr>
              <w:pStyle w:val="Small"/>
              <w:spacing w:before="40" w:after="40"/>
            </w:pPr>
            <w:r w:rsidRPr="001F69A8">
              <w:t>“INT.IHO.S-101.</w:t>
            </w:r>
            <w:r w:rsidR="006E7E1F">
              <w:t>2.0</w:t>
            </w:r>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09577C59" w14:textId="431AF4B3"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7C4A1847" w14:textId="77777777" w:rsidR="00E73EDF" w:rsidRPr="001F69A8" w:rsidRDefault="007653F1" w:rsidP="00C128E3">
            <w:pPr>
              <w:pStyle w:val="Small"/>
              <w:spacing w:before="40" w:after="40"/>
            </w:pPr>
            <w:r w:rsidRPr="001F69A8">
              <w:t>Unique identifier for the data product as specified in the product specification</w:t>
            </w:r>
          </w:p>
        </w:tc>
      </w:tr>
      <w:tr w:rsidR="00E73EDF" w:rsidRPr="001F69A8" w14:paraId="6CAA65C1"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259E25DF" w14:textId="0064C674" w:rsidR="00E73EDF" w:rsidRPr="001F69A8" w:rsidRDefault="007653F1" w:rsidP="008C062E">
            <w:pPr>
              <w:pStyle w:val="Small"/>
              <w:spacing w:before="40" w:after="40"/>
            </w:pPr>
            <w:r w:rsidRPr="001F69A8">
              <w:t xml:space="preserve">Product </w:t>
            </w:r>
            <w:r w:rsidR="008C062E">
              <w:t>e</w:t>
            </w:r>
            <w:r w:rsidR="008C062E"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3F1F9735" w14:textId="77777777" w:rsidR="00E73EDF" w:rsidRPr="001F69A8" w:rsidRDefault="007653F1" w:rsidP="00C128E3">
            <w:pPr>
              <w:pStyle w:val="Small"/>
              <w:spacing w:before="40" w:after="40"/>
            </w:pPr>
            <w:r w:rsidRPr="001F69A8">
              <w:t>PRED</w:t>
            </w:r>
          </w:p>
        </w:tc>
        <w:tc>
          <w:tcPr>
            <w:tcW w:w="2087" w:type="dxa"/>
            <w:tcBorders>
              <w:top w:val="single" w:sz="6" w:space="0" w:color="000000"/>
              <w:left w:val="single" w:sz="6" w:space="0" w:color="000000"/>
              <w:bottom w:val="single" w:sz="6" w:space="0" w:color="000000"/>
              <w:right w:val="single" w:sz="6" w:space="0" w:color="000000"/>
            </w:tcBorders>
          </w:tcPr>
          <w:p w14:paraId="39F892C3" w14:textId="113DA9CB" w:rsidR="00E73EDF" w:rsidRPr="001F69A8" w:rsidRDefault="007653F1" w:rsidP="009F3095">
            <w:pPr>
              <w:pStyle w:val="Small"/>
              <w:spacing w:before="40" w:after="40"/>
            </w:pPr>
            <w:r w:rsidRPr="001F69A8">
              <w:t>“</w:t>
            </w:r>
            <w:r w:rsidR="006E7E1F">
              <w:t>2.0</w:t>
            </w:r>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102319C3" w14:textId="53B54F02"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D9FF5EE" w14:textId="77777777" w:rsidR="00E73EDF" w:rsidRPr="001F69A8" w:rsidRDefault="007653F1" w:rsidP="00C128E3">
            <w:pPr>
              <w:pStyle w:val="Small"/>
              <w:spacing w:before="40" w:after="40"/>
            </w:pPr>
            <w:r w:rsidRPr="001F69A8">
              <w:t>Edition of the product specification</w:t>
            </w:r>
          </w:p>
        </w:tc>
      </w:tr>
      <w:tr w:rsidR="00E73EDF" w:rsidRPr="001F69A8" w14:paraId="0F4A731D"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600E8317" w14:textId="3589344E" w:rsidR="00E73EDF" w:rsidRPr="001F69A8" w:rsidRDefault="007653F1" w:rsidP="008C062E">
            <w:pPr>
              <w:pStyle w:val="Small"/>
              <w:spacing w:before="40" w:after="40"/>
            </w:pPr>
            <w:r w:rsidRPr="001F69A8">
              <w:t xml:space="preserve">Application </w:t>
            </w:r>
            <w:r w:rsidR="008C062E">
              <w:t>p</w:t>
            </w:r>
            <w:r w:rsidR="008C062E" w:rsidRPr="001F69A8">
              <w:t>rofile</w:t>
            </w:r>
          </w:p>
        </w:tc>
        <w:tc>
          <w:tcPr>
            <w:tcW w:w="893" w:type="dxa"/>
            <w:tcBorders>
              <w:top w:val="single" w:sz="6" w:space="0" w:color="000000"/>
              <w:left w:val="single" w:sz="6" w:space="0" w:color="000000"/>
              <w:bottom w:val="single" w:sz="6" w:space="0" w:color="000000"/>
              <w:right w:val="single" w:sz="6" w:space="0" w:color="000000"/>
            </w:tcBorders>
          </w:tcPr>
          <w:p w14:paraId="27C7EB70" w14:textId="77777777" w:rsidR="00E73EDF" w:rsidRPr="001F69A8" w:rsidRDefault="007653F1" w:rsidP="00C128E3">
            <w:pPr>
              <w:pStyle w:val="Small"/>
              <w:spacing w:before="40" w:after="40"/>
            </w:pPr>
            <w:r w:rsidRPr="001F69A8">
              <w:t>PROF</w:t>
            </w:r>
          </w:p>
        </w:tc>
        <w:tc>
          <w:tcPr>
            <w:tcW w:w="2087" w:type="dxa"/>
            <w:tcBorders>
              <w:top w:val="single" w:sz="6" w:space="0" w:color="000000"/>
              <w:left w:val="single" w:sz="6" w:space="0" w:color="000000"/>
              <w:bottom w:val="single" w:sz="6" w:space="0" w:color="000000"/>
              <w:right w:val="single" w:sz="6" w:space="0" w:color="000000"/>
            </w:tcBorders>
          </w:tcPr>
          <w:p w14:paraId="3B9FF89C" w14:textId="31723DD6" w:rsidR="00E73EDF" w:rsidRPr="001F69A8" w:rsidRDefault="007653F1" w:rsidP="00C128E3">
            <w:pPr>
              <w:pStyle w:val="Small"/>
              <w:spacing w:before="40" w:after="40"/>
            </w:pPr>
            <w:r w:rsidRPr="001F69A8">
              <w:t>“2”</w:t>
            </w:r>
          </w:p>
        </w:tc>
        <w:tc>
          <w:tcPr>
            <w:tcW w:w="893" w:type="dxa"/>
            <w:tcBorders>
              <w:top w:val="single" w:sz="6" w:space="0" w:color="000000"/>
              <w:left w:val="single" w:sz="6" w:space="0" w:color="000000"/>
              <w:bottom w:val="single" w:sz="6" w:space="0" w:color="000000"/>
              <w:right w:val="single" w:sz="6" w:space="0" w:color="000000"/>
            </w:tcBorders>
          </w:tcPr>
          <w:p w14:paraId="0311591C"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4B9431E1" w14:textId="736BE7D2" w:rsidR="00E73EDF" w:rsidRPr="001F69A8" w:rsidRDefault="007653F1" w:rsidP="00C128E3">
            <w:pPr>
              <w:pStyle w:val="Small"/>
              <w:spacing w:before="40" w:after="40"/>
            </w:pPr>
            <w:r w:rsidRPr="001F69A8">
              <w:t xml:space="preserve">“2” </w:t>
            </w:r>
            <w:r w:rsidR="007014B8" w:rsidRPr="001F69A8">
              <w:t>–</w:t>
            </w:r>
            <w:r w:rsidR="00095C08" w:rsidRPr="001F69A8">
              <w:t xml:space="preserve"> </w:t>
            </w:r>
            <w:r w:rsidR="007014B8" w:rsidRPr="001F69A8">
              <w:t>Update dataset p</w:t>
            </w:r>
            <w:r w:rsidRPr="001F69A8">
              <w:t>rofile</w:t>
            </w:r>
          </w:p>
        </w:tc>
      </w:tr>
      <w:tr w:rsidR="00E73EDF" w:rsidRPr="001F69A8" w14:paraId="38AA6B4C"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362ED902" w14:textId="6BAC01DA" w:rsidR="00E73EDF" w:rsidRPr="001F69A8" w:rsidRDefault="007653F1" w:rsidP="008C062E">
            <w:pPr>
              <w:pStyle w:val="Small"/>
              <w:spacing w:before="40" w:after="40"/>
            </w:pPr>
            <w:r w:rsidRPr="001F69A8">
              <w:t xml:space="preserve">Dataset </w:t>
            </w:r>
            <w:r w:rsidR="008C062E">
              <w:t>f</w:t>
            </w:r>
            <w:r w:rsidR="008C062E" w:rsidRPr="001F69A8">
              <w:t xml:space="preserve">ile </w:t>
            </w:r>
            <w:r w:rsidR="008C062E">
              <w:t>i</w:t>
            </w:r>
            <w:r w:rsidR="008C062E" w:rsidRPr="001F69A8">
              <w:t>dentifier</w:t>
            </w:r>
          </w:p>
        </w:tc>
        <w:tc>
          <w:tcPr>
            <w:tcW w:w="893" w:type="dxa"/>
            <w:tcBorders>
              <w:top w:val="single" w:sz="6" w:space="0" w:color="000000"/>
              <w:left w:val="single" w:sz="6" w:space="0" w:color="000000"/>
              <w:bottom w:val="single" w:sz="6" w:space="0" w:color="000000"/>
              <w:right w:val="single" w:sz="6" w:space="0" w:color="000000"/>
            </w:tcBorders>
          </w:tcPr>
          <w:p w14:paraId="3E47E16B" w14:textId="77777777" w:rsidR="00E73EDF" w:rsidRPr="001F69A8" w:rsidRDefault="007653F1" w:rsidP="00C128E3">
            <w:pPr>
              <w:pStyle w:val="Small"/>
              <w:spacing w:before="40" w:after="40"/>
            </w:pPr>
            <w:r w:rsidRPr="001F69A8">
              <w:t>DSNM</w:t>
            </w:r>
          </w:p>
        </w:tc>
        <w:tc>
          <w:tcPr>
            <w:tcW w:w="2087" w:type="dxa"/>
            <w:tcBorders>
              <w:top w:val="single" w:sz="6" w:space="0" w:color="000000"/>
              <w:left w:val="single" w:sz="6" w:space="0" w:color="000000"/>
              <w:bottom w:val="single" w:sz="6" w:space="0" w:color="000000"/>
              <w:right w:val="single" w:sz="6" w:space="0" w:color="000000"/>
            </w:tcBorders>
          </w:tcPr>
          <w:p w14:paraId="669F887B" w14:textId="10046733"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1143C2E2"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6F9816AA" w14:textId="2941F0C9" w:rsidR="00E73EDF" w:rsidRPr="001F69A8" w:rsidRDefault="007653F1" w:rsidP="00F97564">
            <w:pPr>
              <w:pStyle w:val="Small"/>
              <w:spacing w:before="40" w:after="40"/>
            </w:pPr>
            <w:r w:rsidRPr="001F69A8">
              <w:t xml:space="preserve">The file </w:t>
            </w:r>
            <w:r w:rsidR="00F97564">
              <w:t>identifier</w:t>
            </w:r>
            <w:r w:rsidR="00F97564" w:rsidRPr="001F69A8">
              <w:t xml:space="preserve"> </w:t>
            </w:r>
            <w:r w:rsidRPr="001F69A8">
              <w:t>including the extension but excluding any path information</w:t>
            </w:r>
          </w:p>
        </w:tc>
      </w:tr>
      <w:tr w:rsidR="00E73EDF" w:rsidRPr="001F69A8" w14:paraId="6770EB62"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7CE3200B" w14:textId="72CED798" w:rsidR="00E73EDF" w:rsidRPr="001F69A8" w:rsidRDefault="007653F1" w:rsidP="008C062E">
            <w:pPr>
              <w:pStyle w:val="Small"/>
              <w:spacing w:before="40" w:after="40"/>
            </w:pPr>
            <w:r w:rsidRPr="001F69A8">
              <w:t xml:space="preserve">Dataset </w:t>
            </w:r>
            <w:r w:rsidR="008C062E">
              <w:t>t</w:t>
            </w:r>
            <w:r w:rsidR="008C062E" w:rsidRPr="001F69A8">
              <w:t>itle</w:t>
            </w:r>
          </w:p>
        </w:tc>
        <w:tc>
          <w:tcPr>
            <w:tcW w:w="893" w:type="dxa"/>
            <w:tcBorders>
              <w:top w:val="single" w:sz="6" w:space="0" w:color="000000"/>
              <w:left w:val="single" w:sz="6" w:space="0" w:color="000000"/>
              <w:bottom w:val="single" w:sz="6" w:space="0" w:color="000000"/>
              <w:right w:val="single" w:sz="6" w:space="0" w:color="000000"/>
            </w:tcBorders>
          </w:tcPr>
          <w:p w14:paraId="3051333E" w14:textId="77777777" w:rsidR="00E73EDF" w:rsidRPr="001F69A8" w:rsidRDefault="007653F1" w:rsidP="00C128E3">
            <w:pPr>
              <w:pStyle w:val="Small"/>
              <w:spacing w:before="40" w:after="40"/>
            </w:pPr>
            <w:r w:rsidRPr="001F69A8">
              <w:t>DSTL</w:t>
            </w:r>
          </w:p>
        </w:tc>
        <w:tc>
          <w:tcPr>
            <w:tcW w:w="2087" w:type="dxa"/>
            <w:tcBorders>
              <w:top w:val="single" w:sz="6" w:space="0" w:color="000000"/>
              <w:left w:val="single" w:sz="6" w:space="0" w:color="000000"/>
              <w:bottom w:val="single" w:sz="6" w:space="0" w:color="000000"/>
              <w:right w:val="single" w:sz="6" w:space="0" w:color="000000"/>
            </w:tcBorders>
          </w:tcPr>
          <w:p w14:paraId="3627A512" w14:textId="7F7E2F54"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29F46B52"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0C60314" w14:textId="624AF800" w:rsidR="00E73EDF" w:rsidRPr="001F69A8" w:rsidRDefault="007653F1" w:rsidP="00C128E3">
            <w:pPr>
              <w:pStyle w:val="Small"/>
              <w:spacing w:before="40" w:after="40"/>
            </w:pPr>
            <w:r w:rsidRPr="001F69A8">
              <w:t>The title of the dataset</w:t>
            </w:r>
          </w:p>
        </w:tc>
      </w:tr>
      <w:tr w:rsidR="00E73EDF" w:rsidRPr="001F69A8" w14:paraId="16C7EF2C" w14:textId="77777777" w:rsidTr="008C062E">
        <w:trPr>
          <w:trHeight w:val="408"/>
        </w:trPr>
        <w:tc>
          <w:tcPr>
            <w:tcW w:w="2553" w:type="dxa"/>
            <w:tcBorders>
              <w:top w:val="single" w:sz="6" w:space="0" w:color="000000"/>
              <w:left w:val="single" w:sz="6" w:space="0" w:color="000000"/>
              <w:bottom w:val="single" w:sz="6" w:space="0" w:color="000000"/>
              <w:right w:val="single" w:sz="6" w:space="0" w:color="000000"/>
            </w:tcBorders>
          </w:tcPr>
          <w:p w14:paraId="7202F5A0" w14:textId="6D477A8C" w:rsidR="00E73EDF" w:rsidRPr="001F69A8" w:rsidRDefault="007653F1" w:rsidP="008C062E">
            <w:pPr>
              <w:pStyle w:val="Small"/>
              <w:spacing w:before="40" w:after="40"/>
            </w:pPr>
            <w:r w:rsidRPr="001F69A8">
              <w:t xml:space="preserve">Dataset </w:t>
            </w:r>
            <w:r w:rsidR="008C062E">
              <w:t>r</w:t>
            </w:r>
            <w:r w:rsidR="008C062E" w:rsidRPr="001F69A8">
              <w:t xml:space="preserve">eference </w:t>
            </w:r>
            <w:r w:rsidR="008C062E">
              <w:t>d</w:t>
            </w:r>
            <w:r w:rsidR="008C062E" w:rsidRPr="001F69A8">
              <w:t>ate</w:t>
            </w:r>
          </w:p>
        </w:tc>
        <w:tc>
          <w:tcPr>
            <w:tcW w:w="893" w:type="dxa"/>
            <w:tcBorders>
              <w:top w:val="single" w:sz="6" w:space="0" w:color="000000"/>
              <w:left w:val="single" w:sz="6" w:space="0" w:color="000000"/>
              <w:bottom w:val="single" w:sz="6" w:space="0" w:color="000000"/>
              <w:right w:val="single" w:sz="6" w:space="0" w:color="000000"/>
            </w:tcBorders>
          </w:tcPr>
          <w:p w14:paraId="7695F1F5" w14:textId="2923B9AE" w:rsidR="00E73EDF" w:rsidRPr="001F69A8" w:rsidRDefault="007653F1" w:rsidP="00C128E3">
            <w:pPr>
              <w:pStyle w:val="Small"/>
              <w:spacing w:before="40" w:after="40"/>
            </w:pPr>
            <w:r w:rsidRPr="001F69A8">
              <w:t>DSRD</w:t>
            </w:r>
          </w:p>
        </w:tc>
        <w:tc>
          <w:tcPr>
            <w:tcW w:w="2087" w:type="dxa"/>
            <w:tcBorders>
              <w:top w:val="single" w:sz="6" w:space="0" w:color="000000"/>
              <w:left w:val="single" w:sz="6" w:space="0" w:color="000000"/>
              <w:bottom w:val="single" w:sz="6" w:space="0" w:color="000000"/>
              <w:right w:val="single" w:sz="6" w:space="0" w:color="000000"/>
            </w:tcBorders>
          </w:tcPr>
          <w:p w14:paraId="71704780" w14:textId="7665A934"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7B73F14F" w14:textId="77777777" w:rsidR="00E73EDF" w:rsidRPr="001F69A8" w:rsidRDefault="007653F1" w:rsidP="00C128E3">
            <w:pPr>
              <w:pStyle w:val="Small"/>
              <w:spacing w:before="40" w:after="40"/>
            </w:pPr>
            <w:r w:rsidRPr="001F69A8">
              <w:t>A(8)</w:t>
            </w:r>
          </w:p>
        </w:tc>
        <w:tc>
          <w:tcPr>
            <w:tcW w:w="3440" w:type="dxa"/>
            <w:tcBorders>
              <w:top w:val="single" w:sz="6" w:space="0" w:color="000000"/>
              <w:left w:val="single" w:sz="6" w:space="0" w:color="000000"/>
              <w:bottom w:val="single" w:sz="6" w:space="0" w:color="000000"/>
              <w:right w:val="single" w:sz="6" w:space="0" w:color="000000"/>
            </w:tcBorders>
          </w:tcPr>
          <w:p w14:paraId="29FD4EA0" w14:textId="77777777" w:rsidR="00E73EDF" w:rsidRPr="001F69A8" w:rsidRDefault="007653F1" w:rsidP="00C128E3">
            <w:pPr>
              <w:pStyle w:val="Small"/>
              <w:spacing w:before="40" w:after="40"/>
            </w:pPr>
            <w:r w:rsidRPr="001F69A8">
              <w:t>The reference date of the dataset</w:t>
            </w:r>
          </w:p>
          <w:p w14:paraId="75BE0B64" w14:textId="77777777" w:rsidR="00E73EDF" w:rsidRPr="001F69A8" w:rsidRDefault="007653F1" w:rsidP="00C128E3">
            <w:pPr>
              <w:pStyle w:val="Small"/>
              <w:spacing w:before="40" w:after="40"/>
            </w:pPr>
            <w:r w:rsidRPr="001F69A8">
              <w:t>Format: YYYYMMDD according to ISO 8601</w:t>
            </w:r>
          </w:p>
        </w:tc>
      </w:tr>
      <w:tr w:rsidR="00E73EDF" w:rsidRPr="001F69A8" w14:paraId="2BCDC4DB"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0F2F1792" w14:textId="4985B5F2" w:rsidR="00E73EDF" w:rsidRPr="001F69A8" w:rsidRDefault="007653F1" w:rsidP="00F97564">
            <w:pPr>
              <w:pStyle w:val="Small"/>
              <w:spacing w:before="40" w:after="40"/>
            </w:pPr>
            <w:r w:rsidRPr="001F69A8">
              <w:t xml:space="preserve">Dataset </w:t>
            </w:r>
            <w:r w:rsidR="00F97564">
              <w:t>l</w:t>
            </w:r>
            <w:r w:rsidR="00F97564" w:rsidRPr="001F69A8">
              <w:t>anguage</w:t>
            </w:r>
          </w:p>
        </w:tc>
        <w:tc>
          <w:tcPr>
            <w:tcW w:w="893" w:type="dxa"/>
            <w:tcBorders>
              <w:top w:val="single" w:sz="6" w:space="0" w:color="000000"/>
              <w:left w:val="single" w:sz="6" w:space="0" w:color="000000"/>
              <w:bottom w:val="single" w:sz="6" w:space="0" w:color="000000"/>
              <w:right w:val="single" w:sz="6" w:space="0" w:color="000000"/>
            </w:tcBorders>
          </w:tcPr>
          <w:p w14:paraId="1CA7F271" w14:textId="77777777" w:rsidR="00E73EDF" w:rsidRPr="001F69A8" w:rsidRDefault="007653F1" w:rsidP="00C128E3">
            <w:pPr>
              <w:pStyle w:val="Small"/>
              <w:spacing w:before="40" w:after="40"/>
            </w:pPr>
            <w:r w:rsidRPr="001F69A8">
              <w:t>DSLG</w:t>
            </w:r>
          </w:p>
        </w:tc>
        <w:tc>
          <w:tcPr>
            <w:tcW w:w="2087" w:type="dxa"/>
            <w:tcBorders>
              <w:top w:val="single" w:sz="6" w:space="0" w:color="000000"/>
              <w:left w:val="single" w:sz="6" w:space="0" w:color="000000"/>
              <w:bottom w:val="single" w:sz="6" w:space="0" w:color="000000"/>
              <w:right w:val="single" w:sz="6" w:space="0" w:color="000000"/>
            </w:tcBorders>
          </w:tcPr>
          <w:p w14:paraId="720C8794" w14:textId="77777777" w:rsidR="00E73EDF" w:rsidRPr="001F69A8" w:rsidRDefault="007653F1" w:rsidP="00C128E3">
            <w:pPr>
              <w:pStyle w:val="Small"/>
              <w:spacing w:before="40" w:after="40"/>
            </w:pPr>
            <w:r w:rsidRPr="001F69A8">
              <w:t>“EN”</w:t>
            </w:r>
          </w:p>
        </w:tc>
        <w:tc>
          <w:tcPr>
            <w:tcW w:w="893" w:type="dxa"/>
            <w:tcBorders>
              <w:top w:val="single" w:sz="6" w:space="0" w:color="000000"/>
              <w:left w:val="single" w:sz="6" w:space="0" w:color="000000"/>
              <w:bottom w:val="single" w:sz="6" w:space="0" w:color="000000"/>
              <w:right w:val="single" w:sz="6" w:space="0" w:color="000000"/>
            </w:tcBorders>
          </w:tcPr>
          <w:p w14:paraId="65BA3140"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33004116" w14:textId="77777777" w:rsidR="00E73EDF" w:rsidRPr="001F69A8" w:rsidRDefault="007653F1" w:rsidP="00C128E3">
            <w:pPr>
              <w:pStyle w:val="Small"/>
              <w:spacing w:before="40" w:after="40"/>
            </w:pPr>
            <w:r w:rsidRPr="001F69A8">
              <w:t>The (primary) language used in this dataset</w:t>
            </w:r>
          </w:p>
        </w:tc>
      </w:tr>
      <w:tr w:rsidR="00E73EDF" w:rsidRPr="001F69A8" w14:paraId="11116338"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1005D390" w14:textId="42C8B9D4" w:rsidR="00E73EDF" w:rsidRPr="001F69A8" w:rsidRDefault="007653F1" w:rsidP="00F97564">
            <w:pPr>
              <w:pStyle w:val="Small"/>
              <w:spacing w:before="40" w:after="40"/>
            </w:pPr>
            <w:r w:rsidRPr="001F69A8">
              <w:t xml:space="preserve">Dataset </w:t>
            </w:r>
            <w:r w:rsidR="00F97564">
              <w:t>a</w:t>
            </w:r>
            <w:r w:rsidR="00F97564" w:rsidRPr="001F69A8">
              <w:t>bstract</w:t>
            </w:r>
          </w:p>
        </w:tc>
        <w:tc>
          <w:tcPr>
            <w:tcW w:w="893" w:type="dxa"/>
            <w:tcBorders>
              <w:top w:val="single" w:sz="6" w:space="0" w:color="000000"/>
              <w:left w:val="single" w:sz="6" w:space="0" w:color="000000"/>
              <w:bottom w:val="single" w:sz="6" w:space="0" w:color="000000"/>
              <w:right w:val="single" w:sz="6" w:space="0" w:color="000000"/>
            </w:tcBorders>
          </w:tcPr>
          <w:p w14:paraId="4A91F229" w14:textId="77777777" w:rsidR="00E73EDF" w:rsidRPr="001F69A8" w:rsidRDefault="007653F1" w:rsidP="00C128E3">
            <w:pPr>
              <w:pStyle w:val="Small"/>
              <w:spacing w:before="40" w:after="40"/>
            </w:pPr>
            <w:r w:rsidRPr="001F69A8">
              <w:t>DSAB</w:t>
            </w:r>
          </w:p>
        </w:tc>
        <w:tc>
          <w:tcPr>
            <w:tcW w:w="2087" w:type="dxa"/>
            <w:tcBorders>
              <w:top w:val="single" w:sz="6" w:space="0" w:color="000000"/>
              <w:left w:val="single" w:sz="6" w:space="0" w:color="000000"/>
              <w:bottom w:val="single" w:sz="6" w:space="0" w:color="000000"/>
              <w:right w:val="single" w:sz="6" w:space="0" w:color="000000"/>
            </w:tcBorders>
          </w:tcPr>
          <w:p w14:paraId="5C03E73C" w14:textId="77777777" w:rsidR="00E73EDF" w:rsidRPr="001F69A8" w:rsidRDefault="007653F1" w:rsidP="00C128E3">
            <w:pPr>
              <w:pStyle w:val="Small"/>
              <w:spacing w:before="40" w:after="40"/>
            </w:pPr>
            <w:r w:rsidRPr="001F69A8">
              <w:t>omitted</w:t>
            </w:r>
          </w:p>
        </w:tc>
        <w:tc>
          <w:tcPr>
            <w:tcW w:w="893" w:type="dxa"/>
            <w:tcBorders>
              <w:top w:val="single" w:sz="6" w:space="0" w:color="000000"/>
              <w:left w:val="single" w:sz="6" w:space="0" w:color="000000"/>
              <w:bottom w:val="single" w:sz="6" w:space="0" w:color="000000"/>
              <w:right w:val="single" w:sz="6" w:space="0" w:color="000000"/>
            </w:tcBorders>
          </w:tcPr>
          <w:p w14:paraId="1CCAC88F"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A7CCEAC" w14:textId="77777777" w:rsidR="00E73EDF" w:rsidRPr="001F69A8" w:rsidRDefault="007653F1" w:rsidP="00C128E3">
            <w:pPr>
              <w:pStyle w:val="Small"/>
              <w:spacing w:before="40" w:after="40"/>
            </w:pPr>
            <w:r w:rsidRPr="001F69A8">
              <w:t>The abstract of the dataset</w:t>
            </w:r>
          </w:p>
        </w:tc>
      </w:tr>
      <w:tr w:rsidR="00E73EDF" w:rsidRPr="001F69A8" w14:paraId="0A1E9EF8" w14:textId="77777777" w:rsidTr="008C062E">
        <w:trPr>
          <w:trHeight w:val="197"/>
        </w:trPr>
        <w:tc>
          <w:tcPr>
            <w:tcW w:w="2553" w:type="dxa"/>
            <w:tcBorders>
              <w:top w:val="single" w:sz="6" w:space="0" w:color="000000"/>
              <w:left w:val="single" w:sz="6" w:space="0" w:color="000000"/>
              <w:bottom w:val="single" w:sz="6" w:space="0" w:color="000000"/>
              <w:right w:val="single" w:sz="6" w:space="0" w:color="000000"/>
            </w:tcBorders>
          </w:tcPr>
          <w:p w14:paraId="631820CD" w14:textId="3F647CFC" w:rsidR="00E73EDF" w:rsidRPr="001F69A8" w:rsidRDefault="007653F1" w:rsidP="00F97564">
            <w:pPr>
              <w:pStyle w:val="Small"/>
              <w:spacing w:before="40" w:after="40"/>
            </w:pPr>
            <w:r w:rsidRPr="001F69A8">
              <w:t xml:space="preserve">Dataset </w:t>
            </w:r>
            <w:r w:rsidR="00F97564">
              <w:t>e</w:t>
            </w:r>
            <w:r w:rsidR="00F97564"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2FAF40ED" w14:textId="77777777" w:rsidR="00E73EDF" w:rsidRPr="001F69A8" w:rsidRDefault="007653F1" w:rsidP="00C128E3">
            <w:pPr>
              <w:pStyle w:val="Small"/>
              <w:spacing w:before="40" w:after="40"/>
            </w:pPr>
            <w:r w:rsidRPr="001F69A8">
              <w:t>DSED</w:t>
            </w:r>
          </w:p>
        </w:tc>
        <w:tc>
          <w:tcPr>
            <w:tcW w:w="2087" w:type="dxa"/>
            <w:tcBorders>
              <w:top w:val="single" w:sz="6" w:space="0" w:color="000000"/>
              <w:left w:val="single" w:sz="6" w:space="0" w:color="000000"/>
              <w:bottom w:val="single" w:sz="6" w:space="0" w:color="000000"/>
              <w:right w:val="single" w:sz="6" w:space="0" w:color="000000"/>
            </w:tcBorders>
          </w:tcPr>
          <w:p w14:paraId="715A7F83" w14:textId="00AD381E" w:rsidR="00E73EDF" w:rsidRPr="001F69A8" w:rsidRDefault="007653F1" w:rsidP="00C128E3">
            <w:pPr>
              <w:pStyle w:val="Small"/>
              <w:spacing w:before="40" w:after="40"/>
            </w:pPr>
            <w:r w:rsidRPr="001F69A8">
              <w:t>“0”</w:t>
            </w:r>
          </w:p>
        </w:tc>
        <w:tc>
          <w:tcPr>
            <w:tcW w:w="893" w:type="dxa"/>
            <w:tcBorders>
              <w:top w:val="single" w:sz="6" w:space="0" w:color="000000"/>
              <w:left w:val="single" w:sz="6" w:space="0" w:color="000000"/>
              <w:bottom w:val="single" w:sz="6" w:space="0" w:color="000000"/>
              <w:right w:val="single" w:sz="6" w:space="0" w:color="000000"/>
            </w:tcBorders>
          </w:tcPr>
          <w:p w14:paraId="37DAC65E"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5EF8CEB3" w14:textId="0D1B98AE" w:rsidR="00E73EDF" w:rsidRPr="001F69A8" w:rsidRDefault="008C062E" w:rsidP="00F97564">
            <w:pPr>
              <w:pStyle w:val="Small"/>
              <w:spacing w:before="40" w:after="40"/>
            </w:pPr>
            <w:r>
              <w:t>0 –</w:t>
            </w:r>
            <w:r w:rsidR="007653F1" w:rsidRPr="001F69A8">
              <w:t xml:space="preserve"> </w:t>
            </w:r>
            <w:r w:rsidR="00F97564">
              <w:t>I</w:t>
            </w:r>
            <w:r w:rsidR="00F97564" w:rsidRPr="001F69A8">
              <w:t xml:space="preserve">ndicates </w:t>
            </w:r>
            <w:r w:rsidR="007653F1" w:rsidRPr="001F69A8">
              <w:t>the cancel</w:t>
            </w:r>
            <w:r w:rsidR="00F97564">
              <w:t>l</w:t>
            </w:r>
            <w:r w:rsidR="007653F1" w:rsidRPr="001F69A8">
              <w:t>ation</w:t>
            </w:r>
          </w:p>
        </w:tc>
      </w:tr>
      <w:tr w:rsidR="00E73EDF" w:rsidRPr="001F69A8" w14:paraId="23E369AA"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53C53FD2" w14:textId="54DA91FA" w:rsidR="00E73EDF" w:rsidRPr="001F69A8" w:rsidRDefault="007653F1" w:rsidP="00F97564">
            <w:pPr>
              <w:pStyle w:val="Small"/>
              <w:spacing w:before="40" w:after="40"/>
            </w:pPr>
            <w:r w:rsidRPr="001F69A8">
              <w:t xml:space="preserve">Dataset </w:t>
            </w:r>
            <w:r w:rsidR="00F97564">
              <w:t>t</w:t>
            </w:r>
            <w:r w:rsidR="00F97564" w:rsidRPr="001F69A8">
              <w:t xml:space="preserve">opic </w:t>
            </w:r>
            <w:r w:rsidR="00F97564">
              <w:t>c</w:t>
            </w:r>
            <w:r w:rsidR="00F97564" w:rsidRPr="001F69A8">
              <w:t>ategory</w:t>
            </w:r>
          </w:p>
        </w:tc>
        <w:tc>
          <w:tcPr>
            <w:tcW w:w="893" w:type="dxa"/>
            <w:tcBorders>
              <w:top w:val="single" w:sz="6" w:space="0" w:color="000000"/>
              <w:left w:val="single" w:sz="6" w:space="0" w:color="000000"/>
              <w:bottom w:val="single" w:sz="6" w:space="0" w:color="000000"/>
              <w:right w:val="single" w:sz="6" w:space="0" w:color="000000"/>
            </w:tcBorders>
          </w:tcPr>
          <w:p w14:paraId="512E502D" w14:textId="77777777" w:rsidR="00E73EDF" w:rsidRPr="001F69A8" w:rsidRDefault="007653F1" w:rsidP="00C128E3">
            <w:pPr>
              <w:pStyle w:val="Small"/>
              <w:spacing w:before="40" w:after="40"/>
            </w:pPr>
            <w:r w:rsidRPr="001F69A8">
              <w:t>*DSTC</w:t>
            </w:r>
          </w:p>
        </w:tc>
        <w:tc>
          <w:tcPr>
            <w:tcW w:w="2087" w:type="dxa"/>
            <w:tcBorders>
              <w:top w:val="single" w:sz="6" w:space="0" w:color="000000"/>
              <w:left w:val="single" w:sz="6" w:space="0" w:color="000000"/>
              <w:bottom w:val="single" w:sz="6" w:space="0" w:color="000000"/>
              <w:right w:val="single" w:sz="6" w:space="0" w:color="000000"/>
            </w:tcBorders>
          </w:tcPr>
          <w:p w14:paraId="78C6B5F8" w14:textId="7AC41272" w:rsidR="00E73EDF" w:rsidRPr="001F69A8" w:rsidRDefault="007653F1" w:rsidP="00C128E3">
            <w:pPr>
              <w:pStyle w:val="Small"/>
              <w:spacing w:before="40" w:after="40"/>
            </w:pPr>
            <w:r w:rsidRPr="001F69A8">
              <w:t>{14}{18}</w:t>
            </w:r>
          </w:p>
        </w:tc>
        <w:tc>
          <w:tcPr>
            <w:tcW w:w="893" w:type="dxa"/>
            <w:tcBorders>
              <w:top w:val="single" w:sz="6" w:space="0" w:color="000000"/>
              <w:left w:val="single" w:sz="6" w:space="0" w:color="000000"/>
              <w:bottom w:val="single" w:sz="6" w:space="0" w:color="000000"/>
              <w:right w:val="single" w:sz="6" w:space="0" w:color="000000"/>
            </w:tcBorders>
          </w:tcPr>
          <w:p w14:paraId="7A3FF34F" w14:textId="77777777" w:rsidR="00E73EDF" w:rsidRPr="001F69A8" w:rsidRDefault="007653F1" w:rsidP="00C128E3">
            <w:pPr>
              <w:pStyle w:val="Small"/>
              <w:spacing w:before="40" w:after="40"/>
            </w:pPr>
            <w:r w:rsidRPr="001F69A8">
              <w:t>b11</w:t>
            </w:r>
          </w:p>
        </w:tc>
        <w:tc>
          <w:tcPr>
            <w:tcW w:w="3440" w:type="dxa"/>
            <w:tcBorders>
              <w:top w:val="single" w:sz="6" w:space="0" w:color="000000"/>
              <w:left w:val="single" w:sz="6" w:space="0" w:color="000000"/>
              <w:bottom w:val="single" w:sz="6" w:space="0" w:color="000000"/>
              <w:right w:val="single" w:sz="6" w:space="0" w:color="000000"/>
            </w:tcBorders>
          </w:tcPr>
          <w:p w14:paraId="02662699" w14:textId="77777777" w:rsidR="00E73EDF" w:rsidRPr="001F69A8" w:rsidRDefault="007653F1" w:rsidP="00C128E3">
            <w:pPr>
              <w:pStyle w:val="Small"/>
              <w:spacing w:before="40" w:after="40"/>
            </w:pPr>
            <w:r w:rsidRPr="001F69A8">
              <w:t>A set of topic categories</w:t>
            </w:r>
          </w:p>
        </w:tc>
      </w:tr>
    </w:tbl>
    <w:p w14:paraId="66596D6F" w14:textId="1E49E38C" w:rsidR="00B70CE2" w:rsidRPr="001F69A8" w:rsidRDefault="00B70CE2" w:rsidP="00C128E3">
      <w:pPr>
        <w:spacing w:line="240" w:lineRule="auto"/>
      </w:pPr>
    </w:p>
    <w:p w14:paraId="1505305A" w14:textId="77777777" w:rsidR="00B70CE2" w:rsidRPr="001F69A8" w:rsidRDefault="00B70CE2" w:rsidP="00C128E3">
      <w:pPr>
        <w:spacing w:after="0" w:line="240" w:lineRule="auto"/>
      </w:pPr>
    </w:p>
    <w:bookmarkEnd w:id="1075"/>
    <w:bookmarkEnd w:id="1076"/>
    <w:bookmarkEnd w:id="1077"/>
    <w:p w14:paraId="19A3EAF3" w14:textId="759FA796" w:rsidR="00953C01" w:rsidRPr="00D26480" w:rsidRDefault="00953C01" w:rsidP="00D26480"/>
    <w:sectPr w:rsidR="00953C01" w:rsidRPr="00D26480" w:rsidSect="0054303F">
      <w:headerReference w:type="even" r:id="rId61"/>
      <w:headerReference w:type="default" r:id="rId62"/>
      <w:footerReference w:type="even" r:id="rId63"/>
      <w:footerReference w:type="default" r:id="rId64"/>
      <w:pgSz w:w="11906" w:h="16838"/>
      <w:pgMar w:top="1440" w:right="1400" w:bottom="1440" w:left="1418" w:header="709" w:footer="709"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4" w:author="Jeff Wootton" w:date="2024-12-12T09:34:00Z" w:initials="JW">
    <w:p w14:paraId="0A1DD78C" w14:textId="77777777" w:rsidR="00F93EFC" w:rsidRDefault="00F93EFC" w:rsidP="00F93EFC">
      <w:pPr>
        <w:pStyle w:val="CommentText"/>
        <w:jc w:val="left"/>
      </w:pPr>
      <w:r>
        <w:rPr>
          <w:rStyle w:val="CommentReference"/>
        </w:rPr>
        <w:annotationRef/>
      </w:r>
      <w:r>
        <w:t xml:space="preserve">Email from Liz 11/12/24. Definition sourced from </w:t>
      </w:r>
      <w:hyperlink r:id="rId1" w:history="1">
        <w:r w:rsidRPr="00946F06">
          <w:rPr>
            <w:rStyle w:val="Hyperlink"/>
            <w:lang w:val="en-GB"/>
          </w:rPr>
          <w:t>https://en.wiktionary.org/wiki/pointset</w:t>
        </w:r>
      </w:hyperlink>
    </w:p>
  </w:comment>
  <w:comment w:id="258" w:author="Jeff Wootton" w:date="2024-11-07T10:33:00Z" w:initials="JW">
    <w:p w14:paraId="16D45FD3" w14:textId="4CCFDF87" w:rsidR="0074433C" w:rsidRDefault="0074433C" w:rsidP="0074433C">
      <w:pPr>
        <w:pStyle w:val="CommentText"/>
        <w:jc w:val="left"/>
      </w:pPr>
      <w:r>
        <w:rPr>
          <w:rStyle w:val="CommentReference"/>
        </w:rPr>
        <w:annotationRef/>
      </w:r>
      <w:r>
        <w:t>Refer email from Tom Richardson 06/11/24.</w:t>
      </w:r>
    </w:p>
  </w:comment>
  <w:comment w:id="392" w:author="Jeff Wootton" w:date="2024-10-21T12:28:00Z" w:initials="JW">
    <w:p w14:paraId="7372AE17" w14:textId="0D6E01C9" w:rsidR="008D28F5" w:rsidRDefault="008D28F5" w:rsidP="008D28F5">
      <w:pPr>
        <w:pStyle w:val="CommentText"/>
        <w:jc w:val="left"/>
      </w:pPr>
      <w:r>
        <w:rPr>
          <w:rStyle w:val="CommentReference"/>
        </w:rPr>
        <w:annotationRef/>
      </w:r>
      <w:r>
        <w:t>To be completed once date is determined.</w:t>
      </w:r>
    </w:p>
  </w:comment>
  <w:comment w:id="397" w:author="Jeff Wootton" w:date="2024-10-21T12:25:00Z" w:initials="JW">
    <w:p w14:paraId="5B8D78C4" w14:textId="64A7E1A1" w:rsidR="00CB4683" w:rsidRDefault="00CB4683" w:rsidP="00CB4683">
      <w:pPr>
        <w:pStyle w:val="CommentText"/>
        <w:jc w:val="left"/>
      </w:pPr>
      <w:r>
        <w:rPr>
          <w:rStyle w:val="CommentReference"/>
        </w:rPr>
        <w:annotationRef/>
      </w:r>
      <w:r>
        <w:t>Review comment from Pete Duguid 17/10/24.</w:t>
      </w:r>
    </w:p>
  </w:comment>
  <w:comment w:id="401" w:author="Jeff Wootton" w:date="2024-10-21T12:28:00Z" w:initials="JW">
    <w:p w14:paraId="1CB6BDAE" w14:textId="77777777" w:rsidR="008D28F5" w:rsidRDefault="008D28F5" w:rsidP="008D28F5">
      <w:pPr>
        <w:pStyle w:val="CommentText"/>
        <w:jc w:val="left"/>
      </w:pPr>
      <w:r>
        <w:rPr>
          <w:rStyle w:val="CommentReference"/>
        </w:rPr>
        <w:annotationRef/>
      </w:r>
      <w:r>
        <w:t>To be completed once date is determined.</w:t>
      </w:r>
    </w:p>
  </w:comment>
  <w:comment w:id="707" w:author="Jeff Wootton" w:date="2024-11-06T07:44:00Z" w:initials="JW">
    <w:p w14:paraId="4180ADA3" w14:textId="77777777" w:rsidR="00FF4276" w:rsidRDefault="00FF4276" w:rsidP="00FF4276">
      <w:pPr>
        <w:pStyle w:val="CommentText"/>
        <w:jc w:val="left"/>
      </w:pPr>
      <w:r>
        <w:rPr>
          <w:rStyle w:val="CommentReference"/>
        </w:rPr>
        <w:annotationRef/>
      </w:r>
      <w:r>
        <w:t>Refer email from Tom Richardson 05/11/24.</w:t>
      </w:r>
    </w:p>
  </w:comment>
  <w:comment w:id="709" w:author="Jeff Wootton" w:date="2024-11-06T09:04:00Z" w:initials="JW">
    <w:p w14:paraId="57A6C251" w14:textId="77777777" w:rsidR="00AC6609" w:rsidRDefault="00AC6609" w:rsidP="00AC6609">
      <w:pPr>
        <w:pStyle w:val="CommentText"/>
        <w:jc w:val="left"/>
      </w:pPr>
      <w:r>
        <w:rPr>
          <w:rStyle w:val="CommentReference"/>
        </w:rPr>
        <w:annotationRef/>
      </w:r>
      <w:r>
        <w:t>Refer email from Tom Richardson 05/11/24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A1DD78C" w15:done="0"/>
  <w15:commentEx w15:paraId="16D45FD3" w15:done="0"/>
  <w15:commentEx w15:paraId="7372AE17" w15:done="0"/>
  <w15:commentEx w15:paraId="5B8D78C4" w15:done="0"/>
  <w15:commentEx w15:paraId="1CB6BDAE" w15:done="0"/>
  <w15:commentEx w15:paraId="4180ADA3" w15:done="0"/>
  <w15:commentEx w15:paraId="57A6C25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7693810" w16cex:dateUtc="2024-12-12T08:34:00Z"/>
  <w16cex:commentExtensible w16cex:durableId="14F39D24" w16cex:dateUtc="2024-11-07T09:33:00Z"/>
  <w16cex:commentExtensible w16cex:durableId="2D629E96" w16cex:dateUtc="2024-10-21T10:28:00Z"/>
  <w16cex:commentExtensible w16cex:durableId="53B84748" w16cex:dateUtc="2024-10-21T10:25:00Z"/>
  <w16cex:commentExtensible w16cex:durableId="62FF5FEF" w16cex:dateUtc="2024-10-21T10:28:00Z"/>
  <w16cex:commentExtensible w16cex:durableId="7B17BA16" w16cex:dateUtc="2024-11-06T06:44:00Z"/>
  <w16cex:commentExtensible w16cex:durableId="605A488A" w16cex:dateUtc="2024-11-06T08: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A1DD78C" w16cid:durableId="57693810"/>
  <w16cid:commentId w16cid:paraId="16D45FD3" w16cid:durableId="14F39D24"/>
  <w16cid:commentId w16cid:paraId="7372AE17" w16cid:durableId="2D629E96"/>
  <w16cid:commentId w16cid:paraId="5B8D78C4" w16cid:durableId="53B84748"/>
  <w16cid:commentId w16cid:paraId="1CB6BDAE" w16cid:durableId="62FF5FEF"/>
  <w16cid:commentId w16cid:paraId="4180ADA3" w16cid:durableId="7B17BA16"/>
  <w16cid:commentId w16cid:paraId="57A6C251" w16cid:durableId="605A48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36F6F6" w14:textId="77777777" w:rsidR="0060517F" w:rsidRDefault="0060517F">
      <w:pPr>
        <w:spacing w:after="0" w:line="240" w:lineRule="auto"/>
      </w:pPr>
      <w:r>
        <w:separator/>
      </w:r>
    </w:p>
  </w:endnote>
  <w:endnote w:type="continuationSeparator" w:id="0">
    <w:p w14:paraId="50CEBE0D" w14:textId="77777777" w:rsidR="0060517F" w:rsidRDefault="006051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altName w:val="Times New Roman"/>
    <w:panose1 w:val="020B07040202020202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Hoofdtekst CS)">
    <w:panose1 w:val="00000000000000000000"/>
    <w:charset w:val="00"/>
    <w:family w:val="roman"/>
    <w:notTrueType/>
    <w:pitch w:val="default"/>
  </w:font>
  <w:font w:name="HelveticaNeueLT Std Med">
    <w:panose1 w:val="00000000000000000000"/>
    <w:charset w:val="4D"/>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WP.TypographicSymbols083">
    <w:altName w:val="Times New Roman"/>
    <w:charset w:val="00"/>
    <w:family w:val="auto"/>
    <w:pitch w:val="default"/>
    <w:sig w:usb0="00000000"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CCD6A" w14:textId="6A5D4CD5" w:rsidR="003358BD" w:rsidRPr="007F6DC7" w:rsidRDefault="003358BD" w:rsidP="00500A50">
    <w:pPr>
      <w:pStyle w:val="Footer"/>
      <w:tabs>
        <w:tab w:val="center" w:pos="4536"/>
        <w:tab w:val="right" w:pos="9072"/>
      </w:tabs>
      <w:jc w:val="center"/>
      <w:rPr>
        <w:rFonts w:cs="Arial"/>
        <w:sz w:val="16"/>
      </w:rPr>
    </w:pPr>
    <w:r w:rsidRPr="007F6DC7">
      <w:rPr>
        <w:rFonts w:cs="Arial"/>
        <w:sz w:val="16"/>
      </w:rPr>
      <w:t>S-101</w:t>
    </w:r>
    <w:r w:rsidRPr="007F6DC7">
      <w:rPr>
        <w:rFonts w:cs="Arial"/>
        <w:sz w:val="16"/>
      </w:rPr>
      <w:tab/>
    </w:r>
    <w:r w:rsidR="002D4DA7">
      <w:rPr>
        <w:rFonts w:cs="Arial"/>
        <w:sz w:val="16"/>
      </w:rPr>
      <w:t>December</w:t>
    </w:r>
    <w:r w:rsidR="002D4DA7" w:rsidRPr="007F6DC7">
      <w:rPr>
        <w:rFonts w:cs="Arial"/>
        <w:sz w:val="16"/>
      </w:rPr>
      <w:t xml:space="preserve"> </w:t>
    </w:r>
    <w:r w:rsidRPr="007F6DC7">
      <w:rPr>
        <w:rFonts w:cs="Arial"/>
        <w:sz w:val="16"/>
      </w:rPr>
      <w:t>20</w:t>
    </w:r>
    <w:r>
      <w:rPr>
        <w:rFonts w:cs="Arial"/>
        <w:sz w:val="16"/>
      </w:rPr>
      <w:t>2</w:t>
    </w:r>
    <w:r w:rsidR="00685524">
      <w:rPr>
        <w:rFonts w:cs="Arial"/>
        <w:sz w:val="16"/>
      </w:rPr>
      <w:t>4</w:t>
    </w:r>
    <w:r w:rsidRPr="007F6DC7">
      <w:rPr>
        <w:rFonts w:cs="Arial"/>
        <w:sz w:val="16"/>
      </w:rPr>
      <w:tab/>
      <w:t xml:space="preserve">Edition </w:t>
    </w:r>
    <w:r w:rsidR="000D0C34">
      <w:rPr>
        <w:rFonts w:cs="Arial"/>
        <w:sz w:val="16"/>
      </w:rPr>
      <w:t>2.0</w:t>
    </w:r>
    <w:r w:rsidRPr="007F6DC7">
      <w:rPr>
        <w:rFonts w:cs="Arial"/>
        <w:sz w:val="16"/>
      </w:rPr>
      <w:t>.0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1095AE" w14:textId="63E5FFCB" w:rsidR="003358BD" w:rsidRPr="007F6DC7" w:rsidRDefault="003358BD" w:rsidP="002C78AB">
    <w:pPr>
      <w:pStyle w:val="Footer"/>
      <w:tabs>
        <w:tab w:val="center" w:pos="4536"/>
        <w:tab w:val="right" w:pos="9072"/>
      </w:tabs>
    </w:pPr>
    <w:r w:rsidRPr="007F6DC7">
      <w:rPr>
        <w:rFonts w:cs="Arial"/>
        <w:sz w:val="16"/>
      </w:rPr>
      <w:t>S-101</w:t>
    </w:r>
    <w:r w:rsidRPr="007F6DC7">
      <w:rPr>
        <w:rFonts w:cs="Arial"/>
        <w:sz w:val="16"/>
      </w:rPr>
      <w:tab/>
    </w:r>
    <w:r w:rsidR="000D0C34">
      <w:rPr>
        <w:rFonts w:cs="Arial"/>
        <w:sz w:val="16"/>
      </w:rPr>
      <w:t>December</w:t>
    </w:r>
    <w:r w:rsidR="000D0C34" w:rsidRPr="007F6DC7">
      <w:rPr>
        <w:rFonts w:cs="Arial"/>
        <w:sz w:val="16"/>
      </w:rPr>
      <w:t xml:space="preserve"> </w:t>
    </w:r>
    <w:r w:rsidRPr="007F6DC7">
      <w:rPr>
        <w:rFonts w:cs="Arial"/>
        <w:sz w:val="16"/>
      </w:rPr>
      <w:t>20</w:t>
    </w:r>
    <w:r>
      <w:rPr>
        <w:rFonts w:cs="Arial"/>
        <w:sz w:val="16"/>
      </w:rPr>
      <w:t>2</w:t>
    </w:r>
    <w:r w:rsidR="00685524">
      <w:rPr>
        <w:rFonts w:cs="Arial"/>
        <w:sz w:val="16"/>
      </w:rPr>
      <w:t>4</w:t>
    </w:r>
    <w:r w:rsidRPr="007F6DC7">
      <w:rPr>
        <w:rFonts w:cs="Arial"/>
        <w:sz w:val="16"/>
      </w:rPr>
      <w:tab/>
      <w:t xml:space="preserve">Edition </w:t>
    </w:r>
    <w:r w:rsidR="000D0C34">
      <w:rPr>
        <w:rFonts w:cs="Arial"/>
        <w:sz w:val="16"/>
      </w:rPr>
      <w:t>2.0</w:t>
    </w:r>
    <w:r w:rsidRPr="007F6DC7">
      <w:rPr>
        <w:rFonts w:cs="Arial"/>
        <w:sz w:val="16"/>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C8B6B" w14:textId="3BD18873" w:rsidR="003358BD" w:rsidRDefault="003358BD" w:rsidP="00985790">
    <w:pPr>
      <w:pStyle w:val="Footer"/>
      <w:tabs>
        <w:tab w:val="center" w:pos="6946"/>
        <w:tab w:val="right" w:pos="13892"/>
      </w:tabs>
      <w:rPr>
        <w:rFonts w:cs="Arial"/>
        <w:sz w:val="16"/>
      </w:rPr>
    </w:pPr>
    <w:r>
      <w:rPr>
        <w:rFonts w:cs="Arial"/>
        <w:sz w:val="16"/>
      </w:rPr>
      <w:t>S-101</w:t>
    </w:r>
    <w:r>
      <w:rPr>
        <w:rFonts w:cs="Arial"/>
        <w:sz w:val="16"/>
      </w:rPr>
      <w:tab/>
    </w:r>
    <w:r w:rsidR="00B82EDE">
      <w:rPr>
        <w:rFonts w:cs="Arial"/>
        <w:sz w:val="16"/>
      </w:rPr>
      <w:t xml:space="preserve">December </w:t>
    </w:r>
    <w:r>
      <w:rPr>
        <w:rFonts w:cs="Arial"/>
        <w:sz w:val="16"/>
      </w:rPr>
      <w:t>202</w:t>
    </w:r>
    <w:r w:rsidR="00685524">
      <w:rPr>
        <w:rFonts w:cs="Arial"/>
        <w:sz w:val="16"/>
      </w:rPr>
      <w:t>4</w:t>
    </w:r>
    <w:r>
      <w:rPr>
        <w:rFonts w:cs="Arial"/>
        <w:sz w:val="16"/>
      </w:rPr>
      <w:tab/>
      <w:t xml:space="preserve">Edition </w:t>
    </w:r>
    <w:r w:rsidR="00B82EDE">
      <w:rPr>
        <w:rFonts w:cs="Arial"/>
        <w:sz w:val="16"/>
      </w:rPr>
      <w:t>2.0</w:t>
    </w:r>
    <w:r>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26F1E6" w14:textId="3E863063" w:rsidR="003358BD" w:rsidRDefault="003358BD" w:rsidP="00985790">
    <w:pPr>
      <w:pStyle w:val="Footer"/>
      <w:tabs>
        <w:tab w:val="center" w:pos="6946"/>
        <w:tab w:val="right" w:pos="13892"/>
      </w:tabs>
      <w:rPr>
        <w:rFonts w:cs="Arial"/>
        <w:sz w:val="16"/>
      </w:rPr>
    </w:pPr>
    <w:r>
      <w:rPr>
        <w:rFonts w:cs="Arial"/>
        <w:sz w:val="16"/>
      </w:rPr>
      <w:t>S-101</w:t>
    </w:r>
    <w:r>
      <w:rPr>
        <w:rFonts w:cs="Arial"/>
        <w:sz w:val="16"/>
      </w:rPr>
      <w:tab/>
    </w:r>
    <w:r w:rsidR="00B82EDE">
      <w:rPr>
        <w:rFonts w:cs="Arial"/>
        <w:sz w:val="16"/>
      </w:rPr>
      <w:t xml:space="preserve">December </w:t>
    </w:r>
    <w:r>
      <w:rPr>
        <w:rFonts w:cs="Arial"/>
        <w:sz w:val="16"/>
      </w:rPr>
      <w:t>202</w:t>
    </w:r>
    <w:r w:rsidR="00685524">
      <w:rPr>
        <w:rFonts w:cs="Arial"/>
        <w:sz w:val="16"/>
      </w:rPr>
      <w:t>4</w:t>
    </w:r>
    <w:r>
      <w:rPr>
        <w:rFonts w:cs="Arial"/>
        <w:sz w:val="16"/>
      </w:rPr>
      <w:tab/>
      <w:t xml:space="preserve">Edition </w:t>
    </w:r>
    <w:r w:rsidR="00B82EDE">
      <w:rPr>
        <w:rFonts w:cs="Arial"/>
        <w:sz w:val="16"/>
      </w:rPr>
      <w:t>2.0</w:t>
    </w:r>
    <w:r>
      <w:rPr>
        <w:rFonts w:cs="Arial"/>
        <w:sz w:val="16"/>
      </w:rPr>
      <w:t>.0</w:t>
    </w:r>
  </w:p>
  <w:p w14:paraId="6F88093C" w14:textId="77777777" w:rsidR="003358BD" w:rsidRDefault="003358BD">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CC89A2" w14:textId="35320D05" w:rsidR="003358BD" w:rsidRPr="00422D84" w:rsidRDefault="003358BD" w:rsidP="00422D84">
    <w:pPr>
      <w:pStyle w:val="Footer"/>
      <w:tabs>
        <w:tab w:val="center" w:pos="4536"/>
        <w:tab w:val="right" w:pos="9072"/>
      </w:tabs>
      <w:jc w:val="center"/>
      <w:rPr>
        <w:rFonts w:cs="Arial"/>
        <w:sz w:val="16"/>
      </w:rPr>
    </w:pPr>
    <w:r w:rsidRPr="00497910">
      <w:rPr>
        <w:rFonts w:cs="Arial"/>
        <w:sz w:val="16"/>
      </w:rPr>
      <w:t>S-101 Annex A</w:t>
    </w:r>
    <w:r w:rsidRPr="00497910">
      <w:rPr>
        <w:rFonts w:cs="Arial"/>
        <w:sz w:val="16"/>
      </w:rPr>
      <w:tab/>
    </w:r>
    <w:r w:rsidR="00B82EDE">
      <w:rPr>
        <w:rFonts w:cs="Arial"/>
        <w:sz w:val="16"/>
      </w:rPr>
      <w:t xml:space="preserve">December </w:t>
    </w:r>
    <w:r>
      <w:rPr>
        <w:rFonts w:cs="Arial"/>
        <w:sz w:val="16"/>
      </w:rPr>
      <w:t>202</w:t>
    </w:r>
    <w:r w:rsidR="00685524">
      <w:rPr>
        <w:rFonts w:cs="Arial"/>
        <w:sz w:val="16"/>
      </w:rPr>
      <w:t>4</w:t>
    </w:r>
    <w:r>
      <w:rPr>
        <w:rFonts w:cs="Arial"/>
        <w:sz w:val="16"/>
      </w:rPr>
      <w:tab/>
      <w:t xml:space="preserve">Edition </w:t>
    </w:r>
    <w:r w:rsidR="00B82EDE">
      <w:rPr>
        <w:rFonts w:cs="Arial"/>
        <w:sz w:val="16"/>
      </w:rPr>
      <w:t>2.0</w:t>
    </w:r>
    <w:r>
      <w:rPr>
        <w:rFonts w:cs="Arial"/>
        <w:sz w:val="16"/>
      </w:rPr>
      <w:t>.0</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1AE871" w14:textId="76025CEF" w:rsidR="003358BD" w:rsidRPr="00422D84" w:rsidRDefault="003358BD" w:rsidP="00422D84">
    <w:pPr>
      <w:pStyle w:val="Footer"/>
      <w:tabs>
        <w:tab w:val="center" w:pos="4536"/>
        <w:tab w:val="right" w:pos="9072"/>
      </w:tabs>
      <w:jc w:val="center"/>
      <w:rPr>
        <w:rFonts w:cs="Arial"/>
        <w:sz w:val="16"/>
      </w:rPr>
    </w:pPr>
    <w:r>
      <w:rPr>
        <w:rFonts w:cs="Arial"/>
        <w:sz w:val="16"/>
      </w:rPr>
      <w:t>S-101</w:t>
    </w:r>
    <w:r>
      <w:rPr>
        <w:rFonts w:cs="Arial"/>
        <w:sz w:val="16"/>
      </w:rPr>
      <w:tab/>
    </w:r>
    <w:r w:rsidR="00B82EDE">
      <w:rPr>
        <w:rFonts w:cs="Arial"/>
        <w:sz w:val="16"/>
      </w:rPr>
      <w:t xml:space="preserve">December </w:t>
    </w:r>
    <w:r>
      <w:rPr>
        <w:rFonts w:cs="Arial"/>
        <w:sz w:val="16"/>
      </w:rPr>
      <w:t>202</w:t>
    </w:r>
    <w:r w:rsidR="00685524">
      <w:rPr>
        <w:rFonts w:cs="Arial"/>
        <w:sz w:val="16"/>
      </w:rPr>
      <w:t>4</w:t>
    </w:r>
    <w:r>
      <w:rPr>
        <w:rFonts w:cs="Arial"/>
        <w:sz w:val="16"/>
      </w:rPr>
      <w:tab/>
      <w:t xml:space="preserve">Edition </w:t>
    </w:r>
    <w:r w:rsidR="00B82EDE">
      <w:rPr>
        <w:rFonts w:cs="Arial"/>
        <w:sz w:val="16"/>
      </w:rPr>
      <w:t>2.0</w:t>
    </w:r>
    <w:r>
      <w:rPr>
        <w:rFonts w:cs="Arial"/>
        <w:sz w:val="16"/>
      </w:rPr>
      <w:t>.0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762085" w14:textId="50954C15" w:rsidR="003358BD" w:rsidRPr="00244A4A" w:rsidRDefault="003358BD" w:rsidP="00244A4A">
    <w:pPr>
      <w:pStyle w:val="Footer"/>
      <w:tabs>
        <w:tab w:val="center" w:pos="4395"/>
        <w:tab w:val="right" w:pos="8931"/>
      </w:tabs>
      <w:jc w:val="center"/>
      <w:rPr>
        <w:rFonts w:cs="Arial"/>
        <w:sz w:val="16"/>
      </w:rPr>
    </w:pPr>
    <w:r>
      <w:rPr>
        <w:rFonts w:cs="Arial"/>
        <w:sz w:val="16"/>
      </w:rPr>
      <w:t>S-101</w:t>
    </w:r>
    <w:r>
      <w:rPr>
        <w:rFonts w:cs="Arial"/>
        <w:sz w:val="16"/>
      </w:rPr>
      <w:tab/>
    </w:r>
    <w:r w:rsidR="00B82EDE">
      <w:rPr>
        <w:rFonts w:cs="Arial"/>
        <w:sz w:val="16"/>
      </w:rPr>
      <w:t xml:space="preserve">December </w:t>
    </w:r>
    <w:r>
      <w:rPr>
        <w:rFonts w:cs="Arial"/>
        <w:sz w:val="16"/>
      </w:rPr>
      <w:t>202</w:t>
    </w:r>
    <w:r w:rsidR="00685524">
      <w:rPr>
        <w:rFonts w:cs="Arial"/>
        <w:sz w:val="16"/>
      </w:rPr>
      <w:t>4</w:t>
    </w:r>
    <w:r>
      <w:rPr>
        <w:rFonts w:cs="Arial"/>
        <w:sz w:val="16"/>
      </w:rPr>
      <w:tab/>
      <w:t xml:space="preserve">Edition </w:t>
    </w:r>
    <w:r w:rsidR="00B82EDE">
      <w:rPr>
        <w:rFonts w:cs="Arial"/>
        <w:sz w:val="16"/>
      </w:rPr>
      <w:t>2.0</w:t>
    </w:r>
    <w:r>
      <w:rPr>
        <w:rFonts w:cs="Arial"/>
        <w:sz w:val="16"/>
      </w:rPr>
      <w:t>.0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FF9251" w14:textId="7CA7D0AB" w:rsidR="003358BD" w:rsidRPr="00244A4A" w:rsidRDefault="003358BD" w:rsidP="00244A4A">
    <w:pPr>
      <w:pStyle w:val="Footer"/>
      <w:tabs>
        <w:tab w:val="center" w:pos="4536"/>
        <w:tab w:val="right" w:pos="9072"/>
      </w:tabs>
      <w:jc w:val="center"/>
      <w:rPr>
        <w:rFonts w:cs="Arial"/>
        <w:sz w:val="16"/>
      </w:rPr>
    </w:pPr>
    <w:r>
      <w:rPr>
        <w:rFonts w:cs="Arial"/>
        <w:sz w:val="16"/>
      </w:rPr>
      <w:t>S-101</w:t>
    </w:r>
    <w:r>
      <w:rPr>
        <w:rFonts w:cs="Arial"/>
        <w:sz w:val="16"/>
      </w:rPr>
      <w:tab/>
    </w:r>
    <w:r w:rsidR="00B82EDE">
      <w:rPr>
        <w:rFonts w:cs="Arial"/>
        <w:sz w:val="16"/>
      </w:rPr>
      <w:t xml:space="preserve">December </w:t>
    </w:r>
    <w:r>
      <w:rPr>
        <w:rFonts w:cs="Arial"/>
        <w:sz w:val="16"/>
      </w:rPr>
      <w:t>202</w:t>
    </w:r>
    <w:r w:rsidR="00685524">
      <w:rPr>
        <w:rFonts w:cs="Arial"/>
        <w:sz w:val="16"/>
      </w:rPr>
      <w:t>4</w:t>
    </w:r>
    <w:r>
      <w:rPr>
        <w:rFonts w:cs="Arial"/>
        <w:sz w:val="16"/>
      </w:rPr>
      <w:tab/>
      <w:t xml:space="preserve">Edition </w:t>
    </w:r>
    <w:r w:rsidR="00B82EDE">
      <w:rPr>
        <w:rFonts w:cs="Arial"/>
        <w:sz w:val="16"/>
      </w:rPr>
      <w:t>2.0</w:t>
    </w:r>
    <w:r>
      <w:rPr>
        <w:rFonts w:cs="Arial"/>
        <w:sz w:val="16"/>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DFCBA1" w14:textId="77777777" w:rsidR="0060517F" w:rsidRDefault="0060517F">
      <w:pPr>
        <w:spacing w:after="0" w:line="240" w:lineRule="auto"/>
      </w:pPr>
      <w:r>
        <w:separator/>
      </w:r>
    </w:p>
  </w:footnote>
  <w:footnote w:type="continuationSeparator" w:id="0">
    <w:p w14:paraId="454573B1" w14:textId="77777777" w:rsidR="0060517F" w:rsidRDefault="006051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A0D072" w14:textId="77777777" w:rsidR="003358BD" w:rsidRPr="00D922BD" w:rsidRDefault="003358BD" w:rsidP="00500A50">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12</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B1F482" w14:textId="4A826C87" w:rsidR="003358BD" w:rsidRPr="00D922BD" w:rsidRDefault="003358BD" w:rsidP="00500A50">
    <w:pPr>
      <w:tabs>
        <w:tab w:val="center" w:pos="4536"/>
        <w:tab w:val="right" w:pos="9072"/>
      </w:tabs>
      <w:spacing w:after="0" w:line="240" w:lineRule="auto"/>
      <w:ind w:right="34"/>
      <w:rPr>
        <w:rFonts w:eastAsia="Times New Roman" w:cs="Arial"/>
        <w:sz w:val="16"/>
        <w:szCs w:val="16"/>
        <w:lang w:val="en-US" w:eastAsia="en-US"/>
      </w:rPr>
    </w:pPr>
    <w:r w:rsidRPr="00D922BD">
      <w:rPr>
        <w:rStyle w:val="PageNumber"/>
        <w:sz w:val="16"/>
        <w:szCs w:val="16"/>
        <w:lang w:val="en-US"/>
      </w:rPr>
      <w:t xml:space="preserve"> </w:t>
    </w:r>
    <w:r w:rsidRPr="00D922BD">
      <w:rPr>
        <w:rStyle w:val="PageNumber"/>
        <w:sz w:val="16"/>
        <w:szCs w:val="16"/>
        <w:lang w:val="en-US"/>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vii</w:t>
    </w:r>
    <w:r>
      <w:rPr>
        <w:rFonts w:eastAsia="Times New Roman" w:cs="Arial"/>
        <w:sz w:val="16"/>
        <w:szCs w:val="16"/>
        <w:lang w:val="en-US" w:eastAsia="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2D3D39" w14:textId="44BC9F86" w:rsidR="003358BD" w:rsidRPr="00614FE6" w:rsidRDefault="003358BD" w:rsidP="00614FE6">
    <w:pPr>
      <w:tabs>
        <w:tab w:val="center" w:pos="4536"/>
        <w:tab w:val="right" w:pos="9072"/>
      </w:tabs>
      <w:spacing w:after="0" w:line="240" w:lineRule="auto"/>
      <w:ind w:right="34"/>
      <w:rPr>
        <w:rFonts w:eastAsia="Times New Roman" w:cs="Arial"/>
        <w:sz w:val="16"/>
        <w:szCs w:val="16"/>
        <w:lang w:val="en-US" w:eastAsia="en-US"/>
      </w:rPr>
    </w:pPr>
    <w:r w:rsidRPr="00D922BD">
      <w:rPr>
        <w:rStyle w:val="PageNumber"/>
        <w:sz w:val="16"/>
        <w:szCs w:val="16"/>
        <w:lang w:val="en-US"/>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13</w:t>
    </w:r>
    <w:r>
      <w:rPr>
        <w:rFonts w:eastAsia="Times New Roman" w:cs="Arial"/>
        <w:sz w:val="16"/>
        <w:szCs w:val="16"/>
        <w:lang w:val="en-US" w:eastAsia="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4024C9" w14:textId="77777777" w:rsidR="003358BD" w:rsidRPr="00D922BD" w:rsidRDefault="003358BD" w:rsidP="00985790">
    <w:pPr>
      <w:tabs>
        <w:tab w:val="center" w:pos="6946"/>
        <w:tab w:val="right" w:pos="13892"/>
      </w:tabs>
      <w:spacing w:after="0" w:line="240" w:lineRule="auto"/>
      <w:ind w:right="357" w:firstLine="357"/>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52</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D085FC" w14:textId="0B4BAE79" w:rsidR="003358BD" w:rsidRPr="00D922BD" w:rsidRDefault="003358BD" w:rsidP="00985790">
    <w:pPr>
      <w:tabs>
        <w:tab w:val="center" w:pos="6946"/>
        <w:tab w:val="right" w:pos="13892"/>
      </w:tabs>
      <w:spacing w:after="0" w:line="240" w:lineRule="auto"/>
      <w:ind w:right="357" w:firstLine="357"/>
      <w:jc w:val="right"/>
      <w:rPr>
        <w:rFonts w:eastAsia="Times New Roman" w:cs="Arial"/>
        <w:sz w:val="16"/>
        <w:szCs w:val="16"/>
        <w:lang w:val="en-US" w:eastAsia="en-US"/>
      </w:rPr>
    </w:pPr>
    <w:r>
      <w:rPr>
        <w:rStyle w:val="PageNumber"/>
        <w:b/>
        <w:sz w:val="16"/>
        <w:szCs w:val="16"/>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51</w:t>
    </w:r>
    <w:r>
      <w:rPr>
        <w:rFonts w:eastAsia="Times New Roman" w:cs="Arial"/>
        <w:sz w:val="16"/>
        <w:szCs w:val="16"/>
        <w:lang w:val="en-US" w:eastAsia="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697467" w14:textId="54D8E6A6" w:rsidR="003358BD" w:rsidRPr="00497910" w:rsidRDefault="003358BD" w:rsidP="00422D84">
    <w:pPr>
      <w:tabs>
        <w:tab w:val="center" w:pos="4536"/>
        <w:tab w:val="right" w:pos="9072"/>
      </w:tabs>
      <w:spacing w:after="0" w:line="240" w:lineRule="auto"/>
      <w:ind w:right="16"/>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54</w:t>
    </w:r>
    <w:r>
      <w:rPr>
        <w:rFonts w:eastAsia="Times New Roman" w:cs="Arial"/>
        <w:sz w:val="16"/>
        <w:szCs w:val="16"/>
        <w:lang w:val="en-US" w:eastAsia="en-US"/>
      </w:rPr>
      <w:fldChar w:fldCharType="end"/>
    </w:r>
    <w:r>
      <w:rPr>
        <w:rFonts w:eastAsia="Times New Roman" w:cs="Arial"/>
        <w:sz w:val="16"/>
        <w:szCs w:val="16"/>
        <w:lang w:val="en-US" w:eastAsia="en-US"/>
      </w:rPr>
      <w:tab/>
      <w:t>ENC Product</w:t>
    </w:r>
    <w:r w:rsidRPr="00497910">
      <w:rPr>
        <w:rFonts w:eastAsia="Times New Roman" w:cs="Arial"/>
        <w:sz w:val="16"/>
        <w:szCs w:val="16"/>
        <w:lang w:val="en-US" w:eastAsia="en-US"/>
      </w:rPr>
      <w:t xml:space="preserve"> Specification</w:t>
    </w:r>
    <w:r w:rsidRPr="00497910">
      <w:rPr>
        <w:rFonts w:eastAsia="Times New Roman" w:cs="Arial"/>
        <w:sz w:val="16"/>
        <w:szCs w:val="16"/>
        <w:lang w:val="en-US" w:eastAsia="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E41EC0" w14:textId="17252583" w:rsidR="003358BD" w:rsidRPr="00497910" w:rsidRDefault="003358BD" w:rsidP="00422D84">
    <w:pPr>
      <w:pStyle w:val="Header"/>
      <w:tabs>
        <w:tab w:val="center" w:pos="4536"/>
        <w:tab w:val="right" w:pos="9072"/>
      </w:tabs>
      <w:spacing w:after="0"/>
      <w:ind w:right="357" w:firstLine="357"/>
      <w:jc w:val="center"/>
      <w:rPr>
        <w:rFonts w:eastAsia="Times New Roman" w:cs="Arial"/>
        <w:b w:val="0"/>
        <w:sz w:val="16"/>
        <w:szCs w:val="16"/>
        <w:lang w:val="en-US" w:eastAsia="en-US"/>
      </w:rPr>
    </w:pPr>
    <w:r w:rsidRPr="00497910">
      <w:rPr>
        <w:rStyle w:val="PageNumber"/>
        <w:b w:val="0"/>
        <w:sz w:val="16"/>
        <w:szCs w:val="16"/>
      </w:rPr>
      <w:tab/>
    </w:r>
    <w:r w:rsidRPr="00497910">
      <w:rPr>
        <w:b w:val="0"/>
        <w:sz w:val="16"/>
        <w:szCs w:val="16"/>
        <w:lang w:val="en-US"/>
      </w:rPr>
      <w:t>ENC Product Specification</w:t>
    </w:r>
    <w:r w:rsidRPr="00497910">
      <w:rPr>
        <w:rFonts w:eastAsia="Times New Roman" w:cs="Arial"/>
        <w:b w:val="0"/>
        <w:sz w:val="16"/>
        <w:szCs w:val="16"/>
        <w:lang w:val="en-US" w:eastAsia="en-US"/>
      </w:rPr>
      <w:tab/>
    </w:r>
    <w:r w:rsidRPr="00497910">
      <w:rPr>
        <w:rFonts w:eastAsia="Times New Roman" w:cs="Arial"/>
        <w:b w:val="0"/>
        <w:sz w:val="16"/>
        <w:szCs w:val="16"/>
        <w:lang w:val="en-US" w:eastAsia="en-US"/>
      </w:rPr>
      <w:fldChar w:fldCharType="begin"/>
    </w:r>
    <w:r w:rsidRPr="00497910">
      <w:rPr>
        <w:rFonts w:eastAsia="Times New Roman" w:cs="Arial"/>
        <w:b w:val="0"/>
        <w:sz w:val="16"/>
        <w:szCs w:val="16"/>
        <w:lang w:val="en-US" w:eastAsia="en-US"/>
      </w:rPr>
      <w:instrText xml:space="preserve"> PAGE </w:instrText>
    </w:r>
    <w:r w:rsidRPr="00497910">
      <w:rPr>
        <w:rFonts w:eastAsia="Times New Roman" w:cs="Arial"/>
        <w:b w:val="0"/>
        <w:sz w:val="16"/>
        <w:szCs w:val="16"/>
        <w:lang w:val="en-US" w:eastAsia="en-US"/>
      </w:rPr>
      <w:fldChar w:fldCharType="separate"/>
    </w:r>
    <w:r w:rsidR="00134AE8">
      <w:rPr>
        <w:rFonts w:eastAsia="Times New Roman" w:cs="Arial"/>
        <w:b w:val="0"/>
        <w:noProof/>
        <w:sz w:val="16"/>
        <w:szCs w:val="16"/>
        <w:lang w:val="en-US" w:eastAsia="en-US"/>
      </w:rPr>
      <w:t>53</w:t>
    </w:r>
    <w:r w:rsidRPr="00497910">
      <w:rPr>
        <w:rFonts w:eastAsia="Times New Roman" w:cs="Arial"/>
        <w:b w:val="0"/>
        <w:sz w:val="16"/>
        <w:szCs w:val="16"/>
        <w:lang w:val="en-US" w:eastAsia="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1E02D6" w14:textId="3A223596" w:rsidR="003358BD" w:rsidRPr="007B519C" w:rsidRDefault="003358BD" w:rsidP="00244A4A">
    <w:pPr>
      <w:tabs>
        <w:tab w:val="center" w:pos="4536"/>
        <w:tab w:val="right" w:pos="9072"/>
      </w:tabs>
      <w:spacing w:after="0" w:line="240" w:lineRule="auto"/>
      <w:ind w:right="357"/>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80</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8F2E2C" w14:textId="2D3908B6" w:rsidR="003358BD" w:rsidRPr="00895567" w:rsidRDefault="003358BD" w:rsidP="00244A4A">
    <w:pPr>
      <w:pStyle w:val="Header"/>
      <w:tabs>
        <w:tab w:val="center" w:pos="4536"/>
        <w:tab w:val="right" w:pos="9072"/>
      </w:tabs>
      <w:spacing w:after="0"/>
      <w:ind w:right="357" w:firstLine="357"/>
      <w:jc w:val="center"/>
      <w:rPr>
        <w:rFonts w:eastAsia="Times New Roman" w:cs="Arial"/>
        <w:b w:val="0"/>
        <w:sz w:val="16"/>
        <w:szCs w:val="16"/>
        <w:lang w:val="en-US" w:eastAsia="en-US"/>
      </w:rPr>
    </w:pPr>
    <w:r>
      <w:rPr>
        <w:rStyle w:val="PageNumber"/>
        <w:b w:val="0"/>
        <w:sz w:val="16"/>
        <w:szCs w:val="16"/>
      </w:rPr>
      <w:tab/>
    </w:r>
    <w:r>
      <w:rPr>
        <w:b w:val="0"/>
        <w:sz w:val="16"/>
        <w:szCs w:val="16"/>
        <w:lang w:val="en-US"/>
      </w:rPr>
      <w:t>ENC Product Specification</w:t>
    </w:r>
    <w:r>
      <w:rPr>
        <w:rFonts w:eastAsia="Times New Roman" w:cs="Arial"/>
        <w:b w:val="0"/>
        <w:sz w:val="16"/>
        <w:szCs w:val="16"/>
        <w:lang w:val="en-US" w:eastAsia="en-US"/>
      </w:rPr>
      <w:tab/>
    </w:r>
    <w:r w:rsidRPr="00895567">
      <w:rPr>
        <w:rFonts w:eastAsia="Times New Roman" w:cs="Arial"/>
        <w:b w:val="0"/>
        <w:sz w:val="16"/>
        <w:szCs w:val="16"/>
        <w:lang w:val="en-US" w:eastAsia="en-US"/>
      </w:rPr>
      <w:fldChar w:fldCharType="begin"/>
    </w:r>
    <w:r w:rsidRPr="00895567">
      <w:rPr>
        <w:rFonts w:eastAsia="Times New Roman" w:cs="Arial"/>
        <w:b w:val="0"/>
        <w:sz w:val="16"/>
        <w:szCs w:val="16"/>
        <w:lang w:val="en-US" w:eastAsia="en-US"/>
      </w:rPr>
      <w:instrText xml:space="preserve"> PAGE </w:instrText>
    </w:r>
    <w:r w:rsidRPr="00895567">
      <w:rPr>
        <w:rFonts w:eastAsia="Times New Roman" w:cs="Arial"/>
        <w:b w:val="0"/>
        <w:sz w:val="16"/>
        <w:szCs w:val="16"/>
        <w:lang w:val="en-US" w:eastAsia="en-US"/>
      </w:rPr>
      <w:fldChar w:fldCharType="separate"/>
    </w:r>
    <w:r w:rsidR="00134AE8">
      <w:rPr>
        <w:rFonts w:eastAsia="Times New Roman" w:cs="Arial"/>
        <w:b w:val="0"/>
        <w:noProof/>
        <w:sz w:val="16"/>
        <w:szCs w:val="16"/>
        <w:lang w:val="en-US" w:eastAsia="en-US"/>
      </w:rPr>
      <w:t>79</w:t>
    </w:r>
    <w:r w:rsidRPr="00895567">
      <w:rPr>
        <w:rFonts w:eastAsia="Times New Roman" w:cs="Arial"/>
        <w:b w:val="0"/>
        <w:sz w:val="16"/>
        <w:szCs w:val="16"/>
        <w:lang w:val="en-US" w:eastAsia="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0"/>
    <w:multiLevelType w:val="singleLevel"/>
    <w:tmpl w:val="FFFFFF80"/>
    <w:lvl w:ilvl="0">
      <w:start w:val="1"/>
      <w:numFmt w:val="bullet"/>
      <w:pStyle w:val="ListNumber4"/>
      <w:lvlText w:val=""/>
      <w:lvlJc w:val="left"/>
      <w:pPr>
        <w:tabs>
          <w:tab w:val="left" w:pos="1492"/>
        </w:tabs>
        <w:ind w:left="1492" w:hanging="360"/>
      </w:pPr>
      <w:rPr>
        <w:rFonts w:ascii="Symbol" w:hAnsi="Symbol" w:hint="default"/>
      </w:rPr>
    </w:lvl>
  </w:abstractNum>
  <w:abstractNum w:abstractNumId="1" w15:restartNumberingAfterBreak="0">
    <w:nsid w:val="FFFFFF81"/>
    <w:multiLevelType w:val="singleLevel"/>
    <w:tmpl w:val="FFFFFF81"/>
    <w:lvl w:ilvl="0">
      <w:start w:val="1"/>
      <w:numFmt w:val="bullet"/>
      <w:pStyle w:val="ListNumber3"/>
      <w:lvlText w:val=""/>
      <w:lvlJc w:val="left"/>
      <w:pPr>
        <w:tabs>
          <w:tab w:val="left" w:pos="1209"/>
        </w:tabs>
        <w:ind w:left="1209" w:hanging="360"/>
      </w:pPr>
      <w:rPr>
        <w:rFonts w:ascii="Symbol" w:hAnsi="Symbol" w:hint="default"/>
      </w:rPr>
    </w:lvl>
  </w:abstractNum>
  <w:abstractNum w:abstractNumId="2" w15:restartNumberingAfterBreak="0">
    <w:nsid w:val="FFFFFF82"/>
    <w:multiLevelType w:val="singleLevel"/>
    <w:tmpl w:val="FFFFFF82"/>
    <w:lvl w:ilvl="0">
      <w:start w:val="1"/>
      <w:numFmt w:val="bullet"/>
      <w:pStyle w:val="ListNumber2"/>
      <w:lvlText w:val=""/>
      <w:lvlJc w:val="left"/>
      <w:pPr>
        <w:tabs>
          <w:tab w:val="left" w:pos="926"/>
        </w:tabs>
        <w:ind w:left="926" w:hanging="360"/>
      </w:pPr>
      <w:rPr>
        <w:rFonts w:ascii="Symbol" w:hAnsi="Symbol" w:hint="default"/>
      </w:rPr>
    </w:lvl>
  </w:abstractNum>
  <w:abstractNum w:abstractNumId="3" w15:restartNumberingAfterBreak="0">
    <w:nsid w:val="FFFFFF83"/>
    <w:multiLevelType w:val="singleLevel"/>
    <w:tmpl w:val="FFFFFF83"/>
    <w:lvl w:ilvl="0">
      <w:start w:val="1"/>
      <w:numFmt w:val="bullet"/>
      <w:pStyle w:val="ListNumber"/>
      <w:lvlText w:val=""/>
      <w:lvlJc w:val="left"/>
      <w:pPr>
        <w:tabs>
          <w:tab w:val="left" w:pos="643"/>
        </w:tabs>
        <w:ind w:left="643" w:hanging="360"/>
      </w:pPr>
      <w:rPr>
        <w:rFonts w:ascii="Symbol" w:hAnsi="Symbol" w:hint="default"/>
      </w:rPr>
    </w:lvl>
  </w:abstractNum>
  <w:abstractNum w:abstractNumId="4" w15:restartNumberingAfterBreak="0">
    <w:nsid w:val="FFFFFF89"/>
    <w:multiLevelType w:val="singleLevel"/>
    <w:tmpl w:val="FFFFFF89"/>
    <w:lvl w:ilvl="0">
      <w:start w:val="1"/>
      <w:numFmt w:val="bullet"/>
      <w:pStyle w:val="ListContinue4"/>
      <w:lvlText w:val=""/>
      <w:lvlJc w:val="left"/>
      <w:pPr>
        <w:tabs>
          <w:tab w:val="left" w:pos="360"/>
        </w:tabs>
        <w:ind w:left="360" w:hanging="360"/>
      </w:pPr>
      <w:rPr>
        <w:rFonts w:ascii="Symbol" w:hAnsi="Symbol" w:hint="default"/>
      </w:rPr>
    </w:lvl>
  </w:abstractNum>
  <w:abstractNum w:abstractNumId="5" w15:restartNumberingAfterBreak="0">
    <w:nsid w:val="0000005B"/>
    <w:multiLevelType w:val="multilevel"/>
    <w:tmpl w:val="9418FBCC"/>
    <w:lvl w:ilvl="0">
      <w:start w:val="1"/>
      <w:numFmt w:val="decimal"/>
      <w:pStyle w:val="AppendixC1"/>
      <w:lvlText w:val="C-%1"/>
      <w:lvlJc w:val="left"/>
      <w:pPr>
        <w:tabs>
          <w:tab w:val="num" w:pos="0"/>
        </w:tabs>
        <w:ind w:left="0" w:firstLine="0"/>
      </w:pPr>
      <w:rPr>
        <w:rFonts w:ascii="Arial" w:eastAsia="MS Mincho" w:hAnsi="Arial" w:hint="default"/>
        <w:lang w:val="de-DE" w:eastAsia="ar-SA" w:bidi="ar-SA"/>
      </w:rPr>
    </w:lvl>
    <w:lvl w:ilvl="1">
      <w:start w:val="1"/>
      <w:numFmt w:val="decimal"/>
      <w:pStyle w:val="AppendixC2"/>
      <w:lvlText w:val="C-%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6" w15:restartNumberingAfterBreak="0">
    <w:nsid w:val="05F252BD"/>
    <w:multiLevelType w:val="singleLevel"/>
    <w:tmpl w:val="05F252BD"/>
    <w:lvl w:ilvl="0">
      <w:start w:val="1"/>
      <w:numFmt w:val="decimal"/>
      <w:pStyle w:val="ListBullet5"/>
      <w:lvlText w:val="[%1]"/>
      <w:lvlJc w:val="left"/>
      <w:pPr>
        <w:tabs>
          <w:tab w:val="left" w:pos="360"/>
        </w:tabs>
        <w:ind w:left="360" w:hanging="360"/>
      </w:pPr>
    </w:lvl>
  </w:abstractNum>
  <w:abstractNum w:abstractNumId="7" w15:restartNumberingAfterBreak="0">
    <w:nsid w:val="0BFD0AD5"/>
    <w:multiLevelType w:val="multilevel"/>
    <w:tmpl w:val="0BFD0AD5"/>
    <w:lvl w:ilvl="0">
      <w:start w:val="1"/>
      <w:numFmt w:val="bullet"/>
      <w:lvlText w:val=""/>
      <w:lvlJc w:val="left"/>
      <w:pPr>
        <w:ind w:left="1077" w:hanging="360"/>
      </w:pPr>
      <w:rPr>
        <w:rFonts w:ascii="Symbol" w:hAnsi="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8" w15:restartNumberingAfterBreak="0">
    <w:nsid w:val="0C2230B8"/>
    <w:multiLevelType w:val="hybridMultilevel"/>
    <w:tmpl w:val="289407D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0C652111"/>
    <w:multiLevelType w:val="hybridMultilevel"/>
    <w:tmpl w:val="77B841F4"/>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0" w15:restartNumberingAfterBreak="0">
    <w:nsid w:val="0DA40637"/>
    <w:multiLevelType w:val="hybridMultilevel"/>
    <w:tmpl w:val="197C281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329392C"/>
    <w:multiLevelType w:val="hybridMultilevel"/>
    <w:tmpl w:val="C82CE08E"/>
    <w:lvl w:ilvl="0" w:tplc="0ECE307A">
      <w:numFmt w:val="bullet"/>
      <w:lvlText w:val="-"/>
      <w:lvlJc w:val="left"/>
      <w:pPr>
        <w:ind w:left="1440" w:hanging="360"/>
      </w:pPr>
      <w:rPr>
        <w:rFonts w:ascii="Arial" w:eastAsia="MS Mincho"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36841FA"/>
    <w:multiLevelType w:val="hybridMultilevel"/>
    <w:tmpl w:val="BFF837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D921D9"/>
    <w:multiLevelType w:val="multilevel"/>
    <w:tmpl w:val="13D921D9"/>
    <w:lvl w:ilvl="0">
      <w:start w:val="1"/>
      <w:numFmt w:val="bullet"/>
      <w:lvlText w:val=""/>
      <w:lvlJc w:val="left"/>
      <w:pPr>
        <w:ind w:left="1068" w:hanging="360"/>
      </w:pPr>
      <w:rPr>
        <w:rFonts w:ascii="Symbol" w:hAnsi="Symbol"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4" w15:restartNumberingAfterBreak="0">
    <w:nsid w:val="14250C78"/>
    <w:multiLevelType w:val="multilevel"/>
    <w:tmpl w:val="14250C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93F4724"/>
    <w:multiLevelType w:val="hybridMultilevel"/>
    <w:tmpl w:val="BFF837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C8A0718"/>
    <w:multiLevelType w:val="hybridMultilevel"/>
    <w:tmpl w:val="B9404306"/>
    <w:lvl w:ilvl="0" w:tplc="FC2CD346">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50400F"/>
    <w:multiLevelType w:val="hybridMultilevel"/>
    <w:tmpl w:val="5810E9C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3C859E6"/>
    <w:multiLevelType w:val="hybridMultilevel"/>
    <w:tmpl w:val="3E86F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3D7FFA"/>
    <w:multiLevelType w:val="multilevel"/>
    <w:tmpl w:val="243D7FFA"/>
    <w:lvl w:ilvl="0">
      <w:start w:val="1"/>
      <w:numFmt w:val="bullet"/>
      <w:lvlText w:val=""/>
      <w:lvlJc w:val="left"/>
      <w:pPr>
        <w:ind w:left="1345" w:hanging="360"/>
      </w:pPr>
      <w:rPr>
        <w:rFonts w:ascii="Symbol" w:hAnsi="Symbol" w:hint="default"/>
      </w:rPr>
    </w:lvl>
    <w:lvl w:ilvl="1">
      <w:numFmt w:val="bullet"/>
      <w:lvlText w:val="-"/>
      <w:lvlJc w:val="left"/>
      <w:pPr>
        <w:ind w:left="2140" w:hanging="435"/>
      </w:pPr>
      <w:rPr>
        <w:rFonts w:ascii="Arial" w:eastAsia="Times New Roman" w:hAnsi="Arial" w:cs="Arial" w:hint="default"/>
      </w:rPr>
    </w:lvl>
    <w:lvl w:ilvl="2">
      <w:start w:val="1"/>
      <w:numFmt w:val="bullet"/>
      <w:lvlText w:val=""/>
      <w:lvlJc w:val="left"/>
      <w:pPr>
        <w:ind w:left="2785" w:hanging="360"/>
      </w:pPr>
      <w:rPr>
        <w:rFonts w:ascii="Wingdings" w:hAnsi="Wingdings" w:hint="default"/>
      </w:rPr>
    </w:lvl>
    <w:lvl w:ilvl="3">
      <w:start w:val="1"/>
      <w:numFmt w:val="bullet"/>
      <w:lvlText w:val=""/>
      <w:lvlJc w:val="left"/>
      <w:pPr>
        <w:ind w:left="3505" w:hanging="360"/>
      </w:pPr>
      <w:rPr>
        <w:rFonts w:ascii="Symbol" w:hAnsi="Symbol" w:hint="default"/>
      </w:rPr>
    </w:lvl>
    <w:lvl w:ilvl="4">
      <w:start w:val="1"/>
      <w:numFmt w:val="bullet"/>
      <w:lvlText w:val="o"/>
      <w:lvlJc w:val="left"/>
      <w:pPr>
        <w:ind w:left="4225" w:hanging="360"/>
      </w:pPr>
      <w:rPr>
        <w:rFonts w:ascii="Courier New" w:hAnsi="Courier New" w:cs="Courier New" w:hint="default"/>
      </w:rPr>
    </w:lvl>
    <w:lvl w:ilvl="5">
      <w:start w:val="1"/>
      <w:numFmt w:val="bullet"/>
      <w:lvlText w:val=""/>
      <w:lvlJc w:val="left"/>
      <w:pPr>
        <w:ind w:left="4945" w:hanging="360"/>
      </w:pPr>
      <w:rPr>
        <w:rFonts w:ascii="Wingdings" w:hAnsi="Wingdings" w:hint="default"/>
      </w:rPr>
    </w:lvl>
    <w:lvl w:ilvl="6">
      <w:start w:val="1"/>
      <w:numFmt w:val="bullet"/>
      <w:lvlText w:val=""/>
      <w:lvlJc w:val="left"/>
      <w:pPr>
        <w:ind w:left="5665" w:hanging="360"/>
      </w:pPr>
      <w:rPr>
        <w:rFonts w:ascii="Symbol" w:hAnsi="Symbol" w:hint="default"/>
      </w:rPr>
    </w:lvl>
    <w:lvl w:ilvl="7">
      <w:start w:val="1"/>
      <w:numFmt w:val="bullet"/>
      <w:lvlText w:val="o"/>
      <w:lvlJc w:val="left"/>
      <w:pPr>
        <w:ind w:left="6385" w:hanging="360"/>
      </w:pPr>
      <w:rPr>
        <w:rFonts w:ascii="Courier New" w:hAnsi="Courier New" w:cs="Courier New" w:hint="default"/>
      </w:rPr>
    </w:lvl>
    <w:lvl w:ilvl="8">
      <w:start w:val="1"/>
      <w:numFmt w:val="bullet"/>
      <w:lvlText w:val=""/>
      <w:lvlJc w:val="left"/>
      <w:pPr>
        <w:ind w:left="7105" w:hanging="360"/>
      </w:pPr>
      <w:rPr>
        <w:rFonts w:ascii="Wingdings" w:hAnsi="Wingdings" w:hint="default"/>
      </w:rPr>
    </w:lvl>
  </w:abstractNum>
  <w:abstractNum w:abstractNumId="20" w15:restartNumberingAfterBreak="0">
    <w:nsid w:val="25BC4EA8"/>
    <w:multiLevelType w:val="multilevel"/>
    <w:tmpl w:val="7E4EEE2A"/>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1" w15:restartNumberingAfterBreak="0">
    <w:nsid w:val="292C36CC"/>
    <w:multiLevelType w:val="multilevel"/>
    <w:tmpl w:val="292C36C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293A5307"/>
    <w:multiLevelType w:val="multilevel"/>
    <w:tmpl w:val="293A5307"/>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297705AB"/>
    <w:multiLevelType w:val="hybridMultilevel"/>
    <w:tmpl w:val="5A90E3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3853CE4"/>
    <w:multiLevelType w:val="multilevel"/>
    <w:tmpl w:val="D95A008C"/>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5" w15:restartNumberingAfterBreak="0">
    <w:nsid w:val="33AC7EB8"/>
    <w:multiLevelType w:val="multilevel"/>
    <w:tmpl w:val="B2A85F06"/>
    <w:lvl w:ilvl="0">
      <w:start w:val="1"/>
      <w:numFmt w:val="decimal"/>
      <w:pStyle w:val="Bibliography1"/>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ListContinue2"/>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ListContinue3"/>
      <w:lvlText w:val="B%1.%2.%3"/>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6" w15:restartNumberingAfterBreak="0">
    <w:nsid w:val="34EE58FE"/>
    <w:multiLevelType w:val="multilevel"/>
    <w:tmpl w:val="779C36CA"/>
    <w:lvl w:ilvl="0">
      <w:start w:val="1"/>
      <w:numFmt w:val="upperLetter"/>
      <w:pStyle w:val="Style5"/>
      <w:lvlText w:val="Annex %1."/>
      <w:lvlJc w:val="left"/>
      <w:pPr>
        <w:ind w:left="360" w:hanging="360"/>
      </w:pPr>
      <w:rPr>
        <w:rFonts w:hint="default"/>
        <w:b/>
        <w:i w:val="0"/>
        <w:caps/>
        <w:strike w:val="0"/>
        <w:dstrike w:val="0"/>
        <w:color w:val="000000"/>
        <w:sz w:val="24"/>
        <w:szCs w:val="24"/>
        <w:u w:val="none" w:color="000000"/>
        <w:vertAlign w:val="baseline"/>
      </w:rPr>
    </w:lvl>
    <w:lvl w:ilvl="1">
      <w:start w:val="1"/>
      <w:numFmt w:val="decimal"/>
      <w:lvlRestart w:val="0"/>
      <w:lvlText w:val="%1-%2"/>
      <w:lvlJc w:val="left"/>
      <w:pPr>
        <w:ind w:left="567" w:hanging="567"/>
      </w:pPr>
      <w:rPr>
        <w:rFonts w:ascii="Arial" w:eastAsia="Arial" w:hAnsi="Arial" w:cs="Arial" w:hint="default"/>
        <w:b/>
        <w:i w:val="0"/>
        <w:strike w:val="0"/>
        <w:dstrike w:val="0"/>
        <w:color w:val="000000"/>
        <w:sz w:val="22"/>
        <w:szCs w:val="22"/>
        <w:u w:val="none" w:color="000000"/>
        <w:vertAlign w:val="baseline"/>
      </w:rPr>
    </w:lvl>
    <w:lvl w:ilvl="2">
      <w:start w:val="1"/>
      <w:numFmt w:val="decimal"/>
      <w:lvlText w:val="%1-%2.%3"/>
      <w:lvlJc w:val="left"/>
      <w:pPr>
        <w:ind w:left="709" w:hanging="709"/>
      </w:pPr>
      <w:rPr>
        <w:rFonts w:ascii="Arial" w:hAnsi="Arial" w:cs="Arial" w:hint="default"/>
        <w:b/>
        <w:i w:val="0"/>
        <w:strike w:val="0"/>
        <w:dstrike w:val="0"/>
        <w:color w:val="000000"/>
        <w:sz w:val="20"/>
        <w:szCs w:val="20"/>
        <w:u w:val="none" w:color="000000"/>
        <w:vertAlign w:val="baseline"/>
      </w:rPr>
    </w:lvl>
    <w:lvl w:ilvl="3">
      <w:start w:val="1"/>
      <w:numFmt w:val="decimal"/>
      <w:lvlText w:val="%4"/>
      <w:lvlJc w:val="left"/>
      <w:pPr>
        <w:ind w:left="1800" w:firstLine="0"/>
      </w:pPr>
      <w:rPr>
        <w:rFonts w:ascii="Arial" w:eastAsia="Arial" w:hAnsi="Arial" w:cs="Arial" w:hint="default"/>
        <w:b w:val="0"/>
        <w:i w:val="0"/>
        <w:strike w:val="0"/>
        <w:dstrike w:val="0"/>
        <w:color w:val="000000"/>
        <w:sz w:val="20"/>
        <w:szCs w:val="20"/>
        <w:u w:val="none" w:color="000000"/>
        <w:vertAlign w:val="baseline"/>
      </w:rPr>
    </w:lvl>
    <w:lvl w:ilvl="4">
      <w:start w:val="1"/>
      <w:numFmt w:val="lowerLetter"/>
      <w:lvlText w:val="%5"/>
      <w:lvlJc w:val="left"/>
      <w:pPr>
        <w:ind w:left="2520" w:firstLine="0"/>
      </w:pPr>
      <w:rPr>
        <w:rFonts w:ascii="Arial" w:eastAsia="Arial" w:hAnsi="Arial" w:cs="Arial" w:hint="default"/>
        <w:b w:val="0"/>
        <w:i w:val="0"/>
        <w:strike w:val="0"/>
        <w:dstrike w:val="0"/>
        <w:color w:val="000000"/>
        <w:sz w:val="20"/>
        <w:szCs w:val="20"/>
        <w:u w:val="none" w:color="000000"/>
        <w:vertAlign w:val="baseline"/>
      </w:rPr>
    </w:lvl>
    <w:lvl w:ilvl="5">
      <w:start w:val="1"/>
      <w:numFmt w:val="lowerRoman"/>
      <w:lvlText w:val="%6"/>
      <w:lvlJc w:val="left"/>
      <w:pPr>
        <w:ind w:left="3240" w:firstLine="0"/>
      </w:pPr>
      <w:rPr>
        <w:rFonts w:ascii="Arial" w:eastAsia="Arial" w:hAnsi="Arial" w:cs="Arial" w:hint="default"/>
        <w:b w:val="0"/>
        <w:i w:val="0"/>
        <w:strike w:val="0"/>
        <w:dstrike w:val="0"/>
        <w:color w:val="000000"/>
        <w:sz w:val="20"/>
        <w:szCs w:val="20"/>
        <w:u w:val="none" w:color="000000"/>
        <w:vertAlign w:val="baseline"/>
      </w:rPr>
    </w:lvl>
    <w:lvl w:ilvl="6">
      <w:start w:val="1"/>
      <w:numFmt w:val="decimal"/>
      <w:lvlText w:val="%7"/>
      <w:lvlJc w:val="left"/>
      <w:pPr>
        <w:ind w:left="3960" w:firstLine="0"/>
      </w:pPr>
      <w:rPr>
        <w:rFonts w:ascii="Arial" w:eastAsia="Arial" w:hAnsi="Arial" w:cs="Arial" w:hint="default"/>
        <w:b w:val="0"/>
        <w:i w:val="0"/>
        <w:strike w:val="0"/>
        <w:dstrike w:val="0"/>
        <w:color w:val="000000"/>
        <w:sz w:val="20"/>
        <w:szCs w:val="20"/>
        <w:u w:val="none" w:color="000000"/>
        <w:vertAlign w:val="baseline"/>
      </w:rPr>
    </w:lvl>
    <w:lvl w:ilvl="7">
      <w:start w:val="1"/>
      <w:numFmt w:val="lowerLetter"/>
      <w:lvlText w:val="%8"/>
      <w:lvlJc w:val="left"/>
      <w:pPr>
        <w:ind w:left="4680" w:firstLine="0"/>
      </w:pPr>
      <w:rPr>
        <w:rFonts w:ascii="Arial" w:eastAsia="Arial" w:hAnsi="Arial" w:cs="Arial" w:hint="default"/>
        <w:b w:val="0"/>
        <w:i w:val="0"/>
        <w:strike w:val="0"/>
        <w:dstrike w:val="0"/>
        <w:color w:val="000000"/>
        <w:sz w:val="20"/>
        <w:szCs w:val="20"/>
        <w:u w:val="none" w:color="000000"/>
        <w:vertAlign w:val="baseline"/>
      </w:rPr>
    </w:lvl>
    <w:lvl w:ilvl="8">
      <w:start w:val="1"/>
      <w:numFmt w:val="lowerRoman"/>
      <w:lvlText w:val="%9"/>
      <w:lvlJc w:val="left"/>
      <w:pPr>
        <w:ind w:left="5400" w:firstLine="0"/>
      </w:pPr>
      <w:rPr>
        <w:rFonts w:ascii="Arial" w:eastAsia="Arial" w:hAnsi="Arial" w:cs="Arial" w:hint="default"/>
        <w:b w:val="0"/>
        <w:i w:val="0"/>
        <w:strike w:val="0"/>
        <w:dstrike w:val="0"/>
        <w:color w:val="000000"/>
        <w:sz w:val="20"/>
        <w:szCs w:val="20"/>
        <w:u w:val="none" w:color="000000"/>
        <w:vertAlign w:val="baseline"/>
      </w:rPr>
    </w:lvl>
  </w:abstractNum>
  <w:abstractNum w:abstractNumId="27" w15:restartNumberingAfterBreak="0">
    <w:nsid w:val="387D4433"/>
    <w:multiLevelType w:val="multilevel"/>
    <w:tmpl w:val="387D4433"/>
    <w:lvl w:ilvl="0">
      <w:numFmt w:val="decimal"/>
      <w:pStyle w:val="ANNEX"/>
      <w:lvlText w:val=""/>
      <w:lvlJc w:val="left"/>
    </w:lvl>
    <w:lvl w:ilvl="1">
      <w:numFmt w:val="decimal"/>
      <w:pStyle w:val="a2"/>
      <w:lvlText w:val=""/>
      <w:lvlJc w:val="left"/>
    </w:lvl>
    <w:lvl w:ilvl="2">
      <w:numFmt w:val="decimal"/>
      <w:pStyle w:val="a3"/>
      <w:lvlText w:val=""/>
      <w:lvlJc w:val="left"/>
    </w:lvl>
    <w:lvl w:ilvl="3">
      <w:numFmt w:val="decimal"/>
      <w:pStyle w:val="a4"/>
      <w:lvlText w:val=""/>
      <w:lvlJc w:val="left"/>
    </w:lvl>
    <w:lvl w:ilvl="4">
      <w:numFmt w:val="decimal"/>
      <w:pStyle w:val="a5"/>
      <w:lvlText w:val=""/>
      <w:lvlJc w:val="left"/>
    </w:lvl>
    <w:lvl w:ilvl="5">
      <w:numFmt w:val="decimal"/>
      <w:pStyle w:val="a6"/>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3D95461B"/>
    <w:multiLevelType w:val="multilevel"/>
    <w:tmpl w:val="177A1C78"/>
    <w:styleLink w:val="Style1"/>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3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B1.1.1"/>
      <w:lvlJc w:val="left"/>
      <w:pPr>
        <w:tabs>
          <w:tab w:val="num" w:pos="360"/>
        </w:tabs>
        <w:ind w:left="0" w:firstLine="0"/>
      </w:pPr>
      <w:rPr>
        <w:rFonts w:ascii="Arial Bold" w:hAnsi="Arial Bold" w:hint="default"/>
        <w:b/>
        <w:i w:val="0"/>
        <w:sz w:val="22"/>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9" w15:restartNumberingAfterBreak="0">
    <w:nsid w:val="3DD54ED7"/>
    <w:multiLevelType w:val="multilevel"/>
    <w:tmpl w:val="3DD54E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9602406"/>
    <w:multiLevelType w:val="hybridMultilevel"/>
    <w:tmpl w:val="197C281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BCE5D61"/>
    <w:multiLevelType w:val="hybridMultilevel"/>
    <w:tmpl w:val="9DBA50FC"/>
    <w:lvl w:ilvl="0" w:tplc="040C0001">
      <w:start w:val="1"/>
      <w:numFmt w:val="bullet"/>
      <w:lvlText w:val=""/>
      <w:lvlJc w:val="left"/>
      <w:pPr>
        <w:ind w:left="1705" w:hanging="360"/>
      </w:pPr>
      <w:rPr>
        <w:rFonts w:ascii="Symbol" w:hAnsi="Symbol" w:hint="default"/>
      </w:rPr>
    </w:lvl>
    <w:lvl w:ilvl="1" w:tplc="08090003" w:tentative="1">
      <w:start w:val="1"/>
      <w:numFmt w:val="bullet"/>
      <w:lvlText w:val="o"/>
      <w:lvlJc w:val="left"/>
      <w:pPr>
        <w:ind w:left="2425" w:hanging="360"/>
      </w:pPr>
      <w:rPr>
        <w:rFonts w:ascii="Courier New" w:hAnsi="Courier New" w:cs="Courier New" w:hint="default"/>
      </w:rPr>
    </w:lvl>
    <w:lvl w:ilvl="2" w:tplc="08090005" w:tentative="1">
      <w:start w:val="1"/>
      <w:numFmt w:val="bullet"/>
      <w:lvlText w:val=""/>
      <w:lvlJc w:val="left"/>
      <w:pPr>
        <w:ind w:left="3145" w:hanging="360"/>
      </w:pPr>
      <w:rPr>
        <w:rFonts w:ascii="Wingdings" w:hAnsi="Wingdings" w:hint="default"/>
      </w:rPr>
    </w:lvl>
    <w:lvl w:ilvl="3" w:tplc="08090001" w:tentative="1">
      <w:start w:val="1"/>
      <w:numFmt w:val="bullet"/>
      <w:lvlText w:val=""/>
      <w:lvlJc w:val="left"/>
      <w:pPr>
        <w:ind w:left="3865" w:hanging="360"/>
      </w:pPr>
      <w:rPr>
        <w:rFonts w:ascii="Symbol" w:hAnsi="Symbol" w:hint="default"/>
      </w:rPr>
    </w:lvl>
    <w:lvl w:ilvl="4" w:tplc="08090003" w:tentative="1">
      <w:start w:val="1"/>
      <w:numFmt w:val="bullet"/>
      <w:lvlText w:val="o"/>
      <w:lvlJc w:val="left"/>
      <w:pPr>
        <w:ind w:left="4585" w:hanging="360"/>
      </w:pPr>
      <w:rPr>
        <w:rFonts w:ascii="Courier New" w:hAnsi="Courier New" w:cs="Courier New" w:hint="default"/>
      </w:rPr>
    </w:lvl>
    <w:lvl w:ilvl="5" w:tplc="08090005" w:tentative="1">
      <w:start w:val="1"/>
      <w:numFmt w:val="bullet"/>
      <w:lvlText w:val=""/>
      <w:lvlJc w:val="left"/>
      <w:pPr>
        <w:ind w:left="5305" w:hanging="360"/>
      </w:pPr>
      <w:rPr>
        <w:rFonts w:ascii="Wingdings" w:hAnsi="Wingdings" w:hint="default"/>
      </w:rPr>
    </w:lvl>
    <w:lvl w:ilvl="6" w:tplc="08090001" w:tentative="1">
      <w:start w:val="1"/>
      <w:numFmt w:val="bullet"/>
      <w:lvlText w:val=""/>
      <w:lvlJc w:val="left"/>
      <w:pPr>
        <w:ind w:left="6025" w:hanging="360"/>
      </w:pPr>
      <w:rPr>
        <w:rFonts w:ascii="Symbol" w:hAnsi="Symbol" w:hint="default"/>
      </w:rPr>
    </w:lvl>
    <w:lvl w:ilvl="7" w:tplc="08090003" w:tentative="1">
      <w:start w:val="1"/>
      <w:numFmt w:val="bullet"/>
      <w:lvlText w:val="o"/>
      <w:lvlJc w:val="left"/>
      <w:pPr>
        <w:ind w:left="6745" w:hanging="360"/>
      </w:pPr>
      <w:rPr>
        <w:rFonts w:ascii="Courier New" w:hAnsi="Courier New" w:cs="Courier New" w:hint="default"/>
      </w:rPr>
    </w:lvl>
    <w:lvl w:ilvl="8" w:tplc="08090005" w:tentative="1">
      <w:start w:val="1"/>
      <w:numFmt w:val="bullet"/>
      <w:lvlText w:val=""/>
      <w:lvlJc w:val="left"/>
      <w:pPr>
        <w:ind w:left="7465" w:hanging="360"/>
      </w:pPr>
      <w:rPr>
        <w:rFonts w:ascii="Wingdings" w:hAnsi="Wingdings" w:hint="default"/>
      </w:rPr>
    </w:lvl>
  </w:abstractNum>
  <w:abstractNum w:abstractNumId="32"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E7C3393"/>
    <w:multiLevelType w:val="hybridMultilevel"/>
    <w:tmpl w:val="4CC6AF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144867F4">
      <w:start w:val="1"/>
      <w:numFmt w:val="decimal"/>
      <w:lvlText w:val="%4."/>
      <w:lvlJc w:val="left"/>
      <w:pPr>
        <w:ind w:left="2880" w:hanging="360"/>
      </w:pPr>
      <w:rPr>
        <w:i/>
        <w:iCs/>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02C340C"/>
    <w:multiLevelType w:val="multilevel"/>
    <w:tmpl w:val="602C340C"/>
    <w:lvl w:ilvl="0">
      <w:start w:val="1"/>
      <w:numFmt w:val="bullet"/>
      <w:lvlText w:val=""/>
      <w:lvlJc w:val="left"/>
      <w:pPr>
        <w:ind w:left="1436" w:hanging="360"/>
      </w:pPr>
      <w:rPr>
        <w:rFonts w:ascii="Symbol" w:hAnsi="Symbol" w:hint="default"/>
      </w:rPr>
    </w:lvl>
    <w:lvl w:ilvl="1">
      <w:start w:val="1"/>
      <w:numFmt w:val="bullet"/>
      <w:lvlText w:val="o"/>
      <w:lvlJc w:val="left"/>
      <w:pPr>
        <w:ind w:left="2156" w:hanging="360"/>
      </w:pPr>
      <w:rPr>
        <w:rFonts w:ascii="Courier New" w:hAnsi="Courier New" w:cs="Courier New" w:hint="default"/>
      </w:rPr>
    </w:lvl>
    <w:lvl w:ilvl="2">
      <w:start w:val="1"/>
      <w:numFmt w:val="bullet"/>
      <w:lvlText w:val=""/>
      <w:lvlJc w:val="left"/>
      <w:pPr>
        <w:ind w:left="2876" w:hanging="360"/>
      </w:pPr>
      <w:rPr>
        <w:rFonts w:ascii="Wingdings" w:hAnsi="Wingdings" w:hint="default"/>
      </w:rPr>
    </w:lvl>
    <w:lvl w:ilvl="3">
      <w:start w:val="1"/>
      <w:numFmt w:val="bullet"/>
      <w:lvlText w:val=""/>
      <w:lvlJc w:val="left"/>
      <w:pPr>
        <w:ind w:left="3596" w:hanging="360"/>
      </w:pPr>
      <w:rPr>
        <w:rFonts w:ascii="Symbol" w:hAnsi="Symbol" w:hint="default"/>
      </w:rPr>
    </w:lvl>
    <w:lvl w:ilvl="4">
      <w:start w:val="1"/>
      <w:numFmt w:val="bullet"/>
      <w:lvlText w:val="o"/>
      <w:lvlJc w:val="left"/>
      <w:pPr>
        <w:ind w:left="4316" w:hanging="360"/>
      </w:pPr>
      <w:rPr>
        <w:rFonts w:ascii="Courier New" w:hAnsi="Courier New" w:cs="Courier New" w:hint="default"/>
      </w:rPr>
    </w:lvl>
    <w:lvl w:ilvl="5">
      <w:start w:val="1"/>
      <w:numFmt w:val="bullet"/>
      <w:lvlText w:val=""/>
      <w:lvlJc w:val="left"/>
      <w:pPr>
        <w:ind w:left="5036" w:hanging="360"/>
      </w:pPr>
      <w:rPr>
        <w:rFonts w:ascii="Wingdings" w:hAnsi="Wingdings" w:hint="default"/>
      </w:rPr>
    </w:lvl>
    <w:lvl w:ilvl="6">
      <w:start w:val="1"/>
      <w:numFmt w:val="bullet"/>
      <w:lvlText w:val=""/>
      <w:lvlJc w:val="left"/>
      <w:pPr>
        <w:ind w:left="5756" w:hanging="360"/>
      </w:pPr>
      <w:rPr>
        <w:rFonts w:ascii="Symbol" w:hAnsi="Symbol" w:hint="default"/>
      </w:rPr>
    </w:lvl>
    <w:lvl w:ilvl="7">
      <w:start w:val="1"/>
      <w:numFmt w:val="bullet"/>
      <w:lvlText w:val="o"/>
      <w:lvlJc w:val="left"/>
      <w:pPr>
        <w:ind w:left="6476" w:hanging="360"/>
      </w:pPr>
      <w:rPr>
        <w:rFonts w:ascii="Courier New" w:hAnsi="Courier New" w:cs="Courier New" w:hint="default"/>
      </w:rPr>
    </w:lvl>
    <w:lvl w:ilvl="8">
      <w:start w:val="1"/>
      <w:numFmt w:val="bullet"/>
      <w:lvlText w:val=""/>
      <w:lvlJc w:val="left"/>
      <w:pPr>
        <w:ind w:left="7196" w:hanging="360"/>
      </w:pPr>
      <w:rPr>
        <w:rFonts w:ascii="Wingdings" w:hAnsi="Wingdings" w:hint="default"/>
      </w:rPr>
    </w:lvl>
  </w:abstractNum>
  <w:abstractNum w:abstractNumId="35" w15:restartNumberingAfterBreak="0">
    <w:nsid w:val="74D90667"/>
    <w:multiLevelType w:val="multilevel"/>
    <w:tmpl w:val="74D90667"/>
    <w:lvl w:ilvl="0">
      <w:start w:val="1"/>
      <w:numFmt w:val="bullet"/>
      <w:lvlText w:val=""/>
      <w:lvlJc w:val="left"/>
      <w:pPr>
        <w:ind w:left="1040" w:hanging="360"/>
      </w:pPr>
      <w:rPr>
        <w:rFonts w:ascii="Symbol" w:hAnsi="Symbol" w:hint="default"/>
      </w:rPr>
    </w:lvl>
    <w:lvl w:ilvl="1">
      <w:start w:val="1"/>
      <w:numFmt w:val="bullet"/>
      <w:lvlText w:val="o"/>
      <w:lvlJc w:val="left"/>
      <w:pPr>
        <w:ind w:left="1760" w:hanging="360"/>
      </w:pPr>
      <w:rPr>
        <w:rFonts w:ascii="Courier New" w:hAnsi="Courier New" w:cs="Courier New" w:hint="default"/>
      </w:rPr>
    </w:lvl>
    <w:lvl w:ilvl="2">
      <w:start w:val="1"/>
      <w:numFmt w:val="bullet"/>
      <w:lvlText w:val=""/>
      <w:lvlJc w:val="left"/>
      <w:pPr>
        <w:ind w:left="2480" w:hanging="360"/>
      </w:pPr>
      <w:rPr>
        <w:rFonts w:ascii="Wingdings" w:hAnsi="Wingdings" w:hint="default"/>
      </w:rPr>
    </w:lvl>
    <w:lvl w:ilvl="3">
      <w:start w:val="1"/>
      <w:numFmt w:val="bullet"/>
      <w:lvlText w:val=""/>
      <w:lvlJc w:val="left"/>
      <w:pPr>
        <w:ind w:left="3200" w:hanging="360"/>
      </w:pPr>
      <w:rPr>
        <w:rFonts w:ascii="Symbol" w:hAnsi="Symbol" w:hint="default"/>
      </w:rPr>
    </w:lvl>
    <w:lvl w:ilvl="4">
      <w:start w:val="1"/>
      <w:numFmt w:val="bullet"/>
      <w:lvlText w:val="o"/>
      <w:lvlJc w:val="left"/>
      <w:pPr>
        <w:ind w:left="3920" w:hanging="360"/>
      </w:pPr>
      <w:rPr>
        <w:rFonts w:ascii="Courier New" w:hAnsi="Courier New" w:cs="Courier New" w:hint="default"/>
      </w:rPr>
    </w:lvl>
    <w:lvl w:ilvl="5">
      <w:start w:val="1"/>
      <w:numFmt w:val="bullet"/>
      <w:lvlText w:val=""/>
      <w:lvlJc w:val="left"/>
      <w:pPr>
        <w:ind w:left="4640" w:hanging="360"/>
      </w:pPr>
      <w:rPr>
        <w:rFonts w:ascii="Wingdings" w:hAnsi="Wingdings" w:hint="default"/>
      </w:rPr>
    </w:lvl>
    <w:lvl w:ilvl="6">
      <w:start w:val="1"/>
      <w:numFmt w:val="bullet"/>
      <w:lvlText w:val=""/>
      <w:lvlJc w:val="left"/>
      <w:pPr>
        <w:ind w:left="5360" w:hanging="360"/>
      </w:pPr>
      <w:rPr>
        <w:rFonts w:ascii="Symbol" w:hAnsi="Symbol" w:hint="default"/>
      </w:rPr>
    </w:lvl>
    <w:lvl w:ilvl="7">
      <w:start w:val="1"/>
      <w:numFmt w:val="bullet"/>
      <w:lvlText w:val="o"/>
      <w:lvlJc w:val="left"/>
      <w:pPr>
        <w:ind w:left="6080" w:hanging="360"/>
      </w:pPr>
      <w:rPr>
        <w:rFonts w:ascii="Courier New" w:hAnsi="Courier New" w:cs="Courier New" w:hint="default"/>
      </w:rPr>
    </w:lvl>
    <w:lvl w:ilvl="8">
      <w:start w:val="1"/>
      <w:numFmt w:val="bullet"/>
      <w:lvlText w:val=""/>
      <w:lvlJc w:val="left"/>
      <w:pPr>
        <w:ind w:left="6800" w:hanging="360"/>
      </w:pPr>
      <w:rPr>
        <w:rFonts w:ascii="Wingdings" w:hAnsi="Wingdings" w:hint="default"/>
      </w:rPr>
    </w:lvl>
  </w:abstractNum>
  <w:abstractNum w:abstractNumId="36" w15:restartNumberingAfterBreak="0">
    <w:nsid w:val="76AB5F8D"/>
    <w:multiLevelType w:val="multilevel"/>
    <w:tmpl w:val="76AB5F8D"/>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84E211B"/>
    <w:multiLevelType w:val="hybridMultilevel"/>
    <w:tmpl w:val="3056B250"/>
    <w:lvl w:ilvl="0" w:tplc="040C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59483E"/>
    <w:multiLevelType w:val="singleLevel"/>
    <w:tmpl w:val="7859483E"/>
    <w:lvl w:ilvl="0">
      <w:start w:val="1"/>
      <w:numFmt w:val="bullet"/>
      <w:lvlText w:val=""/>
      <w:lvlJc w:val="left"/>
      <w:pPr>
        <w:ind w:left="360" w:hanging="360"/>
      </w:pPr>
      <w:rPr>
        <w:rFonts w:ascii="Symbol" w:hAnsi="Symbol" w:hint="default"/>
      </w:rPr>
    </w:lvl>
  </w:abstractNum>
  <w:abstractNum w:abstractNumId="39" w15:restartNumberingAfterBreak="0">
    <w:nsid w:val="7A0B3C31"/>
    <w:multiLevelType w:val="hybridMultilevel"/>
    <w:tmpl w:val="07A6E558"/>
    <w:lvl w:ilvl="0" w:tplc="05DE8E1E">
      <w:start w:val="1"/>
      <w:numFmt w:val="decimal"/>
      <w:lvlText w:val="%1."/>
      <w:lvlJc w:val="left"/>
      <w:pPr>
        <w:ind w:left="1060" w:hanging="360"/>
      </w:pPr>
      <w:rPr>
        <w:rFonts w:hint="default"/>
        <w:i w:val="0"/>
        <w:iCs w:val="0"/>
      </w:rPr>
    </w:lvl>
    <w:lvl w:ilvl="1" w:tplc="FFFFFFFF">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40" w15:restartNumberingAfterBreak="0">
    <w:nsid w:val="7DEE6D2A"/>
    <w:multiLevelType w:val="multilevel"/>
    <w:tmpl w:val="7DEE6D2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7F3E3D8A"/>
    <w:multiLevelType w:val="hybridMultilevel"/>
    <w:tmpl w:val="15105640"/>
    <w:lvl w:ilvl="0" w:tplc="5BBCB692">
      <w:start w:val="1"/>
      <w:numFmt w:val="decimal"/>
      <w:lvlText w:val="%1."/>
      <w:lvlJc w:val="left"/>
      <w:pPr>
        <w:ind w:left="1060" w:hanging="360"/>
      </w:pPr>
      <w:rPr>
        <w:rFonts w:hint="default"/>
        <w:i w:val="0"/>
        <w:iCs w:val="0"/>
      </w:rPr>
    </w:lvl>
    <w:lvl w:ilvl="1" w:tplc="20000019">
      <w:start w:val="1"/>
      <w:numFmt w:val="lowerLetter"/>
      <w:lvlText w:val="%2."/>
      <w:lvlJc w:val="left"/>
      <w:pPr>
        <w:ind w:left="1780" w:hanging="360"/>
      </w:pPr>
    </w:lvl>
    <w:lvl w:ilvl="2" w:tplc="2000001B" w:tentative="1">
      <w:start w:val="1"/>
      <w:numFmt w:val="lowerRoman"/>
      <w:lvlText w:val="%3."/>
      <w:lvlJc w:val="right"/>
      <w:pPr>
        <w:ind w:left="2500" w:hanging="180"/>
      </w:pPr>
    </w:lvl>
    <w:lvl w:ilvl="3" w:tplc="2000000F" w:tentative="1">
      <w:start w:val="1"/>
      <w:numFmt w:val="decimal"/>
      <w:lvlText w:val="%4."/>
      <w:lvlJc w:val="left"/>
      <w:pPr>
        <w:ind w:left="3220" w:hanging="360"/>
      </w:pPr>
    </w:lvl>
    <w:lvl w:ilvl="4" w:tplc="20000019" w:tentative="1">
      <w:start w:val="1"/>
      <w:numFmt w:val="lowerLetter"/>
      <w:lvlText w:val="%5."/>
      <w:lvlJc w:val="left"/>
      <w:pPr>
        <w:ind w:left="3940" w:hanging="360"/>
      </w:pPr>
    </w:lvl>
    <w:lvl w:ilvl="5" w:tplc="2000001B" w:tentative="1">
      <w:start w:val="1"/>
      <w:numFmt w:val="lowerRoman"/>
      <w:lvlText w:val="%6."/>
      <w:lvlJc w:val="right"/>
      <w:pPr>
        <w:ind w:left="4660" w:hanging="180"/>
      </w:pPr>
    </w:lvl>
    <w:lvl w:ilvl="6" w:tplc="2000000F" w:tentative="1">
      <w:start w:val="1"/>
      <w:numFmt w:val="decimal"/>
      <w:lvlText w:val="%7."/>
      <w:lvlJc w:val="left"/>
      <w:pPr>
        <w:ind w:left="5380" w:hanging="360"/>
      </w:pPr>
    </w:lvl>
    <w:lvl w:ilvl="7" w:tplc="20000019" w:tentative="1">
      <w:start w:val="1"/>
      <w:numFmt w:val="lowerLetter"/>
      <w:lvlText w:val="%8."/>
      <w:lvlJc w:val="left"/>
      <w:pPr>
        <w:ind w:left="6100" w:hanging="360"/>
      </w:pPr>
    </w:lvl>
    <w:lvl w:ilvl="8" w:tplc="2000001B" w:tentative="1">
      <w:start w:val="1"/>
      <w:numFmt w:val="lowerRoman"/>
      <w:lvlText w:val="%9."/>
      <w:lvlJc w:val="right"/>
      <w:pPr>
        <w:ind w:left="6820" w:hanging="180"/>
      </w:pPr>
    </w:lvl>
  </w:abstractNum>
  <w:num w:numId="1" w16cid:durableId="650184291">
    <w:abstractNumId w:val="22"/>
  </w:num>
  <w:num w:numId="2" w16cid:durableId="1832526602">
    <w:abstractNumId w:val="6"/>
  </w:num>
  <w:num w:numId="3" w16cid:durableId="753476584">
    <w:abstractNumId w:val="25"/>
  </w:num>
  <w:num w:numId="4" w16cid:durableId="2112583940">
    <w:abstractNumId w:val="4"/>
  </w:num>
  <w:num w:numId="5" w16cid:durableId="1530530891">
    <w:abstractNumId w:val="3"/>
  </w:num>
  <w:num w:numId="6" w16cid:durableId="1072968550">
    <w:abstractNumId w:val="2"/>
  </w:num>
  <w:num w:numId="7" w16cid:durableId="2107310100">
    <w:abstractNumId w:val="1"/>
  </w:num>
  <w:num w:numId="8" w16cid:durableId="825168988">
    <w:abstractNumId w:val="0"/>
  </w:num>
  <w:num w:numId="9" w16cid:durableId="1595742404">
    <w:abstractNumId w:val="27"/>
  </w:num>
  <w:num w:numId="10" w16cid:durableId="627785812">
    <w:abstractNumId w:val="21"/>
  </w:num>
  <w:num w:numId="11" w16cid:durableId="762797133">
    <w:abstractNumId w:val="13"/>
  </w:num>
  <w:num w:numId="12" w16cid:durableId="385641240">
    <w:abstractNumId w:val="7"/>
  </w:num>
  <w:num w:numId="13" w16cid:durableId="1543709209">
    <w:abstractNumId w:val="35"/>
  </w:num>
  <w:num w:numId="14" w16cid:durableId="608972282">
    <w:abstractNumId w:val="34"/>
  </w:num>
  <w:num w:numId="15" w16cid:durableId="1276132980">
    <w:abstractNumId w:val="19"/>
  </w:num>
  <w:num w:numId="16" w16cid:durableId="1036852182">
    <w:abstractNumId w:val="29"/>
  </w:num>
  <w:num w:numId="17" w16cid:durableId="1697853739">
    <w:abstractNumId w:val="38"/>
  </w:num>
  <w:num w:numId="18" w16cid:durableId="1703094103">
    <w:abstractNumId w:val="40"/>
  </w:num>
  <w:num w:numId="19" w16cid:durableId="1762295745">
    <w:abstractNumId w:val="14"/>
  </w:num>
  <w:num w:numId="20" w16cid:durableId="1478716998">
    <w:abstractNumId w:val="36"/>
  </w:num>
  <w:num w:numId="21" w16cid:durableId="1837763073">
    <w:abstractNumId w:val="28"/>
  </w:num>
  <w:num w:numId="22" w16cid:durableId="1145470649">
    <w:abstractNumId w:val="37"/>
  </w:num>
  <w:num w:numId="23" w16cid:durableId="179009573">
    <w:abstractNumId w:val="11"/>
  </w:num>
  <w:num w:numId="24" w16cid:durableId="985817217">
    <w:abstractNumId w:val="9"/>
  </w:num>
  <w:num w:numId="25" w16cid:durableId="1920942067">
    <w:abstractNumId w:val="32"/>
  </w:num>
  <w:num w:numId="26" w16cid:durableId="252738613">
    <w:abstractNumId w:val="26"/>
  </w:num>
  <w:num w:numId="27" w16cid:durableId="317927375">
    <w:abstractNumId w:val="24"/>
    <w:lvlOverride w:ilvl="0">
      <w:lvl w:ilvl="0">
        <w:start w:val="1"/>
        <w:numFmt w:val="decimal"/>
        <w:lvlText w:val="B-%1"/>
        <w:lvlJc w:val="left"/>
        <w:pPr>
          <w:tabs>
            <w:tab w:val="num" w:pos="709"/>
          </w:tabs>
          <w:ind w:left="709" w:hanging="709"/>
        </w:pPr>
        <w:rPr>
          <w:rFonts w:ascii="Arial" w:hAnsi="Arial" w:cs="Arial" w:hint="default"/>
          <w:b/>
          <w:bCs w:val="0"/>
          <w:i w:val="0"/>
          <w:iCs w:val="0"/>
          <w:caps w:val="0"/>
          <w:strike w:val="0"/>
          <w:dstrike w:val="0"/>
          <w:vanish w:val="0"/>
          <w:color w:val="000000"/>
          <w:spacing w:val="0"/>
          <w:kern w:val="0"/>
          <w:position w:val="0"/>
          <w:sz w:val="22"/>
          <w:szCs w:val="24"/>
          <w:u w:val="none"/>
          <w:vertAlign w:val="baseline"/>
          <w14:ligatures w14:val="none"/>
          <w14:numForm w14:val="default"/>
          <w14:numSpacing w14:val="default"/>
        </w:rPr>
      </w:lvl>
    </w:lvlOverride>
    <w:lvlOverride w:ilvl="1">
      <w:lvl w:ilvl="1">
        <w:start w:val="1"/>
        <w:numFmt w:val="decimal"/>
        <w:lvlText w:val="B-%1.%2"/>
        <w:lvlJc w:val="left"/>
        <w:pPr>
          <w:tabs>
            <w:tab w:val="num" w:pos="851"/>
          </w:tabs>
          <w:ind w:left="851" w:hanging="851"/>
        </w:pPr>
        <w:rPr>
          <w:rFonts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2">
      <w:lvl w:ilvl="2">
        <w:start w:val="1"/>
        <w:numFmt w:val="decimal"/>
        <w:lvlText w:val="B-%1.%2.%3"/>
        <w:lvlJc w:val="left"/>
        <w:pPr>
          <w:tabs>
            <w:tab w:val="num" w:pos="992"/>
          </w:tabs>
          <w:ind w:left="992" w:hanging="992"/>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28" w16cid:durableId="743380179">
    <w:abstractNumId w:val="18"/>
  </w:num>
  <w:num w:numId="29" w16cid:durableId="714349527">
    <w:abstractNumId w:val="33"/>
  </w:num>
  <w:num w:numId="30" w16cid:durableId="179588316">
    <w:abstractNumId w:val="17"/>
  </w:num>
  <w:num w:numId="31" w16cid:durableId="1260792281">
    <w:abstractNumId w:val="8"/>
  </w:num>
  <w:num w:numId="32" w16cid:durableId="2058509382">
    <w:abstractNumId w:val="5"/>
  </w:num>
  <w:num w:numId="33" w16cid:durableId="914976975">
    <w:abstractNumId w:val="31"/>
  </w:num>
  <w:num w:numId="34" w16cid:durableId="1376000724">
    <w:abstractNumId w:val="12"/>
  </w:num>
  <w:num w:numId="35" w16cid:durableId="1102459762">
    <w:abstractNumId w:val="23"/>
  </w:num>
  <w:num w:numId="36" w16cid:durableId="1725595577">
    <w:abstractNumId w:val="41"/>
  </w:num>
  <w:num w:numId="37" w16cid:durableId="161702542">
    <w:abstractNumId w:val="10"/>
  </w:num>
  <w:num w:numId="38" w16cid:durableId="1306274898">
    <w:abstractNumId w:val="16"/>
  </w:num>
  <w:num w:numId="39" w16cid:durableId="1778745045">
    <w:abstractNumId w:val="20"/>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D-%2.%1"/>
        <w:lvlJc w:val="left"/>
        <w:pPr>
          <w:tabs>
            <w:tab w:val="num" w:pos="450"/>
          </w:tabs>
          <w:ind w:left="851" w:hanging="851"/>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2">
      <w:lvl w:ilvl="2">
        <w:start w:val="1"/>
        <w:numFmt w:val="decimal"/>
        <w:lvlText w:val="D-%3.%1.%2"/>
        <w:lvlJc w:val="left"/>
        <w:pPr>
          <w:ind w:left="992" w:hanging="90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40" w16cid:durableId="259993391">
    <w:abstractNumId w:val="20"/>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D-%1.%2"/>
        <w:lvlJc w:val="left"/>
        <w:pPr>
          <w:ind w:left="851" w:hanging="851"/>
        </w:pPr>
        <w:rPr>
          <w:rFonts w:ascii="Arial Bold" w:hAnsi="Arial Bold" w:cs="Times New Roman" w:hint="default"/>
          <w:b/>
          <w:bCs w:val="0"/>
          <w:i w:val="0"/>
          <w:iCs w:val="0"/>
          <w:caps w:val="0"/>
          <w:strike w:val="0"/>
          <w:dstrike w:val="0"/>
          <w:vanish w:val="0"/>
          <w:color w:val="000000"/>
          <w:spacing w:val="0"/>
          <w:kern w:val="0"/>
          <w:position w:val="0"/>
          <w:sz w:val="22"/>
          <w:szCs w:val="22"/>
          <w:u w:val="none"/>
          <w:vertAlign w:val="baseline"/>
          <w14:ligatures w14:val="none"/>
          <w14:numForm w14:val="default"/>
          <w14:numSpacing w14:val="default"/>
        </w:rPr>
      </w:lvl>
    </w:lvlOverride>
    <w:lvlOverride w:ilvl="2">
      <w:lvl w:ilvl="2">
        <w:start w:val="1"/>
        <w:numFmt w:val="decimal"/>
        <w:lvlText w:val="D-%1.%2.%3"/>
        <w:lvlJc w:val="left"/>
        <w:pPr>
          <w:ind w:left="992" w:hanging="99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41" w16cid:durableId="1475294452">
    <w:abstractNumId w:val="39"/>
  </w:num>
  <w:num w:numId="42" w16cid:durableId="993991014">
    <w:abstractNumId w:val="30"/>
  </w:num>
  <w:num w:numId="43" w16cid:durableId="2054844120">
    <w:abstractNumId w:val="15"/>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eff Wootton">
    <w15:presenceInfo w15:providerId="AD" w15:userId="S::jeff.wootton@iho.int::318a286f-369b-4f9e-8e35-53a0361ef80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attachedTemplate r:id="rId1"/>
  <w:trackRevisions/>
  <w:defaultTabStop w:val="340"/>
  <w:hyphenationZone w:val="425"/>
  <w:evenAndOddHeaders/>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533"/>
    <w:rsid w:val="00000336"/>
    <w:rsid w:val="00001883"/>
    <w:rsid w:val="0000300D"/>
    <w:rsid w:val="00004989"/>
    <w:rsid w:val="000049AF"/>
    <w:rsid w:val="000049B4"/>
    <w:rsid w:val="00004B50"/>
    <w:rsid w:val="000052AD"/>
    <w:rsid w:val="000052BD"/>
    <w:rsid w:val="000055EF"/>
    <w:rsid w:val="00006534"/>
    <w:rsid w:val="0000728E"/>
    <w:rsid w:val="000079FA"/>
    <w:rsid w:val="00007CB4"/>
    <w:rsid w:val="00007DF8"/>
    <w:rsid w:val="0001045F"/>
    <w:rsid w:val="00010519"/>
    <w:rsid w:val="00010978"/>
    <w:rsid w:val="00010C06"/>
    <w:rsid w:val="00011077"/>
    <w:rsid w:val="0001166A"/>
    <w:rsid w:val="000123AA"/>
    <w:rsid w:val="00014234"/>
    <w:rsid w:val="0001486D"/>
    <w:rsid w:val="000153C6"/>
    <w:rsid w:val="000158F8"/>
    <w:rsid w:val="00015BC9"/>
    <w:rsid w:val="00017115"/>
    <w:rsid w:val="00017C84"/>
    <w:rsid w:val="00017D75"/>
    <w:rsid w:val="00017DFB"/>
    <w:rsid w:val="00020E4A"/>
    <w:rsid w:val="00021149"/>
    <w:rsid w:val="00021383"/>
    <w:rsid w:val="00021A37"/>
    <w:rsid w:val="00022285"/>
    <w:rsid w:val="00022641"/>
    <w:rsid w:val="000231CB"/>
    <w:rsid w:val="00024033"/>
    <w:rsid w:val="000240C0"/>
    <w:rsid w:val="000241F3"/>
    <w:rsid w:val="00024544"/>
    <w:rsid w:val="00027182"/>
    <w:rsid w:val="00027689"/>
    <w:rsid w:val="00027A8C"/>
    <w:rsid w:val="00027D85"/>
    <w:rsid w:val="00030E77"/>
    <w:rsid w:val="00031710"/>
    <w:rsid w:val="00031C64"/>
    <w:rsid w:val="00031CBC"/>
    <w:rsid w:val="0003240A"/>
    <w:rsid w:val="00032F22"/>
    <w:rsid w:val="0003433B"/>
    <w:rsid w:val="00034EB2"/>
    <w:rsid w:val="00035108"/>
    <w:rsid w:val="0003528A"/>
    <w:rsid w:val="000356FA"/>
    <w:rsid w:val="00035C11"/>
    <w:rsid w:val="000361FD"/>
    <w:rsid w:val="000362EB"/>
    <w:rsid w:val="000366F3"/>
    <w:rsid w:val="00036A4F"/>
    <w:rsid w:val="00036B75"/>
    <w:rsid w:val="00037650"/>
    <w:rsid w:val="000379ED"/>
    <w:rsid w:val="000400D3"/>
    <w:rsid w:val="00040486"/>
    <w:rsid w:val="0004063A"/>
    <w:rsid w:val="00040E13"/>
    <w:rsid w:val="000412A7"/>
    <w:rsid w:val="000412B0"/>
    <w:rsid w:val="000414AF"/>
    <w:rsid w:val="000419AB"/>
    <w:rsid w:val="00042462"/>
    <w:rsid w:val="0004287B"/>
    <w:rsid w:val="000435FB"/>
    <w:rsid w:val="00043DC0"/>
    <w:rsid w:val="00044081"/>
    <w:rsid w:val="000444E8"/>
    <w:rsid w:val="00044B31"/>
    <w:rsid w:val="00044DEE"/>
    <w:rsid w:val="00044EF9"/>
    <w:rsid w:val="00044FEE"/>
    <w:rsid w:val="000454EF"/>
    <w:rsid w:val="00045F4B"/>
    <w:rsid w:val="00047F6B"/>
    <w:rsid w:val="00050044"/>
    <w:rsid w:val="0005017C"/>
    <w:rsid w:val="00050202"/>
    <w:rsid w:val="000509A8"/>
    <w:rsid w:val="000509BA"/>
    <w:rsid w:val="00051B96"/>
    <w:rsid w:val="00051EA9"/>
    <w:rsid w:val="000520A1"/>
    <w:rsid w:val="00053070"/>
    <w:rsid w:val="00053ABB"/>
    <w:rsid w:val="00053F5C"/>
    <w:rsid w:val="00054681"/>
    <w:rsid w:val="000546CE"/>
    <w:rsid w:val="0005492C"/>
    <w:rsid w:val="0005510C"/>
    <w:rsid w:val="00055616"/>
    <w:rsid w:val="000559BE"/>
    <w:rsid w:val="00055A07"/>
    <w:rsid w:val="00056389"/>
    <w:rsid w:val="000563DC"/>
    <w:rsid w:val="00056ECE"/>
    <w:rsid w:val="00057516"/>
    <w:rsid w:val="000600A1"/>
    <w:rsid w:val="0006033E"/>
    <w:rsid w:val="000605C1"/>
    <w:rsid w:val="00060624"/>
    <w:rsid w:val="00060957"/>
    <w:rsid w:val="00060EF7"/>
    <w:rsid w:val="00061060"/>
    <w:rsid w:val="0006155B"/>
    <w:rsid w:val="0006197E"/>
    <w:rsid w:val="000619BF"/>
    <w:rsid w:val="00061CED"/>
    <w:rsid w:val="00062ABF"/>
    <w:rsid w:val="0006482A"/>
    <w:rsid w:val="00064E25"/>
    <w:rsid w:val="000669C1"/>
    <w:rsid w:val="00066A97"/>
    <w:rsid w:val="00066C71"/>
    <w:rsid w:val="00067049"/>
    <w:rsid w:val="00067165"/>
    <w:rsid w:val="00070080"/>
    <w:rsid w:val="0007140C"/>
    <w:rsid w:val="00071706"/>
    <w:rsid w:val="000719DF"/>
    <w:rsid w:val="000721D7"/>
    <w:rsid w:val="0007312E"/>
    <w:rsid w:val="00074CF2"/>
    <w:rsid w:val="000750E4"/>
    <w:rsid w:val="00075164"/>
    <w:rsid w:val="0007534D"/>
    <w:rsid w:val="00075403"/>
    <w:rsid w:val="0007586B"/>
    <w:rsid w:val="00075928"/>
    <w:rsid w:val="00075BD1"/>
    <w:rsid w:val="00076399"/>
    <w:rsid w:val="00076A6D"/>
    <w:rsid w:val="000771BD"/>
    <w:rsid w:val="000772C2"/>
    <w:rsid w:val="000773A9"/>
    <w:rsid w:val="000777D9"/>
    <w:rsid w:val="00077A8F"/>
    <w:rsid w:val="00080112"/>
    <w:rsid w:val="0008096E"/>
    <w:rsid w:val="00080EBB"/>
    <w:rsid w:val="000811F3"/>
    <w:rsid w:val="00081DE0"/>
    <w:rsid w:val="00083C67"/>
    <w:rsid w:val="00084C3B"/>
    <w:rsid w:val="00085251"/>
    <w:rsid w:val="000854BF"/>
    <w:rsid w:val="0008588B"/>
    <w:rsid w:val="00086CD9"/>
    <w:rsid w:val="00087A13"/>
    <w:rsid w:val="00090219"/>
    <w:rsid w:val="00090507"/>
    <w:rsid w:val="000907D9"/>
    <w:rsid w:val="00090884"/>
    <w:rsid w:val="00092544"/>
    <w:rsid w:val="0009315C"/>
    <w:rsid w:val="00093D91"/>
    <w:rsid w:val="000940E6"/>
    <w:rsid w:val="000941A3"/>
    <w:rsid w:val="0009426A"/>
    <w:rsid w:val="00094E7D"/>
    <w:rsid w:val="00095C08"/>
    <w:rsid w:val="00095E45"/>
    <w:rsid w:val="00096A3F"/>
    <w:rsid w:val="000975C4"/>
    <w:rsid w:val="00097E2B"/>
    <w:rsid w:val="000A060C"/>
    <w:rsid w:val="000A0B2E"/>
    <w:rsid w:val="000A1840"/>
    <w:rsid w:val="000A19BF"/>
    <w:rsid w:val="000A1A45"/>
    <w:rsid w:val="000A1AC7"/>
    <w:rsid w:val="000A280A"/>
    <w:rsid w:val="000A3136"/>
    <w:rsid w:val="000A3FB7"/>
    <w:rsid w:val="000A457A"/>
    <w:rsid w:val="000A45DF"/>
    <w:rsid w:val="000A4A25"/>
    <w:rsid w:val="000A528C"/>
    <w:rsid w:val="000A60E9"/>
    <w:rsid w:val="000A61BE"/>
    <w:rsid w:val="000A6853"/>
    <w:rsid w:val="000A6AE6"/>
    <w:rsid w:val="000A6CF6"/>
    <w:rsid w:val="000B0F46"/>
    <w:rsid w:val="000B1666"/>
    <w:rsid w:val="000B1772"/>
    <w:rsid w:val="000B20EC"/>
    <w:rsid w:val="000B2901"/>
    <w:rsid w:val="000B2FB7"/>
    <w:rsid w:val="000B30D3"/>
    <w:rsid w:val="000B39E5"/>
    <w:rsid w:val="000B3F0A"/>
    <w:rsid w:val="000B3F82"/>
    <w:rsid w:val="000B40A1"/>
    <w:rsid w:val="000B5CE6"/>
    <w:rsid w:val="000B5E64"/>
    <w:rsid w:val="000B61DB"/>
    <w:rsid w:val="000B63AA"/>
    <w:rsid w:val="000B640E"/>
    <w:rsid w:val="000B6B36"/>
    <w:rsid w:val="000B7185"/>
    <w:rsid w:val="000B758C"/>
    <w:rsid w:val="000C02EB"/>
    <w:rsid w:val="000C0767"/>
    <w:rsid w:val="000C109C"/>
    <w:rsid w:val="000C1135"/>
    <w:rsid w:val="000C1548"/>
    <w:rsid w:val="000C2038"/>
    <w:rsid w:val="000C2079"/>
    <w:rsid w:val="000C2A56"/>
    <w:rsid w:val="000C2C7C"/>
    <w:rsid w:val="000C4840"/>
    <w:rsid w:val="000C5B68"/>
    <w:rsid w:val="000C6403"/>
    <w:rsid w:val="000C740C"/>
    <w:rsid w:val="000C7798"/>
    <w:rsid w:val="000C7A81"/>
    <w:rsid w:val="000C7B98"/>
    <w:rsid w:val="000D0422"/>
    <w:rsid w:val="000D0C34"/>
    <w:rsid w:val="000D1BB3"/>
    <w:rsid w:val="000D1DBF"/>
    <w:rsid w:val="000D23CA"/>
    <w:rsid w:val="000D3B7F"/>
    <w:rsid w:val="000D40A6"/>
    <w:rsid w:val="000D4E36"/>
    <w:rsid w:val="000D6165"/>
    <w:rsid w:val="000D6280"/>
    <w:rsid w:val="000D652B"/>
    <w:rsid w:val="000D6679"/>
    <w:rsid w:val="000D7925"/>
    <w:rsid w:val="000D7FE9"/>
    <w:rsid w:val="000E033C"/>
    <w:rsid w:val="000E13CF"/>
    <w:rsid w:val="000E1AD4"/>
    <w:rsid w:val="000E1DFD"/>
    <w:rsid w:val="000E2852"/>
    <w:rsid w:val="000E2880"/>
    <w:rsid w:val="000E2999"/>
    <w:rsid w:val="000E56BA"/>
    <w:rsid w:val="000E5D07"/>
    <w:rsid w:val="000E5D87"/>
    <w:rsid w:val="000E5DA7"/>
    <w:rsid w:val="000E6A32"/>
    <w:rsid w:val="000E6A96"/>
    <w:rsid w:val="000F06D2"/>
    <w:rsid w:val="000F06F8"/>
    <w:rsid w:val="000F094B"/>
    <w:rsid w:val="000F0F0F"/>
    <w:rsid w:val="000F0F20"/>
    <w:rsid w:val="000F25DA"/>
    <w:rsid w:val="000F2787"/>
    <w:rsid w:val="000F2AEA"/>
    <w:rsid w:val="000F3006"/>
    <w:rsid w:val="000F483E"/>
    <w:rsid w:val="000F4A3A"/>
    <w:rsid w:val="000F66B6"/>
    <w:rsid w:val="000F67E8"/>
    <w:rsid w:val="000F6A2C"/>
    <w:rsid w:val="000F6A4D"/>
    <w:rsid w:val="000F6DB7"/>
    <w:rsid w:val="000F6FE6"/>
    <w:rsid w:val="000F7516"/>
    <w:rsid w:val="000F7A7A"/>
    <w:rsid w:val="000F7B9F"/>
    <w:rsid w:val="000F7D76"/>
    <w:rsid w:val="000F7F7E"/>
    <w:rsid w:val="00100367"/>
    <w:rsid w:val="001004B0"/>
    <w:rsid w:val="00101207"/>
    <w:rsid w:val="00102CF0"/>
    <w:rsid w:val="00103764"/>
    <w:rsid w:val="00103B14"/>
    <w:rsid w:val="0010463A"/>
    <w:rsid w:val="0010513F"/>
    <w:rsid w:val="001056D7"/>
    <w:rsid w:val="0010600C"/>
    <w:rsid w:val="001064CB"/>
    <w:rsid w:val="001073C7"/>
    <w:rsid w:val="00107959"/>
    <w:rsid w:val="00107C65"/>
    <w:rsid w:val="001100A3"/>
    <w:rsid w:val="00110125"/>
    <w:rsid w:val="00110BF6"/>
    <w:rsid w:val="00111A20"/>
    <w:rsid w:val="001140CC"/>
    <w:rsid w:val="00114143"/>
    <w:rsid w:val="0011534D"/>
    <w:rsid w:val="00115BD9"/>
    <w:rsid w:val="00115CCE"/>
    <w:rsid w:val="001168CA"/>
    <w:rsid w:val="00117797"/>
    <w:rsid w:val="00117C6C"/>
    <w:rsid w:val="00120A87"/>
    <w:rsid w:val="00120B1F"/>
    <w:rsid w:val="00120D82"/>
    <w:rsid w:val="001212E4"/>
    <w:rsid w:val="00121682"/>
    <w:rsid w:val="0012173A"/>
    <w:rsid w:val="00121999"/>
    <w:rsid w:val="001221F6"/>
    <w:rsid w:val="00122B61"/>
    <w:rsid w:val="00123A62"/>
    <w:rsid w:val="00123D83"/>
    <w:rsid w:val="0012488D"/>
    <w:rsid w:val="00124F1B"/>
    <w:rsid w:val="00125FAA"/>
    <w:rsid w:val="00126606"/>
    <w:rsid w:val="00126A2C"/>
    <w:rsid w:val="0012764B"/>
    <w:rsid w:val="00127A14"/>
    <w:rsid w:val="00127CB5"/>
    <w:rsid w:val="00130A33"/>
    <w:rsid w:val="001320FA"/>
    <w:rsid w:val="00132312"/>
    <w:rsid w:val="0013352C"/>
    <w:rsid w:val="00133B7A"/>
    <w:rsid w:val="00133E56"/>
    <w:rsid w:val="00134179"/>
    <w:rsid w:val="00134AE8"/>
    <w:rsid w:val="00134DF5"/>
    <w:rsid w:val="001360F7"/>
    <w:rsid w:val="00136303"/>
    <w:rsid w:val="00136C12"/>
    <w:rsid w:val="00137902"/>
    <w:rsid w:val="00140245"/>
    <w:rsid w:val="001405D8"/>
    <w:rsid w:val="00140801"/>
    <w:rsid w:val="00140947"/>
    <w:rsid w:val="00140A32"/>
    <w:rsid w:val="00141962"/>
    <w:rsid w:val="00141BA0"/>
    <w:rsid w:val="00141C7E"/>
    <w:rsid w:val="00142616"/>
    <w:rsid w:val="0014297C"/>
    <w:rsid w:val="00142BCB"/>
    <w:rsid w:val="00143BA6"/>
    <w:rsid w:val="00143BFC"/>
    <w:rsid w:val="00143F82"/>
    <w:rsid w:val="00144C2B"/>
    <w:rsid w:val="00145E4C"/>
    <w:rsid w:val="00145F5F"/>
    <w:rsid w:val="0014612C"/>
    <w:rsid w:val="00146380"/>
    <w:rsid w:val="00147600"/>
    <w:rsid w:val="00147E47"/>
    <w:rsid w:val="001508B5"/>
    <w:rsid w:val="00150B63"/>
    <w:rsid w:val="0015134C"/>
    <w:rsid w:val="00153A83"/>
    <w:rsid w:val="00153B25"/>
    <w:rsid w:val="00153D38"/>
    <w:rsid w:val="0015421F"/>
    <w:rsid w:val="001563C9"/>
    <w:rsid w:val="00156BE3"/>
    <w:rsid w:val="001573C4"/>
    <w:rsid w:val="0016062C"/>
    <w:rsid w:val="00160E0F"/>
    <w:rsid w:val="00162573"/>
    <w:rsid w:val="001626AB"/>
    <w:rsid w:val="001629D0"/>
    <w:rsid w:val="00162D7E"/>
    <w:rsid w:val="0016302A"/>
    <w:rsid w:val="00163705"/>
    <w:rsid w:val="00163CE4"/>
    <w:rsid w:val="00163E05"/>
    <w:rsid w:val="00163E43"/>
    <w:rsid w:val="001640A1"/>
    <w:rsid w:val="001643C9"/>
    <w:rsid w:val="001648C9"/>
    <w:rsid w:val="00166373"/>
    <w:rsid w:val="0016640D"/>
    <w:rsid w:val="00167524"/>
    <w:rsid w:val="00167621"/>
    <w:rsid w:val="001678A8"/>
    <w:rsid w:val="00167C2F"/>
    <w:rsid w:val="00167C36"/>
    <w:rsid w:val="00171C07"/>
    <w:rsid w:val="00172597"/>
    <w:rsid w:val="0017347B"/>
    <w:rsid w:val="00173519"/>
    <w:rsid w:val="00173A22"/>
    <w:rsid w:val="001742A9"/>
    <w:rsid w:val="0017491C"/>
    <w:rsid w:val="00174E5F"/>
    <w:rsid w:val="00175254"/>
    <w:rsid w:val="001758C2"/>
    <w:rsid w:val="00176D18"/>
    <w:rsid w:val="0017797D"/>
    <w:rsid w:val="00177DE2"/>
    <w:rsid w:val="00177F17"/>
    <w:rsid w:val="00180410"/>
    <w:rsid w:val="00180FA4"/>
    <w:rsid w:val="0018141E"/>
    <w:rsid w:val="0018172B"/>
    <w:rsid w:val="00181EE1"/>
    <w:rsid w:val="00181FF9"/>
    <w:rsid w:val="0018245A"/>
    <w:rsid w:val="00182AE2"/>
    <w:rsid w:val="00182E82"/>
    <w:rsid w:val="001831A5"/>
    <w:rsid w:val="001833FC"/>
    <w:rsid w:val="00183503"/>
    <w:rsid w:val="0018396B"/>
    <w:rsid w:val="00184456"/>
    <w:rsid w:val="00184E8D"/>
    <w:rsid w:val="001852CA"/>
    <w:rsid w:val="001864E5"/>
    <w:rsid w:val="00186CF4"/>
    <w:rsid w:val="0018789C"/>
    <w:rsid w:val="00187908"/>
    <w:rsid w:val="0019003C"/>
    <w:rsid w:val="00190260"/>
    <w:rsid w:val="00190644"/>
    <w:rsid w:val="00190CF4"/>
    <w:rsid w:val="00190F85"/>
    <w:rsid w:val="00190F8F"/>
    <w:rsid w:val="001922CE"/>
    <w:rsid w:val="0019262D"/>
    <w:rsid w:val="00192A1C"/>
    <w:rsid w:val="00193704"/>
    <w:rsid w:val="00193AC7"/>
    <w:rsid w:val="00193B0E"/>
    <w:rsid w:val="00194435"/>
    <w:rsid w:val="001944BA"/>
    <w:rsid w:val="00194B2D"/>
    <w:rsid w:val="00196860"/>
    <w:rsid w:val="0019692E"/>
    <w:rsid w:val="00197957"/>
    <w:rsid w:val="00197E5E"/>
    <w:rsid w:val="001A005F"/>
    <w:rsid w:val="001A0194"/>
    <w:rsid w:val="001A039F"/>
    <w:rsid w:val="001A0BEA"/>
    <w:rsid w:val="001A1872"/>
    <w:rsid w:val="001A26D0"/>
    <w:rsid w:val="001A272F"/>
    <w:rsid w:val="001A296F"/>
    <w:rsid w:val="001A2E9A"/>
    <w:rsid w:val="001A37DE"/>
    <w:rsid w:val="001A3F1B"/>
    <w:rsid w:val="001A4188"/>
    <w:rsid w:val="001A4E37"/>
    <w:rsid w:val="001A5953"/>
    <w:rsid w:val="001A5C72"/>
    <w:rsid w:val="001A5CD5"/>
    <w:rsid w:val="001A5DE3"/>
    <w:rsid w:val="001A6B2A"/>
    <w:rsid w:val="001A7087"/>
    <w:rsid w:val="001A732E"/>
    <w:rsid w:val="001A786D"/>
    <w:rsid w:val="001B012C"/>
    <w:rsid w:val="001B03BC"/>
    <w:rsid w:val="001B0609"/>
    <w:rsid w:val="001B107A"/>
    <w:rsid w:val="001B11E9"/>
    <w:rsid w:val="001B121A"/>
    <w:rsid w:val="001B179C"/>
    <w:rsid w:val="001B27C9"/>
    <w:rsid w:val="001B2F1D"/>
    <w:rsid w:val="001B3B69"/>
    <w:rsid w:val="001B3E22"/>
    <w:rsid w:val="001B45A4"/>
    <w:rsid w:val="001B48C3"/>
    <w:rsid w:val="001B4929"/>
    <w:rsid w:val="001B5414"/>
    <w:rsid w:val="001B582C"/>
    <w:rsid w:val="001B5C3A"/>
    <w:rsid w:val="001B69DC"/>
    <w:rsid w:val="001B6CF0"/>
    <w:rsid w:val="001B75EB"/>
    <w:rsid w:val="001B77E4"/>
    <w:rsid w:val="001C0EEE"/>
    <w:rsid w:val="001C1487"/>
    <w:rsid w:val="001C153A"/>
    <w:rsid w:val="001C1B2B"/>
    <w:rsid w:val="001C1EB1"/>
    <w:rsid w:val="001C2603"/>
    <w:rsid w:val="001C27E7"/>
    <w:rsid w:val="001C299F"/>
    <w:rsid w:val="001C2B4C"/>
    <w:rsid w:val="001C316B"/>
    <w:rsid w:val="001C3BE1"/>
    <w:rsid w:val="001C3E9E"/>
    <w:rsid w:val="001C445F"/>
    <w:rsid w:val="001C554E"/>
    <w:rsid w:val="001C5608"/>
    <w:rsid w:val="001C6990"/>
    <w:rsid w:val="001C6D85"/>
    <w:rsid w:val="001C7554"/>
    <w:rsid w:val="001C7A1B"/>
    <w:rsid w:val="001D010B"/>
    <w:rsid w:val="001D02B5"/>
    <w:rsid w:val="001D13B7"/>
    <w:rsid w:val="001D146F"/>
    <w:rsid w:val="001D1659"/>
    <w:rsid w:val="001D1667"/>
    <w:rsid w:val="001D16C1"/>
    <w:rsid w:val="001D16DB"/>
    <w:rsid w:val="001D1B73"/>
    <w:rsid w:val="001D3233"/>
    <w:rsid w:val="001D36D7"/>
    <w:rsid w:val="001D40A3"/>
    <w:rsid w:val="001D444C"/>
    <w:rsid w:val="001D44F5"/>
    <w:rsid w:val="001D502D"/>
    <w:rsid w:val="001D57C7"/>
    <w:rsid w:val="001D63F0"/>
    <w:rsid w:val="001D687F"/>
    <w:rsid w:val="001D69DA"/>
    <w:rsid w:val="001D6C60"/>
    <w:rsid w:val="001D74D7"/>
    <w:rsid w:val="001D7688"/>
    <w:rsid w:val="001D798F"/>
    <w:rsid w:val="001D7A61"/>
    <w:rsid w:val="001D7FBE"/>
    <w:rsid w:val="001E2A80"/>
    <w:rsid w:val="001E2E6B"/>
    <w:rsid w:val="001E4125"/>
    <w:rsid w:val="001E42E8"/>
    <w:rsid w:val="001E4A4E"/>
    <w:rsid w:val="001E4C2C"/>
    <w:rsid w:val="001E53B3"/>
    <w:rsid w:val="001E561A"/>
    <w:rsid w:val="001E5997"/>
    <w:rsid w:val="001E5EA4"/>
    <w:rsid w:val="001E6B4F"/>
    <w:rsid w:val="001E78CA"/>
    <w:rsid w:val="001E7B3A"/>
    <w:rsid w:val="001F0D95"/>
    <w:rsid w:val="001F0DCB"/>
    <w:rsid w:val="001F1025"/>
    <w:rsid w:val="001F1036"/>
    <w:rsid w:val="001F127D"/>
    <w:rsid w:val="001F15B2"/>
    <w:rsid w:val="001F180A"/>
    <w:rsid w:val="001F3006"/>
    <w:rsid w:val="001F3E7D"/>
    <w:rsid w:val="001F3F18"/>
    <w:rsid w:val="001F420C"/>
    <w:rsid w:val="001F5F3A"/>
    <w:rsid w:val="001F644E"/>
    <w:rsid w:val="001F69A8"/>
    <w:rsid w:val="001F7735"/>
    <w:rsid w:val="001F7CF1"/>
    <w:rsid w:val="002006DA"/>
    <w:rsid w:val="00201203"/>
    <w:rsid w:val="00201653"/>
    <w:rsid w:val="00202269"/>
    <w:rsid w:val="002031D0"/>
    <w:rsid w:val="002037E7"/>
    <w:rsid w:val="002041B2"/>
    <w:rsid w:val="00205D9B"/>
    <w:rsid w:val="00205DF7"/>
    <w:rsid w:val="00206362"/>
    <w:rsid w:val="00206414"/>
    <w:rsid w:val="00206607"/>
    <w:rsid w:val="0020682C"/>
    <w:rsid w:val="00210145"/>
    <w:rsid w:val="00210A5D"/>
    <w:rsid w:val="00210A7B"/>
    <w:rsid w:val="002110C1"/>
    <w:rsid w:val="00211B9A"/>
    <w:rsid w:val="00211D7A"/>
    <w:rsid w:val="00213A2E"/>
    <w:rsid w:val="002149A4"/>
    <w:rsid w:val="0021519E"/>
    <w:rsid w:val="00215AB1"/>
    <w:rsid w:val="00220B88"/>
    <w:rsid w:val="00221F2B"/>
    <w:rsid w:val="00222B05"/>
    <w:rsid w:val="00222DE7"/>
    <w:rsid w:val="002233B4"/>
    <w:rsid w:val="0022420A"/>
    <w:rsid w:val="00224937"/>
    <w:rsid w:val="00224C84"/>
    <w:rsid w:val="00224E0D"/>
    <w:rsid w:val="00224F9F"/>
    <w:rsid w:val="0022577A"/>
    <w:rsid w:val="00225BB3"/>
    <w:rsid w:val="00225EDC"/>
    <w:rsid w:val="0022685A"/>
    <w:rsid w:val="00226F91"/>
    <w:rsid w:val="00227018"/>
    <w:rsid w:val="00227083"/>
    <w:rsid w:val="00227314"/>
    <w:rsid w:val="00227504"/>
    <w:rsid w:val="002279B5"/>
    <w:rsid w:val="00227EFD"/>
    <w:rsid w:val="002305DF"/>
    <w:rsid w:val="002307F6"/>
    <w:rsid w:val="00230E88"/>
    <w:rsid w:val="002311F7"/>
    <w:rsid w:val="00231260"/>
    <w:rsid w:val="00231652"/>
    <w:rsid w:val="00231701"/>
    <w:rsid w:val="00233A0D"/>
    <w:rsid w:val="00234F06"/>
    <w:rsid w:val="002351FF"/>
    <w:rsid w:val="00235EBB"/>
    <w:rsid w:val="00235F26"/>
    <w:rsid w:val="002368D1"/>
    <w:rsid w:val="0024045C"/>
    <w:rsid w:val="00241305"/>
    <w:rsid w:val="0024149F"/>
    <w:rsid w:val="002416A1"/>
    <w:rsid w:val="00241991"/>
    <w:rsid w:val="00242BA7"/>
    <w:rsid w:val="00243301"/>
    <w:rsid w:val="00243A57"/>
    <w:rsid w:val="00244A4A"/>
    <w:rsid w:val="002455BA"/>
    <w:rsid w:val="00245982"/>
    <w:rsid w:val="00245FEC"/>
    <w:rsid w:val="00247ACC"/>
    <w:rsid w:val="00247CD3"/>
    <w:rsid w:val="00247EF6"/>
    <w:rsid w:val="00250E4B"/>
    <w:rsid w:val="0025111E"/>
    <w:rsid w:val="00251EC0"/>
    <w:rsid w:val="00252585"/>
    <w:rsid w:val="002528FB"/>
    <w:rsid w:val="002528FE"/>
    <w:rsid w:val="00253B2B"/>
    <w:rsid w:val="0025415A"/>
    <w:rsid w:val="002543CD"/>
    <w:rsid w:val="0025449D"/>
    <w:rsid w:val="00255B38"/>
    <w:rsid w:val="002560B5"/>
    <w:rsid w:val="002566AD"/>
    <w:rsid w:val="0025683E"/>
    <w:rsid w:val="00256F00"/>
    <w:rsid w:val="00260981"/>
    <w:rsid w:val="00260FCD"/>
    <w:rsid w:val="002612DD"/>
    <w:rsid w:val="00261D89"/>
    <w:rsid w:val="0026275F"/>
    <w:rsid w:val="002628F2"/>
    <w:rsid w:val="00262E95"/>
    <w:rsid w:val="002633A4"/>
    <w:rsid w:val="002638CA"/>
    <w:rsid w:val="00264204"/>
    <w:rsid w:val="00264DF3"/>
    <w:rsid w:val="00265343"/>
    <w:rsid w:val="002654A1"/>
    <w:rsid w:val="0026555A"/>
    <w:rsid w:val="002665C8"/>
    <w:rsid w:val="00266912"/>
    <w:rsid w:val="00266D5F"/>
    <w:rsid w:val="00267000"/>
    <w:rsid w:val="00267192"/>
    <w:rsid w:val="00270FBE"/>
    <w:rsid w:val="00271679"/>
    <w:rsid w:val="00271C89"/>
    <w:rsid w:val="00272B0A"/>
    <w:rsid w:val="0027508E"/>
    <w:rsid w:val="002757C1"/>
    <w:rsid w:val="00275B1C"/>
    <w:rsid w:val="00275D57"/>
    <w:rsid w:val="0027634D"/>
    <w:rsid w:val="00276B2C"/>
    <w:rsid w:val="00276B68"/>
    <w:rsid w:val="00276D7D"/>
    <w:rsid w:val="002775EF"/>
    <w:rsid w:val="00277C32"/>
    <w:rsid w:val="00280665"/>
    <w:rsid w:val="002807D2"/>
    <w:rsid w:val="00280827"/>
    <w:rsid w:val="00280E57"/>
    <w:rsid w:val="002817C0"/>
    <w:rsid w:val="00281A20"/>
    <w:rsid w:val="00281AC4"/>
    <w:rsid w:val="002825BD"/>
    <w:rsid w:val="002828BE"/>
    <w:rsid w:val="00282CE8"/>
    <w:rsid w:val="00283D27"/>
    <w:rsid w:val="00283FB5"/>
    <w:rsid w:val="0028424C"/>
    <w:rsid w:val="002844A3"/>
    <w:rsid w:val="00284E7D"/>
    <w:rsid w:val="002855F1"/>
    <w:rsid w:val="00285A59"/>
    <w:rsid w:val="00285D42"/>
    <w:rsid w:val="0028615E"/>
    <w:rsid w:val="00286FF9"/>
    <w:rsid w:val="002875C5"/>
    <w:rsid w:val="0028782C"/>
    <w:rsid w:val="00290AE5"/>
    <w:rsid w:val="00290B09"/>
    <w:rsid w:val="002912FE"/>
    <w:rsid w:val="00291572"/>
    <w:rsid w:val="0029276A"/>
    <w:rsid w:val="00292B85"/>
    <w:rsid w:val="00292FF6"/>
    <w:rsid w:val="00293410"/>
    <w:rsid w:val="00293494"/>
    <w:rsid w:val="002938C9"/>
    <w:rsid w:val="002944F7"/>
    <w:rsid w:val="002957CE"/>
    <w:rsid w:val="00295FE5"/>
    <w:rsid w:val="00296401"/>
    <w:rsid w:val="002964C5"/>
    <w:rsid w:val="00296624"/>
    <w:rsid w:val="00296DCE"/>
    <w:rsid w:val="00297C05"/>
    <w:rsid w:val="00297CC3"/>
    <w:rsid w:val="002A00F4"/>
    <w:rsid w:val="002A0D41"/>
    <w:rsid w:val="002A15B8"/>
    <w:rsid w:val="002A2387"/>
    <w:rsid w:val="002A23D3"/>
    <w:rsid w:val="002A26B4"/>
    <w:rsid w:val="002A2F6C"/>
    <w:rsid w:val="002A513D"/>
    <w:rsid w:val="002A5302"/>
    <w:rsid w:val="002A627E"/>
    <w:rsid w:val="002A6443"/>
    <w:rsid w:val="002A6554"/>
    <w:rsid w:val="002A709C"/>
    <w:rsid w:val="002A77E9"/>
    <w:rsid w:val="002A7A97"/>
    <w:rsid w:val="002A7C0E"/>
    <w:rsid w:val="002A7EC8"/>
    <w:rsid w:val="002B00CA"/>
    <w:rsid w:val="002B03C6"/>
    <w:rsid w:val="002B06B8"/>
    <w:rsid w:val="002B0C43"/>
    <w:rsid w:val="002B16B4"/>
    <w:rsid w:val="002B17B1"/>
    <w:rsid w:val="002B1D5F"/>
    <w:rsid w:val="002B1D6F"/>
    <w:rsid w:val="002B2660"/>
    <w:rsid w:val="002B34AC"/>
    <w:rsid w:val="002B3FDC"/>
    <w:rsid w:val="002B4040"/>
    <w:rsid w:val="002B545A"/>
    <w:rsid w:val="002B6122"/>
    <w:rsid w:val="002B6C27"/>
    <w:rsid w:val="002B6D8A"/>
    <w:rsid w:val="002B7111"/>
    <w:rsid w:val="002B76D2"/>
    <w:rsid w:val="002C12E9"/>
    <w:rsid w:val="002C152C"/>
    <w:rsid w:val="002C15E0"/>
    <w:rsid w:val="002C26E4"/>
    <w:rsid w:val="002C36EC"/>
    <w:rsid w:val="002C466C"/>
    <w:rsid w:val="002C513B"/>
    <w:rsid w:val="002C5D6F"/>
    <w:rsid w:val="002C6BD2"/>
    <w:rsid w:val="002C78AB"/>
    <w:rsid w:val="002D032B"/>
    <w:rsid w:val="002D0A84"/>
    <w:rsid w:val="002D0CA2"/>
    <w:rsid w:val="002D0CD1"/>
    <w:rsid w:val="002D1458"/>
    <w:rsid w:val="002D1560"/>
    <w:rsid w:val="002D24D3"/>
    <w:rsid w:val="002D27A8"/>
    <w:rsid w:val="002D2F79"/>
    <w:rsid w:val="002D3282"/>
    <w:rsid w:val="002D3850"/>
    <w:rsid w:val="002D3E10"/>
    <w:rsid w:val="002D432E"/>
    <w:rsid w:val="002D4A6F"/>
    <w:rsid w:val="002D4DA7"/>
    <w:rsid w:val="002D4E29"/>
    <w:rsid w:val="002D5102"/>
    <w:rsid w:val="002D53B8"/>
    <w:rsid w:val="002D5404"/>
    <w:rsid w:val="002D5BAF"/>
    <w:rsid w:val="002D60A8"/>
    <w:rsid w:val="002D614D"/>
    <w:rsid w:val="002D6A39"/>
    <w:rsid w:val="002E0F4E"/>
    <w:rsid w:val="002E1973"/>
    <w:rsid w:val="002E1CB8"/>
    <w:rsid w:val="002E1F9C"/>
    <w:rsid w:val="002E2409"/>
    <w:rsid w:val="002E2BD9"/>
    <w:rsid w:val="002E2FA4"/>
    <w:rsid w:val="002E3794"/>
    <w:rsid w:val="002E3970"/>
    <w:rsid w:val="002E3CDA"/>
    <w:rsid w:val="002E4370"/>
    <w:rsid w:val="002E4F2B"/>
    <w:rsid w:val="002E54E8"/>
    <w:rsid w:val="002E5BF1"/>
    <w:rsid w:val="002E64BA"/>
    <w:rsid w:val="002E6F40"/>
    <w:rsid w:val="002E7C52"/>
    <w:rsid w:val="002E7F44"/>
    <w:rsid w:val="002F053B"/>
    <w:rsid w:val="002F132F"/>
    <w:rsid w:val="002F191E"/>
    <w:rsid w:val="002F243A"/>
    <w:rsid w:val="002F2528"/>
    <w:rsid w:val="002F26DF"/>
    <w:rsid w:val="002F3B43"/>
    <w:rsid w:val="002F4185"/>
    <w:rsid w:val="002F447C"/>
    <w:rsid w:val="002F44BB"/>
    <w:rsid w:val="002F4B80"/>
    <w:rsid w:val="002F51E7"/>
    <w:rsid w:val="002F5E91"/>
    <w:rsid w:val="002F5ED7"/>
    <w:rsid w:val="002F6608"/>
    <w:rsid w:val="002F6670"/>
    <w:rsid w:val="002F686D"/>
    <w:rsid w:val="002F69A9"/>
    <w:rsid w:val="002F6A0C"/>
    <w:rsid w:val="002F6C64"/>
    <w:rsid w:val="002F6D11"/>
    <w:rsid w:val="002F749F"/>
    <w:rsid w:val="002F74B1"/>
    <w:rsid w:val="003000DC"/>
    <w:rsid w:val="00300216"/>
    <w:rsid w:val="00300898"/>
    <w:rsid w:val="00300F00"/>
    <w:rsid w:val="0030106D"/>
    <w:rsid w:val="00301519"/>
    <w:rsid w:val="0030169C"/>
    <w:rsid w:val="00303687"/>
    <w:rsid w:val="00303A1F"/>
    <w:rsid w:val="00303DB6"/>
    <w:rsid w:val="00303FA4"/>
    <w:rsid w:val="00304936"/>
    <w:rsid w:val="00307024"/>
    <w:rsid w:val="003079DC"/>
    <w:rsid w:val="00311A75"/>
    <w:rsid w:val="0031231D"/>
    <w:rsid w:val="003127FB"/>
    <w:rsid w:val="00312DE4"/>
    <w:rsid w:val="00313AE8"/>
    <w:rsid w:val="00314533"/>
    <w:rsid w:val="003145B4"/>
    <w:rsid w:val="00314E1C"/>
    <w:rsid w:val="00314EF9"/>
    <w:rsid w:val="003152B2"/>
    <w:rsid w:val="003153CC"/>
    <w:rsid w:val="0031592F"/>
    <w:rsid w:val="00315B0A"/>
    <w:rsid w:val="00316D3D"/>
    <w:rsid w:val="00317234"/>
    <w:rsid w:val="003176BC"/>
    <w:rsid w:val="00320009"/>
    <w:rsid w:val="00320664"/>
    <w:rsid w:val="003209CA"/>
    <w:rsid w:val="00320C38"/>
    <w:rsid w:val="00321141"/>
    <w:rsid w:val="0032194E"/>
    <w:rsid w:val="00321EB2"/>
    <w:rsid w:val="00322273"/>
    <w:rsid w:val="0032261C"/>
    <w:rsid w:val="003229E1"/>
    <w:rsid w:val="00323239"/>
    <w:rsid w:val="0032337C"/>
    <w:rsid w:val="003233DA"/>
    <w:rsid w:val="00324223"/>
    <w:rsid w:val="00324E3F"/>
    <w:rsid w:val="00325EFA"/>
    <w:rsid w:val="00325F61"/>
    <w:rsid w:val="003264BA"/>
    <w:rsid w:val="003275BF"/>
    <w:rsid w:val="0032786B"/>
    <w:rsid w:val="003279E8"/>
    <w:rsid w:val="00327DCB"/>
    <w:rsid w:val="00330739"/>
    <w:rsid w:val="00330C96"/>
    <w:rsid w:val="003314BE"/>
    <w:rsid w:val="003314F4"/>
    <w:rsid w:val="00331707"/>
    <w:rsid w:val="003328B3"/>
    <w:rsid w:val="00332F4C"/>
    <w:rsid w:val="003337E7"/>
    <w:rsid w:val="00334111"/>
    <w:rsid w:val="0033412D"/>
    <w:rsid w:val="003341A0"/>
    <w:rsid w:val="003349C5"/>
    <w:rsid w:val="003358BD"/>
    <w:rsid w:val="0033594C"/>
    <w:rsid w:val="00335DA9"/>
    <w:rsid w:val="00336063"/>
    <w:rsid w:val="00336114"/>
    <w:rsid w:val="0033669D"/>
    <w:rsid w:val="00336B2A"/>
    <w:rsid w:val="00337617"/>
    <w:rsid w:val="003378F5"/>
    <w:rsid w:val="00337D44"/>
    <w:rsid w:val="003404E4"/>
    <w:rsid w:val="00340C66"/>
    <w:rsid w:val="00341423"/>
    <w:rsid w:val="00341B46"/>
    <w:rsid w:val="003420DB"/>
    <w:rsid w:val="003424BE"/>
    <w:rsid w:val="00343179"/>
    <w:rsid w:val="00343C2B"/>
    <w:rsid w:val="00343DA6"/>
    <w:rsid w:val="003440C2"/>
    <w:rsid w:val="00344184"/>
    <w:rsid w:val="00344884"/>
    <w:rsid w:val="00344E88"/>
    <w:rsid w:val="003461F1"/>
    <w:rsid w:val="0034643F"/>
    <w:rsid w:val="003477BE"/>
    <w:rsid w:val="00347C90"/>
    <w:rsid w:val="00347F39"/>
    <w:rsid w:val="0035004D"/>
    <w:rsid w:val="003502C3"/>
    <w:rsid w:val="0035120F"/>
    <w:rsid w:val="003518B2"/>
    <w:rsid w:val="00351C6A"/>
    <w:rsid w:val="003526BF"/>
    <w:rsid w:val="00352885"/>
    <w:rsid w:val="00352BAA"/>
    <w:rsid w:val="00352D40"/>
    <w:rsid w:val="003532F0"/>
    <w:rsid w:val="00353408"/>
    <w:rsid w:val="00353431"/>
    <w:rsid w:val="003535C9"/>
    <w:rsid w:val="00353636"/>
    <w:rsid w:val="003538E5"/>
    <w:rsid w:val="00353D7F"/>
    <w:rsid w:val="0035417E"/>
    <w:rsid w:val="003545D9"/>
    <w:rsid w:val="00355017"/>
    <w:rsid w:val="00355A25"/>
    <w:rsid w:val="0035657C"/>
    <w:rsid w:val="00357117"/>
    <w:rsid w:val="00357C55"/>
    <w:rsid w:val="0036070B"/>
    <w:rsid w:val="00361B8E"/>
    <w:rsid w:val="00361CD6"/>
    <w:rsid w:val="0036222C"/>
    <w:rsid w:val="0036276B"/>
    <w:rsid w:val="003648EA"/>
    <w:rsid w:val="00364A06"/>
    <w:rsid w:val="003659B6"/>
    <w:rsid w:val="00365E38"/>
    <w:rsid w:val="00365EEE"/>
    <w:rsid w:val="00367529"/>
    <w:rsid w:val="00370042"/>
    <w:rsid w:val="003701F0"/>
    <w:rsid w:val="00370288"/>
    <w:rsid w:val="003705F1"/>
    <w:rsid w:val="003706A7"/>
    <w:rsid w:val="003713AD"/>
    <w:rsid w:val="00372235"/>
    <w:rsid w:val="00372EE8"/>
    <w:rsid w:val="0037342F"/>
    <w:rsid w:val="0037382C"/>
    <w:rsid w:val="00375061"/>
    <w:rsid w:val="00375729"/>
    <w:rsid w:val="00375D4A"/>
    <w:rsid w:val="00375F0C"/>
    <w:rsid w:val="00375F65"/>
    <w:rsid w:val="00376255"/>
    <w:rsid w:val="0037659B"/>
    <w:rsid w:val="003767AA"/>
    <w:rsid w:val="00376CCF"/>
    <w:rsid w:val="00376D7B"/>
    <w:rsid w:val="003772C0"/>
    <w:rsid w:val="00377E96"/>
    <w:rsid w:val="0038056C"/>
    <w:rsid w:val="00382982"/>
    <w:rsid w:val="00382BE3"/>
    <w:rsid w:val="00382C0A"/>
    <w:rsid w:val="00382CC5"/>
    <w:rsid w:val="00382FD3"/>
    <w:rsid w:val="003834B3"/>
    <w:rsid w:val="003835F3"/>
    <w:rsid w:val="003840E6"/>
    <w:rsid w:val="0038462B"/>
    <w:rsid w:val="00385470"/>
    <w:rsid w:val="0038714A"/>
    <w:rsid w:val="003871F9"/>
    <w:rsid w:val="00387500"/>
    <w:rsid w:val="00387B2F"/>
    <w:rsid w:val="00387FEF"/>
    <w:rsid w:val="003904BD"/>
    <w:rsid w:val="0039076C"/>
    <w:rsid w:val="00391875"/>
    <w:rsid w:val="003918DC"/>
    <w:rsid w:val="00392DE2"/>
    <w:rsid w:val="00393B21"/>
    <w:rsid w:val="00393BB1"/>
    <w:rsid w:val="0039480C"/>
    <w:rsid w:val="00394A4C"/>
    <w:rsid w:val="0039506F"/>
    <w:rsid w:val="003950BA"/>
    <w:rsid w:val="00395141"/>
    <w:rsid w:val="00396269"/>
    <w:rsid w:val="003963E3"/>
    <w:rsid w:val="0039755D"/>
    <w:rsid w:val="003A07B5"/>
    <w:rsid w:val="003A144A"/>
    <w:rsid w:val="003A185F"/>
    <w:rsid w:val="003A1BE9"/>
    <w:rsid w:val="003A2697"/>
    <w:rsid w:val="003A28A3"/>
    <w:rsid w:val="003A2A5C"/>
    <w:rsid w:val="003A2A93"/>
    <w:rsid w:val="003A2D3B"/>
    <w:rsid w:val="003A2F9F"/>
    <w:rsid w:val="003A3240"/>
    <w:rsid w:val="003A4460"/>
    <w:rsid w:val="003A4DCF"/>
    <w:rsid w:val="003A4DFF"/>
    <w:rsid w:val="003A552C"/>
    <w:rsid w:val="003A58E5"/>
    <w:rsid w:val="003A668B"/>
    <w:rsid w:val="003A6937"/>
    <w:rsid w:val="003A78D4"/>
    <w:rsid w:val="003A7C02"/>
    <w:rsid w:val="003A7C25"/>
    <w:rsid w:val="003A7DED"/>
    <w:rsid w:val="003B0C74"/>
    <w:rsid w:val="003B1E5A"/>
    <w:rsid w:val="003B26B2"/>
    <w:rsid w:val="003B2962"/>
    <w:rsid w:val="003B31D6"/>
    <w:rsid w:val="003B3D93"/>
    <w:rsid w:val="003B4C12"/>
    <w:rsid w:val="003B53C2"/>
    <w:rsid w:val="003B54BD"/>
    <w:rsid w:val="003B5AAF"/>
    <w:rsid w:val="003B5E78"/>
    <w:rsid w:val="003B6A3E"/>
    <w:rsid w:val="003B6E33"/>
    <w:rsid w:val="003B7530"/>
    <w:rsid w:val="003C088E"/>
    <w:rsid w:val="003C0AD2"/>
    <w:rsid w:val="003C0F04"/>
    <w:rsid w:val="003C1182"/>
    <w:rsid w:val="003C11A2"/>
    <w:rsid w:val="003C13F6"/>
    <w:rsid w:val="003C148F"/>
    <w:rsid w:val="003C15DB"/>
    <w:rsid w:val="003C161E"/>
    <w:rsid w:val="003C2904"/>
    <w:rsid w:val="003C29D8"/>
    <w:rsid w:val="003C306F"/>
    <w:rsid w:val="003C37CA"/>
    <w:rsid w:val="003C3AD1"/>
    <w:rsid w:val="003C4934"/>
    <w:rsid w:val="003C4DC8"/>
    <w:rsid w:val="003C5F50"/>
    <w:rsid w:val="003C60E1"/>
    <w:rsid w:val="003C623E"/>
    <w:rsid w:val="003C635B"/>
    <w:rsid w:val="003C6471"/>
    <w:rsid w:val="003C6D0F"/>
    <w:rsid w:val="003C7801"/>
    <w:rsid w:val="003D0CF9"/>
    <w:rsid w:val="003D1324"/>
    <w:rsid w:val="003D1865"/>
    <w:rsid w:val="003D1CA2"/>
    <w:rsid w:val="003D1E55"/>
    <w:rsid w:val="003D2E7A"/>
    <w:rsid w:val="003D2F70"/>
    <w:rsid w:val="003D2FE7"/>
    <w:rsid w:val="003D439F"/>
    <w:rsid w:val="003D493D"/>
    <w:rsid w:val="003D5B98"/>
    <w:rsid w:val="003D5E21"/>
    <w:rsid w:val="003D6ACB"/>
    <w:rsid w:val="003D7DFE"/>
    <w:rsid w:val="003E0954"/>
    <w:rsid w:val="003E16EF"/>
    <w:rsid w:val="003E1F76"/>
    <w:rsid w:val="003E2A65"/>
    <w:rsid w:val="003E3721"/>
    <w:rsid w:val="003E3EEF"/>
    <w:rsid w:val="003E4117"/>
    <w:rsid w:val="003E42F3"/>
    <w:rsid w:val="003E474A"/>
    <w:rsid w:val="003E4959"/>
    <w:rsid w:val="003E4BA8"/>
    <w:rsid w:val="003E6A70"/>
    <w:rsid w:val="003E7C95"/>
    <w:rsid w:val="003F08F3"/>
    <w:rsid w:val="003F0A0F"/>
    <w:rsid w:val="003F1004"/>
    <w:rsid w:val="003F15F6"/>
    <w:rsid w:val="003F184F"/>
    <w:rsid w:val="003F2876"/>
    <w:rsid w:val="003F2AB6"/>
    <w:rsid w:val="003F2BA9"/>
    <w:rsid w:val="003F3ABE"/>
    <w:rsid w:val="003F4115"/>
    <w:rsid w:val="003F517B"/>
    <w:rsid w:val="003F588A"/>
    <w:rsid w:val="003F6121"/>
    <w:rsid w:val="003F6D64"/>
    <w:rsid w:val="003F7046"/>
    <w:rsid w:val="003F73F5"/>
    <w:rsid w:val="003F76E9"/>
    <w:rsid w:val="003F7995"/>
    <w:rsid w:val="003F7C3E"/>
    <w:rsid w:val="00400C4C"/>
    <w:rsid w:val="004018BF"/>
    <w:rsid w:val="00402840"/>
    <w:rsid w:val="00402CA5"/>
    <w:rsid w:val="00403B0F"/>
    <w:rsid w:val="004046AE"/>
    <w:rsid w:val="0040471E"/>
    <w:rsid w:val="00404A2E"/>
    <w:rsid w:val="00405F4B"/>
    <w:rsid w:val="004060BE"/>
    <w:rsid w:val="004067ED"/>
    <w:rsid w:val="00406A03"/>
    <w:rsid w:val="00407363"/>
    <w:rsid w:val="004102D9"/>
    <w:rsid w:val="004105B4"/>
    <w:rsid w:val="00411850"/>
    <w:rsid w:val="00411EF9"/>
    <w:rsid w:val="00412761"/>
    <w:rsid w:val="00412768"/>
    <w:rsid w:val="00412A1B"/>
    <w:rsid w:val="00413210"/>
    <w:rsid w:val="00413887"/>
    <w:rsid w:val="00413A6F"/>
    <w:rsid w:val="00413DED"/>
    <w:rsid w:val="00413EA6"/>
    <w:rsid w:val="00413F19"/>
    <w:rsid w:val="00414129"/>
    <w:rsid w:val="00414CC4"/>
    <w:rsid w:val="004153A3"/>
    <w:rsid w:val="00415594"/>
    <w:rsid w:val="00415822"/>
    <w:rsid w:val="00415CAE"/>
    <w:rsid w:val="0041637F"/>
    <w:rsid w:val="004170C6"/>
    <w:rsid w:val="00417334"/>
    <w:rsid w:val="004179BB"/>
    <w:rsid w:val="00417BA8"/>
    <w:rsid w:val="004201F4"/>
    <w:rsid w:val="00420F36"/>
    <w:rsid w:val="00421A70"/>
    <w:rsid w:val="00422D84"/>
    <w:rsid w:val="0042446D"/>
    <w:rsid w:val="00424499"/>
    <w:rsid w:val="00425034"/>
    <w:rsid w:val="0042503C"/>
    <w:rsid w:val="00426236"/>
    <w:rsid w:val="004262A9"/>
    <w:rsid w:val="004262FA"/>
    <w:rsid w:val="00426EE5"/>
    <w:rsid w:val="004273DB"/>
    <w:rsid w:val="00427969"/>
    <w:rsid w:val="004279CC"/>
    <w:rsid w:val="00427C24"/>
    <w:rsid w:val="00427C26"/>
    <w:rsid w:val="00427FF9"/>
    <w:rsid w:val="00430332"/>
    <w:rsid w:val="0043146B"/>
    <w:rsid w:val="00431ADB"/>
    <w:rsid w:val="004321C1"/>
    <w:rsid w:val="00432B39"/>
    <w:rsid w:val="00432D96"/>
    <w:rsid w:val="0043338D"/>
    <w:rsid w:val="00434709"/>
    <w:rsid w:val="00434B3A"/>
    <w:rsid w:val="00435222"/>
    <w:rsid w:val="00435297"/>
    <w:rsid w:val="004353CA"/>
    <w:rsid w:val="004355CA"/>
    <w:rsid w:val="00436292"/>
    <w:rsid w:val="004364C2"/>
    <w:rsid w:val="0043699B"/>
    <w:rsid w:val="00436C86"/>
    <w:rsid w:val="0043765C"/>
    <w:rsid w:val="00437BD4"/>
    <w:rsid w:val="00437F4B"/>
    <w:rsid w:val="00440F83"/>
    <w:rsid w:val="00441E36"/>
    <w:rsid w:val="00442051"/>
    <w:rsid w:val="00442314"/>
    <w:rsid w:val="00443BEF"/>
    <w:rsid w:val="004446AD"/>
    <w:rsid w:val="004454A2"/>
    <w:rsid w:val="0044569B"/>
    <w:rsid w:val="00445973"/>
    <w:rsid w:val="00445ED2"/>
    <w:rsid w:val="004462D2"/>
    <w:rsid w:val="00446CD5"/>
    <w:rsid w:val="00446E73"/>
    <w:rsid w:val="0044748D"/>
    <w:rsid w:val="004478B9"/>
    <w:rsid w:val="00447C88"/>
    <w:rsid w:val="00450410"/>
    <w:rsid w:val="004504B9"/>
    <w:rsid w:val="004507E0"/>
    <w:rsid w:val="00450979"/>
    <w:rsid w:val="00451B62"/>
    <w:rsid w:val="00451DB0"/>
    <w:rsid w:val="00452843"/>
    <w:rsid w:val="00452FCE"/>
    <w:rsid w:val="004558E8"/>
    <w:rsid w:val="00455D8C"/>
    <w:rsid w:val="00456219"/>
    <w:rsid w:val="00456269"/>
    <w:rsid w:val="00457389"/>
    <w:rsid w:val="0046025A"/>
    <w:rsid w:val="00460870"/>
    <w:rsid w:val="00461A20"/>
    <w:rsid w:val="0046227A"/>
    <w:rsid w:val="00462731"/>
    <w:rsid w:val="00462A3F"/>
    <w:rsid w:val="00462D34"/>
    <w:rsid w:val="004632BA"/>
    <w:rsid w:val="004638E9"/>
    <w:rsid w:val="00464355"/>
    <w:rsid w:val="004652D2"/>
    <w:rsid w:val="00466645"/>
    <w:rsid w:val="00466C59"/>
    <w:rsid w:val="00467133"/>
    <w:rsid w:val="00467386"/>
    <w:rsid w:val="0046748D"/>
    <w:rsid w:val="004700A3"/>
    <w:rsid w:val="0047172A"/>
    <w:rsid w:val="00471D07"/>
    <w:rsid w:val="00471E71"/>
    <w:rsid w:val="00472514"/>
    <w:rsid w:val="00473CFA"/>
    <w:rsid w:val="00474624"/>
    <w:rsid w:val="00474629"/>
    <w:rsid w:val="00475045"/>
    <w:rsid w:val="00475F98"/>
    <w:rsid w:val="00475FB7"/>
    <w:rsid w:val="004764B3"/>
    <w:rsid w:val="00476F78"/>
    <w:rsid w:val="0047703A"/>
    <w:rsid w:val="00477521"/>
    <w:rsid w:val="0047756A"/>
    <w:rsid w:val="00477BF7"/>
    <w:rsid w:val="00480832"/>
    <w:rsid w:val="004809FC"/>
    <w:rsid w:val="00481357"/>
    <w:rsid w:val="004814D2"/>
    <w:rsid w:val="004819B8"/>
    <w:rsid w:val="00481C7A"/>
    <w:rsid w:val="00481EF7"/>
    <w:rsid w:val="00481F3C"/>
    <w:rsid w:val="0048230C"/>
    <w:rsid w:val="00482632"/>
    <w:rsid w:val="004838A3"/>
    <w:rsid w:val="00483CCB"/>
    <w:rsid w:val="00483FBD"/>
    <w:rsid w:val="0048415B"/>
    <w:rsid w:val="00484369"/>
    <w:rsid w:val="00485497"/>
    <w:rsid w:val="004856CC"/>
    <w:rsid w:val="00486AC3"/>
    <w:rsid w:val="00486D74"/>
    <w:rsid w:val="00487533"/>
    <w:rsid w:val="004878A6"/>
    <w:rsid w:val="004903D7"/>
    <w:rsid w:val="00490A41"/>
    <w:rsid w:val="004911E1"/>
    <w:rsid w:val="004913AA"/>
    <w:rsid w:val="00491561"/>
    <w:rsid w:val="0049250B"/>
    <w:rsid w:val="00492CB0"/>
    <w:rsid w:val="00492EEB"/>
    <w:rsid w:val="00492FFC"/>
    <w:rsid w:val="004930A7"/>
    <w:rsid w:val="004935F5"/>
    <w:rsid w:val="00494513"/>
    <w:rsid w:val="00494625"/>
    <w:rsid w:val="00494792"/>
    <w:rsid w:val="0049565D"/>
    <w:rsid w:val="0049580D"/>
    <w:rsid w:val="00495D5E"/>
    <w:rsid w:val="00496009"/>
    <w:rsid w:val="0049639C"/>
    <w:rsid w:val="00497150"/>
    <w:rsid w:val="00497910"/>
    <w:rsid w:val="00497CA0"/>
    <w:rsid w:val="004A104F"/>
    <w:rsid w:val="004A131E"/>
    <w:rsid w:val="004A1BD9"/>
    <w:rsid w:val="004A1FEF"/>
    <w:rsid w:val="004A21EE"/>
    <w:rsid w:val="004A242B"/>
    <w:rsid w:val="004A27AC"/>
    <w:rsid w:val="004A378F"/>
    <w:rsid w:val="004A3B52"/>
    <w:rsid w:val="004A420A"/>
    <w:rsid w:val="004A476E"/>
    <w:rsid w:val="004A47EC"/>
    <w:rsid w:val="004A50CC"/>
    <w:rsid w:val="004A5CF1"/>
    <w:rsid w:val="004A70BB"/>
    <w:rsid w:val="004A74FA"/>
    <w:rsid w:val="004A7E3F"/>
    <w:rsid w:val="004B01D1"/>
    <w:rsid w:val="004B08BF"/>
    <w:rsid w:val="004B0DEA"/>
    <w:rsid w:val="004B1107"/>
    <w:rsid w:val="004B138B"/>
    <w:rsid w:val="004B1DAB"/>
    <w:rsid w:val="004B20D2"/>
    <w:rsid w:val="004B21FD"/>
    <w:rsid w:val="004B244F"/>
    <w:rsid w:val="004B316D"/>
    <w:rsid w:val="004B3B4E"/>
    <w:rsid w:val="004B45C2"/>
    <w:rsid w:val="004B466C"/>
    <w:rsid w:val="004B4700"/>
    <w:rsid w:val="004B503F"/>
    <w:rsid w:val="004B50DD"/>
    <w:rsid w:val="004B52B4"/>
    <w:rsid w:val="004B59B1"/>
    <w:rsid w:val="004B59CD"/>
    <w:rsid w:val="004B5AC5"/>
    <w:rsid w:val="004B62A9"/>
    <w:rsid w:val="004B630D"/>
    <w:rsid w:val="004B63A3"/>
    <w:rsid w:val="004B67C4"/>
    <w:rsid w:val="004B67F0"/>
    <w:rsid w:val="004B6A2F"/>
    <w:rsid w:val="004B7A3F"/>
    <w:rsid w:val="004C0C67"/>
    <w:rsid w:val="004C175E"/>
    <w:rsid w:val="004C22F2"/>
    <w:rsid w:val="004C2C3C"/>
    <w:rsid w:val="004C32A7"/>
    <w:rsid w:val="004C3429"/>
    <w:rsid w:val="004C3CAE"/>
    <w:rsid w:val="004C4D9F"/>
    <w:rsid w:val="004C502E"/>
    <w:rsid w:val="004C6407"/>
    <w:rsid w:val="004C647E"/>
    <w:rsid w:val="004C6D35"/>
    <w:rsid w:val="004C71B1"/>
    <w:rsid w:val="004C7DE3"/>
    <w:rsid w:val="004D0264"/>
    <w:rsid w:val="004D032C"/>
    <w:rsid w:val="004D0544"/>
    <w:rsid w:val="004D07CF"/>
    <w:rsid w:val="004D07D1"/>
    <w:rsid w:val="004D1DCE"/>
    <w:rsid w:val="004D1F36"/>
    <w:rsid w:val="004D288C"/>
    <w:rsid w:val="004D2F9B"/>
    <w:rsid w:val="004D37AE"/>
    <w:rsid w:val="004D3A63"/>
    <w:rsid w:val="004D45EE"/>
    <w:rsid w:val="004D4669"/>
    <w:rsid w:val="004D5744"/>
    <w:rsid w:val="004D5785"/>
    <w:rsid w:val="004D6435"/>
    <w:rsid w:val="004D6A96"/>
    <w:rsid w:val="004D6C42"/>
    <w:rsid w:val="004D7A06"/>
    <w:rsid w:val="004D7C79"/>
    <w:rsid w:val="004D7E1B"/>
    <w:rsid w:val="004D7F79"/>
    <w:rsid w:val="004E0919"/>
    <w:rsid w:val="004E17D6"/>
    <w:rsid w:val="004E1D1D"/>
    <w:rsid w:val="004E22F9"/>
    <w:rsid w:val="004E2B6A"/>
    <w:rsid w:val="004E2C12"/>
    <w:rsid w:val="004E2E40"/>
    <w:rsid w:val="004E3EB2"/>
    <w:rsid w:val="004E3EDD"/>
    <w:rsid w:val="004E4930"/>
    <w:rsid w:val="004E4FDF"/>
    <w:rsid w:val="004E5569"/>
    <w:rsid w:val="004E5B04"/>
    <w:rsid w:val="004E5CB6"/>
    <w:rsid w:val="004E5DC5"/>
    <w:rsid w:val="004E6493"/>
    <w:rsid w:val="004E6754"/>
    <w:rsid w:val="004E682A"/>
    <w:rsid w:val="004F0390"/>
    <w:rsid w:val="004F0A00"/>
    <w:rsid w:val="004F1628"/>
    <w:rsid w:val="004F1822"/>
    <w:rsid w:val="004F1B4A"/>
    <w:rsid w:val="004F2541"/>
    <w:rsid w:val="004F269C"/>
    <w:rsid w:val="004F300E"/>
    <w:rsid w:val="004F4646"/>
    <w:rsid w:val="004F4788"/>
    <w:rsid w:val="004F532E"/>
    <w:rsid w:val="004F5817"/>
    <w:rsid w:val="004F5B04"/>
    <w:rsid w:val="004F5D6F"/>
    <w:rsid w:val="004F6781"/>
    <w:rsid w:val="004F6788"/>
    <w:rsid w:val="004F6C35"/>
    <w:rsid w:val="004F6D40"/>
    <w:rsid w:val="004F71C4"/>
    <w:rsid w:val="005001C0"/>
    <w:rsid w:val="00500458"/>
    <w:rsid w:val="00500A50"/>
    <w:rsid w:val="00500E74"/>
    <w:rsid w:val="00501119"/>
    <w:rsid w:val="00501AAC"/>
    <w:rsid w:val="00502774"/>
    <w:rsid w:val="005028B2"/>
    <w:rsid w:val="00502A8B"/>
    <w:rsid w:val="00503141"/>
    <w:rsid w:val="00503238"/>
    <w:rsid w:val="00503357"/>
    <w:rsid w:val="00503B21"/>
    <w:rsid w:val="00503BEF"/>
    <w:rsid w:val="00503E95"/>
    <w:rsid w:val="00503FEF"/>
    <w:rsid w:val="0050407F"/>
    <w:rsid w:val="0050482B"/>
    <w:rsid w:val="00505402"/>
    <w:rsid w:val="0050553B"/>
    <w:rsid w:val="00505F42"/>
    <w:rsid w:val="005069A8"/>
    <w:rsid w:val="00506BA4"/>
    <w:rsid w:val="00506EBA"/>
    <w:rsid w:val="00507803"/>
    <w:rsid w:val="00507FDE"/>
    <w:rsid w:val="00510593"/>
    <w:rsid w:val="00511242"/>
    <w:rsid w:val="00511D9A"/>
    <w:rsid w:val="00511F60"/>
    <w:rsid w:val="00512E48"/>
    <w:rsid w:val="005130C4"/>
    <w:rsid w:val="00513327"/>
    <w:rsid w:val="005134E3"/>
    <w:rsid w:val="005143FC"/>
    <w:rsid w:val="00514ADD"/>
    <w:rsid w:val="0051524B"/>
    <w:rsid w:val="00515695"/>
    <w:rsid w:val="0052004E"/>
    <w:rsid w:val="00520189"/>
    <w:rsid w:val="005208AC"/>
    <w:rsid w:val="005211A1"/>
    <w:rsid w:val="0052124D"/>
    <w:rsid w:val="005212C6"/>
    <w:rsid w:val="0052148D"/>
    <w:rsid w:val="00521AD0"/>
    <w:rsid w:val="00521E4E"/>
    <w:rsid w:val="0052201F"/>
    <w:rsid w:val="00522ACE"/>
    <w:rsid w:val="005237A9"/>
    <w:rsid w:val="005248BA"/>
    <w:rsid w:val="005251DF"/>
    <w:rsid w:val="0052571E"/>
    <w:rsid w:val="00525A00"/>
    <w:rsid w:val="00526144"/>
    <w:rsid w:val="005264EE"/>
    <w:rsid w:val="00526B13"/>
    <w:rsid w:val="005276E2"/>
    <w:rsid w:val="00527703"/>
    <w:rsid w:val="00527EDD"/>
    <w:rsid w:val="00530A1E"/>
    <w:rsid w:val="00530BCC"/>
    <w:rsid w:val="00530C81"/>
    <w:rsid w:val="00531D06"/>
    <w:rsid w:val="005323C6"/>
    <w:rsid w:val="00532BE3"/>
    <w:rsid w:val="00533D87"/>
    <w:rsid w:val="005355B4"/>
    <w:rsid w:val="00535AD2"/>
    <w:rsid w:val="00535E66"/>
    <w:rsid w:val="00536136"/>
    <w:rsid w:val="00536406"/>
    <w:rsid w:val="005364FE"/>
    <w:rsid w:val="00536BE2"/>
    <w:rsid w:val="0053708D"/>
    <w:rsid w:val="0053719B"/>
    <w:rsid w:val="00537689"/>
    <w:rsid w:val="005376FE"/>
    <w:rsid w:val="0054056C"/>
    <w:rsid w:val="00541645"/>
    <w:rsid w:val="0054183F"/>
    <w:rsid w:val="00541D94"/>
    <w:rsid w:val="00541FDC"/>
    <w:rsid w:val="0054303F"/>
    <w:rsid w:val="0054384C"/>
    <w:rsid w:val="00544820"/>
    <w:rsid w:val="00544ABE"/>
    <w:rsid w:val="0054564F"/>
    <w:rsid w:val="00545912"/>
    <w:rsid w:val="00545F68"/>
    <w:rsid w:val="0054652A"/>
    <w:rsid w:val="00546561"/>
    <w:rsid w:val="00546C86"/>
    <w:rsid w:val="00546E0E"/>
    <w:rsid w:val="0054734A"/>
    <w:rsid w:val="0055057E"/>
    <w:rsid w:val="005507F9"/>
    <w:rsid w:val="00550E2B"/>
    <w:rsid w:val="0055115B"/>
    <w:rsid w:val="005511DB"/>
    <w:rsid w:val="00551280"/>
    <w:rsid w:val="00551B30"/>
    <w:rsid w:val="00551E8F"/>
    <w:rsid w:val="00552313"/>
    <w:rsid w:val="00552D83"/>
    <w:rsid w:val="00553CAE"/>
    <w:rsid w:val="00553D15"/>
    <w:rsid w:val="00554070"/>
    <w:rsid w:val="00554B40"/>
    <w:rsid w:val="00554DE8"/>
    <w:rsid w:val="00555076"/>
    <w:rsid w:val="00555400"/>
    <w:rsid w:val="0055546C"/>
    <w:rsid w:val="005571F4"/>
    <w:rsid w:val="005601BD"/>
    <w:rsid w:val="005606AC"/>
    <w:rsid w:val="00561696"/>
    <w:rsid w:val="00561EFC"/>
    <w:rsid w:val="00562FEF"/>
    <w:rsid w:val="005630EA"/>
    <w:rsid w:val="00563567"/>
    <w:rsid w:val="00564BCB"/>
    <w:rsid w:val="00565108"/>
    <w:rsid w:val="005651FF"/>
    <w:rsid w:val="00565423"/>
    <w:rsid w:val="0056560E"/>
    <w:rsid w:val="0056593D"/>
    <w:rsid w:val="00565A9C"/>
    <w:rsid w:val="00565E2E"/>
    <w:rsid w:val="00567193"/>
    <w:rsid w:val="00567A63"/>
    <w:rsid w:val="00570D40"/>
    <w:rsid w:val="00571206"/>
    <w:rsid w:val="0057150E"/>
    <w:rsid w:val="005715D8"/>
    <w:rsid w:val="005721A0"/>
    <w:rsid w:val="00572468"/>
    <w:rsid w:val="005729B5"/>
    <w:rsid w:val="00572A38"/>
    <w:rsid w:val="00572C11"/>
    <w:rsid w:val="00573391"/>
    <w:rsid w:val="005735F6"/>
    <w:rsid w:val="00573602"/>
    <w:rsid w:val="00573A59"/>
    <w:rsid w:val="00573F37"/>
    <w:rsid w:val="005741E5"/>
    <w:rsid w:val="0057422A"/>
    <w:rsid w:val="00574F63"/>
    <w:rsid w:val="005751E8"/>
    <w:rsid w:val="00576258"/>
    <w:rsid w:val="00576E0F"/>
    <w:rsid w:val="005770C2"/>
    <w:rsid w:val="005772BA"/>
    <w:rsid w:val="00580A2F"/>
    <w:rsid w:val="00580D6D"/>
    <w:rsid w:val="0058111A"/>
    <w:rsid w:val="0058115C"/>
    <w:rsid w:val="00581A41"/>
    <w:rsid w:val="00581AE1"/>
    <w:rsid w:val="00581D86"/>
    <w:rsid w:val="0058211C"/>
    <w:rsid w:val="0058225F"/>
    <w:rsid w:val="0058446F"/>
    <w:rsid w:val="005866F2"/>
    <w:rsid w:val="00586784"/>
    <w:rsid w:val="00586AEC"/>
    <w:rsid w:val="005874A4"/>
    <w:rsid w:val="0058762E"/>
    <w:rsid w:val="005909CE"/>
    <w:rsid w:val="005909EF"/>
    <w:rsid w:val="005910DF"/>
    <w:rsid w:val="00592168"/>
    <w:rsid w:val="005928CA"/>
    <w:rsid w:val="0059349B"/>
    <w:rsid w:val="00593539"/>
    <w:rsid w:val="00593556"/>
    <w:rsid w:val="00593F86"/>
    <w:rsid w:val="005948F3"/>
    <w:rsid w:val="005954EC"/>
    <w:rsid w:val="005958F8"/>
    <w:rsid w:val="00595A33"/>
    <w:rsid w:val="005964F6"/>
    <w:rsid w:val="00596942"/>
    <w:rsid w:val="00596C59"/>
    <w:rsid w:val="00596CE7"/>
    <w:rsid w:val="00596E97"/>
    <w:rsid w:val="005974DC"/>
    <w:rsid w:val="005975B2"/>
    <w:rsid w:val="00597DCF"/>
    <w:rsid w:val="005A0A96"/>
    <w:rsid w:val="005A157C"/>
    <w:rsid w:val="005A1812"/>
    <w:rsid w:val="005A30FF"/>
    <w:rsid w:val="005A3FC6"/>
    <w:rsid w:val="005A4351"/>
    <w:rsid w:val="005A540D"/>
    <w:rsid w:val="005A561D"/>
    <w:rsid w:val="005A5D26"/>
    <w:rsid w:val="005A5D39"/>
    <w:rsid w:val="005A61D4"/>
    <w:rsid w:val="005A687C"/>
    <w:rsid w:val="005A6AB2"/>
    <w:rsid w:val="005A6B82"/>
    <w:rsid w:val="005A767D"/>
    <w:rsid w:val="005A76C8"/>
    <w:rsid w:val="005B06F8"/>
    <w:rsid w:val="005B12AD"/>
    <w:rsid w:val="005B1C9D"/>
    <w:rsid w:val="005B24EC"/>
    <w:rsid w:val="005B29D8"/>
    <w:rsid w:val="005B2D0D"/>
    <w:rsid w:val="005B5EA8"/>
    <w:rsid w:val="005B6BF9"/>
    <w:rsid w:val="005B7153"/>
    <w:rsid w:val="005B73F1"/>
    <w:rsid w:val="005C01B7"/>
    <w:rsid w:val="005C0555"/>
    <w:rsid w:val="005C05FC"/>
    <w:rsid w:val="005C0E86"/>
    <w:rsid w:val="005C17E8"/>
    <w:rsid w:val="005C1DB9"/>
    <w:rsid w:val="005C26E0"/>
    <w:rsid w:val="005C3A22"/>
    <w:rsid w:val="005C41B3"/>
    <w:rsid w:val="005C49B8"/>
    <w:rsid w:val="005C4B44"/>
    <w:rsid w:val="005C547F"/>
    <w:rsid w:val="005C5532"/>
    <w:rsid w:val="005C6F14"/>
    <w:rsid w:val="005C7C89"/>
    <w:rsid w:val="005D0276"/>
    <w:rsid w:val="005D0AEE"/>
    <w:rsid w:val="005D104A"/>
    <w:rsid w:val="005D1BA9"/>
    <w:rsid w:val="005D1F0B"/>
    <w:rsid w:val="005D1FE5"/>
    <w:rsid w:val="005D36BA"/>
    <w:rsid w:val="005D36EE"/>
    <w:rsid w:val="005D4A11"/>
    <w:rsid w:val="005D4A4E"/>
    <w:rsid w:val="005D4FB7"/>
    <w:rsid w:val="005D527C"/>
    <w:rsid w:val="005D542A"/>
    <w:rsid w:val="005D5682"/>
    <w:rsid w:val="005D69E2"/>
    <w:rsid w:val="005D6D14"/>
    <w:rsid w:val="005D6D39"/>
    <w:rsid w:val="005D750F"/>
    <w:rsid w:val="005D7AEC"/>
    <w:rsid w:val="005D7B18"/>
    <w:rsid w:val="005E0678"/>
    <w:rsid w:val="005E0DFB"/>
    <w:rsid w:val="005E10BC"/>
    <w:rsid w:val="005E12DF"/>
    <w:rsid w:val="005E1463"/>
    <w:rsid w:val="005E1594"/>
    <w:rsid w:val="005E1B00"/>
    <w:rsid w:val="005E2640"/>
    <w:rsid w:val="005E27CA"/>
    <w:rsid w:val="005E2E78"/>
    <w:rsid w:val="005E3114"/>
    <w:rsid w:val="005E3417"/>
    <w:rsid w:val="005E3C90"/>
    <w:rsid w:val="005E4CAF"/>
    <w:rsid w:val="005E4F4E"/>
    <w:rsid w:val="005E5ABF"/>
    <w:rsid w:val="005E62F8"/>
    <w:rsid w:val="005E656F"/>
    <w:rsid w:val="005E6828"/>
    <w:rsid w:val="005E6D54"/>
    <w:rsid w:val="005E709A"/>
    <w:rsid w:val="005F0237"/>
    <w:rsid w:val="005F0731"/>
    <w:rsid w:val="005F0964"/>
    <w:rsid w:val="005F09B6"/>
    <w:rsid w:val="005F120E"/>
    <w:rsid w:val="005F12C1"/>
    <w:rsid w:val="005F185E"/>
    <w:rsid w:val="005F2E54"/>
    <w:rsid w:val="005F2EB3"/>
    <w:rsid w:val="005F3C65"/>
    <w:rsid w:val="005F3DE4"/>
    <w:rsid w:val="005F4413"/>
    <w:rsid w:val="005F45E6"/>
    <w:rsid w:val="005F479C"/>
    <w:rsid w:val="005F497A"/>
    <w:rsid w:val="005F4C1C"/>
    <w:rsid w:val="005F5014"/>
    <w:rsid w:val="005F5259"/>
    <w:rsid w:val="005F5B09"/>
    <w:rsid w:val="005F5FE3"/>
    <w:rsid w:val="005F649D"/>
    <w:rsid w:val="005F6B6E"/>
    <w:rsid w:val="005F727F"/>
    <w:rsid w:val="005F7876"/>
    <w:rsid w:val="005F7A8E"/>
    <w:rsid w:val="0060058D"/>
    <w:rsid w:val="00600EB6"/>
    <w:rsid w:val="00601644"/>
    <w:rsid w:val="006022BC"/>
    <w:rsid w:val="00602AA3"/>
    <w:rsid w:val="00602D3E"/>
    <w:rsid w:val="00603363"/>
    <w:rsid w:val="0060345B"/>
    <w:rsid w:val="00603834"/>
    <w:rsid w:val="00603CD5"/>
    <w:rsid w:val="00603D1E"/>
    <w:rsid w:val="00604323"/>
    <w:rsid w:val="006045A1"/>
    <w:rsid w:val="006045C1"/>
    <w:rsid w:val="0060517F"/>
    <w:rsid w:val="0060525E"/>
    <w:rsid w:val="00605FF5"/>
    <w:rsid w:val="00606127"/>
    <w:rsid w:val="00606372"/>
    <w:rsid w:val="006065FC"/>
    <w:rsid w:val="00606816"/>
    <w:rsid w:val="00607D7B"/>
    <w:rsid w:val="0061073F"/>
    <w:rsid w:val="006108BC"/>
    <w:rsid w:val="006109A9"/>
    <w:rsid w:val="00610EEE"/>
    <w:rsid w:val="00611133"/>
    <w:rsid w:val="00611BC3"/>
    <w:rsid w:val="0061224F"/>
    <w:rsid w:val="006135B3"/>
    <w:rsid w:val="00614402"/>
    <w:rsid w:val="00614559"/>
    <w:rsid w:val="00614C17"/>
    <w:rsid w:val="00614FE6"/>
    <w:rsid w:val="006162D3"/>
    <w:rsid w:val="006169FA"/>
    <w:rsid w:val="006171D2"/>
    <w:rsid w:val="00621865"/>
    <w:rsid w:val="00621922"/>
    <w:rsid w:val="006220E0"/>
    <w:rsid w:val="00622727"/>
    <w:rsid w:val="00622D35"/>
    <w:rsid w:val="00623201"/>
    <w:rsid w:val="006236E2"/>
    <w:rsid w:val="006237AC"/>
    <w:rsid w:val="00623CFD"/>
    <w:rsid w:val="00624835"/>
    <w:rsid w:val="00624EFB"/>
    <w:rsid w:val="00625473"/>
    <w:rsid w:val="00626AB0"/>
    <w:rsid w:val="00627E6D"/>
    <w:rsid w:val="006311D6"/>
    <w:rsid w:val="00631719"/>
    <w:rsid w:val="00631AB6"/>
    <w:rsid w:val="006320A5"/>
    <w:rsid w:val="00632B92"/>
    <w:rsid w:val="006330C1"/>
    <w:rsid w:val="00633C1F"/>
    <w:rsid w:val="006341EA"/>
    <w:rsid w:val="00634279"/>
    <w:rsid w:val="0063471E"/>
    <w:rsid w:val="00634FD7"/>
    <w:rsid w:val="006361E2"/>
    <w:rsid w:val="006367B2"/>
    <w:rsid w:val="00636916"/>
    <w:rsid w:val="00636B49"/>
    <w:rsid w:val="00636ED5"/>
    <w:rsid w:val="00636F2B"/>
    <w:rsid w:val="0063776E"/>
    <w:rsid w:val="006378E0"/>
    <w:rsid w:val="00640F73"/>
    <w:rsid w:val="00641B93"/>
    <w:rsid w:val="00643F7A"/>
    <w:rsid w:val="00644B23"/>
    <w:rsid w:val="00645532"/>
    <w:rsid w:val="00645E46"/>
    <w:rsid w:val="00645FCA"/>
    <w:rsid w:val="00646137"/>
    <w:rsid w:val="0064614B"/>
    <w:rsid w:val="00646356"/>
    <w:rsid w:val="0064660B"/>
    <w:rsid w:val="00646BCF"/>
    <w:rsid w:val="00647FD9"/>
    <w:rsid w:val="00650371"/>
    <w:rsid w:val="00650B9C"/>
    <w:rsid w:val="00651266"/>
    <w:rsid w:val="00651591"/>
    <w:rsid w:val="00651940"/>
    <w:rsid w:val="006528F8"/>
    <w:rsid w:val="00653B23"/>
    <w:rsid w:val="006543D3"/>
    <w:rsid w:val="0065442D"/>
    <w:rsid w:val="006550EE"/>
    <w:rsid w:val="0065570C"/>
    <w:rsid w:val="00655ED5"/>
    <w:rsid w:val="00656219"/>
    <w:rsid w:val="00656A80"/>
    <w:rsid w:val="00657B8C"/>
    <w:rsid w:val="00657C12"/>
    <w:rsid w:val="006616DD"/>
    <w:rsid w:val="00662056"/>
    <w:rsid w:val="00663338"/>
    <w:rsid w:val="00663942"/>
    <w:rsid w:val="00665695"/>
    <w:rsid w:val="006658CE"/>
    <w:rsid w:val="00666560"/>
    <w:rsid w:val="0066672B"/>
    <w:rsid w:val="006671F2"/>
    <w:rsid w:val="0066779F"/>
    <w:rsid w:val="00667CEE"/>
    <w:rsid w:val="00667E51"/>
    <w:rsid w:val="0067091C"/>
    <w:rsid w:val="00670962"/>
    <w:rsid w:val="00670C83"/>
    <w:rsid w:val="006717DB"/>
    <w:rsid w:val="00671F73"/>
    <w:rsid w:val="006722AC"/>
    <w:rsid w:val="0067242F"/>
    <w:rsid w:val="006729B3"/>
    <w:rsid w:val="006746E3"/>
    <w:rsid w:val="006754AC"/>
    <w:rsid w:val="0067593C"/>
    <w:rsid w:val="00675C48"/>
    <w:rsid w:val="00675DE6"/>
    <w:rsid w:val="006767ED"/>
    <w:rsid w:val="00676DA1"/>
    <w:rsid w:val="00676DE5"/>
    <w:rsid w:val="00676E58"/>
    <w:rsid w:val="00677616"/>
    <w:rsid w:val="006779AB"/>
    <w:rsid w:val="00680075"/>
    <w:rsid w:val="0068045B"/>
    <w:rsid w:val="00680960"/>
    <w:rsid w:val="00681769"/>
    <w:rsid w:val="00681EDD"/>
    <w:rsid w:val="006834DB"/>
    <w:rsid w:val="00684339"/>
    <w:rsid w:val="00685524"/>
    <w:rsid w:val="00685918"/>
    <w:rsid w:val="00685A4D"/>
    <w:rsid w:val="00685EFF"/>
    <w:rsid w:val="00686B0C"/>
    <w:rsid w:val="00686B2E"/>
    <w:rsid w:val="00686DEC"/>
    <w:rsid w:val="00687771"/>
    <w:rsid w:val="00690011"/>
    <w:rsid w:val="00690B1E"/>
    <w:rsid w:val="00690B64"/>
    <w:rsid w:val="00690C31"/>
    <w:rsid w:val="00690DB7"/>
    <w:rsid w:val="00690FA3"/>
    <w:rsid w:val="0069190F"/>
    <w:rsid w:val="00693533"/>
    <w:rsid w:val="006936EF"/>
    <w:rsid w:val="00694169"/>
    <w:rsid w:val="006950E9"/>
    <w:rsid w:val="00695BA2"/>
    <w:rsid w:val="00696639"/>
    <w:rsid w:val="00696E08"/>
    <w:rsid w:val="0069705A"/>
    <w:rsid w:val="006970ED"/>
    <w:rsid w:val="006972F5"/>
    <w:rsid w:val="00697473"/>
    <w:rsid w:val="00697A48"/>
    <w:rsid w:val="00697B60"/>
    <w:rsid w:val="006A0197"/>
    <w:rsid w:val="006A1052"/>
    <w:rsid w:val="006A306A"/>
    <w:rsid w:val="006A4B67"/>
    <w:rsid w:val="006A4C58"/>
    <w:rsid w:val="006A4FC7"/>
    <w:rsid w:val="006A580D"/>
    <w:rsid w:val="006A62E0"/>
    <w:rsid w:val="006A6B09"/>
    <w:rsid w:val="006A6FBA"/>
    <w:rsid w:val="006A77B8"/>
    <w:rsid w:val="006A7B8C"/>
    <w:rsid w:val="006B021C"/>
    <w:rsid w:val="006B1494"/>
    <w:rsid w:val="006B1979"/>
    <w:rsid w:val="006B1E82"/>
    <w:rsid w:val="006B30F3"/>
    <w:rsid w:val="006B38A2"/>
    <w:rsid w:val="006B5ABD"/>
    <w:rsid w:val="006B5C0E"/>
    <w:rsid w:val="006B622B"/>
    <w:rsid w:val="006B70B8"/>
    <w:rsid w:val="006B7EBC"/>
    <w:rsid w:val="006C0461"/>
    <w:rsid w:val="006C04CC"/>
    <w:rsid w:val="006C07F1"/>
    <w:rsid w:val="006C0D25"/>
    <w:rsid w:val="006C0EB8"/>
    <w:rsid w:val="006C11F2"/>
    <w:rsid w:val="006C1731"/>
    <w:rsid w:val="006C174A"/>
    <w:rsid w:val="006C2A2E"/>
    <w:rsid w:val="006C2B7D"/>
    <w:rsid w:val="006C31D7"/>
    <w:rsid w:val="006C34D9"/>
    <w:rsid w:val="006C47F5"/>
    <w:rsid w:val="006C4C8D"/>
    <w:rsid w:val="006C4D84"/>
    <w:rsid w:val="006C4E09"/>
    <w:rsid w:val="006C5AB0"/>
    <w:rsid w:val="006C6885"/>
    <w:rsid w:val="006D018A"/>
    <w:rsid w:val="006D04AB"/>
    <w:rsid w:val="006D0576"/>
    <w:rsid w:val="006D0AAD"/>
    <w:rsid w:val="006D0E60"/>
    <w:rsid w:val="006D1545"/>
    <w:rsid w:val="006D1611"/>
    <w:rsid w:val="006D1A75"/>
    <w:rsid w:val="006D1E6E"/>
    <w:rsid w:val="006D20D3"/>
    <w:rsid w:val="006D21D4"/>
    <w:rsid w:val="006D355B"/>
    <w:rsid w:val="006D41E0"/>
    <w:rsid w:val="006D48BA"/>
    <w:rsid w:val="006D4A57"/>
    <w:rsid w:val="006D4D42"/>
    <w:rsid w:val="006D50C5"/>
    <w:rsid w:val="006D5ACB"/>
    <w:rsid w:val="006D6E37"/>
    <w:rsid w:val="006D782A"/>
    <w:rsid w:val="006E0043"/>
    <w:rsid w:val="006E0C35"/>
    <w:rsid w:val="006E0E6C"/>
    <w:rsid w:val="006E1B5E"/>
    <w:rsid w:val="006E20AA"/>
    <w:rsid w:val="006E24C3"/>
    <w:rsid w:val="006E4015"/>
    <w:rsid w:val="006E4207"/>
    <w:rsid w:val="006E6079"/>
    <w:rsid w:val="006E664F"/>
    <w:rsid w:val="006E67B3"/>
    <w:rsid w:val="006E716A"/>
    <w:rsid w:val="006E77C5"/>
    <w:rsid w:val="006E78D9"/>
    <w:rsid w:val="006E7A46"/>
    <w:rsid w:val="006E7E1F"/>
    <w:rsid w:val="006F06F3"/>
    <w:rsid w:val="006F0777"/>
    <w:rsid w:val="006F0811"/>
    <w:rsid w:val="006F0A1F"/>
    <w:rsid w:val="006F0AD9"/>
    <w:rsid w:val="006F0D12"/>
    <w:rsid w:val="006F102D"/>
    <w:rsid w:val="006F10ED"/>
    <w:rsid w:val="006F35AF"/>
    <w:rsid w:val="006F384D"/>
    <w:rsid w:val="006F3F69"/>
    <w:rsid w:val="006F431A"/>
    <w:rsid w:val="006F48BB"/>
    <w:rsid w:val="006F500C"/>
    <w:rsid w:val="006F66FF"/>
    <w:rsid w:val="006F7019"/>
    <w:rsid w:val="006F7237"/>
    <w:rsid w:val="006F79DA"/>
    <w:rsid w:val="006F7A93"/>
    <w:rsid w:val="00700858"/>
    <w:rsid w:val="00700A00"/>
    <w:rsid w:val="00700F3D"/>
    <w:rsid w:val="007014B8"/>
    <w:rsid w:val="00701C4C"/>
    <w:rsid w:val="00702037"/>
    <w:rsid w:val="007020A7"/>
    <w:rsid w:val="007028DE"/>
    <w:rsid w:val="00702A9C"/>
    <w:rsid w:val="00703037"/>
    <w:rsid w:val="00703D59"/>
    <w:rsid w:val="00703EC6"/>
    <w:rsid w:val="0070434D"/>
    <w:rsid w:val="00704544"/>
    <w:rsid w:val="00705473"/>
    <w:rsid w:val="00705F09"/>
    <w:rsid w:val="00706206"/>
    <w:rsid w:val="00706483"/>
    <w:rsid w:val="00706616"/>
    <w:rsid w:val="00706AB7"/>
    <w:rsid w:val="00706D39"/>
    <w:rsid w:val="00707A32"/>
    <w:rsid w:val="00707BB0"/>
    <w:rsid w:val="00712598"/>
    <w:rsid w:val="00712AB1"/>
    <w:rsid w:val="0071300B"/>
    <w:rsid w:val="007135EA"/>
    <w:rsid w:val="007137A3"/>
    <w:rsid w:val="00713FAD"/>
    <w:rsid w:val="00713FE6"/>
    <w:rsid w:val="0071412D"/>
    <w:rsid w:val="00714148"/>
    <w:rsid w:val="00715521"/>
    <w:rsid w:val="00715884"/>
    <w:rsid w:val="00715BAD"/>
    <w:rsid w:val="00715FFF"/>
    <w:rsid w:val="00716509"/>
    <w:rsid w:val="007166B7"/>
    <w:rsid w:val="007173E7"/>
    <w:rsid w:val="007174C2"/>
    <w:rsid w:val="00717694"/>
    <w:rsid w:val="00717BB7"/>
    <w:rsid w:val="00717CC8"/>
    <w:rsid w:val="0072028A"/>
    <w:rsid w:val="00721C5F"/>
    <w:rsid w:val="00722340"/>
    <w:rsid w:val="00722B25"/>
    <w:rsid w:val="00723450"/>
    <w:rsid w:val="007237DF"/>
    <w:rsid w:val="00723C81"/>
    <w:rsid w:val="00724D86"/>
    <w:rsid w:val="00725224"/>
    <w:rsid w:val="00725F05"/>
    <w:rsid w:val="00726271"/>
    <w:rsid w:val="00726BB3"/>
    <w:rsid w:val="00726BF8"/>
    <w:rsid w:val="00727124"/>
    <w:rsid w:val="007279BC"/>
    <w:rsid w:val="00727B13"/>
    <w:rsid w:val="00727C26"/>
    <w:rsid w:val="00727D0E"/>
    <w:rsid w:val="00730291"/>
    <w:rsid w:val="0073062E"/>
    <w:rsid w:val="00730859"/>
    <w:rsid w:val="00730DFA"/>
    <w:rsid w:val="00731C05"/>
    <w:rsid w:val="00731FB8"/>
    <w:rsid w:val="00732803"/>
    <w:rsid w:val="00732C39"/>
    <w:rsid w:val="0073321F"/>
    <w:rsid w:val="00733F0D"/>
    <w:rsid w:val="00734289"/>
    <w:rsid w:val="0073434A"/>
    <w:rsid w:val="00734634"/>
    <w:rsid w:val="007346FF"/>
    <w:rsid w:val="00734FC1"/>
    <w:rsid w:val="00735A1A"/>
    <w:rsid w:val="00735E3F"/>
    <w:rsid w:val="00736821"/>
    <w:rsid w:val="00736CEC"/>
    <w:rsid w:val="007372C1"/>
    <w:rsid w:val="00737566"/>
    <w:rsid w:val="007405A3"/>
    <w:rsid w:val="00740E6B"/>
    <w:rsid w:val="00741043"/>
    <w:rsid w:val="00741BA0"/>
    <w:rsid w:val="00741C68"/>
    <w:rsid w:val="00741D53"/>
    <w:rsid w:val="00741ED9"/>
    <w:rsid w:val="00742452"/>
    <w:rsid w:val="00742555"/>
    <w:rsid w:val="00743583"/>
    <w:rsid w:val="007438A2"/>
    <w:rsid w:val="0074433C"/>
    <w:rsid w:val="00744D89"/>
    <w:rsid w:val="0074511D"/>
    <w:rsid w:val="0074549E"/>
    <w:rsid w:val="00745850"/>
    <w:rsid w:val="00745987"/>
    <w:rsid w:val="00746C86"/>
    <w:rsid w:val="00746CF6"/>
    <w:rsid w:val="0075057E"/>
    <w:rsid w:val="00750665"/>
    <w:rsid w:val="0075109C"/>
    <w:rsid w:val="00751420"/>
    <w:rsid w:val="00751D8F"/>
    <w:rsid w:val="007537A6"/>
    <w:rsid w:val="00753890"/>
    <w:rsid w:val="00753BA2"/>
    <w:rsid w:val="00753E8D"/>
    <w:rsid w:val="007547BF"/>
    <w:rsid w:val="00755A48"/>
    <w:rsid w:val="007606DE"/>
    <w:rsid w:val="00761202"/>
    <w:rsid w:val="0076149D"/>
    <w:rsid w:val="0076198D"/>
    <w:rsid w:val="007622DD"/>
    <w:rsid w:val="00762607"/>
    <w:rsid w:val="00762776"/>
    <w:rsid w:val="00762A39"/>
    <w:rsid w:val="007630F2"/>
    <w:rsid w:val="00763C0E"/>
    <w:rsid w:val="00763E32"/>
    <w:rsid w:val="007643D8"/>
    <w:rsid w:val="00764CE3"/>
    <w:rsid w:val="007653F1"/>
    <w:rsid w:val="0076593B"/>
    <w:rsid w:val="00766268"/>
    <w:rsid w:val="0076682E"/>
    <w:rsid w:val="00766AC0"/>
    <w:rsid w:val="00766D81"/>
    <w:rsid w:val="00767CE9"/>
    <w:rsid w:val="00770332"/>
    <w:rsid w:val="007706C2"/>
    <w:rsid w:val="007708BC"/>
    <w:rsid w:val="007715BE"/>
    <w:rsid w:val="00771675"/>
    <w:rsid w:val="00771C1B"/>
    <w:rsid w:val="00771FD8"/>
    <w:rsid w:val="007724C0"/>
    <w:rsid w:val="00772576"/>
    <w:rsid w:val="007733CC"/>
    <w:rsid w:val="00774080"/>
    <w:rsid w:val="00774650"/>
    <w:rsid w:val="00774B13"/>
    <w:rsid w:val="00774F94"/>
    <w:rsid w:val="00775170"/>
    <w:rsid w:val="00775B62"/>
    <w:rsid w:val="00775B77"/>
    <w:rsid w:val="007766D4"/>
    <w:rsid w:val="00776AC3"/>
    <w:rsid w:val="00776E93"/>
    <w:rsid w:val="0077716C"/>
    <w:rsid w:val="007773BF"/>
    <w:rsid w:val="00777AC1"/>
    <w:rsid w:val="00777D5D"/>
    <w:rsid w:val="0078009A"/>
    <w:rsid w:val="00780142"/>
    <w:rsid w:val="007812B0"/>
    <w:rsid w:val="00782138"/>
    <w:rsid w:val="00782679"/>
    <w:rsid w:val="00782D42"/>
    <w:rsid w:val="00784091"/>
    <w:rsid w:val="00784B70"/>
    <w:rsid w:val="007863CD"/>
    <w:rsid w:val="007863F7"/>
    <w:rsid w:val="00786774"/>
    <w:rsid w:val="00786BD9"/>
    <w:rsid w:val="00786CE5"/>
    <w:rsid w:val="00786DC2"/>
    <w:rsid w:val="00787089"/>
    <w:rsid w:val="00787252"/>
    <w:rsid w:val="00790B2E"/>
    <w:rsid w:val="00790E32"/>
    <w:rsid w:val="00791F27"/>
    <w:rsid w:val="00791F46"/>
    <w:rsid w:val="007926A1"/>
    <w:rsid w:val="00792F8D"/>
    <w:rsid w:val="007935E1"/>
    <w:rsid w:val="00793C79"/>
    <w:rsid w:val="00793F40"/>
    <w:rsid w:val="00794272"/>
    <w:rsid w:val="00795884"/>
    <w:rsid w:val="00795D30"/>
    <w:rsid w:val="00796624"/>
    <w:rsid w:val="00796C2C"/>
    <w:rsid w:val="007979B9"/>
    <w:rsid w:val="00797A39"/>
    <w:rsid w:val="007A1271"/>
    <w:rsid w:val="007A139A"/>
    <w:rsid w:val="007A14D6"/>
    <w:rsid w:val="007A181F"/>
    <w:rsid w:val="007A1C19"/>
    <w:rsid w:val="007A1F2D"/>
    <w:rsid w:val="007A319A"/>
    <w:rsid w:val="007A358F"/>
    <w:rsid w:val="007A3792"/>
    <w:rsid w:val="007A3B5C"/>
    <w:rsid w:val="007A3DD6"/>
    <w:rsid w:val="007A4C1D"/>
    <w:rsid w:val="007A517F"/>
    <w:rsid w:val="007A5525"/>
    <w:rsid w:val="007A6E14"/>
    <w:rsid w:val="007A6FC1"/>
    <w:rsid w:val="007A7077"/>
    <w:rsid w:val="007A7788"/>
    <w:rsid w:val="007A7B1A"/>
    <w:rsid w:val="007A7B40"/>
    <w:rsid w:val="007B08D0"/>
    <w:rsid w:val="007B1407"/>
    <w:rsid w:val="007B1BF0"/>
    <w:rsid w:val="007B1DD6"/>
    <w:rsid w:val="007B2593"/>
    <w:rsid w:val="007B2909"/>
    <w:rsid w:val="007B2D1A"/>
    <w:rsid w:val="007B34D4"/>
    <w:rsid w:val="007B3B9C"/>
    <w:rsid w:val="007B3E18"/>
    <w:rsid w:val="007B3E5A"/>
    <w:rsid w:val="007B4746"/>
    <w:rsid w:val="007B4939"/>
    <w:rsid w:val="007B4A6B"/>
    <w:rsid w:val="007B4FED"/>
    <w:rsid w:val="007B519C"/>
    <w:rsid w:val="007B51AA"/>
    <w:rsid w:val="007B5400"/>
    <w:rsid w:val="007B6FFA"/>
    <w:rsid w:val="007B7337"/>
    <w:rsid w:val="007B750E"/>
    <w:rsid w:val="007C0C80"/>
    <w:rsid w:val="007C0CF4"/>
    <w:rsid w:val="007C0F66"/>
    <w:rsid w:val="007C13EE"/>
    <w:rsid w:val="007C151D"/>
    <w:rsid w:val="007C1591"/>
    <w:rsid w:val="007C2003"/>
    <w:rsid w:val="007C25A9"/>
    <w:rsid w:val="007C260A"/>
    <w:rsid w:val="007C2973"/>
    <w:rsid w:val="007C29A0"/>
    <w:rsid w:val="007C3756"/>
    <w:rsid w:val="007C4910"/>
    <w:rsid w:val="007C4A38"/>
    <w:rsid w:val="007C4F3F"/>
    <w:rsid w:val="007C5196"/>
    <w:rsid w:val="007C5738"/>
    <w:rsid w:val="007C57CA"/>
    <w:rsid w:val="007C6249"/>
    <w:rsid w:val="007C6250"/>
    <w:rsid w:val="007C62F7"/>
    <w:rsid w:val="007C6390"/>
    <w:rsid w:val="007C691C"/>
    <w:rsid w:val="007C6A5A"/>
    <w:rsid w:val="007C6BA7"/>
    <w:rsid w:val="007C6F33"/>
    <w:rsid w:val="007C7BC4"/>
    <w:rsid w:val="007C7DA2"/>
    <w:rsid w:val="007C7FA5"/>
    <w:rsid w:val="007D0B01"/>
    <w:rsid w:val="007D0EBD"/>
    <w:rsid w:val="007D1A7D"/>
    <w:rsid w:val="007D1C0F"/>
    <w:rsid w:val="007D2960"/>
    <w:rsid w:val="007D3578"/>
    <w:rsid w:val="007D44E0"/>
    <w:rsid w:val="007D4B10"/>
    <w:rsid w:val="007D664F"/>
    <w:rsid w:val="007D6DBA"/>
    <w:rsid w:val="007D795D"/>
    <w:rsid w:val="007D7CDF"/>
    <w:rsid w:val="007E03FE"/>
    <w:rsid w:val="007E080B"/>
    <w:rsid w:val="007E21EF"/>
    <w:rsid w:val="007E26B2"/>
    <w:rsid w:val="007E35BD"/>
    <w:rsid w:val="007E4116"/>
    <w:rsid w:val="007E426E"/>
    <w:rsid w:val="007E4B5C"/>
    <w:rsid w:val="007E4FCD"/>
    <w:rsid w:val="007E56B2"/>
    <w:rsid w:val="007E5BE0"/>
    <w:rsid w:val="007E60FC"/>
    <w:rsid w:val="007E6DD0"/>
    <w:rsid w:val="007E74F8"/>
    <w:rsid w:val="007E7BB8"/>
    <w:rsid w:val="007F078C"/>
    <w:rsid w:val="007F0E40"/>
    <w:rsid w:val="007F1898"/>
    <w:rsid w:val="007F205C"/>
    <w:rsid w:val="007F228B"/>
    <w:rsid w:val="007F27AA"/>
    <w:rsid w:val="007F2885"/>
    <w:rsid w:val="007F31EB"/>
    <w:rsid w:val="007F3680"/>
    <w:rsid w:val="007F395B"/>
    <w:rsid w:val="007F3A42"/>
    <w:rsid w:val="007F420D"/>
    <w:rsid w:val="007F4433"/>
    <w:rsid w:val="007F44B9"/>
    <w:rsid w:val="007F4AAD"/>
    <w:rsid w:val="007F4D8E"/>
    <w:rsid w:val="007F5602"/>
    <w:rsid w:val="007F6365"/>
    <w:rsid w:val="007F6DC7"/>
    <w:rsid w:val="007F7E71"/>
    <w:rsid w:val="00800F5C"/>
    <w:rsid w:val="008018B3"/>
    <w:rsid w:val="00801D6F"/>
    <w:rsid w:val="00802059"/>
    <w:rsid w:val="00802D18"/>
    <w:rsid w:val="00803830"/>
    <w:rsid w:val="00803860"/>
    <w:rsid w:val="00803B42"/>
    <w:rsid w:val="0080400F"/>
    <w:rsid w:val="008056C3"/>
    <w:rsid w:val="00810299"/>
    <w:rsid w:val="008108A0"/>
    <w:rsid w:val="00810ADA"/>
    <w:rsid w:val="00810BCD"/>
    <w:rsid w:val="00812B6A"/>
    <w:rsid w:val="00813819"/>
    <w:rsid w:val="00813B2C"/>
    <w:rsid w:val="00813B3D"/>
    <w:rsid w:val="00815AA5"/>
    <w:rsid w:val="00816736"/>
    <w:rsid w:val="008169B5"/>
    <w:rsid w:val="008208B6"/>
    <w:rsid w:val="00821961"/>
    <w:rsid w:val="00821DC3"/>
    <w:rsid w:val="00821F77"/>
    <w:rsid w:val="008222D6"/>
    <w:rsid w:val="008233BF"/>
    <w:rsid w:val="00823614"/>
    <w:rsid w:val="008238A3"/>
    <w:rsid w:val="0082440D"/>
    <w:rsid w:val="00824F20"/>
    <w:rsid w:val="00825B4D"/>
    <w:rsid w:val="0082617A"/>
    <w:rsid w:val="008262E3"/>
    <w:rsid w:val="00826546"/>
    <w:rsid w:val="008268BF"/>
    <w:rsid w:val="00826E7E"/>
    <w:rsid w:val="00826F0F"/>
    <w:rsid w:val="00827146"/>
    <w:rsid w:val="0082721C"/>
    <w:rsid w:val="008277CA"/>
    <w:rsid w:val="008305A7"/>
    <w:rsid w:val="00830A02"/>
    <w:rsid w:val="00830EAF"/>
    <w:rsid w:val="008320EA"/>
    <w:rsid w:val="0083245F"/>
    <w:rsid w:val="00832762"/>
    <w:rsid w:val="00832ABB"/>
    <w:rsid w:val="00832DC9"/>
    <w:rsid w:val="00833E10"/>
    <w:rsid w:val="00833E38"/>
    <w:rsid w:val="008340A6"/>
    <w:rsid w:val="0083413C"/>
    <w:rsid w:val="0083446A"/>
    <w:rsid w:val="00834888"/>
    <w:rsid w:val="0083524A"/>
    <w:rsid w:val="008355D8"/>
    <w:rsid w:val="00835796"/>
    <w:rsid w:val="008362DF"/>
    <w:rsid w:val="0083670E"/>
    <w:rsid w:val="00837C3F"/>
    <w:rsid w:val="0084015C"/>
    <w:rsid w:val="00840A09"/>
    <w:rsid w:val="00840C51"/>
    <w:rsid w:val="00841E79"/>
    <w:rsid w:val="00842B92"/>
    <w:rsid w:val="008432D0"/>
    <w:rsid w:val="00843F99"/>
    <w:rsid w:val="00845475"/>
    <w:rsid w:val="0084633F"/>
    <w:rsid w:val="00846F6A"/>
    <w:rsid w:val="00847437"/>
    <w:rsid w:val="00847E22"/>
    <w:rsid w:val="0085045B"/>
    <w:rsid w:val="008508D8"/>
    <w:rsid w:val="00850D60"/>
    <w:rsid w:val="00851026"/>
    <w:rsid w:val="00852B38"/>
    <w:rsid w:val="00852DE3"/>
    <w:rsid w:val="00853955"/>
    <w:rsid w:val="00853EFA"/>
    <w:rsid w:val="008540BF"/>
    <w:rsid w:val="00855053"/>
    <w:rsid w:val="008555DE"/>
    <w:rsid w:val="00856308"/>
    <w:rsid w:val="0085670D"/>
    <w:rsid w:val="00856D9E"/>
    <w:rsid w:val="00857747"/>
    <w:rsid w:val="008614D3"/>
    <w:rsid w:val="0086161A"/>
    <w:rsid w:val="008616D5"/>
    <w:rsid w:val="00861EB2"/>
    <w:rsid w:val="00861EED"/>
    <w:rsid w:val="008621DA"/>
    <w:rsid w:val="00862E9C"/>
    <w:rsid w:val="0086359A"/>
    <w:rsid w:val="0086365C"/>
    <w:rsid w:val="00863EDB"/>
    <w:rsid w:val="008647FE"/>
    <w:rsid w:val="00864E5F"/>
    <w:rsid w:val="00865299"/>
    <w:rsid w:val="008658ED"/>
    <w:rsid w:val="00865917"/>
    <w:rsid w:val="00866DFE"/>
    <w:rsid w:val="008672B2"/>
    <w:rsid w:val="0087030F"/>
    <w:rsid w:val="0087071B"/>
    <w:rsid w:val="008708FB"/>
    <w:rsid w:val="00871114"/>
    <w:rsid w:val="00872E81"/>
    <w:rsid w:val="00873016"/>
    <w:rsid w:val="0087321D"/>
    <w:rsid w:val="0087377D"/>
    <w:rsid w:val="008757B5"/>
    <w:rsid w:val="008762E6"/>
    <w:rsid w:val="00876496"/>
    <w:rsid w:val="008776C3"/>
    <w:rsid w:val="00877AB0"/>
    <w:rsid w:val="00877CAC"/>
    <w:rsid w:val="00880313"/>
    <w:rsid w:val="008805D2"/>
    <w:rsid w:val="008806AB"/>
    <w:rsid w:val="0088116D"/>
    <w:rsid w:val="008818E2"/>
    <w:rsid w:val="00881BFF"/>
    <w:rsid w:val="00881C9E"/>
    <w:rsid w:val="00881D5E"/>
    <w:rsid w:val="00881E43"/>
    <w:rsid w:val="00881F3F"/>
    <w:rsid w:val="008823A4"/>
    <w:rsid w:val="00882E7A"/>
    <w:rsid w:val="00882EFF"/>
    <w:rsid w:val="008830DB"/>
    <w:rsid w:val="0088377A"/>
    <w:rsid w:val="00883E8E"/>
    <w:rsid w:val="00885BE8"/>
    <w:rsid w:val="008860FB"/>
    <w:rsid w:val="0088639D"/>
    <w:rsid w:val="00886441"/>
    <w:rsid w:val="00886739"/>
    <w:rsid w:val="0088678D"/>
    <w:rsid w:val="00886882"/>
    <w:rsid w:val="00886895"/>
    <w:rsid w:val="00887C3F"/>
    <w:rsid w:val="00890158"/>
    <w:rsid w:val="00890DB1"/>
    <w:rsid w:val="00891174"/>
    <w:rsid w:val="00891F76"/>
    <w:rsid w:val="0089238F"/>
    <w:rsid w:val="00892D2B"/>
    <w:rsid w:val="00892D30"/>
    <w:rsid w:val="00892EA3"/>
    <w:rsid w:val="00893440"/>
    <w:rsid w:val="00893BFF"/>
    <w:rsid w:val="0089533D"/>
    <w:rsid w:val="00895567"/>
    <w:rsid w:val="0089686B"/>
    <w:rsid w:val="00896F20"/>
    <w:rsid w:val="00897EE6"/>
    <w:rsid w:val="008A1B7D"/>
    <w:rsid w:val="008A1DA1"/>
    <w:rsid w:val="008A1FD2"/>
    <w:rsid w:val="008A2C29"/>
    <w:rsid w:val="008A2C66"/>
    <w:rsid w:val="008A3326"/>
    <w:rsid w:val="008A33BC"/>
    <w:rsid w:val="008A37B9"/>
    <w:rsid w:val="008A39B9"/>
    <w:rsid w:val="008A4BC2"/>
    <w:rsid w:val="008A5191"/>
    <w:rsid w:val="008A53C3"/>
    <w:rsid w:val="008A587C"/>
    <w:rsid w:val="008A683D"/>
    <w:rsid w:val="008A6F2A"/>
    <w:rsid w:val="008A6FFD"/>
    <w:rsid w:val="008A791C"/>
    <w:rsid w:val="008A79DE"/>
    <w:rsid w:val="008A7D30"/>
    <w:rsid w:val="008B09BD"/>
    <w:rsid w:val="008B0A3F"/>
    <w:rsid w:val="008B0A74"/>
    <w:rsid w:val="008B16AC"/>
    <w:rsid w:val="008B2046"/>
    <w:rsid w:val="008B21CD"/>
    <w:rsid w:val="008B2A31"/>
    <w:rsid w:val="008B2B39"/>
    <w:rsid w:val="008B36EF"/>
    <w:rsid w:val="008B3C81"/>
    <w:rsid w:val="008B3E9B"/>
    <w:rsid w:val="008B481F"/>
    <w:rsid w:val="008B4D2E"/>
    <w:rsid w:val="008B554E"/>
    <w:rsid w:val="008B6087"/>
    <w:rsid w:val="008B6711"/>
    <w:rsid w:val="008B6A7E"/>
    <w:rsid w:val="008B6D8B"/>
    <w:rsid w:val="008B6DA7"/>
    <w:rsid w:val="008B7335"/>
    <w:rsid w:val="008B7AA4"/>
    <w:rsid w:val="008B7C57"/>
    <w:rsid w:val="008B7DEF"/>
    <w:rsid w:val="008B7F7D"/>
    <w:rsid w:val="008C062E"/>
    <w:rsid w:val="008C065C"/>
    <w:rsid w:val="008C13B6"/>
    <w:rsid w:val="008C26B7"/>
    <w:rsid w:val="008C3264"/>
    <w:rsid w:val="008C5B1C"/>
    <w:rsid w:val="008C5E48"/>
    <w:rsid w:val="008C5E4B"/>
    <w:rsid w:val="008C60E2"/>
    <w:rsid w:val="008C65F7"/>
    <w:rsid w:val="008C67DD"/>
    <w:rsid w:val="008D041D"/>
    <w:rsid w:val="008D07AF"/>
    <w:rsid w:val="008D0DAD"/>
    <w:rsid w:val="008D13B7"/>
    <w:rsid w:val="008D15BA"/>
    <w:rsid w:val="008D2269"/>
    <w:rsid w:val="008D22FB"/>
    <w:rsid w:val="008D23DE"/>
    <w:rsid w:val="008D2619"/>
    <w:rsid w:val="008D27A6"/>
    <w:rsid w:val="008D28F5"/>
    <w:rsid w:val="008D2F07"/>
    <w:rsid w:val="008D41AE"/>
    <w:rsid w:val="008D42DA"/>
    <w:rsid w:val="008D4534"/>
    <w:rsid w:val="008D4785"/>
    <w:rsid w:val="008D47AA"/>
    <w:rsid w:val="008D5017"/>
    <w:rsid w:val="008D5B1B"/>
    <w:rsid w:val="008D6BB4"/>
    <w:rsid w:val="008D7671"/>
    <w:rsid w:val="008D7B83"/>
    <w:rsid w:val="008E007D"/>
    <w:rsid w:val="008E090F"/>
    <w:rsid w:val="008E14BA"/>
    <w:rsid w:val="008E1AA1"/>
    <w:rsid w:val="008E2133"/>
    <w:rsid w:val="008E22AC"/>
    <w:rsid w:val="008E27DD"/>
    <w:rsid w:val="008E2BEC"/>
    <w:rsid w:val="008E2FC2"/>
    <w:rsid w:val="008E3218"/>
    <w:rsid w:val="008E38A3"/>
    <w:rsid w:val="008E441A"/>
    <w:rsid w:val="008E4B09"/>
    <w:rsid w:val="008E4D2D"/>
    <w:rsid w:val="008E5659"/>
    <w:rsid w:val="008E56B7"/>
    <w:rsid w:val="008E57DE"/>
    <w:rsid w:val="008E6327"/>
    <w:rsid w:val="008E641D"/>
    <w:rsid w:val="008E7585"/>
    <w:rsid w:val="008E7D72"/>
    <w:rsid w:val="008E7D8B"/>
    <w:rsid w:val="008F0E8A"/>
    <w:rsid w:val="008F11F4"/>
    <w:rsid w:val="008F13DD"/>
    <w:rsid w:val="008F1419"/>
    <w:rsid w:val="008F163C"/>
    <w:rsid w:val="008F17DE"/>
    <w:rsid w:val="008F1A1B"/>
    <w:rsid w:val="008F2408"/>
    <w:rsid w:val="008F358F"/>
    <w:rsid w:val="008F455E"/>
    <w:rsid w:val="008F475D"/>
    <w:rsid w:val="008F47C6"/>
    <w:rsid w:val="008F4C16"/>
    <w:rsid w:val="008F4CBD"/>
    <w:rsid w:val="008F5D78"/>
    <w:rsid w:val="008F6310"/>
    <w:rsid w:val="008F63E6"/>
    <w:rsid w:val="008F653A"/>
    <w:rsid w:val="008F767B"/>
    <w:rsid w:val="008F7B30"/>
    <w:rsid w:val="008F7E77"/>
    <w:rsid w:val="008F7E8F"/>
    <w:rsid w:val="008F7F95"/>
    <w:rsid w:val="00900FD3"/>
    <w:rsid w:val="00901EF4"/>
    <w:rsid w:val="00901F4E"/>
    <w:rsid w:val="009024D2"/>
    <w:rsid w:val="00903D01"/>
    <w:rsid w:val="0090412A"/>
    <w:rsid w:val="0090465D"/>
    <w:rsid w:val="00904A56"/>
    <w:rsid w:val="00904D4F"/>
    <w:rsid w:val="00904E02"/>
    <w:rsid w:val="009050F7"/>
    <w:rsid w:val="009054AD"/>
    <w:rsid w:val="009056B6"/>
    <w:rsid w:val="00906254"/>
    <w:rsid w:val="00906392"/>
    <w:rsid w:val="0090684E"/>
    <w:rsid w:val="0090718C"/>
    <w:rsid w:val="00907638"/>
    <w:rsid w:val="009105F8"/>
    <w:rsid w:val="009106DB"/>
    <w:rsid w:val="009108CE"/>
    <w:rsid w:val="00910A01"/>
    <w:rsid w:val="009121A9"/>
    <w:rsid w:val="0091220D"/>
    <w:rsid w:val="00912820"/>
    <w:rsid w:val="00912B16"/>
    <w:rsid w:val="00913175"/>
    <w:rsid w:val="0091338B"/>
    <w:rsid w:val="00913907"/>
    <w:rsid w:val="00914EED"/>
    <w:rsid w:val="00915055"/>
    <w:rsid w:val="00915122"/>
    <w:rsid w:val="009165C7"/>
    <w:rsid w:val="0091681C"/>
    <w:rsid w:val="009168ED"/>
    <w:rsid w:val="00916B60"/>
    <w:rsid w:val="00916C31"/>
    <w:rsid w:val="00917B42"/>
    <w:rsid w:val="00920605"/>
    <w:rsid w:val="00920A30"/>
    <w:rsid w:val="00920A87"/>
    <w:rsid w:val="00920D30"/>
    <w:rsid w:val="009215A2"/>
    <w:rsid w:val="009220A1"/>
    <w:rsid w:val="00922DE2"/>
    <w:rsid w:val="009233A6"/>
    <w:rsid w:val="0092352C"/>
    <w:rsid w:val="009237DD"/>
    <w:rsid w:val="00924C76"/>
    <w:rsid w:val="00925C13"/>
    <w:rsid w:val="00925EC0"/>
    <w:rsid w:val="00925F98"/>
    <w:rsid w:val="00926480"/>
    <w:rsid w:val="0092720F"/>
    <w:rsid w:val="009278A7"/>
    <w:rsid w:val="00930B09"/>
    <w:rsid w:val="00930CBD"/>
    <w:rsid w:val="00930EDA"/>
    <w:rsid w:val="00931353"/>
    <w:rsid w:val="00931793"/>
    <w:rsid w:val="009319E7"/>
    <w:rsid w:val="00931A05"/>
    <w:rsid w:val="00932694"/>
    <w:rsid w:val="00932ACB"/>
    <w:rsid w:val="009332CB"/>
    <w:rsid w:val="00933620"/>
    <w:rsid w:val="00933739"/>
    <w:rsid w:val="009341A8"/>
    <w:rsid w:val="009348D1"/>
    <w:rsid w:val="00935BE9"/>
    <w:rsid w:val="00936908"/>
    <w:rsid w:val="00936ABB"/>
    <w:rsid w:val="00936FA8"/>
    <w:rsid w:val="00937CDB"/>
    <w:rsid w:val="00940571"/>
    <w:rsid w:val="0094094D"/>
    <w:rsid w:val="00940AF0"/>
    <w:rsid w:val="00940FF1"/>
    <w:rsid w:val="00941C73"/>
    <w:rsid w:val="00941F24"/>
    <w:rsid w:val="00943359"/>
    <w:rsid w:val="0094373D"/>
    <w:rsid w:val="00943F89"/>
    <w:rsid w:val="009448E2"/>
    <w:rsid w:val="00944A5F"/>
    <w:rsid w:val="00944DC9"/>
    <w:rsid w:val="00944FA6"/>
    <w:rsid w:val="00944FBE"/>
    <w:rsid w:val="009456BC"/>
    <w:rsid w:val="00945799"/>
    <w:rsid w:val="00946216"/>
    <w:rsid w:val="00946E46"/>
    <w:rsid w:val="00947C6C"/>
    <w:rsid w:val="0095165D"/>
    <w:rsid w:val="009517CB"/>
    <w:rsid w:val="009518BD"/>
    <w:rsid w:val="009522FD"/>
    <w:rsid w:val="0095344B"/>
    <w:rsid w:val="00953516"/>
    <w:rsid w:val="0095385C"/>
    <w:rsid w:val="009538AB"/>
    <w:rsid w:val="00953C01"/>
    <w:rsid w:val="009542C8"/>
    <w:rsid w:val="009544BA"/>
    <w:rsid w:val="00954759"/>
    <w:rsid w:val="00955071"/>
    <w:rsid w:val="009558A8"/>
    <w:rsid w:val="00955C2E"/>
    <w:rsid w:val="00956099"/>
    <w:rsid w:val="0095681D"/>
    <w:rsid w:val="00956AA0"/>
    <w:rsid w:val="0095723B"/>
    <w:rsid w:val="00957893"/>
    <w:rsid w:val="00960CE5"/>
    <w:rsid w:val="00960DB7"/>
    <w:rsid w:val="00961726"/>
    <w:rsid w:val="0096181F"/>
    <w:rsid w:val="00961BC7"/>
    <w:rsid w:val="00962062"/>
    <w:rsid w:val="00962114"/>
    <w:rsid w:val="00962982"/>
    <w:rsid w:val="00962FB1"/>
    <w:rsid w:val="009632BD"/>
    <w:rsid w:val="009634E4"/>
    <w:rsid w:val="009639F7"/>
    <w:rsid w:val="00963F1D"/>
    <w:rsid w:val="00964087"/>
    <w:rsid w:val="00964583"/>
    <w:rsid w:val="00964842"/>
    <w:rsid w:val="00966098"/>
    <w:rsid w:val="009677F2"/>
    <w:rsid w:val="00970DE3"/>
    <w:rsid w:val="0097168C"/>
    <w:rsid w:val="00971793"/>
    <w:rsid w:val="009718F9"/>
    <w:rsid w:val="00972F6C"/>
    <w:rsid w:val="009731E5"/>
    <w:rsid w:val="00973289"/>
    <w:rsid w:val="00973705"/>
    <w:rsid w:val="009738B0"/>
    <w:rsid w:val="00973CDD"/>
    <w:rsid w:val="00973D02"/>
    <w:rsid w:val="00973D5B"/>
    <w:rsid w:val="00973F74"/>
    <w:rsid w:val="009745B2"/>
    <w:rsid w:val="00974DCF"/>
    <w:rsid w:val="009755A1"/>
    <w:rsid w:val="00975677"/>
    <w:rsid w:val="00976204"/>
    <w:rsid w:val="00977172"/>
    <w:rsid w:val="00977DB7"/>
    <w:rsid w:val="009808ED"/>
    <w:rsid w:val="00980BF3"/>
    <w:rsid w:val="00982DCD"/>
    <w:rsid w:val="00984902"/>
    <w:rsid w:val="00984D5A"/>
    <w:rsid w:val="00984ED6"/>
    <w:rsid w:val="00985081"/>
    <w:rsid w:val="009855AA"/>
    <w:rsid w:val="00985790"/>
    <w:rsid w:val="00985AEC"/>
    <w:rsid w:val="00986236"/>
    <w:rsid w:val="009862FB"/>
    <w:rsid w:val="00986504"/>
    <w:rsid w:val="00986E36"/>
    <w:rsid w:val="009876A6"/>
    <w:rsid w:val="00987E97"/>
    <w:rsid w:val="0099162E"/>
    <w:rsid w:val="00991BA2"/>
    <w:rsid w:val="0099268E"/>
    <w:rsid w:val="00992A88"/>
    <w:rsid w:val="009932F8"/>
    <w:rsid w:val="0099363A"/>
    <w:rsid w:val="0099463A"/>
    <w:rsid w:val="00994B8F"/>
    <w:rsid w:val="009952E2"/>
    <w:rsid w:val="00995B94"/>
    <w:rsid w:val="00995DD9"/>
    <w:rsid w:val="00995E2B"/>
    <w:rsid w:val="0099600E"/>
    <w:rsid w:val="0099653D"/>
    <w:rsid w:val="00997885"/>
    <w:rsid w:val="009A01F3"/>
    <w:rsid w:val="009A05FD"/>
    <w:rsid w:val="009A083D"/>
    <w:rsid w:val="009A20F0"/>
    <w:rsid w:val="009A23AB"/>
    <w:rsid w:val="009A29D0"/>
    <w:rsid w:val="009A3121"/>
    <w:rsid w:val="009A3175"/>
    <w:rsid w:val="009A3DD3"/>
    <w:rsid w:val="009A4816"/>
    <w:rsid w:val="009A48F7"/>
    <w:rsid w:val="009A50E1"/>
    <w:rsid w:val="009A5994"/>
    <w:rsid w:val="009A604E"/>
    <w:rsid w:val="009A6901"/>
    <w:rsid w:val="009A6A7B"/>
    <w:rsid w:val="009A780B"/>
    <w:rsid w:val="009B03AF"/>
    <w:rsid w:val="009B0F0F"/>
    <w:rsid w:val="009B0F87"/>
    <w:rsid w:val="009B1476"/>
    <w:rsid w:val="009B24DA"/>
    <w:rsid w:val="009B304C"/>
    <w:rsid w:val="009B3233"/>
    <w:rsid w:val="009B35AA"/>
    <w:rsid w:val="009B3DDF"/>
    <w:rsid w:val="009B412D"/>
    <w:rsid w:val="009B43C4"/>
    <w:rsid w:val="009B4DB6"/>
    <w:rsid w:val="009B554B"/>
    <w:rsid w:val="009B5573"/>
    <w:rsid w:val="009B5EC8"/>
    <w:rsid w:val="009B6653"/>
    <w:rsid w:val="009B6C1A"/>
    <w:rsid w:val="009B6FE4"/>
    <w:rsid w:val="009B7338"/>
    <w:rsid w:val="009B7DD2"/>
    <w:rsid w:val="009C0AEF"/>
    <w:rsid w:val="009C2482"/>
    <w:rsid w:val="009C2786"/>
    <w:rsid w:val="009C2F97"/>
    <w:rsid w:val="009C311B"/>
    <w:rsid w:val="009C4842"/>
    <w:rsid w:val="009C4D40"/>
    <w:rsid w:val="009C5537"/>
    <w:rsid w:val="009C60C1"/>
    <w:rsid w:val="009C617E"/>
    <w:rsid w:val="009C6346"/>
    <w:rsid w:val="009C6937"/>
    <w:rsid w:val="009C6FF3"/>
    <w:rsid w:val="009C7792"/>
    <w:rsid w:val="009C7CA1"/>
    <w:rsid w:val="009D00F0"/>
    <w:rsid w:val="009D0153"/>
    <w:rsid w:val="009D0247"/>
    <w:rsid w:val="009D0795"/>
    <w:rsid w:val="009D08D7"/>
    <w:rsid w:val="009D0A00"/>
    <w:rsid w:val="009D0A53"/>
    <w:rsid w:val="009D1539"/>
    <w:rsid w:val="009D159A"/>
    <w:rsid w:val="009D1874"/>
    <w:rsid w:val="009D1CD0"/>
    <w:rsid w:val="009D1EB7"/>
    <w:rsid w:val="009D1F61"/>
    <w:rsid w:val="009D2184"/>
    <w:rsid w:val="009D36B5"/>
    <w:rsid w:val="009D3FF7"/>
    <w:rsid w:val="009D43A7"/>
    <w:rsid w:val="009D51A0"/>
    <w:rsid w:val="009D5EBF"/>
    <w:rsid w:val="009D6080"/>
    <w:rsid w:val="009D60B0"/>
    <w:rsid w:val="009D6455"/>
    <w:rsid w:val="009D690F"/>
    <w:rsid w:val="009D6B6B"/>
    <w:rsid w:val="009D6DC7"/>
    <w:rsid w:val="009D7127"/>
    <w:rsid w:val="009D7690"/>
    <w:rsid w:val="009E09C0"/>
    <w:rsid w:val="009E0B02"/>
    <w:rsid w:val="009E1885"/>
    <w:rsid w:val="009E386A"/>
    <w:rsid w:val="009E4CFA"/>
    <w:rsid w:val="009E525E"/>
    <w:rsid w:val="009E5455"/>
    <w:rsid w:val="009E6510"/>
    <w:rsid w:val="009E7689"/>
    <w:rsid w:val="009F0C13"/>
    <w:rsid w:val="009F0E60"/>
    <w:rsid w:val="009F0F1A"/>
    <w:rsid w:val="009F1311"/>
    <w:rsid w:val="009F138B"/>
    <w:rsid w:val="009F1DED"/>
    <w:rsid w:val="009F218B"/>
    <w:rsid w:val="009F3095"/>
    <w:rsid w:val="009F3870"/>
    <w:rsid w:val="009F3CA4"/>
    <w:rsid w:val="009F4447"/>
    <w:rsid w:val="009F4A97"/>
    <w:rsid w:val="009F4FDF"/>
    <w:rsid w:val="009F5A8E"/>
    <w:rsid w:val="009F5BFC"/>
    <w:rsid w:val="009F5EAB"/>
    <w:rsid w:val="009F60A0"/>
    <w:rsid w:val="009F714F"/>
    <w:rsid w:val="009F7443"/>
    <w:rsid w:val="009F7A34"/>
    <w:rsid w:val="009F7A8B"/>
    <w:rsid w:val="00A016D6"/>
    <w:rsid w:val="00A02B26"/>
    <w:rsid w:val="00A030A1"/>
    <w:rsid w:val="00A035C3"/>
    <w:rsid w:val="00A0426D"/>
    <w:rsid w:val="00A0444A"/>
    <w:rsid w:val="00A0539D"/>
    <w:rsid w:val="00A0541A"/>
    <w:rsid w:val="00A0577E"/>
    <w:rsid w:val="00A058DC"/>
    <w:rsid w:val="00A060CB"/>
    <w:rsid w:val="00A0702A"/>
    <w:rsid w:val="00A0789A"/>
    <w:rsid w:val="00A07B76"/>
    <w:rsid w:val="00A07E0A"/>
    <w:rsid w:val="00A109B7"/>
    <w:rsid w:val="00A11031"/>
    <w:rsid w:val="00A11044"/>
    <w:rsid w:val="00A11156"/>
    <w:rsid w:val="00A116EE"/>
    <w:rsid w:val="00A11D1F"/>
    <w:rsid w:val="00A124E8"/>
    <w:rsid w:val="00A12AFC"/>
    <w:rsid w:val="00A12CC3"/>
    <w:rsid w:val="00A12DD1"/>
    <w:rsid w:val="00A13BE2"/>
    <w:rsid w:val="00A13FB1"/>
    <w:rsid w:val="00A1416E"/>
    <w:rsid w:val="00A157B1"/>
    <w:rsid w:val="00A15821"/>
    <w:rsid w:val="00A15E77"/>
    <w:rsid w:val="00A15E89"/>
    <w:rsid w:val="00A16BEB"/>
    <w:rsid w:val="00A16DD5"/>
    <w:rsid w:val="00A176E1"/>
    <w:rsid w:val="00A1781A"/>
    <w:rsid w:val="00A2090B"/>
    <w:rsid w:val="00A21361"/>
    <w:rsid w:val="00A21710"/>
    <w:rsid w:val="00A21D36"/>
    <w:rsid w:val="00A22871"/>
    <w:rsid w:val="00A2382A"/>
    <w:rsid w:val="00A23B0E"/>
    <w:rsid w:val="00A24138"/>
    <w:rsid w:val="00A25574"/>
    <w:rsid w:val="00A25DC9"/>
    <w:rsid w:val="00A261E8"/>
    <w:rsid w:val="00A2714E"/>
    <w:rsid w:val="00A2759D"/>
    <w:rsid w:val="00A30BA1"/>
    <w:rsid w:val="00A30DBA"/>
    <w:rsid w:val="00A30E0C"/>
    <w:rsid w:val="00A310FD"/>
    <w:rsid w:val="00A318B0"/>
    <w:rsid w:val="00A31F69"/>
    <w:rsid w:val="00A32389"/>
    <w:rsid w:val="00A3264E"/>
    <w:rsid w:val="00A33CE0"/>
    <w:rsid w:val="00A34411"/>
    <w:rsid w:val="00A359CF"/>
    <w:rsid w:val="00A361F5"/>
    <w:rsid w:val="00A3658C"/>
    <w:rsid w:val="00A36667"/>
    <w:rsid w:val="00A379D7"/>
    <w:rsid w:val="00A37DD1"/>
    <w:rsid w:val="00A40C04"/>
    <w:rsid w:val="00A40D1B"/>
    <w:rsid w:val="00A411F1"/>
    <w:rsid w:val="00A413CF"/>
    <w:rsid w:val="00A415DA"/>
    <w:rsid w:val="00A4178A"/>
    <w:rsid w:val="00A41D4D"/>
    <w:rsid w:val="00A42014"/>
    <w:rsid w:val="00A436D0"/>
    <w:rsid w:val="00A43EFC"/>
    <w:rsid w:val="00A4519A"/>
    <w:rsid w:val="00A45F38"/>
    <w:rsid w:val="00A474D0"/>
    <w:rsid w:val="00A51888"/>
    <w:rsid w:val="00A51C2B"/>
    <w:rsid w:val="00A51C82"/>
    <w:rsid w:val="00A51E5D"/>
    <w:rsid w:val="00A52B28"/>
    <w:rsid w:val="00A5342D"/>
    <w:rsid w:val="00A535A0"/>
    <w:rsid w:val="00A53B2A"/>
    <w:rsid w:val="00A547FC"/>
    <w:rsid w:val="00A54C5C"/>
    <w:rsid w:val="00A54C6F"/>
    <w:rsid w:val="00A554C2"/>
    <w:rsid w:val="00A5577C"/>
    <w:rsid w:val="00A55CB2"/>
    <w:rsid w:val="00A55D1D"/>
    <w:rsid w:val="00A56208"/>
    <w:rsid w:val="00A562C0"/>
    <w:rsid w:val="00A563FE"/>
    <w:rsid w:val="00A6014F"/>
    <w:rsid w:val="00A604C1"/>
    <w:rsid w:val="00A60DA4"/>
    <w:rsid w:val="00A6104B"/>
    <w:rsid w:val="00A61408"/>
    <w:rsid w:val="00A617E6"/>
    <w:rsid w:val="00A63D71"/>
    <w:rsid w:val="00A6468A"/>
    <w:rsid w:val="00A64803"/>
    <w:rsid w:val="00A64A96"/>
    <w:rsid w:val="00A650D4"/>
    <w:rsid w:val="00A65BFF"/>
    <w:rsid w:val="00A65D4B"/>
    <w:rsid w:val="00A65DB1"/>
    <w:rsid w:val="00A66719"/>
    <w:rsid w:val="00A66F25"/>
    <w:rsid w:val="00A67488"/>
    <w:rsid w:val="00A67DD8"/>
    <w:rsid w:val="00A67E04"/>
    <w:rsid w:val="00A70368"/>
    <w:rsid w:val="00A70A60"/>
    <w:rsid w:val="00A715E0"/>
    <w:rsid w:val="00A71851"/>
    <w:rsid w:val="00A71A22"/>
    <w:rsid w:val="00A722D1"/>
    <w:rsid w:val="00A7230B"/>
    <w:rsid w:val="00A7243E"/>
    <w:rsid w:val="00A72787"/>
    <w:rsid w:val="00A72867"/>
    <w:rsid w:val="00A72C31"/>
    <w:rsid w:val="00A737C5"/>
    <w:rsid w:val="00A73AD4"/>
    <w:rsid w:val="00A752D4"/>
    <w:rsid w:val="00A7557B"/>
    <w:rsid w:val="00A7575C"/>
    <w:rsid w:val="00A75F69"/>
    <w:rsid w:val="00A76FDC"/>
    <w:rsid w:val="00A80C4C"/>
    <w:rsid w:val="00A8123D"/>
    <w:rsid w:val="00A81E6E"/>
    <w:rsid w:val="00A82891"/>
    <w:rsid w:val="00A83417"/>
    <w:rsid w:val="00A83BB9"/>
    <w:rsid w:val="00A84BBF"/>
    <w:rsid w:val="00A852D2"/>
    <w:rsid w:val="00A85405"/>
    <w:rsid w:val="00A85994"/>
    <w:rsid w:val="00A859D1"/>
    <w:rsid w:val="00A85E33"/>
    <w:rsid w:val="00A85E90"/>
    <w:rsid w:val="00A85EDF"/>
    <w:rsid w:val="00A8609E"/>
    <w:rsid w:val="00A8692F"/>
    <w:rsid w:val="00A86DB8"/>
    <w:rsid w:val="00A87102"/>
    <w:rsid w:val="00A87212"/>
    <w:rsid w:val="00A87DF5"/>
    <w:rsid w:val="00A87E9F"/>
    <w:rsid w:val="00A90599"/>
    <w:rsid w:val="00A91A8A"/>
    <w:rsid w:val="00A91C35"/>
    <w:rsid w:val="00A91F76"/>
    <w:rsid w:val="00A921CC"/>
    <w:rsid w:val="00A922EA"/>
    <w:rsid w:val="00A92533"/>
    <w:rsid w:val="00A92F06"/>
    <w:rsid w:val="00A937DD"/>
    <w:rsid w:val="00A9381A"/>
    <w:rsid w:val="00A93A82"/>
    <w:rsid w:val="00A93E13"/>
    <w:rsid w:val="00A94296"/>
    <w:rsid w:val="00A9450E"/>
    <w:rsid w:val="00A94D00"/>
    <w:rsid w:val="00A95343"/>
    <w:rsid w:val="00A95F50"/>
    <w:rsid w:val="00A96695"/>
    <w:rsid w:val="00A968CA"/>
    <w:rsid w:val="00A974AE"/>
    <w:rsid w:val="00AA0B98"/>
    <w:rsid w:val="00AA10F5"/>
    <w:rsid w:val="00AA1861"/>
    <w:rsid w:val="00AA2C42"/>
    <w:rsid w:val="00AA2C7F"/>
    <w:rsid w:val="00AA2E57"/>
    <w:rsid w:val="00AA38A3"/>
    <w:rsid w:val="00AA43A9"/>
    <w:rsid w:val="00AA4C4C"/>
    <w:rsid w:val="00AA4DED"/>
    <w:rsid w:val="00AA4E0A"/>
    <w:rsid w:val="00AA4EEE"/>
    <w:rsid w:val="00AA512C"/>
    <w:rsid w:val="00AA5787"/>
    <w:rsid w:val="00AA6520"/>
    <w:rsid w:val="00AA7AD0"/>
    <w:rsid w:val="00AB0C1C"/>
    <w:rsid w:val="00AB1980"/>
    <w:rsid w:val="00AB19CC"/>
    <w:rsid w:val="00AB23E6"/>
    <w:rsid w:val="00AB27B9"/>
    <w:rsid w:val="00AB2995"/>
    <w:rsid w:val="00AB35C8"/>
    <w:rsid w:val="00AB3744"/>
    <w:rsid w:val="00AB3C79"/>
    <w:rsid w:val="00AB3D81"/>
    <w:rsid w:val="00AB4DC9"/>
    <w:rsid w:val="00AB4F3C"/>
    <w:rsid w:val="00AB6065"/>
    <w:rsid w:val="00AB63BA"/>
    <w:rsid w:val="00AB6458"/>
    <w:rsid w:val="00AB6472"/>
    <w:rsid w:val="00AB697F"/>
    <w:rsid w:val="00AB6F7F"/>
    <w:rsid w:val="00AB7075"/>
    <w:rsid w:val="00AB70FB"/>
    <w:rsid w:val="00AB73FF"/>
    <w:rsid w:val="00AB7A2F"/>
    <w:rsid w:val="00AC02B9"/>
    <w:rsid w:val="00AC02C8"/>
    <w:rsid w:val="00AC064E"/>
    <w:rsid w:val="00AC08F3"/>
    <w:rsid w:val="00AC0D79"/>
    <w:rsid w:val="00AC0F34"/>
    <w:rsid w:val="00AC1E5F"/>
    <w:rsid w:val="00AC2813"/>
    <w:rsid w:val="00AC2A68"/>
    <w:rsid w:val="00AC2B9E"/>
    <w:rsid w:val="00AC3266"/>
    <w:rsid w:val="00AC41D1"/>
    <w:rsid w:val="00AC441E"/>
    <w:rsid w:val="00AC48C2"/>
    <w:rsid w:val="00AC4B9C"/>
    <w:rsid w:val="00AC4CD2"/>
    <w:rsid w:val="00AC4D20"/>
    <w:rsid w:val="00AC5140"/>
    <w:rsid w:val="00AC526B"/>
    <w:rsid w:val="00AC61F9"/>
    <w:rsid w:val="00AC620F"/>
    <w:rsid w:val="00AC6609"/>
    <w:rsid w:val="00AC705E"/>
    <w:rsid w:val="00AC7100"/>
    <w:rsid w:val="00AC76A6"/>
    <w:rsid w:val="00AC77A9"/>
    <w:rsid w:val="00AC7A36"/>
    <w:rsid w:val="00AC7B41"/>
    <w:rsid w:val="00AD0B45"/>
    <w:rsid w:val="00AD0DCA"/>
    <w:rsid w:val="00AD13AD"/>
    <w:rsid w:val="00AD1CF8"/>
    <w:rsid w:val="00AD1F36"/>
    <w:rsid w:val="00AD451B"/>
    <w:rsid w:val="00AD4C2D"/>
    <w:rsid w:val="00AD5E25"/>
    <w:rsid w:val="00AD70AA"/>
    <w:rsid w:val="00AD765B"/>
    <w:rsid w:val="00AD7750"/>
    <w:rsid w:val="00AD7C43"/>
    <w:rsid w:val="00AD7D2D"/>
    <w:rsid w:val="00AE00E9"/>
    <w:rsid w:val="00AE054D"/>
    <w:rsid w:val="00AE0A7C"/>
    <w:rsid w:val="00AE0F56"/>
    <w:rsid w:val="00AE1833"/>
    <w:rsid w:val="00AE200A"/>
    <w:rsid w:val="00AE2E09"/>
    <w:rsid w:val="00AE402E"/>
    <w:rsid w:val="00AE47E5"/>
    <w:rsid w:val="00AE4A6F"/>
    <w:rsid w:val="00AE4B5B"/>
    <w:rsid w:val="00AE4BAC"/>
    <w:rsid w:val="00AE52AA"/>
    <w:rsid w:val="00AE54F7"/>
    <w:rsid w:val="00AE5AB2"/>
    <w:rsid w:val="00AE5FD5"/>
    <w:rsid w:val="00AE6E00"/>
    <w:rsid w:val="00AE7BD3"/>
    <w:rsid w:val="00AF1419"/>
    <w:rsid w:val="00AF14F4"/>
    <w:rsid w:val="00AF19C3"/>
    <w:rsid w:val="00AF1ABD"/>
    <w:rsid w:val="00AF2328"/>
    <w:rsid w:val="00AF2ADA"/>
    <w:rsid w:val="00AF2CC9"/>
    <w:rsid w:val="00AF2F31"/>
    <w:rsid w:val="00AF3003"/>
    <w:rsid w:val="00AF4C69"/>
    <w:rsid w:val="00AF5526"/>
    <w:rsid w:val="00AF5955"/>
    <w:rsid w:val="00AF79FE"/>
    <w:rsid w:val="00AF7F44"/>
    <w:rsid w:val="00B00210"/>
    <w:rsid w:val="00B0032B"/>
    <w:rsid w:val="00B01A66"/>
    <w:rsid w:val="00B01F15"/>
    <w:rsid w:val="00B04390"/>
    <w:rsid w:val="00B056AE"/>
    <w:rsid w:val="00B07332"/>
    <w:rsid w:val="00B075FC"/>
    <w:rsid w:val="00B103E5"/>
    <w:rsid w:val="00B109EE"/>
    <w:rsid w:val="00B11578"/>
    <w:rsid w:val="00B11FD7"/>
    <w:rsid w:val="00B126F9"/>
    <w:rsid w:val="00B13D1E"/>
    <w:rsid w:val="00B14A1E"/>
    <w:rsid w:val="00B14E7D"/>
    <w:rsid w:val="00B160F9"/>
    <w:rsid w:val="00B16EDD"/>
    <w:rsid w:val="00B16EE8"/>
    <w:rsid w:val="00B17688"/>
    <w:rsid w:val="00B17869"/>
    <w:rsid w:val="00B17E27"/>
    <w:rsid w:val="00B20023"/>
    <w:rsid w:val="00B2172E"/>
    <w:rsid w:val="00B21B97"/>
    <w:rsid w:val="00B223C7"/>
    <w:rsid w:val="00B23831"/>
    <w:rsid w:val="00B23A38"/>
    <w:rsid w:val="00B246B9"/>
    <w:rsid w:val="00B24992"/>
    <w:rsid w:val="00B24FBD"/>
    <w:rsid w:val="00B2652B"/>
    <w:rsid w:val="00B26A89"/>
    <w:rsid w:val="00B27737"/>
    <w:rsid w:val="00B3025B"/>
    <w:rsid w:val="00B303E4"/>
    <w:rsid w:val="00B30654"/>
    <w:rsid w:val="00B30BC0"/>
    <w:rsid w:val="00B30D9C"/>
    <w:rsid w:val="00B30DD0"/>
    <w:rsid w:val="00B311EA"/>
    <w:rsid w:val="00B31AF1"/>
    <w:rsid w:val="00B31F9B"/>
    <w:rsid w:val="00B3252F"/>
    <w:rsid w:val="00B32946"/>
    <w:rsid w:val="00B32975"/>
    <w:rsid w:val="00B3302B"/>
    <w:rsid w:val="00B3315D"/>
    <w:rsid w:val="00B33531"/>
    <w:rsid w:val="00B33C28"/>
    <w:rsid w:val="00B34EBD"/>
    <w:rsid w:val="00B356C5"/>
    <w:rsid w:val="00B35750"/>
    <w:rsid w:val="00B36086"/>
    <w:rsid w:val="00B36124"/>
    <w:rsid w:val="00B364F9"/>
    <w:rsid w:val="00B366A1"/>
    <w:rsid w:val="00B3683A"/>
    <w:rsid w:val="00B36C1C"/>
    <w:rsid w:val="00B3727B"/>
    <w:rsid w:val="00B37879"/>
    <w:rsid w:val="00B37A7A"/>
    <w:rsid w:val="00B37B31"/>
    <w:rsid w:val="00B37FF5"/>
    <w:rsid w:val="00B40201"/>
    <w:rsid w:val="00B41033"/>
    <w:rsid w:val="00B41B54"/>
    <w:rsid w:val="00B41FBA"/>
    <w:rsid w:val="00B4247F"/>
    <w:rsid w:val="00B42A99"/>
    <w:rsid w:val="00B4329F"/>
    <w:rsid w:val="00B4398F"/>
    <w:rsid w:val="00B4459B"/>
    <w:rsid w:val="00B44931"/>
    <w:rsid w:val="00B4593A"/>
    <w:rsid w:val="00B45CCF"/>
    <w:rsid w:val="00B45F3E"/>
    <w:rsid w:val="00B46419"/>
    <w:rsid w:val="00B473D3"/>
    <w:rsid w:val="00B47FF5"/>
    <w:rsid w:val="00B515B2"/>
    <w:rsid w:val="00B5169D"/>
    <w:rsid w:val="00B52363"/>
    <w:rsid w:val="00B53358"/>
    <w:rsid w:val="00B534BC"/>
    <w:rsid w:val="00B540C8"/>
    <w:rsid w:val="00B5449F"/>
    <w:rsid w:val="00B54C94"/>
    <w:rsid w:val="00B563A8"/>
    <w:rsid w:val="00B56D1A"/>
    <w:rsid w:val="00B56D57"/>
    <w:rsid w:val="00B56E0C"/>
    <w:rsid w:val="00B5769F"/>
    <w:rsid w:val="00B5772F"/>
    <w:rsid w:val="00B60B7B"/>
    <w:rsid w:val="00B61AE2"/>
    <w:rsid w:val="00B6258D"/>
    <w:rsid w:val="00B62D3E"/>
    <w:rsid w:val="00B63173"/>
    <w:rsid w:val="00B63CF5"/>
    <w:rsid w:val="00B64CB5"/>
    <w:rsid w:val="00B653D6"/>
    <w:rsid w:val="00B654AE"/>
    <w:rsid w:val="00B658F6"/>
    <w:rsid w:val="00B65A22"/>
    <w:rsid w:val="00B6627C"/>
    <w:rsid w:val="00B66BE3"/>
    <w:rsid w:val="00B66D48"/>
    <w:rsid w:val="00B67257"/>
    <w:rsid w:val="00B67450"/>
    <w:rsid w:val="00B676C4"/>
    <w:rsid w:val="00B67EB1"/>
    <w:rsid w:val="00B700C4"/>
    <w:rsid w:val="00B70199"/>
    <w:rsid w:val="00B708DC"/>
    <w:rsid w:val="00B70CE2"/>
    <w:rsid w:val="00B7175F"/>
    <w:rsid w:val="00B71A4F"/>
    <w:rsid w:val="00B72868"/>
    <w:rsid w:val="00B72F05"/>
    <w:rsid w:val="00B732EF"/>
    <w:rsid w:val="00B74177"/>
    <w:rsid w:val="00B74585"/>
    <w:rsid w:val="00B75A3A"/>
    <w:rsid w:val="00B7695B"/>
    <w:rsid w:val="00B76AE9"/>
    <w:rsid w:val="00B76E48"/>
    <w:rsid w:val="00B7777D"/>
    <w:rsid w:val="00B77832"/>
    <w:rsid w:val="00B804F6"/>
    <w:rsid w:val="00B81A66"/>
    <w:rsid w:val="00B81F3D"/>
    <w:rsid w:val="00B82002"/>
    <w:rsid w:val="00B82060"/>
    <w:rsid w:val="00B821FE"/>
    <w:rsid w:val="00B82547"/>
    <w:rsid w:val="00B82616"/>
    <w:rsid w:val="00B82EDE"/>
    <w:rsid w:val="00B83F9F"/>
    <w:rsid w:val="00B84874"/>
    <w:rsid w:val="00B85CE6"/>
    <w:rsid w:val="00B873E8"/>
    <w:rsid w:val="00B87784"/>
    <w:rsid w:val="00B87BDF"/>
    <w:rsid w:val="00B900DF"/>
    <w:rsid w:val="00B913A5"/>
    <w:rsid w:val="00B92AEF"/>
    <w:rsid w:val="00B93B66"/>
    <w:rsid w:val="00B953DD"/>
    <w:rsid w:val="00B95E8B"/>
    <w:rsid w:val="00B9612C"/>
    <w:rsid w:val="00B9644D"/>
    <w:rsid w:val="00B96C77"/>
    <w:rsid w:val="00B97E81"/>
    <w:rsid w:val="00BA06A7"/>
    <w:rsid w:val="00BA0C3B"/>
    <w:rsid w:val="00BA161A"/>
    <w:rsid w:val="00BA19B7"/>
    <w:rsid w:val="00BA2B1C"/>
    <w:rsid w:val="00BA3A12"/>
    <w:rsid w:val="00BA461B"/>
    <w:rsid w:val="00BA5868"/>
    <w:rsid w:val="00BA5ED9"/>
    <w:rsid w:val="00BA67E7"/>
    <w:rsid w:val="00BA6867"/>
    <w:rsid w:val="00BA6F41"/>
    <w:rsid w:val="00BB03A0"/>
    <w:rsid w:val="00BB0421"/>
    <w:rsid w:val="00BB06A1"/>
    <w:rsid w:val="00BB10F5"/>
    <w:rsid w:val="00BB24D9"/>
    <w:rsid w:val="00BB3250"/>
    <w:rsid w:val="00BB50A7"/>
    <w:rsid w:val="00BB54AE"/>
    <w:rsid w:val="00BB5EA2"/>
    <w:rsid w:val="00BB6B3E"/>
    <w:rsid w:val="00BB7845"/>
    <w:rsid w:val="00BC08C1"/>
    <w:rsid w:val="00BC0EDB"/>
    <w:rsid w:val="00BC123E"/>
    <w:rsid w:val="00BC1244"/>
    <w:rsid w:val="00BC1360"/>
    <w:rsid w:val="00BC141A"/>
    <w:rsid w:val="00BC1A74"/>
    <w:rsid w:val="00BC1AEA"/>
    <w:rsid w:val="00BC222F"/>
    <w:rsid w:val="00BC235D"/>
    <w:rsid w:val="00BC2509"/>
    <w:rsid w:val="00BC2CFE"/>
    <w:rsid w:val="00BC3507"/>
    <w:rsid w:val="00BC3F06"/>
    <w:rsid w:val="00BC45F7"/>
    <w:rsid w:val="00BC461F"/>
    <w:rsid w:val="00BC498A"/>
    <w:rsid w:val="00BC512D"/>
    <w:rsid w:val="00BC5164"/>
    <w:rsid w:val="00BC5A83"/>
    <w:rsid w:val="00BC5EEE"/>
    <w:rsid w:val="00BC6888"/>
    <w:rsid w:val="00BC6C66"/>
    <w:rsid w:val="00BC6CAF"/>
    <w:rsid w:val="00BC7140"/>
    <w:rsid w:val="00BC7EE0"/>
    <w:rsid w:val="00BD0469"/>
    <w:rsid w:val="00BD0567"/>
    <w:rsid w:val="00BD095A"/>
    <w:rsid w:val="00BD0CC1"/>
    <w:rsid w:val="00BD0F91"/>
    <w:rsid w:val="00BD1032"/>
    <w:rsid w:val="00BD1CEF"/>
    <w:rsid w:val="00BD2580"/>
    <w:rsid w:val="00BD2CA8"/>
    <w:rsid w:val="00BD2FBF"/>
    <w:rsid w:val="00BD4AB8"/>
    <w:rsid w:val="00BD512A"/>
    <w:rsid w:val="00BD587E"/>
    <w:rsid w:val="00BD6164"/>
    <w:rsid w:val="00BD6189"/>
    <w:rsid w:val="00BD641B"/>
    <w:rsid w:val="00BD695A"/>
    <w:rsid w:val="00BD6E35"/>
    <w:rsid w:val="00BE011E"/>
    <w:rsid w:val="00BE0766"/>
    <w:rsid w:val="00BE0FE7"/>
    <w:rsid w:val="00BE1FD0"/>
    <w:rsid w:val="00BE207A"/>
    <w:rsid w:val="00BE23D3"/>
    <w:rsid w:val="00BE24B8"/>
    <w:rsid w:val="00BE2B82"/>
    <w:rsid w:val="00BE2C8F"/>
    <w:rsid w:val="00BE2E29"/>
    <w:rsid w:val="00BE2FE2"/>
    <w:rsid w:val="00BE4EFB"/>
    <w:rsid w:val="00BE5C84"/>
    <w:rsid w:val="00BE628E"/>
    <w:rsid w:val="00BE63E1"/>
    <w:rsid w:val="00BE65BA"/>
    <w:rsid w:val="00BE6F50"/>
    <w:rsid w:val="00BE7226"/>
    <w:rsid w:val="00BE7E1B"/>
    <w:rsid w:val="00BE7F49"/>
    <w:rsid w:val="00BF0CF6"/>
    <w:rsid w:val="00BF0DA3"/>
    <w:rsid w:val="00BF0FEF"/>
    <w:rsid w:val="00BF254A"/>
    <w:rsid w:val="00BF25EA"/>
    <w:rsid w:val="00BF2C0D"/>
    <w:rsid w:val="00BF2DB0"/>
    <w:rsid w:val="00BF3324"/>
    <w:rsid w:val="00BF3740"/>
    <w:rsid w:val="00BF3B1E"/>
    <w:rsid w:val="00BF3E27"/>
    <w:rsid w:val="00BF40AB"/>
    <w:rsid w:val="00BF4282"/>
    <w:rsid w:val="00BF4308"/>
    <w:rsid w:val="00BF44F5"/>
    <w:rsid w:val="00BF4AB9"/>
    <w:rsid w:val="00BF51D5"/>
    <w:rsid w:val="00BF5385"/>
    <w:rsid w:val="00BF57B8"/>
    <w:rsid w:val="00BF5ECA"/>
    <w:rsid w:val="00BF67E1"/>
    <w:rsid w:val="00BF6FA3"/>
    <w:rsid w:val="00BF7571"/>
    <w:rsid w:val="00BF7B90"/>
    <w:rsid w:val="00BF7B93"/>
    <w:rsid w:val="00BF7E31"/>
    <w:rsid w:val="00BF7F40"/>
    <w:rsid w:val="00C000CA"/>
    <w:rsid w:val="00C00614"/>
    <w:rsid w:val="00C00E7B"/>
    <w:rsid w:val="00C00FF8"/>
    <w:rsid w:val="00C01D0F"/>
    <w:rsid w:val="00C02E4B"/>
    <w:rsid w:val="00C040E7"/>
    <w:rsid w:val="00C04B45"/>
    <w:rsid w:val="00C04EB8"/>
    <w:rsid w:val="00C056A7"/>
    <w:rsid w:val="00C05ACF"/>
    <w:rsid w:val="00C05B67"/>
    <w:rsid w:val="00C05DAB"/>
    <w:rsid w:val="00C062FB"/>
    <w:rsid w:val="00C06457"/>
    <w:rsid w:val="00C06F73"/>
    <w:rsid w:val="00C07316"/>
    <w:rsid w:val="00C0752F"/>
    <w:rsid w:val="00C109A7"/>
    <w:rsid w:val="00C112FC"/>
    <w:rsid w:val="00C118B9"/>
    <w:rsid w:val="00C119D6"/>
    <w:rsid w:val="00C11CAF"/>
    <w:rsid w:val="00C11CC2"/>
    <w:rsid w:val="00C12512"/>
    <w:rsid w:val="00C128E3"/>
    <w:rsid w:val="00C13246"/>
    <w:rsid w:val="00C13471"/>
    <w:rsid w:val="00C13555"/>
    <w:rsid w:val="00C13C44"/>
    <w:rsid w:val="00C14621"/>
    <w:rsid w:val="00C146B1"/>
    <w:rsid w:val="00C14F9E"/>
    <w:rsid w:val="00C15003"/>
    <w:rsid w:val="00C152C1"/>
    <w:rsid w:val="00C153E1"/>
    <w:rsid w:val="00C15823"/>
    <w:rsid w:val="00C159C7"/>
    <w:rsid w:val="00C16271"/>
    <w:rsid w:val="00C16466"/>
    <w:rsid w:val="00C16558"/>
    <w:rsid w:val="00C16647"/>
    <w:rsid w:val="00C16688"/>
    <w:rsid w:val="00C166E1"/>
    <w:rsid w:val="00C177B7"/>
    <w:rsid w:val="00C17B89"/>
    <w:rsid w:val="00C17DAF"/>
    <w:rsid w:val="00C2007C"/>
    <w:rsid w:val="00C20D76"/>
    <w:rsid w:val="00C21056"/>
    <w:rsid w:val="00C21A73"/>
    <w:rsid w:val="00C22A70"/>
    <w:rsid w:val="00C240A3"/>
    <w:rsid w:val="00C2443E"/>
    <w:rsid w:val="00C24470"/>
    <w:rsid w:val="00C2477E"/>
    <w:rsid w:val="00C2478D"/>
    <w:rsid w:val="00C247C0"/>
    <w:rsid w:val="00C24C01"/>
    <w:rsid w:val="00C25306"/>
    <w:rsid w:val="00C25CC9"/>
    <w:rsid w:val="00C26966"/>
    <w:rsid w:val="00C26E22"/>
    <w:rsid w:val="00C27BF1"/>
    <w:rsid w:val="00C30471"/>
    <w:rsid w:val="00C31391"/>
    <w:rsid w:val="00C3173F"/>
    <w:rsid w:val="00C318AA"/>
    <w:rsid w:val="00C3306E"/>
    <w:rsid w:val="00C33102"/>
    <w:rsid w:val="00C33149"/>
    <w:rsid w:val="00C33E5C"/>
    <w:rsid w:val="00C3427E"/>
    <w:rsid w:val="00C342BE"/>
    <w:rsid w:val="00C343D8"/>
    <w:rsid w:val="00C34DE5"/>
    <w:rsid w:val="00C35CF1"/>
    <w:rsid w:val="00C36998"/>
    <w:rsid w:val="00C36E4E"/>
    <w:rsid w:val="00C37644"/>
    <w:rsid w:val="00C37CC7"/>
    <w:rsid w:val="00C40186"/>
    <w:rsid w:val="00C40910"/>
    <w:rsid w:val="00C40DA9"/>
    <w:rsid w:val="00C41724"/>
    <w:rsid w:val="00C41760"/>
    <w:rsid w:val="00C4180E"/>
    <w:rsid w:val="00C418AE"/>
    <w:rsid w:val="00C42849"/>
    <w:rsid w:val="00C42F2A"/>
    <w:rsid w:val="00C43218"/>
    <w:rsid w:val="00C433CB"/>
    <w:rsid w:val="00C43490"/>
    <w:rsid w:val="00C43499"/>
    <w:rsid w:val="00C43625"/>
    <w:rsid w:val="00C43B21"/>
    <w:rsid w:val="00C43BD7"/>
    <w:rsid w:val="00C44B4D"/>
    <w:rsid w:val="00C450A7"/>
    <w:rsid w:val="00C4538C"/>
    <w:rsid w:val="00C47256"/>
    <w:rsid w:val="00C4745F"/>
    <w:rsid w:val="00C475B7"/>
    <w:rsid w:val="00C476E1"/>
    <w:rsid w:val="00C478C1"/>
    <w:rsid w:val="00C478D3"/>
    <w:rsid w:val="00C52566"/>
    <w:rsid w:val="00C527BD"/>
    <w:rsid w:val="00C53615"/>
    <w:rsid w:val="00C53830"/>
    <w:rsid w:val="00C53B69"/>
    <w:rsid w:val="00C53C6C"/>
    <w:rsid w:val="00C53E0C"/>
    <w:rsid w:val="00C54713"/>
    <w:rsid w:val="00C552BE"/>
    <w:rsid w:val="00C55992"/>
    <w:rsid w:val="00C55B8E"/>
    <w:rsid w:val="00C57708"/>
    <w:rsid w:val="00C579E7"/>
    <w:rsid w:val="00C57F3A"/>
    <w:rsid w:val="00C60CDC"/>
    <w:rsid w:val="00C618EA"/>
    <w:rsid w:val="00C61F76"/>
    <w:rsid w:val="00C623C0"/>
    <w:rsid w:val="00C63524"/>
    <w:rsid w:val="00C63791"/>
    <w:rsid w:val="00C637F9"/>
    <w:rsid w:val="00C6504C"/>
    <w:rsid w:val="00C651A1"/>
    <w:rsid w:val="00C651F6"/>
    <w:rsid w:val="00C65466"/>
    <w:rsid w:val="00C65996"/>
    <w:rsid w:val="00C65F02"/>
    <w:rsid w:val="00C670EB"/>
    <w:rsid w:val="00C67643"/>
    <w:rsid w:val="00C67DB0"/>
    <w:rsid w:val="00C703FD"/>
    <w:rsid w:val="00C709B1"/>
    <w:rsid w:val="00C712B4"/>
    <w:rsid w:val="00C713B0"/>
    <w:rsid w:val="00C714B0"/>
    <w:rsid w:val="00C7226E"/>
    <w:rsid w:val="00C722BD"/>
    <w:rsid w:val="00C72AA6"/>
    <w:rsid w:val="00C7307A"/>
    <w:rsid w:val="00C73352"/>
    <w:rsid w:val="00C73851"/>
    <w:rsid w:val="00C73F6A"/>
    <w:rsid w:val="00C7440B"/>
    <w:rsid w:val="00C746B8"/>
    <w:rsid w:val="00C75D3C"/>
    <w:rsid w:val="00C75E46"/>
    <w:rsid w:val="00C75ED5"/>
    <w:rsid w:val="00C77516"/>
    <w:rsid w:val="00C77B34"/>
    <w:rsid w:val="00C80314"/>
    <w:rsid w:val="00C80B0A"/>
    <w:rsid w:val="00C80D69"/>
    <w:rsid w:val="00C81B2F"/>
    <w:rsid w:val="00C82A29"/>
    <w:rsid w:val="00C82A6D"/>
    <w:rsid w:val="00C82CC7"/>
    <w:rsid w:val="00C8349A"/>
    <w:rsid w:val="00C835FC"/>
    <w:rsid w:val="00C83888"/>
    <w:rsid w:val="00C83E87"/>
    <w:rsid w:val="00C84190"/>
    <w:rsid w:val="00C8430B"/>
    <w:rsid w:val="00C84540"/>
    <w:rsid w:val="00C84A2B"/>
    <w:rsid w:val="00C84E68"/>
    <w:rsid w:val="00C8585A"/>
    <w:rsid w:val="00C8653E"/>
    <w:rsid w:val="00C8658E"/>
    <w:rsid w:val="00C86D10"/>
    <w:rsid w:val="00C87117"/>
    <w:rsid w:val="00C872E6"/>
    <w:rsid w:val="00C8753F"/>
    <w:rsid w:val="00C87689"/>
    <w:rsid w:val="00C876B7"/>
    <w:rsid w:val="00C90677"/>
    <w:rsid w:val="00C90886"/>
    <w:rsid w:val="00C90A8F"/>
    <w:rsid w:val="00C92309"/>
    <w:rsid w:val="00C923BE"/>
    <w:rsid w:val="00C92C5E"/>
    <w:rsid w:val="00C92F80"/>
    <w:rsid w:val="00C939D2"/>
    <w:rsid w:val="00C942A1"/>
    <w:rsid w:val="00C945BE"/>
    <w:rsid w:val="00C9557C"/>
    <w:rsid w:val="00C95682"/>
    <w:rsid w:val="00C95BA2"/>
    <w:rsid w:val="00C95E28"/>
    <w:rsid w:val="00C96CF9"/>
    <w:rsid w:val="00C97F0E"/>
    <w:rsid w:val="00CA006B"/>
    <w:rsid w:val="00CA051E"/>
    <w:rsid w:val="00CA0B32"/>
    <w:rsid w:val="00CA1871"/>
    <w:rsid w:val="00CA1A05"/>
    <w:rsid w:val="00CA1B2D"/>
    <w:rsid w:val="00CA2DA6"/>
    <w:rsid w:val="00CA3790"/>
    <w:rsid w:val="00CA4190"/>
    <w:rsid w:val="00CA44CA"/>
    <w:rsid w:val="00CA4746"/>
    <w:rsid w:val="00CA48A4"/>
    <w:rsid w:val="00CA512D"/>
    <w:rsid w:val="00CA5BC7"/>
    <w:rsid w:val="00CA5DA4"/>
    <w:rsid w:val="00CA67FC"/>
    <w:rsid w:val="00CA6AA3"/>
    <w:rsid w:val="00CA6AE1"/>
    <w:rsid w:val="00CA6B1F"/>
    <w:rsid w:val="00CA6C68"/>
    <w:rsid w:val="00CA7042"/>
    <w:rsid w:val="00CA7F61"/>
    <w:rsid w:val="00CB0B93"/>
    <w:rsid w:val="00CB0C91"/>
    <w:rsid w:val="00CB1676"/>
    <w:rsid w:val="00CB2817"/>
    <w:rsid w:val="00CB2855"/>
    <w:rsid w:val="00CB2F9E"/>
    <w:rsid w:val="00CB3BF3"/>
    <w:rsid w:val="00CB3E12"/>
    <w:rsid w:val="00CB4683"/>
    <w:rsid w:val="00CB4C9C"/>
    <w:rsid w:val="00CB4D57"/>
    <w:rsid w:val="00CB555A"/>
    <w:rsid w:val="00CB56BC"/>
    <w:rsid w:val="00CB5A4B"/>
    <w:rsid w:val="00CB64FD"/>
    <w:rsid w:val="00CB661B"/>
    <w:rsid w:val="00CB7F05"/>
    <w:rsid w:val="00CC0732"/>
    <w:rsid w:val="00CC19A5"/>
    <w:rsid w:val="00CC1A07"/>
    <w:rsid w:val="00CC1B0B"/>
    <w:rsid w:val="00CC1D0E"/>
    <w:rsid w:val="00CC23A8"/>
    <w:rsid w:val="00CC2AA2"/>
    <w:rsid w:val="00CC3D66"/>
    <w:rsid w:val="00CC3F47"/>
    <w:rsid w:val="00CC4246"/>
    <w:rsid w:val="00CC580B"/>
    <w:rsid w:val="00CC6943"/>
    <w:rsid w:val="00CC6C92"/>
    <w:rsid w:val="00CC6EAF"/>
    <w:rsid w:val="00CC70CC"/>
    <w:rsid w:val="00CC7D8B"/>
    <w:rsid w:val="00CD0A9B"/>
    <w:rsid w:val="00CD0B85"/>
    <w:rsid w:val="00CD0CBF"/>
    <w:rsid w:val="00CD0DC8"/>
    <w:rsid w:val="00CD11B7"/>
    <w:rsid w:val="00CD1A9F"/>
    <w:rsid w:val="00CD222D"/>
    <w:rsid w:val="00CD23C8"/>
    <w:rsid w:val="00CD2565"/>
    <w:rsid w:val="00CD2C12"/>
    <w:rsid w:val="00CD3954"/>
    <w:rsid w:val="00CD4AAB"/>
    <w:rsid w:val="00CD4C66"/>
    <w:rsid w:val="00CD4DF3"/>
    <w:rsid w:val="00CD550E"/>
    <w:rsid w:val="00CD5BCF"/>
    <w:rsid w:val="00CD5D95"/>
    <w:rsid w:val="00CD7AB6"/>
    <w:rsid w:val="00CE0ACC"/>
    <w:rsid w:val="00CE0EBD"/>
    <w:rsid w:val="00CE10FA"/>
    <w:rsid w:val="00CE15D6"/>
    <w:rsid w:val="00CE1DA7"/>
    <w:rsid w:val="00CE1F22"/>
    <w:rsid w:val="00CE267F"/>
    <w:rsid w:val="00CE2C34"/>
    <w:rsid w:val="00CE3BA4"/>
    <w:rsid w:val="00CE4E2C"/>
    <w:rsid w:val="00CE4F4F"/>
    <w:rsid w:val="00CE519D"/>
    <w:rsid w:val="00CE5635"/>
    <w:rsid w:val="00CE581F"/>
    <w:rsid w:val="00CE6611"/>
    <w:rsid w:val="00CE74A8"/>
    <w:rsid w:val="00CE7590"/>
    <w:rsid w:val="00CF0014"/>
    <w:rsid w:val="00CF1CF7"/>
    <w:rsid w:val="00CF25AD"/>
    <w:rsid w:val="00CF3776"/>
    <w:rsid w:val="00CF3A8C"/>
    <w:rsid w:val="00CF50A5"/>
    <w:rsid w:val="00CF51A6"/>
    <w:rsid w:val="00CF5256"/>
    <w:rsid w:val="00CF5510"/>
    <w:rsid w:val="00CF6DB1"/>
    <w:rsid w:val="00CF72F9"/>
    <w:rsid w:val="00CF7858"/>
    <w:rsid w:val="00D0021E"/>
    <w:rsid w:val="00D00E6B"/>
    <w:rsid w:val="00D00FE4"/>
    <w:rsid w:val="00D01920"/>
    <w:rsid w:val="00D01CB3"/>
    <w:rsid w:val="00D025A8"/>
    <w:rsid w:val="00D0292E"/>
    <w:rsid w:val="00D04522"/>
    <w:rsid w:val="00D0480C"/>
    <w:rsid w:val="00D0523C"/>
    <w:rsid w:val="00D0524F"/>
    <w:rsid w:val="00D052AA"/>
    <w:rsid w:val="00D057CA"/>
    <w:rsid w:val="00D06912"/>
    <w:rsid w:val="00D069CF"/>
    <w:rsid w:val="00D06F18"/>
    <w:rsid w:val="00D0718B"/>
    <w:rsid w:val="00D07452"/>
    <w:rsid w:val="00D077B8"/>
    <w:rsid w:val="00D07E29"/>
    <w:rsid w:val="00D1033B"/>
    <w:rsid w:val="00D103BE"/>
    <w:rsid w:val="00D1063F"/>
    <w:rsid w:val="00D10847"/>
    <w:rsid w:val="00D11385"/>
    <w:rsid w:val="00D121AB"/>
    <w:rsid w:val="00D12E9A"/>
    <w:rsid w:val="00D12EDA"/>
    <w:rsid w:val="00D138A3"/>
    <w:rsid w:val="00D13B0D"/>
    <w:rsid w:val="00D13FDA"/>
    <w:rsid w:val="00D14949"/>
    <w:rsid w:val="00D14C79"/>
    <w:rsid w:val="00D14D02"/>
    <w:rsid w:val="00D14D3B"/>
    <w:rsid w:val="00D1527E"/>
    <w:rsid w:val="00D155A5"/>
    <w:rsid w:val="00D160A9"/>
    <w:rsid w:val="00D16690"/>
    <w:rsid w:val="00D16A56"/>
    <w:rsid w:val="00D17428"/>
    <w:rsid w:val="00D176E9"/>
    <w:rsid w:val="00D179FC"/>
    <w:rsid w:val="00D20CB6"/>
    <w:rsid w:val="00D20CD5"/>
    <w:rsid w:val="00D21EB0"/>
    <w:rsid w:val="00D224F5"/>
    <w:rsid w:val="00D230D3"/>
    <w:rsid w:val="00D2331B"/>
    <w:rsid w:val="00D236E1"/>
    <w:rsid w:val="00D23E16"/>
    <w:rsid w:val="00D24503"/>
    <w:rsid w:val="00D24BF4"/>
    <w:rsid w:val="00D24C85"/>
    <w:rsid w:val="00D25FD2"/>
    <w:rsid w:val="00D26480"/>
    <w:rsid w:val="00D26ABF"/>
    <w:rsid w:val="00D27608"/>
    <w:rsid w:val="00D27BA5"/>
    <w:rsid w:val="00D27C0A"/>
    <w:rsid w:val="00D27C1F"/>
    <w:rsid w:val="00D27FC2"/>
    <w:rsid w:val="00D305CE"/>
    <w:rsid w:val="00D30754"/>
    <w:rsid w:val="00D317AD"/>
    <w:rsid w:val="00D3282C"/>
    <w:rsid w:val="00D34F16"/>
    <w:rsid w:val="00D34F9D"/>
    <w:rsid w:val="00D35468"/>
    <w:rsid w:val="00D35AFC"/>
    <w:rsid w:val="00D360CD"/>
    <w:rsid w:val="00D3695C"/>
    <w:rsid w:val="00D37101"/>
    <w:rsid w:val="00D40E29"/>
    <w:rsid w:val="00D410C5"/>
    <w:rsid w:val="00D43441"/>
    <w:rsid w:val="00D43D65"/>
    <w:rsid w:val="00D44394"/>
    <w:rsid w:val="00D4439F"/>
    <w:rsid w:val="00D4449C"/>
    <w:rsid w:val="00D447DE"/>
    <w:rsid w:val="00D45167"/>
    <w:rsid w:val="00D4624F"/>
    <w:rsid w:val="00D465D8"/>
    <w:rsid w:val="00D51A19"/>
    <w:rsid w:val="00D5234F"/>
    <w:rsid w:val="00D5479A"/>
    <w:rsid w:val="00D54FF5"/>
    <w:rsid w:val="00D55E00"/>
    <w:rsid w:val="00D5799A"/>
    <w:rsid w:val="00D579C7"/>
    <w:rsid w:val="00D57C6D"/>
    <w:rsid w:val="00D603AD"/>
    <w:rsid w:val="00D60D2A"/>
    <w:rsid w:val="00D6169A"/>
    <w:rsid w:val="00D61FB1"/>
    <w:rsid w:val="00D62149"/>
    <w:rsid w:val="00D621A0"/>
    <w:rsid w:val="00D6283A"/>
    <w:rsid w:val="00D62903"/>
    <w:rsid w:val="00D63DCB"/>
    <w:rsid w:val="00D63F54"/>
    <w:rsid w:val="00D66E3F"/>
    <w:rsid w:val="00D67378"/>
    <w:rsid w:val="00D677D9"/>
    <w:rsid w:val="00D678DE"/>
    <w:rsid w:val="00D67C12"/>
    <w:rsid w:val="00D67D82"/>
    <w:rsid w:val="00D7007E"/>
    <w:rsid w:val="00D713FD"/>
    <w:rsid w:val="00D71AB2"/>
    <w:rsid w:val="00D723E5"/>
    <w:rsid w:val="00D72F01"/>
    <w:rsid w:val="00D731F4"/>
    <w:rsid w:val="00D732F2"/>
    <w:rsid w:val="00D73322"/>
    <w:rsid w:val="00D733A2"/>
    <w:rsid w:val="00D73449"/>
    <w:rsid w:val="00D74595"/>
    <w:rsid w:val="00D74E27"/>
    <w:rsid w:val="00D7535C"/>
    <w:rsid w:val="00D76274"/>
    <w:rsid w:val="00D763D4"/>
    <w:rsid w:val="00D77267"/>
    <w:rsid w:val="00D77B90"/>
    <w:rsid w:val="00D807AC"/>
    <w:rsid w:val="00D80DBC"/>
    <w:rsid w:val="00D812E4"/>
    <w:rsid w:val="00D812F4"/>
    <w:rsid w:val="00D81309"/>
    <w:rsid w:val="00D81A77"/>
    <w:rsid w:val="00D82479"/>
    <w:rsid w:val="00D82DD3"/>
    <w:rsid w:val="00D82DE0"/>
    <w:rsid w:val="00D82E95"/>
    <w:rsid w:val="00D8341D"/>
    <w:rsid w:val="00D83513"/>
    <w:rsid w:val="00D8373D"/>
    <w:rsid w:val="00D84727"/>
    <w:rsid w:val="00D85821"/>
    <w:rsid w:val="00D86289"/>
    <w:rsid w:val="00D876E4"/>
    <w:rsid w:val="00D912C4"/>
    <w:rsid w:val="00D91F52"/>
    <w:rsid w:val="00D922BD"/>
    <w:rsid w:val="00D9260A"/>
    <w:rsid w:val="00D950D3"/>
    <w:rsid w:val="00D9588F"/>
    <w:rsid w:val="00D95B31"/>
    <w:rsid w:val="00D95CBC"/>
    <w:rsid w:val="00D9628D"/>
    <w:rsid w:val="00D97A9D"/>
    <w:rsid w:val="00D97B37"/>
    <w:rsid w:val="00DA15CD"/>
    <w:rsid w:val="00DA1AB7"/>
    <w:rsid w:val="00DA2604"/>
    <w:rsid w:val="00DA28F9"/>
    <w:rsid w:val="00DA34F5"/>
    <w:rsid w:val="00DA3676"/>
    <w:rsid w:val="00DA4B97"/>
    <w:rsid w:val="00DA4E79"/>
    <w:rsid w:val="00DA54A2"/>
    <w:rsid w:val="00DA5D71"/>
    <w:rsid w:val="00DA6975"/>
    <w:rsid w:val="00DA702B"/>
    <w:rsid w:val="00DA7867"/>
    <w:rsid w:val="00DA7C22"/>
    <w:rsid w:val="00DB062C"/>
    <w:rsid w:val="00DB0A9E"/>
    <w:rsid w:val="00DB0CEF"/>
    <w:rsid w:val="00DB1061"/>
    <w:rsid w:val="00DB152A"/>
    <w:rsid w:val="00DB1A1E"/>
    <w:rsid w:val="00DB21C3"/>
    <w:rsid w:val="00DB2BEB"/>
    <w:rsid w:val="00DB303A"/>
    <w:rsid w:val="00DB3528"/>
    <w:rsid w:val="00DB4117"/>
    <w:rsid w:val="00DB4DBD"/>
    <w:rsid w:val="00DB4F6F"/>
    <w:rsid w:val="00DB58FA"/>
    <w:rsid w:val="00DB68B9"/>
    <w:rsid w:val="00DB7ECF"/>
    <w:rsid w:val="00DC02A6"/>
    <w:rsid w:val="00DC1D33"/>
    <w:rsid w:val="00DC204B"/>
    <w:rsid w:val="00DC29CE"/>
    <w:rsid w:val="00DC30AD"/>
    <w:rsid w:val="00DC35C8"/>
    <w:rsid w:val="00DC39A3"/>
    <w:rsid w:val="00DC42B8"/>
    <w:rsid w:val="00DC5B5A"/>
    <w:rsid w:val="00DC678D"/>
    <w:rsid w:val="00DC684D"/>
    <w:rsid w:val="00DC7010"/>
    <w:rsid w:val="00DC76CF"/>
    <w:rsid w:val="00DC7819"/>
    <w:rsid w:val="00DD0D2A"/>
    <w:rsid w:val="00DD105A"/>
    <w:rsid w:val="00DD20EA"/>
    <w:rsid w:val="00DD252C"/>
    <w:rsid w:val="00DD2960"/>
    <w:rsid w:val="00DD2C6B"/>
    <w:rsid w:val="00DD2E14"/>
    <w:rsid w:val="00DD34B2"/>
    <w:rsid w:val="00DD3EC4"/>
    <w:rsid w:val="00DD4CC3"/>
    <w:rsid w:val="00DD4E7B"/>
    <w:rsid w:val="00DD4FD0"/>
    <w:rsid w:val="00DD4FF3"/>
    <w:rsid w:val="00DD721F"/>
    <w:rsid w:val="00DD7223"/>
    <w:rsid w:val="00DE02C9"/>
    <w:rsid w:val="00DE2145"/>
    <w:rsid w:val="00DE219E"/>
    <w:rsid w:val="00DE27D7"/>
    <w:rsid w:val="00DE2A2C"/>
    <w:rsid w:val="00DE2CCD"/>
    <w:rsid w:val="00DE3F75"/>
    <w:rsid w:val="00DE54D2"/>
    <w:rsid w:val="00DE609B"/>
    <w:rsid w:val="00DE77E5"/>
    <w:rsid w:val="00DF0724"/>
    <w:rsid w:val="00DF16C9"/>
    <w:rsid w:val="00DF2199"/>
    <w:rsid w:val="00DF2747"/>
    <w:rsid w:val="00DF2F71"/>
    <w:rsid w:val="00DF334A"/>
    <w:rsid w:val="00DF3FBB"/>
    <w:rsid w:val="00DF49FB"/>
    <w:rsid w:val="00DF4BBD"/>
    <w:rsid w:val="00DF65A1"/>
    <w:rsid w:val="00DF6CD5"/>
    <w:rsid w:val="00DF6FEE"/>
    <w:rsid w:val="00E00D88"/>
    <w:rsid w:val="00E01560"/>
    <w:rsid w:val="00E01649"/>
    <w:rsid w:val="00E019D3"/>
    <w:rsid w:val="00E02507"/>
    <w:rsid w:val="00E02643"/>
    <w:rsid w:val="00E02A5E"/>
    <w:rsid w:val="00E035EC"/>
    <w:rsid w:val="00E03E80"/>
    <w:rsid w:val="00E04650"/>
    <w:rsid w:val="00E046B0"/>
    <w:rsid w:val="00E04C40"/>
    <w:rsid w:val="00E0506B"/>
    <w:rsid w:val="00E05249"/>
    <w:rsid w:val="00E0596B"/>
    <w:rsid w:val="00E05AF7"/>
    <w:rsid w:val="00E060FF"/>
    <w:rsid w:val="00E06B9A"/>
    <w:rsid w:val="00E07191"/>
    <w:rsid w:val="00E07B0F"/>
    <w:rsid w:val="00E07D00"/>
    <w:rsid w:val="00E10145"/>
    <w:rsid w:val="00E10801"/>
    <w:rsid w:val="00E11294"/>
    <w:rsid w:val="00E12629"/>
    <w:rsid w:val="00E1500C"/>
    <w:rsid w:val="00E15E29"/>
    <w:rsid w:val="00E16476"/>
    <w:rsid w:val="00E16647"/>
    <w:rsid w:val="00E170AC"/>
    <w:rsid w:val="00E17963"/>
    <w:rsid w:val="00E17E4E"/>
    <w:rsid w:val="00E20E4B"/>
    <w:rsid w:val="00E21DD1"/>
    <w:rsid w:val="00E21E04"/>
    <w:rsid w:val="00E21EBB"/>
    <w:rsid w:val="00E23934"/>
    <w:rsid w:val="00E24A27"/>
    <w:rsid w:val="00E26D80"/>
    <w:rsid w:val="00E26EE8"/>
    <w:rsid w:val="00E27475"/>
    <w:rsid w:val="00E27585"/>
    <w:rsid w:val="00E27C80"/>
    <w:rsid w:val="00E3001E"/>
    <w:rsid w:val="00E30701"/>
    <w:rsid w:val="00E314A5"/>
    <w:rsid w:val="00E328BC"/>
    <w:rsid w:val="00E3337F"/>
    <w:rsid w:val="00E33502"/>
    <w:rsid w:val="00E33723"/>
    <w:rsid w:val="00E33781"/>
    <w:rsid w:val="00E33B2E"/>
    <w:rsid w:val="00E343E2"/>
    <w:rsid w:val="00E34467"/>
    <w:rsid w:val="00E34FB5"/>
    <w:rsid w:val="00E356FF"/>
    <w:rsid w:val="00E35764"/>
    <w:rsid w:val="00E3578E"/>
    <w:rsid w:val="00E357CF"/>
    <w:rsid w:val="00E35BEC"/>
    <w:rsid w:val="00E36177"/>
    <w:rsid w:val="00E36261"/>
    <w:rsid w:val="00E36276"/>
    <w:rsid w:val="00E36B0F"/>
    <w:rsid w:val="00E36E63"/>
    <w:rsid w:val="00E3702A"/>
    <w:rsid w:val="00E370C8"/>
    <w:rsid w:val="00E37327"/>
    <w:rsid w:val="00E3743E"/>
    <w:rsid w:val="00E4047D"/>
    <w:rsid w:val="00E422B2"/>
    <w:rsid w:val="00E42944"/>
    <w:rsid w:val="00E429E8"/>
    <w:rsid w:val="00E4324C"/>
    <w:rsid w:val="00E448DF"/>
    <w:rsid w:val="00E44B56"/>
    <w:rsid w:val="00E44CF0"/>
    <w:rsid w:val="00E45B0F"/>
    <w:rsid w:val="00E46180"/>
    <w:rsid w:val="00E46EB6"/>
    <w:rsid w:val="00E4720B"/>
    <w:rsid w:val="00E47640"/>
    <w:rsid w:val="00E50706"/>
    <w:rsid w:val="00E518C8"/>
    <w:rsid w:val="00E52681"/>
    <w:rsid w:val="00E53AAE"/>
    <w:rsid w:val="00E53B68"/>
    <w:rsid w:val="00E544DC"/>
    <w:rsid w:val="00E54AB5"/>
    <w:rsid w:val="00E54D66"/>
    <w:rsid w:val="00E54E7E"/>
    <w:rsid w:val="00E55914"/>
    <w:rsid w:val="00E56415"/>
    <w:rsid w:val="00E56944"/>
    <w:rsid w:val="00E56970"/>
    <w:rsid w:val="00E56AED"/>
    <w:rsid w:val="00E608E0"/>
    <w:rsid w:val="00E61120"/>
    <w:rsid w:val="00E61AD8"/>
    <w:rsid w:val="00E6209E"/>
    <w:rsid w:val="00E6263B"/>
    <w:rsid w:val="00E6308B"/>
    <w:rsid w:val="00E6325F"/>
    <w:rsid w:val="00E632C5"/>
    <w:rsid w:val="00E63546"/>
    <w:rsid w:val="00E64555"/>
    <w:rsid w:val="00E65251"/>
    <w:rsid w:val="00E654EF"/>
    <w:rsid w:val="00E65858"/>
    <w:rsid w:val="00E66225"/>
    <w:rsid w:val="00E662AD"/>
    <w:rsid w:val="00E671EA"/>
    <w:rsid w:val="00E674DC"/>
    <w:rsid w:val="00E67520"/>
    <w:rsid w:val="00E70ABE"/>
    <w:rsid w:val="00E7102E"/>
    <w:rsid w:val="00E71041"/>
    <w:rsid w:val="00E714F5"/>
    <w:rsid w:val="00E72FAC"/>
    <w:rsid w:val="00E73659"/>
    <w:rsid w:val="00E73EDF"/>
    <w:rsid w:val="00E74189"/>
    <w:rsid w:val="00E74DBE"/>
    <w:rsid w:val="00E75933"/>
    <w:rsid w:val="00E75C7A"/>
    <w:rsid w:val="00E75E03"/>
    <w:rsid w:val="00E76505"/>
    <w:rsid w:val="00E76725"/>
    <w:rsid w:val="00E76834"/>
    <w:rsid w:val="00E76B8F"/>
    <w:rsid w:val="00E76D09"/>
    <w:rsid w:val="00E77224"/>
    <w:rsid w:val="00E8022A"/>
    <w:rsid w:val="00E80EE0"/>
    <w:rsid w:val="00E81120"/>
    <w:rsid w:val="00E812AD"/>
    <w:rsid w:val="00E81DFA"/>
    <w:rsid w:val="00E81EF1"/>
    <w:rsid w:val="00E8286A"/>
    <w:rsid w:val="00E82FC7"/>
    <w:rsid w:val="00E831A7"/>
    <w:rsid w:val="00E83228"/>
    <w:rsid w:val="00E8353C"/>
    <w:rsid w:val="00E83E2E"/>
    <w:rsid w:val="00E83F20"/>
    <w:rsid w:val="00E8406A"/>
    <w:rsid w:val="00E84496"/>
    <w:rsid w:val="00E8497F"/>
    <w:rsid w:val="00E84BD0"/>
    <w:rsid w:val="00E8552F"/>
    <w:rsid w:val="00E856CA"/>
    <w:rsid w:val="00E87947"/>
    <w:rsid w:val="00E90A64"/>
    <w:rsid w:val="00E90E70"/>
    <w:rsid w:val="00E91188"/>
    <w:rsid w:val="00E91202"/>
    <w:rsid w:val="00E91512"/>
    <w:rsid w:val="00E92215"/>
    <w:rsid w:val="00E92988"/>
    <w:rsid w:val="00E92C1A"/>
    <w:rsid w:val="00E9348D"/>
    <w:rsid w:val="00E939EF"/>
    <w:rsid w:val="00E944AF"/>
    <w:rsid w:val="00E948A7"/>
    <w:rsid w:val="00E94F59"/>
    <w:rsid w:val="00E95628"/>
    <w:rsid w:val="00E95663"/>
    <w:rsid w:val="00E9571A"/>
    <w:rsid w:val="00E95C19"/>
    <w:rsid w:val="00E95C21"/>
    <w:rsid w:val="00E95C47"/>
    <w:rsid w:val="00E96110"/>
    <w:rsid w:val="00E96129"/>
    <w:rsid w:val="00E96B57"/>
    <w:rsid w:val="00E97164"/>
    <w:rsid w:val="00E97464"/>
    <w:rsid w:val="00E97799"/>
    <w:rsid w:val="00E97B9A"/>
    <w:rsid w:val="00EA0A58"/>
    <w:rsid w:val="00EA0C98"/>
    <w:rsid w:val="00EA29D6"/>
    <w:rsid w:val="00EA2CD9"/>
    <w:rsid w:val="00EA38D1"/>
    <w:rsid w:val="00EA3FAA"/>
    <w:rsid w:val="00EA425E"/>
    <w:rsid w:val="00EA49BB"/>
    <w:rsid w:val="00EA4CEB"/>
    <w:rsid w:val="00EA4F82"/>
    <w:rsid w:val="00EA544A"/>
    <w:rsid w:val="00EA55E8"/>
    <w:rsid w:val="00EA6FC5"/>
    <w:rsid w:val="00EA7B42"/>
    <w:rsid w:val="00EB0E9B"/>
    <w:rsid w:val="00EB1AA7"/>
    <w:rsid w:val="00EB1DB7"/>
    <w:rsid w:val="00EB1E2B"/>
    <w:rsid w:val="00EB2B7C"/>
    <w:rsid w:val="00EB31EA"/>
    <w:rsid w:val="00EB359F"/>
    <w:rsid w:val="00EB3657"/>
    <w:rsid w:val="00EB36AC"/>
    <w:rsid w:val="00EB376F"/>
    <w:rsid w:val="00EB3949"/>
    <w:rsid w:val="00EB3C7B"/>
    <w:rsid w:val="00EB40C7"/>
    <w:rsid w:val="00EB46C8"/>
    <w:rsid w:val="00EB4BEB"/>
    <w:rsid w:val="00EB4FF9"/>
    <w:rsid w:val="00EB4FFE"/>
    <w:rsid w:val="00EB64B1"/>
    <w:rsid w:val="00EB6638"/>
    <w:rsid w:val="00EB6ECC"/>
    <w:rsid w:val="00EB7952"/>
    <w:rsid w:val="00EC0263"/>
    <w:rsid w:val="00EC0E27"/>
    <w:rsid w:val="00EC2277"/>
    <w:rsid w:val="00EC23BC"/>
    <w:rsid w:val="00EC30DA"/>
    <w:rsid w:val="00EC320E"/>
    <w:rsid w:val="00EC37AC"/>
    <w:rsid w:val="00EC5278"/>
    <w:rsid w:val="00EC547F"/>
    <w:rsid w:val="00EC5777"/>
    <w:rsid w:val="00EC611C"/>
    <w:rsid w:val="00EC6D1A"/>
    <w:rsid w:val="00EC74DC"/>
    <w:rsid w:val="00EC75AD"/>
    <w:rsid w:val="00EC76BF"/>
    <w:rsid w:val="00EC7823"/>
    <w:rsid w:val="00EC7E29"/>
    <w:rsid w:val="00ED11AD"/>
    <w:rsid w:val="00ED1719"/>
    <w:rsid w:val="00ED1A61"/>
    <w:rsid w:val="00ED1B8E"/>
    <w:rsid w:val="00ED1DAE"/>
    <w:rsid w:val="00ED1EB7"/>
    <w:rsid w:val="00ED21EA"/>
    <w:rsid w:val="00ED2241"/>
    <w:rsid w:val="00ED27DD"/>
    <w:rsid w:val="00ED2CEB"/>
    <w:rsid w:val="00ED4882"/>
    <w:rsid w:val="00ED49F2"/>
    <w:rsid w:val="00ED53E2"/>
    <w:rsid w:val="00ED586A"/>
    <w:rsid w:val="00ED58F2"/>
    <w:rsid w:val="00ED5B79"/>
    <w:rsid w:val="00ED6037"/>
    <w:rsid w:val="00ED610B"/>
    <w:rsid w:val="00ED6538"/>
    <w:rsid w:val="00ED6D11"/>
    <w:rsid w:val="00ED725D"/>
    <w:rsid w:val="00EE117D"/>
    <w:rsid w:val="00EE14C8"/>
    <w:rsid w:val="00EE19A6"/>
    <w:rsid w:val="00EE19DC"/>
    <w:rsid w:val="00EE1D62"/>
    <w:rsid w:val="00EE21A9"/>
    <w:rsid w:val="00EE3367"/>
    <w:rsid w:val="00EE3393"/>
    <w:rsid w:val="00EE3862"/>
    <w:rsid w:val="00EE38D5"/>
    <w:rsid w:val="00EE433F"/>
    <w:rsid w:val="00EE5017"/>
    <w:rsid w:val="00EE55B2"/>
    <w:rsid w:val="00EE6160"/>
    <w:rsid w:val="00EE6502"/>
    <w:rsid w:val="00EE6A75"/>
    <w:rsid w:val="00EE6B50"/>
    <w:rsid w:val="00EE6EFA"/>
    <w:rsid w:val="00EF018C"/>
    <w:rsid w:val="00EF0202"/>
    <w:rsid w:val="00EF17E2"/>
    <w:rsid w:val="00EF184A"/>
    <w:rsid w:val="00EF1AC1"/>
    <w:rsid w:val="00EF1B19"/>
    <w:rsid w:val="00EF46EC"/>
    <w:rsid w:val="00EF53A8"/>
    <w:rsid w:val="00EF5BF2"/>
    <w:rsid w:val="00EF5EEA"/>
    <w:rsid w:val="00EF744F"/>
    <w:rsid w:val="00EF7A4D"/>
    <w:rsid w:val="00EF7ED9"/>
    <w:rsid w:val="00F0009A"/>
    <w:rsid w:val="00F000C4"/>
    <w:rsid w:val="00F00AD7"/>
    <w:rsid w:val="00F00C88"/>
    <w:rsid w:val="00F00C9F"/>
    <w:rsid w:val="00F00FBD"/>
    <w:rsid w:val="00F016A4"/>
    <w:rsid w:val="00F01929"/>
    <w:rsid w:val="00F01967"/>
    <w:rsid w:val="00F01A6F"/>
    <w:rsid w:val="00F01D09"/>
    <w:rsid w:val="00F01EA5"/>
    <w:rsid w:val="00F02136"/>
    <w:rsid w:val="00F026B6"/>
    <w:rsid w:val="00F03129"/>
    <w:rsid w:val="00F03E4F"/>
    <w:rsid w:val="00F04665"/>
    <w:rsid w:val="00F04A01"/>
    <w:rsid w:val="00F04D9E"/>
    <w:rsid w:val="00F0503A"/>
    <w:rsid w:val="00F05EA7"/>
    <w:rsid w:val="00F062FD"/>
    <w:rsid w:val="00F06D9A"/>
    <w:rsid w:val="00F07026"/>
    <w:rsid w:val="00F071E7"/>
    <w:rsid w:val="00F079AA"/>
    <w:rsid w:val="00F07F77"/>
    <w:rsid w:val="00F10C0F"/>
    <w:rsid w:val="00F10D5C"/>
    <w:rsid w:val="00F11393"/>
    <w:rsid w:val="00F11C40"/>
    <w:rsid w:val="00F120DF"/>
    <w:rsid w:val="00F12512"/>
    <w:rsid w:val="00F126E7"/>
    <w:rsid w:val="00F12779"/>
    <w:rsid w:val="00F12A04"/>
    <w:rsid w:val="00F12C73"/>
    <w:rsid w:val="00F12E8C"/>
    <w:rsid w:val="00F12F48"/>
    <w:rsid w:val="00F13198"/>
    <w:rsid w:val="00F131F6"/>
    <w:rsid w:val="00F138E0"/>
    <w:rsid w:val="00F14033"/>
    <w:rsid w:val="00F16816"/>
    <w:rsid w:val="00F16C1C"/>
    <w:rsid w:val="00F16EA8"/>
    <w:rsid w:val="00F2101F"/>
    <w:rsid w:val="00F21570"/>
    <w:rsid w:val="00F215CD"/>
    <w:rsid w:val="00F21B80"/>
    <w:rsid w:val="00F21FEF"/>
    <w:rsid w:val="00F224FB"/>
    <w:rsid w:val="00F22C82"/>
    <w:rsid w:val="00F23078"/>
    <w:rsid w:val="00F2334E"/>
    <w:rsid w:val="00F2456F"/>
    <w:rsid w:val="00F25C8A"/>
    <w:rsid w:val="00F27314"/>
    <w:rsid w:val="00F27574"/>
    <w:rsid w:val="00F27B2E"/>
    <w:rsid w:val="00F27D32"/>
    <w:rsid w:val="00F27DE7"/>
    <w:rsid w:val="00F27F1D"/>
    <w:rsid w:val="00F30384"/>
    <w:rsid w:val="00F31618"/>
    <w:rsid w:val="00F31B4D"/>
    <w:rsid w:val="00F320E4"/>
    <w:rsid w:val="00F325B5"/>
    <w:rsid w:val="00F3284D"/>
    <w:rsid w:val="00F32E61"/>
    <w:rsid w:val="00F33797"/>
    <w:rsid w:val="00F33858"/>
    <w:rsid w:val="00F33B8C"/>
    <w:rsid w:val="00F33DC2"/>
    <w:rsid w:val="00F36409"/>
    <w:rsid w:val="00F36CD1"/>
    <w:rsid w:val="00F375CE"/>
    <w:rsid w:val="00F3796F"/>
    <w:rsid w:val="00F4005B"/>
    <w:rsid w:val="00F40B0C"/>
    <w:rsid w:val="00F41C90"/>
    <w:rsid w:val="00F42AB4"/>
    <w:rsid w:val="00F43633"/>
    <w:rsid w:val="00F43CB1"/>
    <w:rsid w:val="00F43DE3"/>
    <w:rsid w:val="00F440F3"/>
    <w:rsid w:val="00F442E4"/>
    <w:rsid w:val="00F44609"/>
    <w:rsid w:val="00F45BFE"/>
    <w:rsid w:val="00F46622"/>
    <w:rsid w:val="00F46721"/>
    <w:rsid w:val="00F46785"/>
    <w:rsid w:val="00F4682B"/>
    <w:rsid w:val="00F46ADA"/>
    <w:rsid w:val="00F46D35"/>
    <w:rsid w:val="00F470CA"/>
    <w:rsid w:val="00F47195"/>
    <w:rsid w:val="00F50086"/>
    <w:rsid w:val="00F5012F"/>
    <w:rsid w:val="00F50621"/>
    <w:rsid w:val="00F506B5"/>
    <w:rsid w:val="00F50954"/>
    <w:rsid w:val="00F50FED"/>
    <w:rsid w:val="00F528FF"/>
    <w:rsid w:val="00F53A98"/>
    <w:rsid w:val="00F540F7"/>
    <w:rsid w:val="00F546F9"/>
    <w:rsid w:val="00F54DB0"/>
    <w:rsid w:val="00F54DD2"/>
    <w:rsid w:val="00F55031"/>
    <w:rsid w:val="00F5503C"/>
    <w:rsid w:val="00F55121"/>
    <w:rsid w:val="00F55B36"/>
    <w:rsid w:val="00F55F99"/>
    <w:rsid w:val="00F5614B"/>
    <w:rsid w:val="00F564D2"/>
    <w:rsid w:val="00F56D1C"/>
    <w:rsid w:val="00F579E4"/>
    <w:rsid w:val="00F60601"/>
    <w:rsid w:val="00F61044"/>
    <w:rsid w:val="00F61677"/>
    <w:rsid w:val="00F61956"/>
    <w:rsid w:val="00F61C52"/>
    <w:rsid w:val="00F6237C"/>
    <w:rsid w:val="00F627A8"/>
    <w:rsid w:val="00F63124"/>
    <w:rsid w:val="00F6354F"/>
    <w:rsid w:val="00F63672"/>
    <w:rsid w:val="00F63940"/>
    <w:rsid w:val="00F63AE2"/>
    <w:rsid w:val="00F63B7C"/>
    <w:rsid w:val="00F641A8"/>
    <w:rsid w:val="00F648A1"/>
    <w:rsid w:val="00F65828"/>
    <w:rsid w:val="00F6661C"/>
    <w:rsid w:val="00F66945"/>
    <w:rsid w:val="00F67641"/>
    <w:rsid w:val="00F677AD"/>
    <w:rsid w:val="00F67B2D"/>
    <w:rsid w:val="00F67E6C"/>
    <w:rsid w:val="00F70001"/>
    <w:rsid w:val="00F705E0"/>
    <w:rsid w:val="00F70BE5"/>
    <w:rsid w:val="00F71900"/>
    <w:rsid w:val="00F719EB"/>
    <w:rsid w:val="00F71D1D"/>
    <w:rsid w:val="00F726EB"/>
    <w:rsid w:val="00F72996"/>
    <w:rsid w:val="00F72D30"/>
    <w:rsid w:val="00F7302E"/>
    <w:rsid w:val="00F73215"/>
    <w:rsid w:val="00F7324F"/>
    <w:rsid w:val="00F7363F"/>
    <w:rsid w:val="00F738E1"/>
    <w:rsid w:val="00F73EB5"/>
    <w:rsid w:val="00F74A0D"/>
    <w:rsid w:val="00F74B1A"/>
    <w:rsid w:val="00F75022"/>
    <w:rsid w:val="00F7512C"/>
    <w:rsid w:val="00F7539F"/>
    <w:rsid w:val="00F7563F"/>
    <w:rsid w:val="00F75878"/>
    <w:rsid w:val="00F759A4"/>
    <w:rsid w:val="00F759EE"/>
    <w:rsid w:val="00F75B21"/>
    <w:rsid w:val="00F75BD8"/>
    <w:rsid w:val="00F75BD9"/>
    <w:rsid w:val="00F762BD"/>
    <w:rsid w:val="00F76A60"/>
    <w:rsid w:val="00F76EEA"/>
    <w:rsid w:val="00F76F3F"/>
    <w:rsid w:val="00F773A0"/>
    <w:rsid w:val="00F7772D"/>
    <w:rsid w:val="00F804F6"/>
    <w:rsid w:val="00F80FF7"/>
    <w:rsid w:val="00F81084"/>
    <w:rsid w:val="00F813A1"/>
    <w:rsid w:val="00F81734"/>
    <w:rsid w:val="00F81AAA"/>
    <w:rsid w:val="00F829D6"/>
    <w:rsid w:val="00F82BA3"/>
    <w:rsid w:val="00F83577"/>
    <w:rsid w:val="00F83F6F"/>
    <w:rsid w:val="00F84270"/>
    <w:rsid w:val="00F843F9"/>
    <w:rsid w:val="00F84B3B"/>
    <w:rsid w:val="00F84BAD"/>
    <w:rsid w:val="00F84C9A"/>
    <w:rsid w:val="00F854EF"/>
    <w:rsid w:val="00F8580C"/>
    <w:rsid w:val="00F85CC5"/>
    <w:rsid w:val="00F85F81"/>
    <w:rsid w:val="00F86275"/>
    <w:rsid w:val="00F872B7"/>
    <w:rsid w:val="00F90265"/>
    <w:rsid w:val="00F90D24"/>
    <w:rsid w:val="00F92094"/>
    <w:rsid w:val="00F939F2"/>
    <w:rsid w:val="00F93EFC"/>
    <w:rsid w:val="00F949A2"/>
    <w:rsid w:val="00F95E05"/>
    <w:rsid w:val="00F960EF"/>
    <w:rsid w:val="00F964F9"/>
    <w:rsid w:val="00F96DE1"/>
    <w:rsid w:val="00F97564"/>
    <w:rsid w:val="00F9762B"/>
    <w:rsid w:val="00F97A78"/>
    <w:rsid w:val="00FA0624"/>
    <w:rsid w:val="00FA17B7"/>
    <w:rsid w:val="00FA1AD1"/>
    <w:rsid w:val="00FA1CBA"/>
    <w:rsid w:val="00FA3530"/>
    <w:rsid w:val="00FA3682"/>
    <w:rsid w:val="00FA46AF"/>
    <w:rsid w:val="00FA4921"/>
    <w:rsid w:val="00FA4C9C"/>
    <w:rsid w:val="00FA4CEC"/>
    <w:rsid w:val="00FA4EC4"/>
    <w:rsid w:val="00FA5B0F"/>
    <w:rsid w:val="00FA5DB6"/>
    <w:rsid w:val="00FA6483"/>
    <w:rsid w:val="00FA703D"/>
    <w:rsid w:val="00FA7489"/>
    <w:rsid w:val="00FA7B6A"/>
    <w:rsid w:val="00FB0E9B"/>
    <w:rsid w:val="00FB0F33"/>
    <w:rsid w:val="00FB1A51"/>
    <w:rsid w:val="00FB2037"/>
    <w:rsid w:val="00FB3980"/>
    <w:rsid w:val="00FB464C"/>
    <w:rsid w:val="00FB48D8"/>
    <w:rsid w:val="00FB4B49"/>
    <w:rsid w:val="00FB54AB"/>
    <w:rsid w:val="00FB58F1"/>
    <w:rsid w:val="00FB59B3"/>
    <w:rsid w:val="00FB6664"/>
    <w:rsid w:val="00FB780E"/>
    <w:rsid w:val="00FB7B5D"/>
    <w:rsid w:val="00FC0385"/>
    <w:rsid w:val="00FC081E"/>
    <w:rsid w:val="00FC084A"/>
    <w:rsid w:val="00FC09BC"/>
    <w:rsid w:val="00FC0E58"/>
    <w:rsid w:val="00FC1021"/>
    <w:rsid w:val="00FC110E"/>
    <w:rsid w:val="00FC146D"/>
    <w:rsid w:val="00FC150B"/>
    <w:rsid w:val="00FC21AB"/>
    <w:rsid w:val="00FC2543"/>
    <w:rsid w:val="00FC2649"/>
    <w:rsid w:val="00FC2FDC"/>
    <w:rsid w:val="00FC3036"/>
    <w:rsid w:val="00FC316A"/>
    <w:rsid w:val="00FC31A1"/>
    <w:rsid w:val="00FC33D2"/>
    <w:rsid w:val="00FC3676"/>
    <w:rsid w:val="00FC3F86"/>
    <w:rsid w:val="00FC4A19"/>
    <w:rsid w:val="00FC4EA0"/>
    <w:rsid w:val="00FC6153"/>
    <w:rsid w:val="00FC79B6"/>
    <w:rsid w:val="00FD03E6"/>
    <w:rsid w:val="00FD093C"/>
    <w:rsid w:val="00FD0D8D"/>
    <w:rsid w:val="00FD1A64"/>
    <w:rsid w:val="00FD21D1"/>
    <w:rsid w:val="00FD27C0"/>
    <w:rsid w:val="00FD284C"/>
    <w:rsid w:val="00FD2B86"/>
    <w:rsid w:val="00FD2C02"/>
    <w:rsid w:val="00FD2DE8"/>
    <w:rsid w:val="00FD32DF"/>
    <w:rsid w:val="00FD51F4"/>
    <w:rsid w:val="00FD63C4"/>
    <w:rsid w:val="00FD75E5"/>
    <w:rsid w:val="00FD7C74"/>
    <w:rsid w:val="00FE09DE"/>
    <w:rsid w:val="00FE0CE5"/>
    <w:rsid w:val="00FE0D0D"/>
    <w:rsid w:val="00FE10AA"/>
    <w:rsid w:val="00FE166C"/>
    <w:rsid w:val="00FE1784"/>
    <w:rsid w:val="00FE26C2"/>
    <w:rsid w:val="00FE2E0C"/>
    <w:rsid w:val="00FE3691"/>
    <w:rsid w:val="00FE4B4C"/>
    <w:rsid w:val="00FE5A81"/>
    <w:rsid w:val="00FE5DAB"/>
    <w:rsid w:val="00FE61B1"/>
    <w:rsid w:val="00FE63A2"/>
    <w:rsid w:val="00FE6570"/>
    <w:rsid w:val="00FF0B4A"/>
    <w:rsid w:val="00FF13ED"/>
    <w:rsid w:val="00FF1559"/>
    <w:rsid w:val="00FF17CE"/>
    <w:rsid w:val="00FF2643"/>
    <w:rsid w:val="00FF2645"/>
    <w:rsid w:val="00FF26F3"/>
    <w:rsid w:val="00FF291E"/>
    <w:rsid w:val="00FF2CA8"/>
    <w:rsid w:val="00FF4106"/>
    <w:rsid w:val="00FF4276"/>
    <w:rsid w:val="00FF431B"/>
    <w:rsid w:val="00FF51AB"/>
    <w:rsid w:val="00FF5200"/>
    <w:rsid w:val="00FF534E"/>
    <w:rsid w:val="00FF5CC0"/>
    <w:rsid w:val="00FF5CFC"/>
    <w:rsid w:val="00FF5E44"/>
    <w:rsid w:val="00FF6194"/>
    <w:rsid w:val="00FF620A"/>
    <w:rsid w:val="00FF6266"/>
    <w:rsid w:val="00FF6B19"/>
    <w:rsid w:val="00FF6FD3"/>
    <w:rsid w:val="00FF780F"/>
    <w:rsid w:val="00FF7ADF"/>
    <w:rsid w:val="00FF7C24"/>
    <w:rsid w:val="00FF7DCD"/>
    <w:rsid w:val="00FF7F1D"/>
    <w:rsid w:val="644204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ockticker"/>
  <w:shapeDefaults>
    <o:shapedefaults v:ext="edit" spidmax="2050" fillcolor="white">
      <v:fill color="white"/>
    </o:shapedefaults>
    <o:shapelayout v:ext="edit">
      <o:idmap v:ext="edit" data="2"/>
    </o:shapelayout>
  </w:shapeDefaults>
  <w:decimalSymbol w:val="."/>
  <w:listSeparator w:val=","/>
  <w14:docId w14:val="0972D8DB"/>
  <w15:docId w15:val="{139C057D-81D7-405E-B6F5-52B366E20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MS Mincho" w:hAnsi="Times New Roman" w:cs="Times New Roman"/>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lsdException w:name="index 2" w:semiHidden="1" w:uiPriority="0" w:qFormat="1"/>
    <w:lsdException w:name="index 3" w:semiHidden="1" w:uiPriority="0" w:qFormat="1"/>
    <w:lsdException w:name="index 4" w:semiHidden="1" w:uiPriority="0" w:qFormat="1"/>
    <w:lsdException w:name="index 5" w:semiHidden="1" w:uiPriority="0"/>
    <w:lsdException w:name="index 6" w:semiHidden="1" w:uiPriority="0"/>
    <w:lsdException w:name="index 7" w:semiHidden="1" w:uiPriority="0"/>
    <w:lsdException w:name="index 8" w:semiHidden="1" w:uiPriority="0"/>
    <w:lsdException w:name="index 9" w:semiHidden="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qFormat="1"/>
    <w:lsdException w:name="annotation text" w:qFormat="1"/>
    <w:lsdException w:name="footer" w:qFormat="1"/>
    <w:lsdException w:name="index heading" w:semiHidden="1" w:uiPriority="0"/>
    <w:lsdException w:name="caption" w:uiPriority="0" w:qFormat="1"/>
    <w:lsdException w:name="table of figures" w:semiHidden="1" w:uiPriority="0"/>
    <w:lsdException w:name="envelope address" w:uiPriority="0"/>
    <w:lsdException w:name="envelope return" w:uiPriority="0" w:qFormat="1"/>
    <w:lsdException w:name="footnote reference" w:semiHidden="1" w:uiPriority="0" w:qFormat="1"/>
    <w:lsdException w:name="line number" w:uiPriority="0"/>
    <w:lsdException w:name="page number" w:uiPriority="0"/>
    <w:lsdException w:name="endnote reference" w:semiHidden="1" w:uiPriority="0"/>
    <w:lsdException w:name="endnote text" w:semiHidden="1" w:uiPriority="0" w:qFormat="1"/>
    <w:lsdException w:name="table of authorities" w:semiHidden="1" w:uiPriority="0"/>
    <w:lsdException w:name="macro" w:semiHidden="1" w:uiPriority="0"/>
    <w:lsdException w:name="toa heading" w:semiHidden="1"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uiPriority="0" w:qFormat="1"/>
    <w:lsdException w:name="Closing" w:uiPriority="0" w:qFormat="1"/>
    <w:lsdException w:name="Signature" w:uiPriority="0"/>
    <w:lsdException w:name="Default Paragraph Font" w:semiHidden="1" w:uiPriority="1" w:unhideWhenUsed="1"/>
    <w:lsdException w:name="Body Text" w:uiPriority="0" w:qFormat="1"/>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uiPriority="0" w:qFormat="1"/>
    <w:lsdException w:name="Salutation" w:uiPriority="0"/>
    <w:lsdException w:name="Date" w:uiPriority="0" w:qFormat="1"/>
    <w:lsdException w:name="Body Text First Indent" w:uiPriority="0"/>
    <w:lsdException w:name="Body Text First Indent 2" w:uiPriority="0" w:qFormat="1"/>
    <w:lsdException w:name="Note Heading" w:uiPriority="0"/>
    <w:lsdException w:name="Body Text 2" w:qFormat="1"/>
    <w:lsdException w:name="Body Text Indent 3" w:uiPriority="0"/>
    <w:lsdException w:name="Block Text" w:uiPriority="0"/>
    <w:lsdException w:name="Hyperlink" w:qFormat="1"/>
    <w:lsdException w:name="FollowedHyperlink" w:uiPriority="0"/>
    <w:lsdException w:name="Strong" w:uiPriority="0" w:qFormat="1"/>
    <w:lsdException w:name="Emphasis" w:uiPriority="0" w:qFormat="1"/>
    <w:lsdException w:name="Document Map" w:semiHidden="1" w:uiPriority="0" w:qFormat="1"/>
    <w:lsdException w:name="Plain Text" w:uiPriority="0"/>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233"/>
    <w:pPr>
      <w:spacing w:after="240" w:line="230" w:lineRule="atLeast"/>
      <w:jc w:val="both"/>
    </w:pPr>
    <w:rPr>
      <w:rFonts w:ascii="Arial" w:hAnsi="Arial"/>
      <w:lang w:val="en-GB" w:eastAsia="ja-JP"/>
    </w:rPr>
  </w:style>
  <w:style w:type="paragraph" w:styleId="Heading1">
    <w:name w:val="heading 1"/>
    <w:basedOn w:val="Normal"/>
    <w:next w:val="Normal"/>
    <w:link w:val="Heading1Char"/>
    <w:qFormat/>
    <w:pPr>
      <w:keepNext/>
      <w:numPr>
        <w:numId w:val="1"/>
      </w:numPr>
      <w:tabs>
        <w:tab w:val="left" w:pos="400"/>
        <w:tab w:val="left" w:pos="560"/>
      </w:tabs>
      <w:suppressAutoHyphens/>
      <w:spacing w:before="270" w:line="270" w:lineRule="exact"/>
      <w:outlineLvl w:val="0"/>
    </w:pPr>
    <w:rPr>
      <w:b/>
      <w:bCs/>
      <w:sz w:val="24"/>
    </w:rPr>
  </w:style>
  <w:style w:type="paragraph" w:styleId="Heading2">
    <w:name w:val="heading 2"/>
    <w:basedOn w:val="Heading1"/>
    <w:next w:val="Normal"/>
    <w:link w:val="Heading2Char"/>
    <w:qFormat/>
    <w:pPr>
      <w:numPr>
        <w:ilvl w:val="1"/>
      </w:numPr>
      <w:tabs>
        <w:tab w:val="clear" w:pos="400"/>
        <w:tab w:val="clear" w:pos="560"/>
        <w:tab w:val="left" w:pos="540"/>
        <w:tab w:val="left" w:pos="700"/>
      </w:tabs>
      <w:spacing w:before="60" w:line="250" w:lineRule="exact"/>
      <w:outlineLvl w:val="1"/>
    </w:pPr>
    <w:rPr>
      <w:sz w:val="22"/>
    </w:rPr>
  </w:style>
  <w:style w:type="paragraph" w:styleId="Heading3">
    <w:name w:val="heading 3"/>
    <w:basedOn w:val="Heading1"/>
    <w:next w:val="Normal"/>
    <w:link w:val="Heading3Char"/>
    <w:qFormat/>
    <w:pPr>
      <w:numPr>
        <w:ilvl w:val="2"/>
      </w:numPr>
      <w:tabs>
        <w:tab w:val="clear" w:pos="400"/>
        <w:tab w:val="clear" w:pos="560"/>
        <w:tab w:val="left" w:pos="660"/>
        <w:tab w:val="left" w:pos="880"/>
      </w:tabs>
      <w:spacing w:before="60" w:line="230" w:lineRule="exact"/>
      <w:jc w:val="left"/>
      <w:outlineLvl w:val="2"/>
    </w:pPr>
    <w:rPr>
      <w:sz w:val="20"/>
    </w:rPr>
  </w:style>
  <w:style w:type="paragraph" w:styleId="Heading4">
    <w:name w:val="heading 4"/>
    <w:basedOn w:val="Heading3"/>
    <w:next w:val="Normal"/>
    <w:link w:val="Heading4Char"/>
    <w:qFormat/>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pPr>
      <w:numPr>
        <w:ilvl w:val="4"/>
      </w:numPr>
      <w:tabs>
        <w:tab w:val="clear" w:pos="940"/>
        <w:tab w:val="clear" w:pos="1140"/>
        <w:tab w:val="clear" w:pos="1360"/>
      </w:tabs>
      <w:outlineLvl w:val="4"/>
    </w:pPr>
  </w:style>
  <w:style w:type="paragraph" w:styleId="Heading6">
    <w:name w:val="heading 6"/>
    <w:basedOn w:val="Heading5"/>
    <w:next w:val="Normal"/>
    <w:link w:val="Heading6Char"/>
    <w:qFormat/>
    <w:pPr>
      <w:numPr>
        <w:ilvl w:val="5"/>
      </w:numPr>
      <w:outlineLvl w:val="5"/>
    </w:pPr>
  </w:style>
  <w:style w:type="paragraph" w:styleId="Heading7">
    <w:name w:val="heading 7"/>
    <w:basedOn w:val="Heading6"/>
    <w:next w:val="Normal"/>
    <w:link w:val="Heading7Char"/>
    <w:qFormat/>
    <w:pPr>
      <w:numPr>
        <w:ilvl w:val="6"/>
      </w:numPr>
      <w:outlineLvl w:val="6"/>
    </w:pPr>
  </w:style>
  <w:style w:type="paragraph" w:styleId="Heading8">
    <w:name w:val="heading 8"/>
    <w:basedOn w:val="Heading6"/>
    <w:next w:val="Normal"/>
    <w:link w:val="Heading8Char"/>
    <w:qFormat/>
    <w:pPr>
      <w:numPr>
        <w:ilvl w:val="7"/>
      </w:numPr>
      <w:outlineLvl w:val="7"/>
    </w:pPr>
  </w:style>
  <w:style w:type="paragraph" w:styleId="Heading9">
    <w:name w:val="heading 9"/>
    <w:basedOn w:val="Heading6"/>
    <w:next w:val="Normal"/>
    <w:link w:val="Heading9Char"/>
    <w:qFormat/>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Pr>
      <w:rFonts w:ascii="Tahoma" w:hAnsi="Tahoma" w:cs="Tahoma"/>
      <w:sz w:val="16"/>
      <w:szCs w:val="16"/>
    </w:rPr>
  </w:style>
  <w:style w:type="paragraph" w:styleId="BlockText">
    <w:name w:val="Block Text"/>
    <w:basedOn w:val="Normal"/>
    <w:pPr>
      <w:spacing w:after="120"/>
      <w:ind w:left="1440" w:right="1440"/>
    </w:pPr>
  </w:style>
  <w:style w:type="paragraph" w:styleId="BodyText">
    <w:name w:val="Body Text"/>
    <w:basedOn w:val="Normal"/>
    <w:qFormat/>
    <w:pPr>
      <w:spacing w:before="60" w:after="60" w:line="210" w:lineRule="atLeast"/>
    </w:pPr>
    <w:rPr>
      <w:sz w:val="18"/>
    </w:rPr>
  </w:style>
  <w:style w:type="paragraph" w:styleId="BodyText2">
    <w:name w:val="Body Text 2"/>
    <w:basedOn w:val="Normal"/>
    <w:link w:val="BodyText2Char"/>
    <w:uiPriority w:val="99"/>
    <w:qFormat/>
    <w:pPr>
      <w:spacing w:before="60" w:after="60" w:line="190" w:lineRule="atLeast"/>
    </w:pPr>
    <w:rPr>
      <w:sz w:val="16"/>
    </w:rPr>
  </w:style>
  <w:style w:type="paragraph" w:styleId="BodyText3">
    <w:name w:val="Body Text 3"/>
    <w:basedOn w:val="Normal"/>
    <w:link w:val="BodyText3Char"/>
    <w:uiPriority w:val="99"/>
    <w:pPr>
      <w:spacing w:before="60" w:after="60" w:line="170" w:lineRule="atLeast"/>
    </w:pPr>
    <w:rPr>
      <w:sz w:val="14"/>
    </w:rPr>
  </w:style>
  <w:style w:type="paragraph" w:styleId="BodyTextFirstIndent">
    <w:name w:val="Body Text First Indent"/>
    <w:basedOn w:val="BodyText"/>
    <w:pPr>
      <w:spacing w:before="0" w:after="120"/>
      <w:ind w:firstLine="210"/>
    </w:pPr>
  </w:style>
  <w:style w:type="paragraph" w:styleId="BodyTextIndent">
    <w:name w:val="Body Text Indent"/>
    <w:basedOn w:val="Normal"/>
    <w:link w:val="BodyTextIndentChar"/>
    <w:uiPriority w:val="99"/>
    <w:pPr>
      <w:spacing w:after="120"/>
      <w:ind w:left="283"/>
    </w:pPr>
  </w:style>
  <w:style w:type="paragraph" w:styleId="BodyTextFirstIndent2">
    <w:name w:val="Body Text First Indent 2"/>
    <w:basedOn w:val="Normal"/>
    <w:qFormat/>
    <w:pPr>
      <w:ind w:firstLine="210"/>
    </w:pPr>
  </w:style>
  <w:style w:type="paragraph" w:styleId="BodyTextIndent2">
    <w:name w:val="Body Text Indent 2"/>
    <w:basedOn w:val="Normal"/>
    <w:link w:val="BodyTextIndent2Char"/>
    <w:uiPriority w:val="99"/>
    <w:pPr>
      <w:spacing w:after="120" w:line="480" w:lineRule="auto"/>
      <w:ind w:left="283"/>
    </w:pPr>
  </w:style>
  <w:style w:type="paragraph" w:styleId="BodyTextIndent3">
    <w:name w:val="Body Text Indent 3"/>
    <w:basedOn w:val="Normal"/>
    <w:pPr>
      <w:spacing w:after="120"/>
      <w:ind w:left="283"/>
    </w:pPr>
    <w:rPr>
      <w:sz w:val="16"/>
    </w:rPr>
  </w:style>
  <w:style w:type="paragraph" w:styleId="Caption">
    <w:name w:val="caption"/>
    <w:basedOn w:val="Normal"/>
    <w:next w:val="Normal"/>
    <w:qFormat/>
    <w:pPr>
      <w:spacing w:before="120" w:after="120"/>
    </w:pPr>
    <w:rPr>
      <w:b/>
    </w:rPr>
  </w:style>
  <w:style w:type="paragraph" w:styleId="Closing">
    <w:name w:val="Closing"/>
    <w:basedOn w:val="Normal"/>
    <w:qFormat/>
    <w:pPr>
      <w:ind w:left="4252"/>
    </w:pPr>
  </w:style>
  <w:style w:type="paragraph" w:styleId="CommentText">
    <w:name w:val="annotation text"/>
    <w:basedOn w:val="Normal"/>
    <w:link w:val="CommentTextChar"/>
    <w:uiPriority w:val="99"/>
    <w:qFormat/>
  </w:style>
  <w:style w:type="paragraph" w:styleId="CommentSubject">
    <w:name w:val="annotation subject"/>
    <w:basedOn w:val="CommentText"/>
    <w:next w:val="CommentText"/>
    <w:link w:val="CommentSubjectChar"/>
    <w:uiPriority w:val="99"/>
    <w:semiHidden/>
    <w:rPr>
      <w:b/>
      <w:bCs/>
    </w:rPr>
  </w:style>
  <w:style w:type="paragraph" w:styleId="Date">
    <w:name w:val="Date"/>
    <w:basedOn w:val="Normal"/>
    <w:next w:val="Normal"/>
    <w:qFormat/>
  </w:style>
  <w:style w:type="paragraph" w:styleId="DocumentMap">
    <w:name w:val="Document Map"/>
    <w:basedOn w:val="Normal"/>
    <w:semiHidden/>
    <w:qFormat/>
    <w:pPr>
      <w:shd w:val="clear" w:color="auto" w:fill="000080"/>
    </w:pPr>
    <w:rPr>
      <w:rFonts w:ascii="Tahoma" w:hAnsi="Tahoma"/>
    </w:rPr>
  </w:style>
  <w:style w:type="paragraph" w:styleId="EndnoteText">
    <w:name w:val="endnote text"/>
    <w:basedOn w:val="Normal"/>
    <w:semiHidden/>
    <w:qFormat/>
  </w:style>
  <w:style w:type="paragraph" w:styleId="EnvelopeAddress">
    <w:name w:val="envelope address"/>
    <w:basedOn w:val="Normal"/>
    <w:pPr>
      <w:framePr w:w="7938" w:h="1985" w:hRule="exact" w:hSpace="141" w:wrap="around" w:hAnchor="page" w:xAlign="center" w:yAlign="bottom"/>
      <w:ind w:left="2835"/>
    </w:pPr>
    <w:rPr>
      <w:sz w:val="24"/>
    </w:rPr>
  </w:style>
  <w:style w:type="paragraph" w:styleId="EnvelopeReturn">
    <w:name w:val="envelope return"/>
    <w:basedOn w:val="Normal"/>
    <w:qFormat/>
  </w:style>
  <w:style w:type="paragraph" w:styleId="Footer">
    <w:name w:val="footer"/>
    <w:basedOn w:val="Normal"/>
    <w:link w:val="FooterChar"/>
    <w:uiPriority w:val="99"/>
    <w:qFormat/>
    <w:pPr>
      <w:spacing w:after="0" w:line="220" w:lineRule="exact"/>
    </w:pPr>
  </w:style>
  <w:style w:type="paragraph" w:styleId="FootnoteText">
    <w:name w:val="footnote text"/>
    <w:basedOn w:val="Normal"/>
    <w:link w:val="FootnoteTextChar"/>
    <w:qFormat/>
    <w:pPr>
      <w:tabs>
        <w:tab w:val="left" w:pos="340"/>
      </w:tabs>
      <w:spacing w:after="120" w:line="210" w:lineRule="atLeast"/>
    </w:pPr>
    <w:rPr>
      <w:sz w:val="18"/>
    </w:rPr>
  </w:style>
  <w:style w:type="paragraph" w:styleId="Header">
    <w:name w:val="header"/>
    <w:basedOn w:val="Normal"/>
    <w:link w:val="HeaderChar"/>
    <w:uiPriority w:val="99"/>
    <w:pPr>
      <w:spacing w:after="740" w:line="220" w:lineRule="exact"/>
    </w:pPr>
    <w:rPr>
      <w:b/>
      <w:sz w:val="22"/>
    </w:rPr>
  </w:style>
  <w:style w:type="paragraph" w:styleId="Index1">
    <w:name w:val="index 1"/>
    <w:basedOn w:val="Normal"/>
    <w:next w:val="Normal"/>
    <w:semiHidden/>
    <w:pPr>
      <w:spacing w:after="0" w:line="210" w:lineRule="atLeast"/>
      <w:ind w:left="142" w:hanging="142"/>
      <w:jc w:val="left"/>
    </w:pPr>
    <w:rPr>
      <w:b/>
      <w:sz w:val="18"/>
    </w:rPr>
  </w:style>
  <w:style w:type="paragraph" w:styleId="Index2">
    <w:name w:val="index 2"/>
    <w:basedOn w:val="Normal"/>
    <w:next w:val="Normal"/>
    <w:semiHidden/>
    <w:qFormat/>
    <w:pPr>
      <w:spacing w:line="210" w:lineRule="atLeast"/>
      <w:ind w:left="600" w:hanging="200"/>
    </w:pPr>
    <w:rPr>
      <w:b/>
      <w:sz w:val="18"/>
    </w:rPr>
  </w:style>
  <w:style w:type="paragraph" w:styleId="Index3">
    <w:name w:val="index 3"/>
    <w:basedOn w:val="Normal"/>
    <w:next w:val="Normal"/>
    <w:semiHidden/>
    <w:qFormat/>
    <w:pPr>
      <w:spacing w:line="220" w:lineRule="atLeast"/>
      <w:ind w:left="600" w:hanging="200"/>
    </w:pPr>
    <w:rPr>
      <w:b/>
    </w:rPr>
  </w:style>
  <w:style w:type="paragraph" w:styleId="Index4">
    <w:name w:val="index 4"/>
    <w:basedOn w:val="Normal"/>
    <w:next w:val="Normal"/>
    <w:semiHidden/>
    <w:qFormat/>
    <w:pPr>
      <w:spacing w:line="220" w:lineRule="atLeast"/>
      <w:ind w:left="800" w:hanging="200"/>
    </w:pPr>
    <w:rPr>
      <w:b/>
    </w:rPr>
  </w:style>
  <w:style w:type="paragraph" w:styleId="Index5">
    <w:name w:val="index 5"/>
    <w:basedOn w:val="Normal"/>
    <w:next w:val="Normal"/>
    <w:semiHidden/>
    <w:pPr>
      <w:spacing w:line="220" w:lineRule="atLeast"/>
      <w:ind w:left="1000" w:hanging="200"/>
    </w:pPr>
    <w:rPr>
      <w:b/>
    </w:rPr>
  </w:style>
  <w:style w:type="paragraph" w:styleId="Index6">
    <w:name w:val="index 6"/>
    <w:basedOn w:val="Normal"/>
    <w:next w:val="Normal"/>
    <w:semiHidden/>
    <w:pPr>
      <w:spacing w:line="220" w:lineRule="atLeast"/>
      <w:ind w:left="1200" w:hanging="200"/>
    </w:pPr>
    <w:rPr>
      <w:b/>
    </w:rPr>
  </w:style>
  <w:style w:type="paragraph" w:styleId="Index7">
    <w:name w:val="index 7"/>
    <w:basedOn w:val="Normal"/>
    <w:next w:val="Normal"/>
    <w:semiHidden/>
    <w:pPr>
      <w:spacing w:line="220" w:lineRule="atLeast"/>
      <w:ind w:left="1400" w:hanging="200"/>
    </w:pPr>
    <w:rPr>
      <w:b/>
    </w:rPr>
  </w:style>
  <w:style w:type="paragraph" w:styleId="Index8">
    <w:name w:val="index 8"/>
    <w:basedOn w:val="Normal"/>
    <w:next w:val="Normal"/>
    <w:semiHidden/>
    <w:pPr>
      <w:spacing w:line="220" w:lineRule="atLeast"/>
      <w:ind w:left="1600" w:hanging="200"/>
    </w:pPr>
    <w:rPr>
      <w:b/>
    </w:rPr>
  </w:style>
  <w:style w:type="paragraph" w:styleId="Index9">
    <w:name w:val="index 9"/>
    <w:basedOn w:val="Normal"/>
    <w:next w:val="Normal"/>
    <w:semiHidden/>
    <w:pPr>
      <w:spacing w:line="220" w:lineRule="atLeast"/>
      <w:ind w:left="1800" w:hanging="200"/>
    </w:pPr>
    <w:rPr>
      <w:b/>
    </w:rPr>
  </w:style>
  <w:style w:type="paragraph" w:styleId="IndexHeading">
    <w:name w:val="index heading"/>
    <w:basedOn w:val="Normal"/>
    <w:next w:val="Index1"/>
    <w:semiHidden/>
    <w:pPr>
      <w:keepNext/>
      <w:spacing w:before="400" w:after="210"/>
      <w:jc w:val="center"/>
    </w:pPr>
  </w:style>
  <w:style w:type="paragraph" w:styleId="List">
    <w:name w:val="List"/>
    <w:basedOn w:val="Normal"/>
    <w:pPr>
      <w:ind w:left="283" w:hanging="283"/>
    </w:pPr>
  </w:style>
  <w:style w:type="paragraph" w:styleId="List2">
    <w:name w:val="List 2"/>
    <w:basedOn w:val="Normal"/>
    <w:pPr>
      <w:ind w:left="566" w:hanging="283"/>
    </w:pPr>
  </w:style>
  <w:style w:type="paragraph" w:styleId="List3">
    <w:name w:val="List 3"/>
    <w:basedOn w:val="Normal"/>
    <w:pPr>
      <w:ind w:left="849" w:hanging="283"/>
    </w:pPr>
  </w:style>
  <w:style w:type="paragraph" w:styleId="List4">
    <w:name w:val="List 4"/>
    <w:basedOn w:val="Normal"/>
    <w:pPr>
      <w:ind w:left="1132" w:hanging="283"/>
    </w:pPr>
  </w:style>
  <w:style w:type="paragraph" w:styleId="List5">
    <w:name w:val="List 5"/>
    <w:basedOn w:val="Normal"/>
    <w:pPr>
      <w:ind w:left="1415" w:hanging="283"/>
    </w:pPr>
  </w:style>
  <w:style w:type="paragraph" w:styleId="ListBullet">
    <w:name w:val="List Bullet"/>
    <w:basedOn w:val="Normal"/>
    <w:pPr>
      <w:tabs>
        <w:tab w:val="left" w:pos="360"/>
      </w:tabs>
      <w:ind w:left="360" w:hanging="360"/>
    </w:pPr>
  </w:style>
  <w:style w:type="paragraph" w:styleId="ListBullet2">
    <w:name w:val="List Bullet 2"/>
    <w:basedOn w:val="Normal"/>
    <w:pPr>
      <w:tabs>
        <w:tab w:val="left" w:pos="643"/>
      </w:tabs>
      <w:ind w:left="643" w:hanging="360"/>
    </w:pPr>
  </w:style>
  <w:style w:type="paragraph" w:styleId="ListBullet3">
    <w:name w:val="List Bullet 3"/>
    <w:basedOn w:val="Normal"/>
    <w:pPr>
      <w:tabs>
        <w:tab w:val="left" w:pos="926"/>
      </w:tabs>
      <w:ind w:left="926" w:hanging="360"/>
    </w:pPr>
  </w:style>
  <w:style w:type="paragraph" w:styleId="ListBullet4">
    <w:name w:val="List Bullet 4"/>
    <w:basedOn w:val="Normal"/>
    <w:pPr>
      <w:tabs>
        <w:tab w:val="left" w:pos="1209"/>
      </w:tabs>
      <w:ind w:left="1209" w:hanging="360"/>
    </w:pPr>
  </w:style>
  <w:style w:type="paragraph" w:styleId="ListBullet5">
    <w:name w:val="List Bullet 5"/>
    <w:basedOn w:val="Normal"/>
    <w:pPr>
      <w:numPr>
        <w:numId w:val="2"/>
      </w:numPr>
      <w:tabs>
        <w:tab w:val="clear" w:pos="360"/>
        <w:tab w:val="left" w:pos="1492"/>
      </w:tabs>
      <w:ind w:left="1492"/>
    </w:pPr>
  </w:style>
  <w:style w:type="paragraph" w:styleId="ListContinue">
    <w:name w:val="List Continue"/>
    <w:basedOn w:val="Normal"/>
    <w:pPr>
      <w:tabs>
        <w:tab w:val="left" w:pos="400"/>
      </w:tabs>
      <w:ind w:left="400" w:hanging="400"/>
    </w:pPr>
  </w:style>
  <w:style w:type="paragraph" w:styleId="ListContinue2">
    <w:name w:val="List Continue 2"/>
    <w:basedOn w:val="ListContinue"/>
    <w:pPr>
      <w:numPr>
        <w:ilvl w:val="1"/>
        <w:numId w:val="3"/>
      </w:numPr>
      <w:tabs>
        <w:tab w:val="clear" w:pos="400"/>
        <w:tab w:val="clear" w:pos="450"/>
        <w:tab w:val="left" w:pos="432"/>
        <w:tab w:val="left" w:pos="800"/>
      </w:tabs>
    </w:pPr>
  </w:style>
  <w:style w:type="paragraph" w:styleId="ListContinue3">
    <w:name w:val="List Continue 3"/>
    <w:basedOn w:val="ListContinue"/>
    <w:pPr>
      <w:numPr>
        <w:ilvl w:val="2"/>
        <w:numId w:val="3"/>
      </w:numPr>
      <w:tabs>
        <w:tab w:val="clear" w:pos="400"/>
        <w:tab w:val="left" w:pos="432"/>
        <w:tab w:val="left" w:pos="810"/>
        <w:tab w:val="left" w:pos="1200"/>
      </w:tabs>
    </w:pPr>
  </w:style>
  <w:style w:type="paragraph" w:styleId="ListContinue4">
    <w:name w:val="List Continue 4"/>
    <w:basedOn w:val="ListContinue"/>
    <w:pPr>
      <w:numPr>
        <w:ilvl w:val="3"/>
        <w:numId w:val="4"/>
      </w:numPr>
      <w:tabs>
        <w:tab w:val="clear" w:pos="400"/>
        <w:tab w:val="left" w:pos="1600"/>
      </w:tabs>
      <w:ind w:left="1600" w:hanging="400"/>
    </w:pPr>
  </w:style>
  <w:style w:type="paragraph" w:styleId="ListContinue5">
    <w:name w:val="List Continue 5"/>
    <w:basedOn w:val="Normal"/>
    <w:pPr>
      <w:spacing w:after="120"/>
      <w:ind w:left="1415"/>
    </w:pPr>
  </w:style>
  <w:style w:type="paragraph" w:styleId="ListNumber">
    <w:name w:val="List Number"/>
    <w:basedOn w:val="Normal"/>
    <w:pPr>
      <w:numPr>
        <w:numId w:val="5"/>
      </w:numPr>
      <w:tabs>
        <w:tab w:val="clear" w:pos="643"/>
        <w:tab w:val="left" w:pos="400"/>
      </w:tabs>
      <w:ind w:left="400" w:hanging="400"/>
    </w:pPr>
  </w:style>
  <w:style w:type="paragraph" w:styleId="ListNumber2">
    <w:name w:val="List Number 2"/>
    <w:basedOn w:val="Normal"/>
    <w:pPr>
      <w:numPr>
        <w:ilvl w:val="1"/>
        <w:numId w:val="6"/>
      </w:numPr>
      <w:tabs>
        <w:tab w:val="left" w:pos="800"/>
      </w:tabs>
      <w:ind w:left="800" w:hanging="400"/>
    </w:pPr>
  </w:style>
  <w:style w:type="paragraph" w:styleId="ListNumber3">
    <w:name w:val="List Number 3"/>
    <w:basedOn w:val="Normal"/>
    <w:pPr>
      <w:numPr>
        <w:ilvl w:val="2"/>
        <w:numId w:val="7"/>
      </w:numPr>
      <w:tabs>
        <w:tab w:val="clear" w:pos="1209"/>
        <w:tab w:val="left" w:pos="1200"/>
      </w:tabs>
      <w:ind w:left="1200" w:hanging="400"/>
    </w:pPr>
  </w:style>
  <w:style w:type="paragraph" w:styleId="ListNumber4">
    <w:name w:val="List Number 4"/>
    <w:basedOn w:val="Normal"/>
    <w:pPr>
      <w:numPr>
        <w:ilvl w:val="3"/>
        <w:numId w:val="8"/>
      </w:numPr>
      <w:tabs>
        <w:tab w:val="left" w:pos="1600"/>
      </w:tabs>
      <w:ind w:left="1600" w:hanging="400"/>
    </w:pPr>
  </w:style>
  <w:style w:type="paragraph" w:styleId="ListNumber5">
    <w:name w:val="List Number 5"/>
    <w:basedOn w:val="Normal"/>
    <w:pPr>
      <w:tabs>
        <w:tab w:val="left" w:pos="1492"/>
      </w:tabs>
      <w:ind w:left="1492" w:hanging="360"/>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styleId="NormalWeb">
    <w:name w:val="Normal (Web)"/>
    <w:basedOn w:val="Normal"/>
    <w:uiPriority w:val="99"/>
    <w:pPr>
      <w:spacing w:before="100" w:beforeAutospacing="1" w:after="100" w:afterAutospacing="1" w:line="240" w:lineRule="auto"/>
      <w:jc w:val="left"/>
    </w:pPr>
    <w:rPr>
      <w:rFonts w:ascii="Times New Roman" w:eastAsia="Times New Roman" w:hAnsi="Times New Roman"/>
      <w:sz w:val="24"/>
      <w:szCs w:val="24"/>
      <w:lang w:eastAsia="en-GB"/>
    </w:rPr>
  </w:style>
  <w:style w:type="paragraph" w:styleId="NormalIndent">
    <w:name w:val="Normal Indent"/>
    <w:basedOn w:val="Normal"/>
    <w:pPr>
      <w:ind w:left="708"/>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252"/>
    </w:pPr>
  </w:style>
  <w:style w:type="paragraph" w:styleId="Subtitle">
    <w:name w:val="Subtitle"/>
    <w:basedOn w:val="Normal"/>
    <w:qFormat/>
    <w:pPr>
      <w:spacing w:after="60"/>
      <w:jc w:val="center"/>
      <w:outlineLvl w:val="1"/>
    </w:pPr>
    <w:rPr>
      <w:sz w:val="24"/>
    </w:rPr>
  </w:style>
  <w:style w:type="paragraph" w:styleId="TableofAuthorities">
    <w:name w:val="table of authorities"/>
    <w:basedOn w:val="Normal"/>
    <w:next w:val="Normal"/>
    <w:semiHidden/>
    <w:pPr>
      <w:ind w:left="200" w:hanging="200"/>
    </w:pPr>
  </w:style>
  <w:style w:type="paragraph" w:styleId="TableofFigures">
    <w:name w:val="table of figures"/>
    <w:basedOn w:val="Normal"/>
    <w:next w:val="Normal"/>
    <w:semiHidden/>
    <w:pPr>
      <w:ind w:left="400" w:hanging="400"/>
    </w:pPr>
  </w:style>
  <w:style w:type="paragraph" w:styleId="Title">
    <w:name w:val="Title"/>
    <w:basedOn w:val="Normal"/>
    <w:qFormat/>
    <w:pPr>
      <w:spacing w:before="240" w:after="60"/>
      <w:jc w:val="center"/>
      <w:outlineLvl w:val="0"/>
    </w:pPr>
    <w:rPr>
      <w:b/>
      <w:kern w:val="28"/>
      <w:sz w:val="32"/>
    </w:rPr>
  </w:style>
  <w:style w:type="paragraph" w:styleId="TOAHeading">
    <w:name w:val="toa heading"/>
    <w:basedOn w:val="Normal"/>
    <w:next w:val="Normal"/>
    <w:semiHidden/>
    <w:pPr>
      <w:spacing w:before="120"/>
    </w:pPr>
    <w:rPr>
      <w:b/>
      <w:sz w:val="24"/>
    </w:rPr>
  </w:style>
  <w:style w:type="paragraph" w:styleId="TOC1">
    <w:name w:val="toc 1"/>
    <w:basedOn w:val="Normal"/>
    <w:next w:val="Normal"/>
    <w:uiPriority w:val="39"/>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pPr>
      <w:spacing w:before="0"/>
    </w:pPr>
  </w:style>
  <w:style w:type="paragraph" w:styleId="TOC3">
    <w:name w:val="toc 3"/>
    <w:basedOn w:val="TOC2"/>
    <w:next w:val="Normal"/>
    <w:uiPriority w:val="39"/>
  </w:style>
  <w:style w:type="paragraph" w:styleId="TOC4">
    <w:name w:val="toc 4"/>
    <w:basedOn w:val="TOC2"/>
    <w:next w:val="Normal"/>
    <w:uiPriority w:val="39"/>
    <w:pPr>
      <w:tabs>
        <w:tab w:val="clear" w:pos="720"/>
        <w:tab w:val="left" w:pos="1140"/>
      </w:tabs>
      <w:ind w:left="1140" w:hanging="1140"/>
    </w:pPr>
  </w:style>
  <w:style w:type="paragraph" w:styleId="TOC5">
    <w:name w:val="toc 5"/>
    <w:basedOn w:val="TOC4"/>
    <w:next w:val="Normal"/>
    <w:uiPriority w:val="39"/>
  </w:style>
  <w:style w:type="paragraph" w:styleId="TOC6">
    <w:name w:val="toc 6"/>
    <w:basedOn w:val="TOC4"/>
    <w:next w:val="Normal"/>
    <w:uiPriority w:val="39"/>
    <w:pPr>
      <w:tabs>
        <w:tab w:val="clear" w:pos="1140"/>
        <w:tab w:val="left" w:pos="1440"/>
      </w:tabs>
      <w:ind w:left="1440" w:hanging="1440"/>
    </w:pPr>
  </w:style>
  <w:style w:type="paragraph" w:styleId="TOC7">
    <w:name w:val="toc 7"/>
    <w:basedOn w:val="TOC4"/>
    <w:next w:val="Normal"/>
    <w:uiPriority w:val="39"/>
    <w:pPr>
      <w:tabs>
        <w:tab w:val="clear" w:pos="1140"/>
        <w:tab w:val="left" w:pos="1440"/>
      </w:tabs>
      <w:ind w:left="1440" w:hanging="1440"/>
    </w:pPr>
  </w:style>
  <w:style w:type="paragraph" w:styleId="TOC8">
    <w:name w:val="toc 8"/>
    <w:basedOn w:val="TOC4"/>
    <w:next w:val="Normal"/>
    <w:uiPriority w:val="39"/>
    <w:pPr>
      <w:tabs>
        <w:tab w:val="clear" w:pos="1140"/>
        <w:tab w:val="left" w:pos="1440"/>
      </w:tabs>
      <w:ind w:left="1440" w:hanging="1440"/>
    </w:pPr>
  </w:style>
  <w:style w:type="paragraph" w:styleId="TOC9">
    <w:name w:val="toc 9"/>
    <w:basedOn w:val="TOC1"/>
    <w:next w:val="Normal"/>
    <w:uiPriority w:val="39"/>
    <w:pPr>
      <w:tabs>
        <w:tab w:val="clear" w:pos="720"/>
      </w:tabs>
      <w:ind w:left="0" w:firstLine="0"/>
    </w:pPr>
  </w:style>
  <w:style w:type="character" w:styleId="CommentReference">
    <w:name w:val="annotation reference"/>
    <w:uiPriority w:val="99"/>
    <w:rPr>
      <w:sz w:val="16"/>
      <w:lang w:val="fr-FR"/>
    </w:rPr>
  </w:style>
  <w:style w:type="character" w:styleId="Emphasis">
    <w:name w:val="Emphasis"/>
    <w:qFormat/>
    <w:rPr>
      <w:i/>
      <w:lang w:val="fr-FR"/>
    </w:rPr>
  </w:style>
  <w:style w:type="character" w:styleId="EndnoteReference">
    <w:name w:val="endnote reference"/>
    <w:semiHidden/>
    <w:rPr>
      <w:vertAlign w:val="superscript"/>
      <w:lang w:val="fr-FR"/>
    </w:rPr>
  </w:style>
  <w:style w:type="character" w:styleId="FollowedHyperlink">
    <w:name w:val="FollowedHyperlink"/>
    <w:rPr>
      <w:color w:val="800080"/>
      <w:u w:val="single"/>
      <w:lang w:val="fr-FR"/>
    </w:rPr>
  </w:style>
  <w:style w:type="character" w:styleId="FootnoteReference">
    <w:name w:val="footnote reference"/>
    <w:semiHidden/>
    <w:qFormat/>
    <w:rPr>
      <w:position w:val="6"/>
      <w:sz w:val="16"/>
      <w:vertAlign w:val="baseline"/>
      <w:lang w:val="fr-FR"/>
    </w:rPr>
  </w:style>
  <w:style w:type="character" w:styleId="Hyperlink">
    <w:name w:val="Hyperlink"/>
    <w:uiPriority w:val="99"/>
    <w:qFormat/>
    <w:rPr>
      <w:color w:val="0000FF"/>
      <w:u w:val="single"/>
      <w:lang w:val="fr-FR"/>
    </w:rPr>
  </w:style>
  <w:style w:type="character" w:styleId="LineNumber">
    <w:name w:val="line number"/>
    <w:rPr>
      <w:lang w:val="fr-FR"/>
    </w:rPr>
  </w:style>
  <w:style w:type="character" w:styleId="PageNumber">
    <w:name w:val="page number"/>
    <w:rPr>
      <w:lang w:val="fr-FR"/>
    </w:rPr>
  </w:style>
  <w:style w:type="character" w:styleId="Strong">
    <w:name w:val="Strong"/>
    <w:qFormat/>
    <w:rPr>
      <w:b/>
      <w:lang w:val="fr-FR"/>
    </w:rPr>
  </w:style>
  <w:style w:type="table" w:styleId="TableGrid">
    <w:name w:val="Table Grid"/>
    <w:basedOn w:val="TableNormal"/>
    <w:uiPriority w:val="59"/>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a2"/>
    <w:basedOn w:val="Heading2"/>
    <w:next w:val="Normal"/>
    <w:pPr>
      <w:numPr>
        <w:numId w:val="9"/>
      </w:numPr>
      <w:tabs>
        <w:tab w:val="clear" w:pos="540"/>
        <w:tab w:val="clear" w:pos="700"/>
        <w:tab w:val="left" w:pos="360"/>
        <w:tab w:val="left" w:pos="500"/>
        <w:tab w:val="left" w:pos="720"/>
      </w:tabs>
      <w:spacing w:before="270" w:line="270" w:lineRule="exact"/>
      <w:ind w:left="0" w:firstLine="0"/>
    </w:pPr>
    <w:rPr>
      <w:sz w:val="24"/>
    </w:rPr>
  </w:style>
  <w:style w:type="paragraph" w:customStyle="1" w:styleId="a3">
    <w:name w:val="a3"/>
    <w:basedOn w:val="Heading3"/>
    <w:next w:val="Normal"/>
    <w:qFormat/>
    <w:pPr>
      <w:numPr>
        <w:numId w:val="9"/>
      </w:numPr>
      <w:tabs>
        <w:tab w:val="clear" w:pos="660"/>
        <w:tab w:val="left" w:pos="640"/>
        <w:tab w:val="left" w:pos="720"/>
      </w:tabs>
      <w:spacing w:line="250" w:lineRule="exact"/>
      <w:ind w:left="0" w:firstLine="0"/>
    </w:pPr>
    <w:rPr>
      <w:sz w:val="22"/>
    </w:rPr>
  </w:style>
  <w:style w:type="paragraph" w:customStyle="1" w:styleId="a4">
    <w:name w:val="a4"/>
    <w:basedOn w:val="Heading4"/>
    <w:next w:val="Normal"/>
    <w:qFormat/>
    <w:pPr>
      <w:numPr>
        <w:numId w:val="9"/>
      </w:numPr>
      <w:tabs>
        <w:tab w:val="clear" w:pos="940"/>
        <w:tab w:val="clear" w:pos="1140"/>
        <w:tab w:val="clear" w:pos="1360"/>
        <w:tab w:val="left" w:pos="880"/>
        <w:tab w:val="left" w:pos="1080"/>
      </w:tabs>
      <w:ind w:left="0" w:firstLine="0"/>
    </w:pPr>
  </w:style>
  <w:style w:type="paragraph" w:customStyle="1" w:styleId="a5">
    <w:name w:val="a5"/>
    <w:basedOn w:val="Heading5"/>
    <w:next w:val="Normal"/>
    <w:qFormat/>
    <w:pPr>
      <w:numPr>
        <w:numId w:val="9"/>
      </w:numPr>
      <w:tabs>
        <w:tab w:val="left" w:pos="1080"/>
        <w:tab w:val="left" w:pos="1140"/>
        <w:tab w:val="left" w:pos="1360"/>
      </w:tabs>
    </w:pPr>
  </w:style>
  <w:style w:type="paragraph" w:customStyle="1" w:styleId="a6">
    <w:name w:val="a6"/>
    <w:basedOn w:val="Heading6"/>
    <w:next w:val="Normal"/>
    <w:pPr>
      <w:numPr>
        <w:numId w:val="9"/>
      </w:numPr>
      <w:tabs>
        <w:tab w:val="left" w:pos="1140"/>
        <w:tab w:val="left" w:pos="1360"/>
        <w:tab w:val="left" w:pos="1440"/>
      </w:tabs>
    </w:pPr>
  </w:style>
  <w:style w:type="paragraph" w:customStyle="1" w:styleId="ANNEX">
    <w:name w:val="ANNEX"/>
    <w:basedOn w:val="Normal"/>
    <w:next w:val="Normal"/>
    <w:qFormat/>
    <w:pPr>
      <w:keepNext/>
      <w:pageBreakBefore/>
      <w:numPr>
        <w:numId w:val="9"/>
      </w:numPr>
      <w:spacing w:after="760" w:line="310" w:lineRule="exact"/>
      <w:jc w:val="center"/>
      <w:outlineLvl w:val="0"/>
    </w:pPr>
    <w:rPr>
      <w:b/>
      <w:sz w:val="28"/>
    </w:rPr>
  </w:style>
  <w:style w:type="paragraph" w:customStyle="1" w:styleId="ANNEXN">
    <w:name w:val="ANNEXN"/>
    <w:basedOn w:val="ANNEX"/>
    <w:next w:val="Normal"/>
    <w:qFormat/>
    <w:pPr>
      <w:numPr>
        <w:numId w:val="0"/>
      </w:numPr>
    </w:pPr>
  </w:style>
  <w:style w:type="paragraph" w:customStyle="1" w:styleId="ANNEXZ">
    <w:name w:val="ANNEXZ"/>
    <w:basedOn w:val="ANNEX"/>
    <w:next w:val="Normal"/>
    <w:qFormat/>
    <w:pPr>
      <w:numPr>
        <w:numId w:val="0"/>
      </w:numPr>
    </w:pPr>
  </w:style>
  <w:style w:type="paragraph" w:customStyle="1" w:styleId="Bibliography1">
    <w:name w:val="Bibliography1"/>
    <w:basedOn w:val="Normal"/>
    <w:qFormat/>
    <w:pPr>
      <w:numPr>
        <w:numId w:val="3"/>
      </w:numPr>
      <w:tabs>
        <w:tab w:val="left" w:pos="432"/>
        <w:tab w:val="left" w:pos="660"/>
      </w:tabs>
    </w:pPr>
  </w:style>
  <w:style w:type="paragraph" w:customStyle="1" w:styleId="Definition">
    <w:name w:val="Definition"/>
    <w:basedOn w:val="Normal"/>
    <w:next w:val="Normal"/>
    <w:qFormat/>
  </w:style>
  <w:style w:type="character" w:customStyle="1" w:styleId="Defterms">
    <w:name w:val="Defterms"/>
    <w:qFormat/>
    <w:rPr>
      <w:color w:val="auto"/>
      <w:lang w:val="fr-FR"/>
    </w:rPr>
  </w:style>
  <w:style w:type="paragraph" w:customStyle="1" w:styleId="dl">
    <w:name w:val="dl"/>
    <w:basedOn w:val="Normal"/>
    <w:qFormat/>
    <w:pPr>
      <w:ind w:left="800" w:hanging="400"/>
    </w:pPr>
  </w:style>
  <w:style w:type="paragraph" w:customStyle="1" w:styleId="Example">
    <w:name w:val="Example"/>
    <w:basedOn w:val="Normal"/>
    <w:next w:val="Normal"/>
    <w:qFormat/>
    <w:pPr>
      <w:tabs>
        <w:tab w:val="left" w:pos="1360"/>
      </w:tabs>
      <w:spacing w:line="210" w:lineRule="atLeast"/>
    </w:pPr>
    <w:rPr>
      <w:sz w:val="18"/>
    </w:rPr>
  </w:style>
  <w:style w:type="character" w:customStyle="1" w:styleId="ExtXref">
    <w:name w:val="ExtXref"/>
    <w:rPr>
      <w:color w:val="auto"/>
      <w:lang w:val="fr-FR"/>
    </w:rPr>
  </w:style>
  <w:style w:type="paragraph" w:customStyle="1" w:styleId="Figurefootnote">
    <w:name w:val="Figure footnote"/>
    <w:basedOn w:val="Normal"/>
    <w:qFormat/>
    <w:pPr>
      <w:keepNext/>
      <w:tabs>
        <w:tab w:val="left" w:pos="340"/>
      </w:tabs>
      <w:spacing w:after="60" w:line="210" w:lineRule="atLeast"/>
    </w:pPr>
    <w:rPr>
      <w:sz w:val="18"/>
    </w:rPr>
  </w:style>
  <w:style w:type="paragraph" w:customStyle="1" w:styleId="Figuretitle">
    <w:name w:val="Figure title"/>
    <w:basedOn w:val="Normal"/>
    <w:next w:val="Normal"/>
    <w:qFormat/>
    <w:pPr>
      <w:suppressAutoHyphens/>
      <w:spacing w:before="220" w:after="220"/>
      <w:jc w:val="center"/>
    </w:pPr>
    <w:rPr>
      <w:b/>
    </w:rPr>
  </w:style>
  <w:style w:type="paragraph" w:customStyle="1" w:styleId="Foreword">
    <w:name w:val="Foreword"/>
    <w:basedOn w:val="Normal"/>
    <w:next w:val="Normal"/>
    <w:qFormat/>
    <w:rPr>
      <w:color w:val="0000FF"/>
    </w:rPr>
  </w:style>
  <w:style w:type="paragraph" w:customStyle="1" w:styleId="Formula">
    <w:name w:val="Formula"/>
    <w:basedOn w:val="Normal"/>
    <w:next w:val="Normal"/>
    <w:qFormat/>
    <w:pPr>
      <w:tabs>
        <w:tab w:val="right" w:pos="9752"/>
      </w:tabs>
      <w:spacing w:after="220"/>
      <w:ind w:left="403"/>
      <w:jc w:val="left"/>
    </w:pPr>
  </w:style>
  <w:style w:type="paragraph" w:customStyle="1" w:styleId="Introduction">
    <w:name w:val="Introduction"/>
    <w:basedOn w:val="Normal"/>
    <w:next w:val="Normal"/>
    <w:pPr>
      <w:keepNext/>
      <w:pageBreakBefore/>
      <w:tabs>
        <w:tab w:val="left" w:pos="400"/>
      </w:tabs>
      <w:suppressAutoHyphens/>
      <w:spacing w:before="960" w:after="310" w:line="310" w:lineRule="exact"/>
      <w:jc w:val="left"/>
    </w:pPr>
    <w:rPr>
      <w:b/>
      <w:sz w:val="28"/>
    </w:rPr>
  </w:style>
  <w:style w:type="paragraph" w:customStyle="1" w:styleId="MSDNFR">
    <w:name w:val="MSDNFR"/>
    <w:basedOn w:val="Normal"/>
    <w:next w:val="Normal"/>
    <w:pPr>
      <w:spacing w:line="220" w:lineRule="atLeast"/>
    </w:pPr>
    <w:rPr>
      <w:color w:val="0000FF"/>
    </w:rPr>
  </w:style>
  <w:style w:type="paragraph" w:customStyle="1" w:styleId="na2">
    <w:name w:val="na2"/>
    <w:basedOn w:val="a2"/>
    <w:next w:val="Normal"/>
    <w:pPr>
      <w:numPr>
        <w:ilvl w:val="0"/>
        <w:numId w:val="0"/>
      </w:numPr>
    </w:pPr>
  </w:style>
  <w:style w:type="paragraph" w:customStyle="1" w:styleId="na3">
    <w:name w:val="na3"/>
    <w:basedOn w:val="a3"/>
    <w:next w:val="Normal"/>
    <w:pPr>
      <w:numPr>
        <w:ilvl w:val="0"/>
        <w:numId w:val="0"/>
      </w:numPr>
    </w:pPr>
  </w:style>
  <w:style w:type="paragraph" w:customStyle="1" w:styleId="na4">
    <w:name w:val="na4"/>
    <w:basedOn w:val="a4"/>
    <w:next w:val="Normal"/>
    <w:pPr>
      <w:numPr>
        <w:ilvl w:val="0"/>
        <w:numId w:val="0"/>
      </w:numPr>
      <w:tabs>
        <w:tab w:val="clear" w:pos="1080"/>
        <w:tab w:val="left" w:pos="1060"/>
      </w:tabs>
    </w:pPr>
  </w:style>
  <w:style w:type="paragraph" w:customStyle="1" w:styleId="na5">
    <w:name w:val="na5"/>
    <w:basedOn w:val="a5"/>
    <w:next w:val="Normal"/>
    <w:pPr>
      <w:numPr>
        <w:ilvl w:val="0"/>
        <w:numId w:val="0"/>
      </w:numPr>
    </w:pPr>
  </w:style>
  <w:style w:type="paragraph" w:customStyle="1" w:styleId="na6">
    <w:name w:val="na6"/>
    <w:basedOn w:val="a6"/>
    <w:next w:val="Normal"/>
    <w:pPr>
      <w:numPr>
        <w:ilvl w:val="0"/>
        <w:numId w:val="0"/>
      </w:numPr>
    </w:pPr>
  </w:style>
  <w:style w:type="paragraph" w:customStyle="1" w:styleId="Note">
    <w:name w:val="Note"/>
    <w:basedOn w:val="Normal"/>
    <w:next w:val="Normal"/>
    <w:pPr>
      <w:tabs>
        <w:tab w:val="left" w:pos="960"/>
      </w:tabs>
      <w:spacing w:line="210" w:lineRule="atLeast"/>
    </w:pPr>
    <w:rPr>
      <w:sz w:val="18"/>
    </w:rPr>
  </w:style>
  <w:style w:type="paragraph" w:customStyle="1" w:styleId="p2">
    <w:name w:val="p2"/>
    <w:basedOn w:val="Normal"/>
    <w:next w:val="Normal"/>
    <w:pPr>
      <w:tabs>
        <w:tab w:val="left" w:pos="560"/>
      </w:tabs>
    </w:pPr>
  </w:style>
  <w:style w:type="paragraph" w:customStyle="1" w:styleId="p3">
    <w:name w:val="p3"/>
    <w:basedOn w:val="Normal"/>
    <w:next w:val="Normal"/>
    <w:pPr>
      <w:tabs>
        <w:tab w:val="left" w:pos="720"/>
      </w:tabs>
    </w:pPr>
  </w:style>
  <w:style w:type="paragraph" w:customStyle="1" w:styleId="p4">
    <w:name w:val="p4"/>
    <w:basedOn w:val="Normal"/>
    <w:next w:val="Normal"/>
    <w:pPr>
      <w:tabs>
        <w:tab w:val="left" w:pos="1100"/>
      </w:tabs>
    </w:pPr>
  </w:style>
  <w:style w:type="paragraph" w:customStyle="1" w:styleId="p5">
    <w:name w:val="p5"/>
    <w:basedOn w:val="Normal"/>
    <w:next w:val="Normal"/>
    <w:pPr>
      <w:tabs>
        <w:tab w:val="left" w:pos="1100"/>
      </w:tabs>
    </w:pPr>
  </w:style>
  <w:style w:type="paragraph" w:customStyle="1" w:styleId="p6">
    <w:name w:val="p6"/>
    <w:basedOn w:val="Normal"/>
    <w:next w:val="Normal"/>
    <w:pPr>
      <w:tabs>
        <w:tab w:val="left" w:pos="1440"/>
      </w:tabs>
    </w:pPr>
  </w:style>
  <w:style w:type="paragraph" w:customStyle="1" w:styleId="RefNorm">
    <w:name w:val="RefNorm"/>
    <w:basedOn w:val="Normal"/>
    <w:next w:val="Normal"/>
  </w:style>
  <w:style w:type="paragraph" w:customStyle="1" w:styleId="Special">
    <w:name w:val="Special"/>
    <w:basedOn w:val="Normal"/>
    <w:next w:val="Normal"/>
  </w:style>
  <w:style w:type="paragraph" w:customStyle="1" w:styleId="Tablefootnote">
    <w:name w:val="Table footnote"/>
    <w:basedOn w:val="Normal"/>
    <w:pPr>
      <w:tabs>
        <w:tab w:val="left" w:pos="340"/>
      </w:tabs>
      <w:spacing w:before="60" w:after="60" w:line="190" w:lineRule="atLeast"/>
    </w:pPr>
    <w:rPr>
      <w:sz w:val="16"/>
    </w:rPr>
  </w:style>
  <w:style w:type="paragraph" w:customStyle="1" w:styleId="Tabletitle">
    <w:name w:val="Table title"/>
    <w:basedOn w:val="Normal"/>
    <w:next w:val="Normal"/>
    <w:pPr>
      <w:keepNext/>
      <w:suppressAutoHyphens/>
      <w:spacing w:before="120" w:after="120" w:line="230" w:lineRule="exact"/>
      <w:jc w:val="center"/>
    </w:pPr>
    <w:rPr>
      <w:b/>
    </w:rPr>
  </w:style>
  <w:style w:type="character" w:customStyle="1" w:styleId="TableFootNoteXref">
    <w:name w:val="TableFootNoteXref"/>
    <w:rPr>
      <w:position w:val="6"/>
      <w:sz w:val="14"/>
      <w:lang w:val="fr-FR"/>
    </w:rPr>
  </w:style>
  <w:style w:type="paragraph" w:customStyle="1" w:styleId="Terms">
    <w:name w:val="Term(s)"/>
    <w:basedOn w:val="Normal"/>
    <w:next w:val="Definition"/>
    <w:pPr>
      <w:keepNext/>
      <w:suppressAutoHyphens/>
      <w:spacing w:after="0"/>
      <w:jc w:val="left"/>
    </w:pPr>
    <w:rPr>
      <w:b/>
    </w:rPr>
  </w:style>
  <w:style w:type="paragraph" w:customStyle="1" w:styleId="TermNum">
    <w:name w:val="TermNum"/>
    <w:basedOn w:val="Normal"/>
    <w:next w:val="Terms"/>
    <w:pPr>
      <w:keepNext/>
      <w:spacing w:after="0"/>
    </w:pPr>
    <w:rPr>
      <w:b/>
    </w:rPr>
  </w:style>
  <w:style w:type="paragraph" w:customStyle="1" w:styleId="zzBiblio">
    <w:name w:val="zzBiblio"/>
    <w:basedOn w:val="Normal"/>
    <w:next w:val="Bibliography1"/>
    <w:pPr>
      <w:pageBreakBefore/>
      <w:spacing w:after="760" w:line="310" w:lineRule="exact"/>
      <w:jc w:val="center"/>
    </w:pPr>
    <w:rPr>
      <w:b/>
      <w:sz w:val="28"/>
    </w:rPr>
  </w:style>
  <w:style w:type="paragraph" w:customStyle="1" w:styleId="zzContents">
    <w:name w:val="zzContents"/>
    <w:basedOn w:val="Introduction"/>
    <w:next w:val="TOC1"/>
    <w:pPr>
      <w:tabs>
        <w:tab w:val="clear" w:pos="400"/>
      </w:tabs>
    </w:pPr>
  </w:style>
  <w:style w:type="paragraph" w:customStyle="1" w:styleId="zzCopyright">
    <w:name w:val="zzCopyright"/>
    <w:basedOn w:val="Normal"/>
    <w:next w:val="Normal"/>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Normal"/>
    <w:pPr>
      <w:spacing w:after="220"/>
      <w:jc w:val="right"/>
    </w:pPr>
    <w:rPr>
      <w:b/>
      <w:color w:val="000000"/>
      <w:sz w:val="24"/>
    </w:rPr>
  </w:style>
  <w:style w:type="paragraph" w:customStyle="1" w:styleId="zzForeword">
    <w:name w:val="zzForeword"/>
    <w:basedOn w:val="Introduction"/>
    <w:next w:val="Normal"/>
    <w:pPr>
      <w:tabs>
        <w:tab w:val="clear" w:pos="400"/>
      </w:tabs>
    </w:pPr>
    <w:rPr>
      <w:color w:val="0000FF"/>
    </w:rPr>
  </w:style>
  <w:style w:type="paragraph" w:customStyle="1" w:styleId="zzHelp">
    <w:name w:val="zzHelp"/>
    <w:basedOn w:val="Normal"/>
    <w:rPr>
      <w:color w:val="008000"/>
    </w:rPr>
  </w:style>
  <w:style w:type="paragraph" w:customStyle="1" w:styleId="zzIndex">
    <w:name w:val="zzIndex"/>
    <w:basedOn w:val="zzBiblio"/>
    <w:next w:val="IndexHeading"/>
  </w:style>
  <w:style w:type="paragraph" w:customStyle="1" w:styleId="zzLc5">
    <w:name w:val="zzLc5"/>
    <w:basedOn w:val="Normal"/>
    <w:next w:val="Normal"/>
    <w:pPr>
      <w:jc w:val="left"/>
    </w:pPr>
  </w:style>
  <w:style w:type="paragraph" w:customStyle="1" w:styleId="zzLc6">
    <w:name w:val="zzLc6"/>
    <w:basedOn w:val="Normal"/>
    <w:next w:val="Normal"/>
    <w:pPr>
      <w:jc w:val="left"/>
    </w:pPr>
  </w:style>
  <w:style w:type="paragraph" w:customStyle="1" w:styleId="zzLn5">
    <w:name w:val="zzLn5"/>
    <w:basedOn w:val="Normal"/>
    <w:next w:val="Normal"/>
    <w:pPr>
      <w:jc w:val="left"/>
    </w:pPr>
  </w:style>
  <w:style w:type="paragraph" w:customStyle="1" w:styleId="zzLn6">
    <w:name w:val="zzLn6"/>
    <w:basedOn w:val="Normal"/>
    <w:next w:val="Normal"/>
    <w:pPr>
      <w:jc w:val="left"/>
    </w:pPr>
  </w:style>
  <w:style w:type="paragraph" w:customStyle="1" w:styleId="zzSTDTitle">
    <w:name w:val="zzSTDTitle"/>
    <w:basedOn w:val="Normal"/>
    <w:next w:val="Normal"/>
    <w:pPr>
      <w:suppressAutoHyphens/>
      <w:spacing w:before="400" w:after="760" w:line="350" w:lineRule="exact"/>
      <w:jc w:val="left"/>
    </w:pPr>
    <w:rPr>
      <w:b/>
      <w:color w:val="0000FF"/>
      <w:sz w:val="32"/>
    </w:rPr>
  </w:style>
  <w:style w:type="paragraph" w:customStyle="1" w:styleId="Tabletext10">
    <w:name w:val="Table text (10)"/>
    <w:basedOn w:val="Normal"/>
    <w:pPr>
      <w:spacing w:before="60" w:after="60"/>
    </w:pPr>
  </w:style>
  <w:style w:type="paragraph" w:customStyle="1" w:styleId="Tabletext9">
    <w:name w:val="Table text (9)"/>
    <w:basedOn w:val="Normal"/>
    <w:pPr>
      <w:spacing w:before="60" w:after="60" w:line="210" w:lineRule="atLeast"/>
    </w:pPr>
    <w:rPr>
      <w:sz w:val="18"/>
    </w:rPr>
  </w:style>
  <w:style w:type="paragraph" w:customStyle="1" w:styleId="Tabletext8">
    <w:name w:val="Table text (8)"/>
    <w:basedOn w:val="Normal"/>
    <w:pPr>
      <w:spacing w:before="60" w:after="60" w:line="190" w:lineRule="atLeast"/>
    </w:pPr>
    <w:rPr>
      <w:sz w:val="16"/>
    </w:rPr>
  </w:style>
  <w:style w:type="paragraph" w:customStyle="1" w:styleId="Tabletext7">
    <w:name w:val="Table text (7)"/>
    <w:basedOn w:val="Normal"/>
    <w:pPr>
      <w:spacing w:before="60" w:after="60" w:line="170" w:lineRule="atLeast"/>
    </w:pPr>
    <w:rPr>
      <w:sz w:val="14"/>
    </w:rPr>
  </w:style>
  <w:style w:type="paragraph" w:customStyle="1" w:styleId="Tabletext">
    <w:name w:val="Table text"/>
    <w:rPr>
      <w:rFonts w:ascii="Helvetica" w:eastAsia="Times New Roman" w:hAnsi="Helvetica"/>
      <w:sz w:val="16"/>
      <w:szCs w:val="16"/>
      <w:lang w:val="en-GB" w:eastAsia="en-US"/>
    </w:rPr>
  </w:style>
  <w:style w:type="paragraph" w:customStyle="1" w:styleId="Default">
    <w:name w:val="Default"/>
    <w:pPr>
      <w:autoSpaceDE w:val="0"/>
      <w:autoSpaceDN w:val="0"/>
      <w:adjustRightInd w:val="0"/>
    </w:pPr>
    <w:rPr>
      <w:rFonts w:ascii="Arial" w:eastAsia="Times New Roman" w:hAnsi="Arial" w:cs="Arial"/>
      <w:color w:val="000000"/>
      <w:sz w:val="24"/>
      <w:szCs w:val="24"/>
      <w:lang w:val="en-US" w:eastAsia="en-US"/>
    </w:rPr>
  </w:style>
  <w:style w:type="character" w:customStyle="1" w:styleId="attr-list">
    <w:name w:val="attr-list"/>
  </w:style>
  <w:style w:type="paragraph" w:customStyle="1" w:styleId="NormalWeb1">
    <w:name w:val="Normal (Web)1"/>
    <w:basedOn w:val="Normal"/>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snapToGrid w:val="0"/>
      <w:lang w:val="en-GB" w:eastAsia="en-US"/>
    </w:rPr>
  </w:style>
  <w:style w:type="paragraph" w:customStyle="1" w:styleId="Small">
    <w:name w:val="Small"/>
    <w:basedOn w:val="Normal"/>
    <w:qFormat/>
    <w:pPr>
      <w:widowControl w:val="0"/>
      <w:spacing w:before="20" w:after="0" w:line="240" w:lineRule="auto"/>
      <w:jc w:val="left"/>
    </w:pPr>
    <w:rPr>
      <w:rFonts w:eastAsia="Times New Roman"/>
      <w:snapToGrid w:val="0"/>
      <w:sz w:val="16"/>
      <w:szCs w:val="16"/>
      <w:lang w:eastAsia="en-US"/>
    </w:rPr>
  </w:style>
  <w:style w:type="paragraph" w:customStyle="1" w:styleId="Revision1">
    <w:name w:val="Revision1"/>
    <w:hidden/>
    <w:uiPriority w:val="99"/>
    <w:semiHidden/>
    <w:rPr>
      <w:rFonts w:ascii="Arial" w:hAnsi="Arial"/>
      <w:lang w:val="en-GB" w:eastAsia="ja-JP"/>
    </w:rPr>
  </w:style>
  <w:style w:type="paragraph" w:customStyle="1" w:styleId="ListParagraph1">
    <w:name w:val="List Paragraph1"/>
    <w:basedOn w:val="Normal"/>
    <w:uiPriority w:val="34"/>
    <w:qFormat/>
    <w:pPr>
      <w:ind w:left="720"/>
    </w:pPr>
  </w:style>
  <w:style w:type="paragraph" w:customStyle="1" w:styleId="Figuretitle2">
    <w:name w:val="Figure title2"/>
    <w:basedOn w:val="Normal"/>
    <w:next w:val="Normal"/>
    <w:pPr>
      <w:suppressAutoHyphens/>
      <w:spacing w:before="220" w:after="220"/>
      <w:jc w:val="center"/>
    </w:pPr>
    <w:rPr>
      <w:b/>
      <w:lang w:val="de-DE" w:eastAsia="ar-SA"/>
    </w:rPr>
  </w:style>
  <w:style w:type="paragraph" w:customStyle="1" w:styleId="ISOComments">
    <w:name w:val="ISO_Comments"/>
    <w:basedOn w:val="Normal"/>
    <w:pPr>
      <w:spacing w:before="210" w:after="0" w:line="210" w:lineRule="exact"/>
      <w:jc w:val="left"/>
    </w:pPr>
    <w:rPr>
      <w:rFonts w:eastAsia="Times New Roman"/>
      <w:sz w:val="18"/>
      <w:lang w:eastAsia="en-US"/>
    </w:rPr>
  </w:style>
  <w:style w:type="paragraph" w:customStyle="1" w:styleId="ISOChange">
    <w:name w:val="ISO_Change"/>
    <w:basedOn w:val="Normal"/>
    <w:pPr>
      <w:spacing w:before="210" w:after="0" w:line="210" w:lineRule="exact"/>
      <w:jc w:val="left"/>
    </w:pPr>
    <w:rPr>
      <w:rFonts w:eastAsia="Times New Roman"/>
      <w:sz w:val="18"/>
      <w:lang w:eastAsia="en-US"/>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uiPriority w:val="99"/>
    <w:rPr>
      <w:rFonts w:ascii="Arial" w:hAnsi="Arial"/>
      <w:lang w:val="en-GB" w:eastAsia="ja-JP"/>
    </w:rPr>
  </w:style>
  <w:style w:type="paragraph" w:customStyle="1" w:styleId="Firstparagraph">
    <w:name w:val="First paragraph"/>
    <w:basedOn w:val="Normal"/>
    <w:next w:val="Normal"/>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Normal"/>
    <w:pPr>
      <w:spacing w:before="210" w:after="0" w:line="210" w:lineRule="exact"/>
      <w:jc w:val="left"/>
    </w:pPr>
    <w:rPr>
      <w:rFonts w:eastAsia="Times New Roman"/>
      <w:sz w:val="18"/>
      <w:lang w:eastAsia="en-US"/>
    </w:rPr>
  </w:style>
  <w:style w:type="paragraph" w:customStyle="1" w:styleId="subpara">
    <w:name w:val="sub para"/>
    <w:basedOn w:val="Normal"/>
    <w:pPr>
      <w:spacing w:before="60" w:after="60" w:line="240" w:lineRule="auto"/>
      <w:ind w:left="1134" w:right="794" w:hanging="567"/>
    </w:pPr>
    <w:rPr>
      <w:rFonts w:ascii="Arial Narrow" w:eastAsia="Times New Roman" w:hAnsi="Arial Narrow"/>
      <w:sz w:val="22"/>
      <w:lang w:val="en-AU" w:eastAsia="en-US"/>
    </w:rPr>
  </w:style>
  <w:style w:type="character" w:customStyle="1" w:styleId="Heading3Char">
    <w:name w:val="Heading 3 Char"/>
    <w:link w:val="Heading3"/>
    <w:qFormat/>
    <w:rPr>
      <w:rFonts w:ascii="Arial" w:hAnsi="Arial"/>
      <w:b/>
      <w:bCs/>
      <w:lang w:val="en-GB" w:eastAsia="ja-JP"/>
    </w:rPr>
  </w:style>
  <w:style w:type="character" w:customStyle="1" w:styleId="Heading4Char">
    <w:name w:val="Heading 4 Char"/>
    <w:link w:val="Heading4"/>
    <w:rPr>
      <w:rFonts w:ascii="Arial" w:hAnsi="Arial"/>
      <w:b/>
      <w:bCs/>
      <w:lang w:val="en-GB" w:eastAsia="ja-JP"/>
    </w:rPr>
  </w:style>
  <w:style w:type="paragraph" w:customStyle="1" w:styleId="NoSpacing3">
    <w:name w:val="No Spacing3"/>
    <w:uiPriority w:val="1"/>
    <w:qFormat/>
    <w:pPr>
      <w:jc w:val="both"/>
    </w:pPr>
    <w:rPr>
      <w:rFonts w:ascii="Arial" w:hAnsi="Arial"/>
      <w:lang w:val="en-GB" w:eastAsia="ja-JP"/>
    </w:rPr>
  </w:style>
  <w:style w:type="paragraph" w:customStyle="1" w:styleId="TOCHeading1">
    <w:name w:val="TOC Heading1"/>
    <w:basedOn w:val="Heading1"/>
    <w:next w:val="Normal"/>
    <w:uiPriority w:val="39"/>
    <w:qFormat/>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style>
  <w:style w:type="paragraph" w:customStyle="1" w:styleId="Caption1">
    <w:name w:val="Caption1"/>
    <w:basedOn w:val="Normal"/>
    <w:pPr>
      <w:widowControl w:val="0"/>
      <w:suppressLineNumbers/>
      <w:suppressAutoHyphens/>
      <w:spacing w:before="120" w:after="120" w:line="240" w:lineRule="auto"/>
      <w:jc w:val="left"/>
    </w:pPr>
    <w:rPr>
      <w:rFonts w:eastAsia="Arial" w:cs="Tahoma"/>
      <w:i/>
      <w:iCs/>
    </w:rPr>
  </w:style>
  <w:style w:type="paragraph" w:customStyle="1" w:styleId="Index">
    <w:name w:val="Index"/>
    <w:basedOn w:val="Normal"/>
    <w:pPr>
      <w:widowControl w:val="0"/>
      <w:suppressLineNumbers/>
      <w:suppressAutoHyphens/>
      <w:spacing w:after="0" w:line="240" w:lineRule="auto"/>
      <w:jc w:val="left"/>
    </w:pPr>
    <w:rPr>
      <w:rFonts w:eastAsia="Arial" w:cs="Tahoma"/>
    </w:rPr>
  </w:style>
  <w:style w:type="character" w:customStyle="1" w:styleId="Heading2Char">
    <w:name w:val="Heading 2 Char"/>
    <w:link w:val="Heading2"/>
    <w:rPr>
      <w:rFonts w:ascii="Arial" w:hAnsi="Arial"/>
      <w:b/>
      <w:bCs/>
      <w:sz w:val="22"/>
      <w:lang w:val="en-GB" w:eastAsia="ja-JP"/>
    </w:rPr>
  </w:style>
  <w:style w:type="character" w:customStyle="1" w:styleId="Heading1Char">
    <w:name w:val="Heading 1 Char"/>
    <w:link w:val="Heading1"/>
    <w:rPr>
      <w:rFonts w:ascii="Arial" w:hAnsi="Arial"/>
      <w:b/>
      <w:bCs/>
      <w:sz w:val="24"/>
      <w:lang w:val="en-GB" w:eastAsia="ja-JP"/>
    </w:rPr>
  </w:style>
  <w:style w:type="character" w:customStyle="1" w:styleId="BalloonTextChar">
    <w:name w:val="Balloon Text Char"/>
    <w:link w:val="BalloonText"/>
    <w:uiPriority w:val="99"/>
    <w:semiHidden/>
    <w:rPr>
      <w:rFonts w:ascii="Tahoma" w:hAnsi="Tahoma" w:cs="Tahoma"/>
      <w:sz w:val="16"/>
      <w:szCs w:val="16"/>
      <w:lang w:val="en-GB" w:eastAsia="ja-JP"/>
    </w:rPr>
  </w:style>
  <w:style w:type="character" w:customStyle="1" w:styleId="BodyTextIndentChar">
    <w:name w:val="Body Text Indent Char"/>
    <w:link w:val="BodyTextIndent"/>
    <w:uiPriority w:val="99"/>
    <w:rPr>
      <w:rFonts w:ascii="Arial" w:hAnsi="Arial"/>
      <w:lang w:val="en-GB" w:eastAsia="ja-JP"/>
    </w:rPr>
  </w:style>
  <w:style w:type="character" w:customStyle="1" w:styleId="HeaderChar">
    <w:name w:val="Header Char"/>
    <w:link w:val="Header"/>
    <w:uiPriority w:val="99"/>
    <w:rPr>
      <w:rFonts w:ascii="Arial" w:hAnsi="Arial"/>
      <w:b/>
      <w:sz w:val="22"/>
      <w:lang w:val="en-GB" w:eastAsia="ja-JP"/>
    </w:rPr>
  </w:style>
  <w:style w:type="character" w:customStyle="1" w:styleId="CommentSubjectChar">
    <w:name w:val="Comment Subject Char"/>
    <w:link w:val="CommentSubject"/>
    <w:uiPriority w:val="99"/>
    <w:semiHidden/>
    <w:rPr>
      <w:rFonts w:ascii="Arial" w:hAnsi="Arial"/>
      <w:b/>
      <w:bCs/>
      <w:lang w:val="en-GB" w:eastAsia="ja-JP"/>
    </w:rPr>
  </w:style>
  <w:style w:type="character" w:customStyle="1" w:styleId="BodyText2Char">
    <w:name w:val="Body Text 2 Char"/>
    <w:link w:val="BodyText2"/>
    <w:uiPriority w:val="99"/>
    <w:rPr>
      <w:rFonts w:ascii="Arial" w:hAnsi="Arial"/>
      <w:sz w:val="16"/>
      <w:lang w:val="en-GB" w:eastAsia="ja-JP"/>
    </w:rPr>
  </w:style>
  <w:style w:type="character" w:customStyle="1" w:styleId="Heading5Char">
    <w:name w:val="Heading 5 Char"/>
    <w:link w:val="Heading5"/>
    <w:rPr>
      <w:rFonts w:ascii="Arial" w:hAnsi="Arial"/>
      <w:b/>
      <w:bCs/>
      <w:lang w:val="en-GB" w:eastAsia="ja-JP"/>
    </w:rPr>
  </w:style>
  <w:style w:type="character" w:customStyle="1" w:styleId="Heading6Char">
    <w:name w:val="Heading 6 Char"/>
    <w:link w:val="Heading6"/>
    <w:rPr>
      <w:rFonts w:ascii="Arial" w:hAnsi="Arial"/>
      <w:b/>
      <w:bCs/>
      <w:lang w:val="en-GB" w:eastAsia="ja-JP"/>
    </w:rPr>
  </w:style>
  <w:style w:type="character" w:customStyle="1" w:styleId="Heading7Char">
    <w:name w:val="Heading 7 Char"/>
    <w:link w:val="Heading7"/>
    <w:rPr>
      <w:rFonts w:ascii="Arial" w:hAnsi="Arial"/>
      <w:b/>
      <w:bCs/>
      <w:lang w:val="en-GB" w:eastAsia="ja-JP"/>
    </w:rPr>
  </w:style>
  <w:style w:type="character" w:customStyle="1" w:styleId="Heading8Char">
    <w:name w:val="Heading 8 Char"/>
    <w:link w:val="Heading8"/>
    <w:rPr>
      <w:rFonts w:ascii="Arial" w:hAnsi="Arial"/>
      <w:b/>
      <w:bCs/>
      <w:lang w:val="en-GB" w:eastAsia="ja-JP"/>
    </w:rPr>
  </w:style>
  <w:style w:type="character" w:customStyle="1" w:styleId="Heading9Char">
    <w:name w:val="Heading 9 Char"/>
    <w:link w:val="Heading9"/>
    <w:rPr>
      <w:rFonts w:ascii="Arial" w:hAnsi="Arial"/>
      <w:b/>
      <w:bCs/>
      <w:lang w:val="en-GB" w:eastAsia="ja-JP"/>
    </w:rPr>
  </w:style>
  <w:style w:type="character" w:customStyle="1" w:styleId="BodyTextIndent2Char">
    <w:name w:val="Body Text Indent 2 Char"/>
    <w:link w:val="BodyTextIndent2"/>
    <w:uiPriority w:val="99"/>
    <w:rPr>
      <w:rFonts w:ascii="Arial" w:hAnsi="Arial"/>
      <w:lang w:val="en-GB" w:eastAsia="ja-JP"/>
    </w:rPr>
  </w:style>
  <w:style w:type="character" w:customStyle="1" w:styleId="BodyText3Char">
    <w:name w:val="Body Text 3 Char"/>
    <w:link w:val="BodyText3"/>
    <w:uiPriority w:val="99"/>
    <w:rPr>
      <w:rFonts w:ascii="Arial" w:hAnsi="Arial"/>
      <w:sz w:val="14"/>
      <w:lang w:val="en-GB" w:eastAsia="ja-JP"/>
    </w:rPr>
  </w:style>
  <w:style w:type="paragraph" w:customStyle="1" w:styleId="quotedtext">
    <w:name w:val="quoted text"/>
    <w:basedOn w:val="Normal"/>
    <w:pPr>
      <w:spacing w:before="60" w:after="60" w:line="240" w:lineRule="auto"/>
      <w:ind w:left="1134" w:right="1134" w:hanging="567"/>
    </w:pPr>
    <w:rPr>
      <w:rFonts w:ascii="Times New Roman" w:eastAsia="Times New Roman" w:hAnsi="Times New Roman"/>
      <w:i/>
      <w:lang w:val="en-AU" w:eastAsia="fr-FR"/>
    </w:rPr>
  </w:style>
  <w:style w:type="character" w:customStyle="1" w:styleId="FooterChar">
    <w:name w:val="Footer Char"/>
    <w:link w:val="Footer"/>
    <w:rPr>
      <w:rFonts w:ascii="Arial" w:hAnsi="Arial"/>
      <w:lang w:val="en-GB" w:eastAsia="ja-JP"/>
    </w:rPr>
  </w:style>
  <w:style w:type="character" w:customStyle="1" w:styleId="ipa1">
    <w:name w:val="ipa1"/>
    <w:rPr>
      <w:rFonts w:ascii="Arial Unicode MS" w:eastAsia="Arial Unicode MS" w:hAnsi="Arial Unicode MS" w:cs="Arial Unicode MS" w:hint="eastAsia"/>
    </w:rPr>
  </w:style>
  <w:style w:type="character" w:customStyle="1" w:styleId="apple-converted-space">
    <w:name w:val="apple-converted-space"/>
  </w:style>
  <w:style w:type="paragraph" w:customStyle="1" w:styleId="IntenseQuote1">
    <w:name w:val="Intense Quote1"/>
    <w:basedOn w:val="Normal"/>
    <w:next w:val="Normal"/>
    <w:link w:val="IntenseQuoteChar"/>
    <w:uiPriority w:val="30"/>
    <w:qFormat/>
    <w:pPr>
      <w:spacing w:after="0" w:line="240" w:lineRule="auto"/>
      <w:ind w:left="720" w:right="720"/>
      <w:jc w:val="left"/>
    </w:pPr>
    <w:rPr>
      <w:rFonts w:ascii="Cambria" w:eastAsia="Cambria" w:hAnsi="Cambria"/>
      <w:b/>
      <w:i/>
      <w:sz w:val="24"/>
      <w:szCs w:val="22"/>
      <w:lang w:val="en-US" w:eastAsia="en-US"/>
    </w:rPr>
  </w:style>
  <w:style w:type="character" w:customStyle="1" w:styleId="IntenseQuoteChar">
    <w:name w:val="Intense Quote Char"/>
    <w:link w:val="IntenseQuote1"/>
    <w:uiPriority w:val="30"/>
    <w:rPr>
      <w:rFonts w:ascii="Cambria" w:eastAsia="Cambria" w:hAnsi="Cambria"/>
      <w:b/>
      <w:i/>
      <w:sz w:val="24"/>
      <w:szCs w:val="22"/>
    </w:rPr>
  </w:style>
  <w:style w:type="paragraph" w:customStyle="1" w:styleId="ParagraphText">
    <w:name w:val="Paragraph Text"/>
    <w:basedOn w:val="Normal"/>
    <w:qFormat/>
    <w:pPr>
      <w:suppressAutoHyphens/>
      <w:spacing w:after="62" w:line="240" w:lineRule="auto"/>
      <w:jc w:val="left"/>
    </w:pPr>
    <w:rPr>
      <w:color w:val="000000"/>
      <w:szCs w:val="16"/>
      <w:lang w:eastAsia="ar-SA"/>
    </w:rPr>
  </w:style>
  <w:style w:type="paragraph" w:customStyle="1" w:styleId="Heading2-3">
    <w:name w:val="Heading 2-3"/>
    <w:basedOn w:val="Normal"/>
    <w:next w:val="Normal"/>
    <w:pPr>
      <w:tabs>
        <w:tab w:val="left" w:pos="360"/>
      </w:tabs>
      <w:suppressAutoHyphens/>
      <w:spacing w:before="120" w:after="120" w:line="240" w:lineRule="auto"/>
      <w:ind w:left="360" w:hanging="360"/>
    </w:pPr>
    <w:rPr>
      <w:b/>
      <w:lang w:eastAsia="ar-SA"/>
    </w:rPr>
  </w:style>
  <w:style w:type="character" w:customStyle="1" w:styleId="FootnoteTextChar">
    <w:name w:val="Footnote Text Char"/>
    <w:basedOn w:val="DefaultParagraphFont"/>
    <w:link w:val="FootnoteText"/>
    <w:rPr>
      <w:rFonts w:ascii="Arial" w:hAnsi="Arial"/>
      <w:sz w:val="18"/>
      <w:lang w:val="en-GB" w:eastAsia="ja-JP"/>
    </w:rPr>
  </w:style>
  <w:style w:type="paragraph" w:customStyle="1" w:styleId="TABLE-col-heading">
    <w:name w:val="TABLE-col-heading"/>
    <w:basedOn w:val="Normal"/>
    <w:pPr>
      <w:keepLines/>
      <w:spacing w:after="0" w:line="180" w:lineRule="exact"/>
      <w:ind w:left="-57" w:right="-57"/>
      <w:jc w:val="center"/>
    </w:pPr>
    <w:rPr>
      <w:rFonts w:eastAsia="Times New Roman" w:cs="Arial"/>
      <w:b/>
      <w:sz w:val="16"/>
      <w:szCs w:val="22"/>
      <w:lang w:eastAsia="zh-CN"/>
    </w:rPr>
  </w:style>
  <w:style w:type="table" w:customStyle="1" w:styleId="TableGrid1">
    <w:name w:val="Table Grid1"/>
    <w:basedOn w:val="TableNormal"/>
    <w:pPr>
      <w:widowControl w:val="0"/>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pPr>
      <w:widowControl w:val="0"/>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pPr>
      <w:spacing w:after="120"/>
    </w:pPr>
    <w:rPr>
      <w:rFonts w:ascii="Arial" w:hAnsi="Arial"/>
      <w:b/>
      <w:sz w:val="22"/>
      <w:lang w:val="en-GB" w:eastAsia="ar-SA"/>
    </w:rPr>
  </w:style>
  <w:style w:type="character" w:customStyle="1" w:styleId="module">
    <w:name w:val="module"/>
  </w:style>
  <w:style w:type="character" w:customStyle="1" w:styleId="FooterChar1">
    <w:name w:val="Footer Char1"/>
    <w:uiPriority w:val="99"/>
    <w:locked/>
    <w:rPr>
      <w:sz w:val="24"/>
      <w:szCs w:val="24"/>
      <w:lang w:val="en-US" w:eastAsia="en-US" w:bidi="ar-SA"/>
    </w:rPr>
  </w:style>
  <w:style w:type="paragraph" w:styleId="Revision">
    <w:name w:val="Revision"/>
    <w:hidden/>
    <w:uiPriority w:val="99"/>
    <w:semiHidden/>
    <w:rsid w:val="000940E6"/>
    <w:pPr>
      <w:spacing w:after="0" w:line="240" w:lineRule="auto"/>
    </w:pPr>
    <w:rPr>
      <w:rFonts w:ascii="Arial" w:hAnsi="Arial"/>
      <w:lang w:val="en-GB" w:eastAsia="ja-JP"/>
    </w:rPr>
  </w:style>
  <w:style w:type="numbering" w:customStyle="1" w:styleId="Style1">
    <w:name w:val="Style1"/>
    <w:uiPriority w:val="99"/>
    <w:rsid w:val="00A16BEB"/>
    <w:pPr>
      <w:numPr>
        <w:numId w:val="21"/>
      </w:numPr>
    </w:pPr>
  </w:style>
  <w:style w:type="paragraph" w:styleId="ListParagraph">
    <w:name w:val="List Paragraph"/>
    <w:basedOn w:val="Normal"/>
    <w:uiPriority w:val="34"/>
    <w:qFormat/>
    <w:rsid w:val="004D3A63"/>
    <w:pPr>
      <w:ind w:left="720"/>
      <w:contextualSpacing/>
    </w:pPr>
  </w:style>
  <w:style w:type="character" w:styleId="IntenseEmphasis">
    <w:name w:val="Intense Emphasis"/>
    <w:basedOn w:val="DefaultParagraphFont"/>
    <w:uiPriority w:val="21"/>
    <w:qFormat/>
    <w:rsid w:val="0031592F"/>
    <w:rPr>
      <w:i/>
      <w:iCs/>
      <w:color w:val="4F81BD" w:themeColor="accent1"/>
    </w:rPr>
  </w:style>
  <w:style w:type="paragraph" w:customStyle="1" w:styleId="Basisalinea">
    <w:name w:val="[Basisalinea]"/>
    <w:basedOn w:val="Normal"/>
    <w:uiPriority w:val="99"/>
    <w:rsid w:val="00092544"/>
    <w:pPr>
      <w:autoSpaceDE w:val="0"/>
      <w:autoSpaceDN w:val="0"/>
      <w:adjustRightInd w:val="0"/>
      <w:spacing w:after="0" w:line="288" w:lineRule="auto"/>
      <w:jc w:val="left"/>
      <w:textAlignment w:val="center"/>
    </w:pPr>
    <w:rPr>
      <w:rFonts w:ascii="Times" w:eastAsia="Calibri" w:hAnsi="Times" w:cs="Times"/>
      <w:color w:val="000000"/>
      <w:sz w:val="24"/>
      <w:szCs w:val="24"/>
      <w:lang w:val="nl-NL" w:eastAsia="en-US"/>
    </w:rPr>
  </w:style>
  <w:style w:type="paragraph" w:customStyle="1" w:styleId="Style5">
    <w:name w:val="Style5"/>
    <w:basedOn w:val="Normal"/>
    <w:rsid w:val="00E17963"/>
    <w:pPr>
      <w:numPr>
        <w:numId w:val="26"/>
      </w:numPr>
    </w:pPr>
  </w:style>
  <w:style w:type="character" w:customStyle="1" w:styleId="UnresolvedMention1">
    <w:name w:val="Unresolved Mention1"/>
    <w:basedOn w:val="DefaultParagraphFont"/>
    <w:uiPriority w:val="99"/>
    <w:semiHidden/>
    <w:unhideWhenUsed/>
    <w:rsid w:val="00614FE6"/>
    <w:rPr>
      <w:color w:val="605E5C"/>
      <w:shd w:val="clear" w:color="auto" w:fill="E1DFDD"/>
    </w:rPr>
  </w:style>
  <w:style w:type="character" w:customStyle="1" w:styleId="UnresolvedMention2">
    <w:name w:val="Unresolved Mention2"/>
    <w:basedOn w:val="DefaultParagraphFont"/>
    <w:uiPriority w:val="99"/>
    <w:semiHidden/>
    <w:unhideWhenUsed/>
    <w:rsid w:val="00766D81"/>
    <w:rPr>
      <w:color w:val="605E5C"/>
      <w:shd w:val="clear" w:color="auto" w:fill="E1DFDD"/>
    </w:rPr>
  </w:style>
  <w:style w:type="paragraph" w:customStyle="1" w:styleId="StylezzForewordAuto">
    <w:name w:val="Style zzForeword + Auto"/>
    <w:basedOn w:val="Normal"/>
    <w:rsid w:val="00F47195"/>
    <w:pPr>
      <w:keepNext/>
      <w:pageBreakBefore/>
      <w:suppressAutoHyphens/>
      <w:spacing w:after="0" w:line="310" w:lineRule="exact"/>
      <w:jc w:val="left"/>
    </w:pPr>
    <w:rPr>
      <w:b/>
      <w:bCs/>
      <w:sz w:val="28"/>
      <w:lang w:val="de-DE"/>
    </w:rPr>
  </w:style>
  <w:style w:type="paragraph" w:customStyle="1" w:styleId="AppendixC1">
    <w:name w:val="Appendix C1"/>
    <w:rsid w:val="002912FE"/>
    <w:pPr>
      <w:numPr>
        <w:numId w:val="32"/>
      </w:numPr>
      <w:spacing w:before="120" w:after="120" w:line="240" w:lineRule="auto"/>
    </w:pPr>
    <w:rPr>
      <w:rFonts w:ascii="Arial" w:hAnsi="Arial" w:cs="Arial"/>
      <w:b/>
      <w:bCs/>
      <w:sz w:val="24"/>
      <w:szCs w:val="26"/>
      <w:lang w:val="en-GB" w:eastAsia="ar-SA"/>
    </w:rPr>
  </w:style>
  <w:style w:type="paragraph" w:customStyle="1" w:styleId="AppendixC2">
    <w:name w:val="Appendix C2"/>
    <w:rsid w:val="002912FE"/>
    <w:pPr>
      <w:numPr>
        <w:ilvl w:val="1"/>
        <w:numId w:val="32"/>
      </w:numPr>
      <w:spacing w:before="120" w:after="120" w:line="240" w:lineRule="auto"/>
    </w:pPr>
    <w:rPr>
      <w:rFonts w:ascii="Arial" w:hAnsi="Arial" w:cs="Arial"/>
      <w:b/>
      <w:bCs/>
      <w:sz w:val="22"/>
      <w:szCs w:val="26"/>
      <w:lang w:val="en-GB" w:eastAsia="ar-SA"/>
    </w:rPr>
  </w:style>
  <w:style w:type="character" w:styleId="UnresolvedMention">
    <w:name w:val="Unresolved Mention"/>
    <w:basedOn w:val="DefaultParagraphFont"/>
    <w:uiPriority w:val="99"/>
    <w:semiHidden/>
    <w:unhideWhenUsed/>
    <w:rsid w:val="00295F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277323">
      <w:bodyDiv w:val="1"/>
      <w:marLeft w:val="0"/>
      <w:marRight w:val="0"/>
      <w:marTop w:val="0"/>
      <w:marBottom w:val="0"/>
      <w:divBdr>
        <w:top w:val="none" w:sz="0" w:space="0" w:color="auto"/>
        <w:left w:val="none" w:sz="0" w:space="0" w:color="auto"/>
        <w:bottom w:val="none" w:sz="0" w:space="0" w:color="auto"/>
        <w:right w:val="none" w:sz="0" w:space="0" w:color="auto"/>
      </w:divBdr>
    </w:div>
    <w:div w:id="628970174">
      <w:bodyDiv w:val="1"/>
      <w:marLeft w:val="0"/>
      <w:marRight w:val="0"/>
      <w:marTop w:val="0"/>
      <w:marBottom w:val="0"/>
      <w:divBdr>
        <w:top w:val="none" w:sz="0" w:space="0" w:color="auto"/>
        <w:left w:val="none" w:sz="0" w:space="0" w:color="auto"/>
        <w:bottom w:val="none" w:sz="0" w:space="0" w:color="auto"/>
        <w:right w:val="none" w:sz="0" w:space="0" w:color="auto"/>
      </w:divBdr>
    </w:div>
    <w:div w:id="667487559">
      <w:bodyDiv w:val="1"/>
      <w:marLeft w:val="0"/>
      <w:marRight w:val="0"/>
      <w:marTop w:val="0"/>
      <w:marBottom w:val="0"/>
      <w:divBdr>
        <w:top w:val="none" w:sz="0" w:space="0" w:color="auto"/>
        <w:left w:val="none" w:sz="0" w:space="0" w:color="auto"/>
        <w:bottom w:val="none" w:sz="0" w:space="0" w:color="auto"/>
        <w:right w:val="none" w:sz="0" w:space="0" w:color="auto"/>
      </w:divBdr>
    </w:div>
    <w:div w:id="724718369">
      <w:bodyDiv w:val="1"/>
      <w:marLeft w:val="0"/>
      <w:marRight w:val="0"/>
      <w:marTop w:val="0"/>
      <w:marBottom w:val="0"/>
      <w:divBdr>
        <w:top w:val="none" w:sz="0" w:space="0" w:color="auto"/>
        <w:left w:val="none" w:sz="0" w:space="0" w:color="auto"/>
        <w:bottom w:val="none" w:sz="0" w:space="0" w:color="auto"/>
        <w:right w:val="none" w:sz="0" w:space="0" w:color="auto"/>
      </w:divBdr>
    </w:div>
    <w:div w:id="808598123">
      <w:bodyDiv w:val="1"/>
      <w:marLeft w:val="0"/>
      <w:marRight w:val="0"/>
      <w:marTop w:val="0"/>
      <w:marBottom w:val="0"/>
      <w:divBdr>
        <w:top w:val="none" w:sz="0" w:space="0" w:color="auto"/>
        <w:left w:val="none" w:sz="0" w:space="0" w:color="auto"/>
        <w:bottom w:val="none" w:sz="0" w:space="0" w:color="auto"/>
        <w:right w:val="none" w:sz="0" w:space="0" w:color="auto"/>
      </w:divBdr>
    </w:div>
    <w:div w:id="994072255">
      <w:bodyDiv w:val="1"/>
      <w:marLeft w:val="0"/>
      <w:marRight w:val="0"/>
      <w:marTop w:val="0"/>
      <w:marBottom w:val="0"/>
      <w:divBdr>
        <w:top w:val="none" w:sz="0" w:space="0" w:color="auto"/>
        <w:left w:val="none" w:sz="0" w:space="0" w:color="auto"/>
        <w:bottom w:val="none" w:sz="0" w:space="0" w:color="auto"/>
        <w:right w:val="none" w:sz="0" w:space="0" w:color="auto"/>
      </w:divBdr>
    </w:div>
    <w:div w:id="1269388157">
      <w:bodyDiv w:val="1"/>
      <w:marLeft w:val="0"/>
      <w:marRight w:val="0"/>
      <w:marTop w:val="0"/>
      <w:marBottom w:val="0"/>
      <w:divBdr>
        <w:top w:val="none" w:sz="0" w:space="0" w:color="auto"/>
        <w:left w:val="none" w:sz="0" w:space="0" w:color="auto"/>
        <w:bottom w:val="none" w:sz="0" w:space="0" w:color="auto"/>
        <w:right w:val="none" w:sz="0" w:space="0" w:color="auto"/>
      </w:divBdr>
    </w:div>
    <w:div w:id="1549760010">
      <w:bodyDiv w:val="1"/>
      <w:marLeft w:val="0"/>
      <w:marRight w:val="0"/>
      <w:marTop w:val="0"/>
      <w:marBottom w:val="0"/>
      <w:divBdr>
        <w:top w:val="none" w:sz="0" w:space="0" w:color="auto"/>
        <w:left w:val="none" w:sz="0" w:space="0" w:color="auto"/>
        <w:bottom w:val="none" w:sz="0" w:space="0" w:color="auto"/>
        <w:right w:val="none" w:sz="0" w:space="0" w:color="auto"/>
      </w:divBdr>
    </w:div>
    <w:div w:id="1555968127">
      <w:bodyDiv w:val="1"/>
      <w:marLeft w:val="0"/>
      <w:marRight w:val="0"/>
      <w:marTop w:val="0"/>
      <w:marBottom w:val="0"/>
      <w:divBdr>
        <w:top w:val="none" w:sz="0" w:space="0" w:color="auto"/>
        <w:left w:val="none" w:sz="0" w:space="0" w:color="auto"/>
        <w:bottom w:val="none" w:sz="0" w:space="0" w:color="auto"/>
        <w:right w:val="none" w:sz="0" w:space="0" w:color="auto"/>
      </w:divBdr>
    </w:div>
    <w:div w:id="1727291396">
      <w:bodyDiv w:val="1"/>
      <w:marLeft w:val="0"/>
      <w:marRight w:val="0"/>
      <w:marTop w:val="0"/>
      <w:marBottom w:val="0"/>
      <w:divBdr>
        <w:top w:val="none" w:sz="0" w:space="0" w:color="auto"/>
        <w:left w:val="none" w:sz="0" w:space="0" w:color="auto"/>
        <w:bottom w:val="none" w:sz="0" w:space="0" w:color="auto"/>
        <w:right w:val="none" w:sz="0" w:space="0" w:color="auto"/>
      </w:divBdr>
    </w:div>
    <w:div w:id="19789944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tionary.org/wiki/pointset" TargetMode="External"/></Relationships>
</file>

<file path=word/_rels/document.xml.rels><?xml version="1.0" encoding="UTF-8" standalone="yes"?>
<Relationships xmlns="http://schemas.openxmlformats.org/package/2006/relationships"><Relationship Id="rId26" Type="http://schemas.microsoft.com/office/2018/08/relationships/commentsExtensible" Target="commentsExtensible.xml"/><Relationship Id="rId21" Type="http://schemas.openxmlformats.org/officeDocument/2006/relationships/footer" Target="footer1.xml"/><Relationship Id="rId34" Type="http://schemas.openxmlformats.org/officeDocument/2006/relationships/image" Target="media/image12.png"/><Relationship Id="rId42" Type="http://schemas.openxmlformats.org/officeDocument/2006/relationships/image" Target="media/image20.jpe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footer" Target="footer4.xml"/><Relationship Id="rId63" Type="http://schemas.openxmlformats.org/officeDocument/2006/relationships/footer" Target="footer7.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7.jpeg"/><Relationship Id="rId11" Type="http://schemas.openxmlformats.org/officeDocument/2006/relationships/endnotes" Target="endnotes.xml"/><Relationship Id="rId24" Type="http://schemas.microsoft.com/office/2011/relationships/commentsExtended" Target="commentsExtended.xml"/><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hyperlink" Target="http://www.epsg-registry.org/" TargetMode="External"/><Relationship Id="rId53" Type="http://schemas.openxmlformats.org/officeDocument/2006/relationships/header" Target="header5.xml"/><Relationship Id="rId58" Type="http://schemas.openxmlformats.org/officeDocument/2006/relationships/header" Target="header7.xml"/><Relationship Id="rId66" Type="http://schemas.microsoft.com/office/2011/relationships/people" Target="people.xml"/><Relationship Id="rId5" Type="http://schemas.openxmlformats.org/officeDocument/2006/relationships/customXml" Target="../customXml/item5.xml"/><Relationship Id="rId61" Type="http://schemas.openxmlformats.org/officeDocument/2006/relationships/header" Target="header8.xml"/><Relationship Id="rId1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footer" Target="footer2.xml"/><Relationship Id="rId27" Type="http://schemas.openxmlformats.org/officeDocument/2006/relationships/hyperlink" Target="mailto:info@iho.int" TargetMode="External"/><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image" Target="media/image23.png"/><Relationship Id="rId56" Type="http://schemas.openxmlformats.org/officeDocument/2006/relationships/hyperlink" Target="http://www.iho.int" TargetMode="External"/><Relationship Id="rId64" Type="http://schemas.openxmlformats.org/officeDocument/2006/relationships/footer" Target="footer8.xml"/><Relationship Id="rId8" Type="http://schemas.openxmlformats.org/officeDocument/2006/relationships/settings" Target="settings.xml"/><Relationship Id="rId51"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microsoft.com/office/2016/09/relationships/commentsIds" Target="commentsIds.xml"/><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hyperlink" Target="https://registry.iho.int/" TargetMode="External"/><Relationship Id="rId59" Type="http://schemas.openxmlformats.org/officeDocument/2006/relationships/footer" Target="footer5.xml"/><Relationship Id="rId67" Type="http://schemas.openxmlformats.org/officeDocument/2006/relationships/theme" Target="theme/theme1.xml"/><Relationship Id="rId20" Type="http://schemas.openxmlformats.org/officeDocument/2006/relationships/header" Target="header2.xml"/><Relationship Id="rId41" Type="http://schemas.openxmlformats.org/officeDocument/2006/relationships/image" Target="media/image19.png"/><Relationship Id="rId54" Type="http://schemas.openxmlformats.org/officeDocument/2006/relationships/footer" Target="footer3.xml"/><Relationship Id="rId62"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comments" Target="comments.xml"/><Relationship Id="rId28" Type="http://schemas.openxmlformats.org/officeDocument/2006/relationships/hyperlink" Target="http://www.iho.int" TargetMode="External"/><Relationship Id="rId36" Type="http://schemas.openxmlformats.org/officeDocument/2006/relationships/image" Target="media/image14.png"/><Relationship Id="rId49" Type="http://schemas.openxmlformats.org/officeDocument/2006/relationships/image" Target="media/image24.png"/><Relationship Id="rId57" Type="http://schemas.openxmlformats.org/officeDocument/2006/relationships/header" Target="header6.xml"/><Relationship Id="rId10" Type="http://schemas.openxmlformats.org/officeDocument/2006/relationships/footnotes" Target="footnotes.xml"/><Relationship Id="rId31" Type="http://schemas.openxmlformats.org/officeDocument/2006/relationships/image" Target="media/image9.jpeg"/><Relationship Id="rId44" Type="http://schemas.openxmlformats.org/officeDocument/2006/relationships/hyperlink" Target="http://www.epsg-registry.org" TargetMode="External"/><Relationship Id="rId52" Type="http://schemas.openxmlformats.org/officeDocument/2006/relationships/header" Target="header4.xml"/><Relationship Id="rId60" Type="http://schemas.openxmlformats.org/officeDocument/2006/relationships/footer" Target="footer6.xm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www.wipo.int/treaties/en/ip/berne/trtdocs_wo001.html" TargetMode="External"/><Relationship Id="rId39"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lia.powell\My%20Documents\IHO%20TSMAD\S100%20Final%20Components\St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ct:contentTypeSchema xmlns:ct="http://schemas.microsoft.com/office/2006/metadata/contentType" xmlns:ma="http://schemas.microsoft.com/office/2006/metadata/properties/metaAttributes" ct:_="" ma:_="" ma:contentTypeName="Document" ma:contentTypeID="0x0101005453E4A9CE5A3A42965B93716DE6227D" ma:contentTypeVersion="15" ma:contentTypeDescription="Create a new document." ma:contentTypeScope="" ma:versionID="d06a5bb4597991f69e0c0e7e264ace46">
  <xsd:schema xmlns:xsd="http://www.w3.org/2001/XMLSchema" xmlns:xs="http://www.w3.org/2001/XMLSchema" xmlns:p="http://schemas.microsoft.com/office/2006/metadata/properties" xmlns:ns2="a5de893b-c722-4ec2-8e11-ead4310e3e99" xmlns:ns3="3afcca85-626d-40cf-8493-15e01d150ad7" targetNamespace="http://schemas.microsoft.com/office/2006/metadata/properties" ma:root="true" ma:fieldsID="9b990f59f193ac1f49024f0dd5f1b0ec" ns2:_="" ns3:_="">
    <xsd:import namespace="a5de893b-c722-4ec2-8e11-ead4310e3e99"/>
    <xsd:import namespace="3afcca85-626d-40cf-8493-15e01d150a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de893b-c722-4ec2-8e11-ead4310e3e9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c4fbc8df-06de-4fb0-805f-17327a0f991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afcca85-626d-40cf-8493-15e01d150ad7"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34dfe4f-8e34-4b78-acf1-1cf3c37f4fdd}" ma:internalName="TaxCatchAll" ma:showField="CatchAllData" ma:web="3afcca85-626d-40cf-8493-15e01d150ad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5de893b-c722-4ec2-8e11-ead4310e3e99">
      <Terms xmlns="http://schemas.microsoft.com/office/infopath/2007/PartnerControls"/>
    </lcf76f155ced4ddcb4097134ff3c332f>
    <TaxCatchAll xmlns="3afcca85-626d-40cf-8493-15e01d150ad7"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871EC56-FA23-463C-A247-BAD7421344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de893b-c722-4ec2-8e11-ead4310e3e99"/>
    <ds:schemaRef ds:uri="3afcca85-626d-40cf-8493-15e01d150a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DC61329-B8AC-4220-848A-E13B09FE3095}">
  <ds:schemaRefs>
    <ds:schemaRef ds:uri="http://schemas.microsoft.com/office/2006/metadata/properties"/>
    <ds:schemaRef ds:uri="http://schemas.microsoft.com/office/infopath/2007/PartnerControls"/>
    <ds:schemaRef ds:uri="a5de893b-c722-4ec2-8e11-ead4310e3e99"/>
    <ds:schemaRef ds:uri="3afcca85-626d-40cf-8493-15e01d150ad7"/>
  </ds:schemaRefs>
</ds:datastoreItem>
</file>

<file path=customXml/itemProps4.xml><?xml version="1.0" encoding="utf-8"?>
<ds:datastoreItem xmlns:ds="http://schemas.openxmlformats.org/officeDocument/2006/customXml" ds:itemID="{D1498684-C9CC-44F6-BFEB-9D66620C9C61}">
  <ds:schemaRefs>
    <ds:schemaRef ds:uri="http://schemas.microsoft.com/sharepoint/v3/contenttype/forms"/>
  </ds:schemaRefs>
</ds:datastoreItem>
</file>

<file path=customXml/itemProps5.xml><?xml version="1.0" encoding="utf-8"?>
<ds:datastoreItem xmlns:ds="http://schemas.openxmlformats.org/officeDocument/2006/customXml" ds:itemID="{CF2B700E-6394-4E6A-B10F-0E070E4AA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Std</Template>
  <TotalTime>0</TotalTime>
  <Pages>82</Pages>
  <Words>24953</Words>
  <Characters>142236</Characters>
  <Application>Microsoft Office Word</Application>
  <DocSecurity>0</DocSecurity>
  <Lines>1185</Lines>
  <Paragraphs>333</Paragraphs>
  <ScaleCrop>false</ScaleCrop>
  <HeadingPairs>
    <vt:vector size="2" baseType="variant">
      <vt:variant>
        <vt:lpstr>Title</vt:lpstr>
      </vt:variant>
      <vt:variant>
        <vt:i4>1</vt:i4>
      </vt:variant>
    </vt:vector>
  </HeadingPairs>
  <TitlesOfParts>
    <vt:vector size="1" baseType="lpstr">
      <vt:lpstr/>
    </vt:vector>
  </TitlesOfParts>
  <Company>afnor</Company>
  <LinksUpToDate>false</LinksUpToDate>
  <CharactersWithSpaces>166856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jeff.wootton@iho.int</dc:creator>
  <cp:keywords/>
  <dc:description/>
  <cp:lastModifiedBy>Jeff Wootton</cp:lastModifiedBy>
  <cp:revision>63</cp:revision>
  <cp:lastPrinted>2024-10-18T08:26:00Z</cp:lastPrinted>
  <dcterms:created xsi:type="dcterms:W3CDTF">2024-10-15T12:49:00Z</dcterms:created>
  <dcterms:modified xsi:type="dcterms:W3CDTF">2025-01-09T01:04:00Z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KSOProductBuildVer">
    <vt:lpwstr>1033-10.2.0.5965</vt:lpwstr>
  </property>
  <property fmtid="{D5CDD505-2E9C-101B-9397-08002B2CF9AE}" pid="21" name="ContentTypeId">
    <vt:lpwstr>0x0101005453E4A9CE5A3A42965B93716DE6227D</vt:lpwstr>
  </property>
  <property fmtid="{D5CDD505-2E9C-101B-9397-08002B2CF9AE}" pid="22" name="MediaServiceImageTags">
    <vt:lpwstr/>
  </property>
</Properties>
</file>