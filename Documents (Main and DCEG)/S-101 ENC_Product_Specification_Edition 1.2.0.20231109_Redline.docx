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AA43A9" w:rsidRPr="00A275C8" w:rsidRDefault="00AA43A9"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AA43A9" w:rsidRDefault="00AA43A9"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0412CE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6F63AAF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DA205BE" w14:textId="5E8CDA2C" w:rsidR="00AA43A9" w:rsidRPr="00FD27EE" w:rsidRDefault="00AA43A9"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Pr>
                                  <w:rFonts w:ascii="Arial" w:hAnsi="Arial" w:cs="HelveticaNeueLT Std Med"/>
                                  <w:b/>
                                  <w:color w:val="00004C"/>
                                  <w:sz w:val="28"/>
                                  <w:szCs w:val="28"/>
                                </w:rPr>
                                <w:t>2</w:t>
                              </w:r>
                              <w:r w:rsidRPr="00194C42">
                                <w:rPr>
                                  <w:rFonts w:ascii="Arial" w:hAnsi="Arial" w:cs="HelveticaNeueLT Std Med"/>
                                  <w:b/>
                                  <w:color w:val="00004C"/>
                                  <w:sz w:val="28"/>
                                  <w:szCs w:val="28"/>
                                </w:rPr>
                                <w:t>.0</w:t>
                              </w:r>
                              <w:r>
                                <w:rPr>
                                  <w:rFonts w:ascii="Arial" w:hAnsi="Arial" w:cs="HelveticaNeueLT Std Med"/>
                                  <w:b/>
                                  <w:color w:val="00004C"/>
                                  <w:sz w:val="28"/>
                                  <w:szCs w:val="28"/>
                                </w:rPr>
                                <w:t>.</w:t>
                              </w:r>
                              <w:ins w:id="0" w:author="Teh Stand" w:date="2023-04-27T15:35:00Z">
                                <w:r>
                                  <w:rPr>
                                    <w:rFonts w:ascii="Arial" w:hAnsi="Arial" w:cs="HelveticaNeueLT Std Med"/>
                                    <w:b/>
                                    <w:color w:val="00004C"/>
                                    <w:sz w:val="28"/>
                                    <w:szCs w:val="28"/>
                                  </w:rPr>
                                  <w:t>20230</w:t>
                                </w:r>
                              </w:ins>
                              <w:ins w:id="1" w:author="Teh Stand" w:date="2023-10-13T09:42:00Z">
                                <w:r>
                                  <w:rPr>
                                    <w:rFonts w:ascii="Arial" w:hAnsi="Arial" w:cs="HelveticaNeueLT Std Med"/>
                                    <w:b/>
                                    <w:color w:val="00004C"/>
                                    <w:sz w:val="28"/>
                                    <w:szCs w:val="28"/>
                                  </w:rPr>
                                  <w:t>1</w:t>
                                </w:r>
                              </w:ins>
                              <w:ins w:id="2" w:author="Teh Stand" w:date="2023-11-03T09:38:00Z">
                                <w:r>
                                  <w:rPr>
                                    <w:rFonts w:ascii="Arial" w:hAnsi="Arial" w:cs="HelveticaNeueLT Std Med"/>
                                    <w:b/>
                                    <w:color w:val="00004C"/>
                                    <w:sz w:val="28"/>
                                    <w:szCs w:val="28"/>
                                  </w:rPr>
                                  <w:t>10</w:t>
                                </w:r>
                              </w:ins>
                              <w:ins w:id="3" w:author="Teh Stand" w:date="2023-11-29T11:01:00Z">
                                <w:r w:rsidR="00FF6B19">
                                  <w:rPr>
                                    <w:rFonts w:ascii="Arial" w:hAnsi="Arial" w:cs="HelveticaNeueLT Std Med"/>
                                    <w:b/>
                                    <w:color w:val="00004C"/>
                                    <w:sz w:val="28"/>
                                    <w:szCs w:val="28"/>
                                  </w:rPr>
                                  <w:t>9</w:t>
                                </w:r>
                              </w:ins>
                              <w:bookmarkStart w:id="4" w:name="_GoBack"/>
                              <w:bookmarkEnd w:id="4"/>
                              <w:ins w:id="5" w:author="Teh Stand" w:date="2023-04-27T15:35: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FF0000"/>
                                  <w:sz w:val="28"/>
                                  <w:szCs w:val="28"/>
                                </w:rPr>
                                <w:t>Xxxx</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7972EB7"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DE80CF3" w14:textId="77777777" w:rsidR="00AA43A9" w:rsidRPr="00FD27EE" w:rsidRDefault="00AA43A9" w:rsidP="00092544">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&#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D8gA&#10;AADfAAAADwAAAGRycy9kb3ducmV2LnhtbESP0WrCQBRE34X+w3ILfRHdGNtYoqsUUSo+qLX9gEv2&#10;mgSzd5fsqvHvu0Khj8PMnGFmi8404kqtry0rGA0TEMSF1TWXCn6+14N3ED4ga2wsk4I7eVjMn3oz&#10;zLW98Rddj6EUEcI+RwVVCC6X0hcVGfRD64ijd7KtwRBlW0rd4i3CTSPTJMmkwZrjQoWOlhUV5+PF&#10;KDjs92+715VbT5r7ctvXuzF796nUy3P3MQURqAv/4b/2RitIs0mWjuHxJ3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j4PyAAAAN8AAAAPAAAAAAAAAAAAAAAAAJgCAABk&#10;cnMvZG93bnJldi54bWxQSwUGAAAAAAQABAD1AAAAjQMAAAAA&#10;" fillcolor="#f1eaca" stroked="f" strokeweight=".5pt">
                  <v:textbox style="mso-fit-shape-to-text:t" inset="5mm,8mm,5mm,8mm">
                    <w:txbxContent>
                      <w:p w14:paraId="1ED56BED" w14:textId="670E3822" w:rsidR="00AA43A9" w:rsidRPr="00A275C8" w:rsidRDefault="00AA43A9"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SqMnEAAAA3wAAAA8AAABkcnMvZG93bnJldi54bWxEj8FqwzAQRO+F/IPYQG+1bJM6xY0SgqHQ&#10;a+1+wGJtbCfWyliK4vx9VQjkOMzMG2Z3WMwoAs1usKwgS1IQxK3VA3cKfpuvtw8QziNrHC2Tgjs5&#10;OOxXLzsstb3xD4XadyJC2JWooPd+KqV0bU8GXWIn4uid7GzQRzl3Us94i3AzyjxNC2lw4LjQ40RV&#10;T+2lvhoF502mT1NeZUsI9XvThLup2lqp1/Vy/AThafHP8KP9rRXkxbbIN/D/J34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SqMnEAAAA3wAAAA8AAAAAAAAAAAAAAAAA&#10;nwIAAGRycy9kb3ducmV2LnhtbFBLBQYAAAAABAAEAPcAAACQAwAAAAA=&#10;">
                  <v:imagedata r:id="rId15" o:title=""/>
                  <v:path arrowok="t"/>
                </v:shape>
                <v:shape id="Afbeelding 6" o:spid="_x0000_s1029" type="#_x0000_t75" style="position:absolute;left:105;top:68001;width:9340;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91XFAAAA3wAAAA8AAABkcnMvZG93bnJldi54bWxEj0FrwkAUhO8F/8PyBG91k4BRUlcpgtGD&#10;l9ri+ZF9zYZm34bsmqT/visIPQ4z8w2z3U+2FQP1vnGsIF0mIIgrpxuuFXx9Hl83IHxA1tg6JgW/&#10;5GG/m71ssdBu5A8arqEWEcK+QAUmhK6Q0leGLPql64ij9+16iyHKvpa6xzHCbSuzJMmlxYbjgsGO&#10;Doaqn+vdKijzyy09pPY4lifjXJUNTbmWSi3m0/sbiEBT+A8/22etIMvXebaCx5/4Be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EPdVxQAAAN8AAAAPAAAAAAAAAAAAAAAA&#10;AJ8CAABkcnMvZG93bnJldi54bWxQSwUGAAAAAAQABAD3AAAAkQMAAAAA&#10;">
                  <v:imagedata r:id="rId16" o:title=""/>
                  <v:path arrowok="t"/>
                </v:shape>
                <v:shape id="Afbeelding 7" o:spid="_x0000_s1030" type="#_x0000_t75" style="position:absolute;left:9459;top:68001;width:9271;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GjX7IAAAA3wAAAA8AAABkcnMvZG93bnJldi54bWxEj0FrwkAUhO8F/8PyhN7qpgGjRFcpoS1F&#10;7aHRg8dH9pkNZt+G7FZjf31XKPQ4zMw3zHI92FZcqPeNYwXPkwQEceV0w7WCw/7taQ7CB2SNrWNS&#10;cCMP69XoYYm5dlf+oksZahEh7HNUYELocil9Zciin7iOOHon11sMUfa11D1eI9y2Mk2STFpsOC4Y&#10;7KgwVJ3Lb6uApgfacxFeN++fPztznJZ+eyyUehwPLwsQgYbwH/5rf2gFaTbL0gzuf+IX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Mxo1+yAAAAN8AAAAPAAAAAAAAAAAA&#10;AAAAAJ8CAABkcnMvZG93bnJldi54bWxQSwUGAAAAAAQABAD3AAAAlAMAAAAA&#10;">
                  <v:imagedata r:id="rId17" o:title=""/>
                  <v:path arrowok="t"/>
                </v:shape>
                <v:shape id="Tekstvak 10" o:spid="_x0000_s1031" type="#_x0000_t202" style="position:absolute;left:36891;top:68001;width:28512;height:259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HBscA&#10;AADfAAAADwAAAGRycy9kb3ducmV2LnhtbESPS2/CMBCE75X4D9YicSsOOSRVwCBAVOLIowWOS7x5&#10;iHgdxS6Ef19XQupxNDPfaGaL3jTiTp2rLSuYjCMQxLnVNZcKvo6f7x8gnEfW2FgmBU9ysJgP3maY&#10;afvgPd0PvhQBwi5DBZX3bSalyysy6Ma2JQ5eYTuDPsiulLrDR4CbRsZRlEiDNYeFCltaV5TfDj9G&#10;wSk+f183+2ZZXKKiP6c7P1kVWqnRsF9OQXjq/X/41d5qBXGSJnEKf3/CF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BhwbHAAAA3wAAAA8AAAAAAAAAAAAAAAAAmAIAAGRy&#10;cy9kb3ducmV2LnhtbFBLBQYAAAAABAAEAPUAAACMAwAAAAA=&#10;" fillcolor="#00ac9e" stroked="f" strokeweight=".5pt">
                  <v:textbox inset="5mm,5mm,5mm,5mm">
                    <w:txbxContent>
                      <w:p w14:paraId="3DD11D8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9gI8YA&#10;AADfAAAADwAAAGRycy9kb3ducmV2LnhtbERPPU/DMBDdkfofrKvERp1mCG2oW1VFSAwVkpMOHY/4&#10;SELjcxSbJPDr8YDE+PS+d4fZdmKkwbeOFaxXCQjiypmWawWX8uVhA8IHZIOdY1LwTR4O+8XdDnPj&#10;JtY0FqEWMYR9jgqaEPpcSl81ZNGvXE8cuQ83WAwRDrU0A04x3HYyTZJMWmw5NjTY06mh6lZ8WQWj&#10;rou3s9fb9+tUnsvqWf98brRS98v5+AQi0Bz+xX/uV6MgzR6zNA6Of+IX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9gI8YAAADfAAAADwAAAAAAAAAAAAAAAACYAgAAZHJz&#10;L2Rvd25yZXYueG1sUEsFBgAAAAAEAAQA9QAAAIsDAAAAAA==&#10;" fillcolor="window" strokecolor="#001532" strokeweight=".5pt">
                  <v:textbox inset="10mm,10mm,10mm,10mm">
                    <w:txbxContent>
                      <w:p w14:paraId="0C4642A7" w14:textId="4E4BBDC2" w:rsidR="00AA43A9" w:rsidRDefault="00AA43A9"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0412CE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6F63AAF2"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5DA205BE" w14:textId="5E8CDA2C" w:rsidR="00AA43A9" w:rsidRPr="00FD27EE" w:rsidRDefault="00AA43A9"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Pr>
                            <w:rFonts w:ascii="Arial" w:hAnsi="Arial" w:cs="HelveticaNeueLT Std Med"/>
                            <w:b/>
                            <w:color w:val="00004C"/>
                            <w:sz w:val="28"/>
                            <w:szCs w:val="28"/>
                          </w:rPr>
                          <w:t>2</w:t>
                        </w:r>
                        <w:r w:rsidRPr="00194C42">
                          <w:rPr>
                            <w:rFonts w:ascii="Arial" w:hAnsi="Arial" w:cs="HelveticaNeueLT Std Med"/>
                            <w:b/>
                            <w:color w:val="00004C"/>
                            <w:sz w:val="28"/>
                            <w:szCs w:val="28"/>
                          </w:rPr>
                          <w:t>.0</w:t>
                        </w:r>
                        <w:r>
                          <w:rPr>
                            <w:rFonts w:ascii="Arial" w:hAnsi="Arial" w:cs="HelveticaNeueLT Std Med"/>
                            <w:b/>
                            <w:color w:val="00004C"/>
                            <w:sz w:val="28"/>
                            <w:szCs w:val="28"/>
                          </w:rPr>
                          <w:t>.</w:t>
                        </w:r>
                        <w:ins w:id="6" w:author="Teh Stand" w:date="2023-04-27T15:35:00Z">
                          <w:r>
                            <w:rPr>
                              <w:rFonts w:ascii="Arial" w:hAnsi="Arial" w:cs="HelveticaNeueLT Std Med"/>
                              <w:b/>
                              <w:color w:val="00004C"/>
                              <w:sz w:val="28"/>
                              <w:szCs w:val="28"/>
                            </w:rPr>
                            <w:t>20230</w:t>
                          </w:r>
                        </w:ins>
                        <w:ins w:id="7" w:author="Teh Stand" w:date="2023-10-13T09:42:00Z">
                          <w:r>
                            <w:rPr>
                              <w:rFonts w:ascii="Arial" w:hAnsi="Arial" w:cs="HelveticaNeueLT Std Med"/>
                              <w:b/>
                              <w:color w:val="00004C"/>
                              <w:sz w:val="28"/>
                              <w:szCs w:val="28"/>
                            </w:rPr>
                            <w:t>1</w:t>
                          </w:r>
                        </w:ins>
                        <w:ins w:id="8" w:author="Teh Stand" w:date="2023-11-03T09:38:00Z">
                          <w:r>
                            <w:rPr>
                              <w:rFonts w:ascii="Arial" w:hAnsi="Arial" w:cs="HelveticaNeueLT Std Med"/>
                              <w:b/>
                              <w:color w:val="00004C"/>
                              <w:sz w:val="28"/>
                              <w:szCs w:val="28"/>
                            </w:rPr>
                            <w:t>10</w:t>
                          </w:r>
                        </w:ins>
                        <w:ins w:id="9" w:author="Teh Stand" w:date="2023-11-29T11:01:00Z">
                          <w:r w:rsidR="00FF6B19">
                            <w:rPr>
                              <w:rFonts w:ascii="Arial" w:hAnsi="Arial" w:cs="HelveticaNeueLT Std Med"/>
                              <w:b/>
                              <w:color w:val="00004C"/>
                              <w:sz w:val="28"/>
                              <w:szCs w:val="28"/>
                            </w:rPr>
                            <w:t>9</w:t>
                          </w:r>
                        </w:ins>
                        <w:bookmarkStart w:id="10" w:name="_GoBack"/>
                        <w:bookmarkEnd w:id="10"/>
                        <w:ins w:id="11" w:author="Teh Stand" w:date="2023-04-27T15:35: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FF0000"/>
                            <w:sz w:val="28"/>
                            <w:szCs w:val="28"/>
                          </w:rPr>
                          <w:t>Xxxx</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7972EB7"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DE80CF3" w14:textId="77777777" w:rsidR="00AA43A9" w:rsidRPr="00FD27EE" w:rsidRDefault="00AA43A9" w:rsidP="00092544">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1E09499B"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r w:rsidR="00A8123D" w:rsidRPr="002F4B80">
              <w:rPr>
                <w:rFonts w:ascii="Helvetica" w:hAnsi="Helvetica"/>
                <w:sz w:val="22"/>
                <w:szCs w:val="22"/>
                <w:lang w:val="en-AU"/>
              </w:rPr>
              <w:t>20</w:t>
            </w:r>
            <w:r w:rsidR="00A8123D">
              <w:rPr>
                <w:rFonts w:ascii="Helvetica" w:hAnsi="Helvetica"/>
                <w:sz w:val="22"/>
                <w:szCs w:val="22"/>
                <w:lang w:val="en-AU"/>
              </w:rPr>
              <w:t>23</w:t>
            </w:r>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riat (Permission No ……</w:t>
            </w:r>
            <w:proofErr w:type="gramStart"/>
            <w:r w:rsidRPr="007F6DC7">
              <w:rPr>
                <w:rFonts w:ascii="Calibri" w:hAnsi="Calibri" w:cs="Arial"/>
                <w:i/>
                <w:lang w:val="en-AU"/>
              </w:rPr>
              <w:t>./</w:t>
            </w:r>
            <w:proofErr w:type="gramEnd"/>
            <w:r w:rsidRPr="007F6DC7">
              <w:rPr>
                <w:rFonts w:ascii="Calibri" w:hAnsi="Calibri" w:cs="Arial"/>
                <w:i/>
                <w:lang w:val="en-AU"/>
              </w:rPr>
              <w:t xml:space="preserve">…)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6999EBBC" w14:textId="77777777" w:rsidR="000B30D3" w:rsidRPr="000B30D3" w:rsidRDefault="007653F1">
      <w:pPr>
        <w:pStyle w:val="TOC1"/>
        <w:rPr>
          <w:rFonts w:eastAsiaTheme="minorEastAsia" w:cs="Arial"/>
          <w:b w:val="0"/>
          <w:noProof/>
          <w:lang w:val="fr-FR" w:eastAsia="fr-FR"/>
        </w:rPr>
      </w:pPr>
      <w:r w:rsidRPr="000B30D3">
        <w:rPr>
          <w:rFonts w:cs="Arial"/>
          <w:b w:val="0"/>
        </w:rPr>
        <w:fldChar w:fldCharType="begin"/>
      </w:r>
      <w:r w:rsidRPr="000B30D3">
        <w:rPr>
          <w:rFonts w:cs="Arial"/>
          <w:b w:val="0"/>
        </w:rPr>
        <w:instrText xml:space="preserve"> TOC \o "1-3" \h \z \u </w:instrText>
      </w:r>
      <w:r w:rsidRPr="000B30D3">
        <w:rPr>
          <w:rFonts w:cs="Arial"/>
          <w:b w:val="0"/>
        </w:rPr>
        <w:fldChar w:fldCharType="separate"/>
      </w:r>
      <w:hyperlink w:anchor="_Toc149916522" w:history="1">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w:t>
        </w:r>
        <w:r w:rsidR="000B30D3" w:rsidRPr="000B30D3">
          <w:rPr>
            <w:rFonts w:cs="Arial"/>
            <w:b w:val="0"/>
            <w:noProof/>
            <w:webHidden/>
          </w:rPr>
          <w:fldChar w:fldCharType="end"/>
        </w:r>
      </w:hyperlink>
    </w:p>
    <w:p w14:paraId="50F58222" w14:textId="77777777" w:rsidR="000B30D3" w:rsidRPr="000B30D3" w:rsidRDefault="00E6689B">
      <w:pPr>
        <w:pStyle w:val="TOC1"/>
        <w:rPr>
          <w:rFonts w:eastAsiaTheme="minorEastAsia" w:cs="Arial"/>
          <w:b w:val="0"/>
          <w:noProof/>
          <w:lang w:val="fr-FR" w:eastAsia="fr-FR"/>
        </w:rPr>
      </w:pPr>
      <w:hyperlink w:anchor="_Toc149916523" w:history="1">
        <w:r w:rsidR="000B30D3" w:rsidRPr="000B30D3">
          <w:rPr>
            <w:rStyle w:val="Hyperlink"/>
            <w:rFonts w:cs="Arial"/>
            <w:b w:val="0"/>
            <w:noProof/>
          </w:rPr>
          <w:t>1</w:t>
        </w:r>
        <w:r w:rsidR="000B30D3" w:rsidRPr="000B30D3">
          <w:rPr>
            <w:rFonts w:eastAsiaTheme="minorEastAsia" w:cs="Arial"/>
            <w:b w:val="0"/>
            <w:noProof/>
            <w:lang w:val="fr-FR" w:eastAsia="fr-FR"/>
          </w:rPr>
          <w:tab/>
        </w:r>
        <w:r w:rsidR="000B30D3" w:rsidRPr="000B30D3">
          <w:rPr>
            <w:rStyle w:val="Hyperlink"/>
            <w:rFonts w:cs="Arial"/>
            <w:b w:val="0"/>
            <w:noProof/>
          </w:rPr>
          <w:t>Overview</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758E2F56" w14:textId="77777777" w:rsidR="000B30D3" w:rsidRPr="000B30D3" w:rsidRDefault="00E6689B">
      <w:pPr>
        <w:pStyle w:val="TOC2"/>
        <w:rPr>
          <w:rFonts w:eastAsiaTheme="minorEastAsia" w:cs="Arial"/>
          <w:b w:val="0"/>
          <w:noProof/>
          <w:lang w:val="fr-FR" w:eastAsia="fr-FR"/>
        </w:rPr>
      </w:pPr>
      <w:hyperlink w:anchor="_Toc149916524" w:history="1">
        <w:r w:rsidR="000B30D3" w:rsidRPr="000B30D3">
          <w:rPr>
            <w:rStyle w:val="Hyperlink"/>
            <w:rFonts w:cs="Arial"/>
            <w:b w:val="0"/>
            <w:noProof/>
          </w:rPr>
          <w:t>1.1</w:t>
        </w:r>
        <w:r w:rsidR="000B30D3" w:rsidRPr="000B30D3">
          <w:rPr>
            <w:rFonts w:eastAsiaTheme="minorEastAsia" w:cs="Arial"/>
            <w:b w:val="0"/>
            <w:noProof/>
            <w:lang w:val="fr-FR" w:eastAsia="fr-FR"/>
          </w:rPr>
          <w:tab/>
        </w:r>
        <w:r w:rsidR="000B30D3" w:rsidRPr="000B30D3">
          <w:rPr>
            <w:rStyle w:val="Hyperlink"/>
            <w:rFonts w:cs="Arial"/>
            <w:b w:val="0"/>
            <w:noProof/>
          </w:rPr>
          <w:t>Scope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6ABAE00A" w14:textId="77777777" w:rsidR="000B30D3" w:rsidRPr="000B30D3" w:rsidRDefault="00E6689B">
      <w:pPr>
        <w:pStyle w:val="TOC2"/>
        <w:rPr>
          <w:rFonts w:eastAsiaTheme="minorEastAsia" w:cs="Arial"/>
          <w:b w:val="0"/>
          <w:noProof/>
          <w:lang w:val="fr-FR" w:eastAsia="fr-FR"/>
        </w:rPr>
      </w:pPr>
      <w:hyperlink w:anchor="_Toc149916525" w:history="1">
        <w:r w:rsidR="000B30D3" w:rsidRPr="000B30D3">
          <w:rPr>
            <w:rStyle w:val="Hyperlink"/>
            <w:rFonts w:cs="Arial"/>
            <w:b w:val="0"/>
            <w:noProof/>
            <w:lang w:eastAsia="en-GB"/>
          </w:rPr>
          <w:t>1.2</w:t>
        </w:r>
        <w:r w:rsidR="000B30D3" w:rsidRPr="000B30D3">
          <w:rPr>
            <w:rFonts w:eastAsiaTheme="minorEastAsia" w:cs="Arial"/>
            <w:b w:val="0"/>
            <w:noProof/>
            <w:lang w:val="fr-FR" w:eastAsia="fr-FR"/>
          </w:rPr>
          <w:tab/>
        </w:r>
        <w:r w:rsidR="000B30D3" w:rsidRPr="000B30D3">
          <w:rPr>
            <w:rStyle w:val="Hyperlink"/>
            <w:rFonts w:cs="Arial"/>
            <w:b w:val="0"/>
            <w:noProof/>
            <w:lang w:eastAsia="en-GB"/>
          </w:rPr>
          <w:t>References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1E31CBC2" w14:textId="77777777" w:rsidR="000B30D3" w:rsidRPr="000B30D3" w:rsidRDefault="00E6689B">
      <w:pPr>
        <w:pStyle w:val="TOC2"/>
        <w:rPr>
          <w:rFonts w:eastAsiaTheme="minorEastAsia" w:cs="Arial"/>
          <w:b w:val="0"/>
          <w:noProof/>
          <w:lang w:val="fr-FR" w:eastAsia="fr-FR"/>
        </w:rPr>
      </w:pPr>
      <w:hyperlink w:anchor="_Toc149916526" w:history="1">
        <w:r w:rsidR="000B30D3" w:rsidRPr="000B30D3">
          <w:rPr>
            <w:rStyle w:val="Hyperlink"/>
            <w:rFonts w:cs="Arial"/>
            <w:b w:val="0"/>
            <w:noProof/>
          </w:rPr>
          <w:t>1.3</w:t>
        </w:r>
        <w:r w:rsidR="000B30D3" w:rsidRPr="000B30D3">
          <w:rPr>
            <w:rFonts w:eastAsiaTheme="minorEastAsia" w:cs="Arial"/>
            <w:b w:val="0"/>
            <w:noProof/>
            <w:lang w:val="fr-FR" w:eastAsia="fr-FR"/>
          </w:rPr>
          <w:tab/>
        </w:r>
        <w:r w:rsidR="000B30D3" w:rsidRPr="000B30D3">
          <w:rPr>
            <w:rStyle w:val="Hyperlink"/>
            <w:rFonts w:cs="Arial"/>
            <w:b w:val="0"/>
            <w:noProof/>
          </w:rPr>
          <w:t>Terms, definitions and abbreviations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77628912" w14:textId="77777777" w:rsidR="000B30D3" w:rsidRPr="000B30D3" w:rsidRDefault="00E6689B">
      <w:pPr>
        <w:pStyle w:val="TOC3"/>
        <w:rPr>
          <w:rFonts w:eastAsiaTheme="minorEastAsia" w:cs="Arial"/>
          <w:b w:val="0"/>
          <w:noProof/>
          <w:lang w:val="fr-FR" w:eastAsia="fr-FR"/>
        </w:rPr>
      </w:pPr>
      <w:hyperlink w:anchor="_Toc149916527" w:history="1">
        <w:r w:rsidR="000B30D3" w:rsidRPr="000B30D3">
          <w:rPr>
            <w:rStyle w:val="Hyperlink"/>
            <w:rFonts w:cs="Arial"/>
            <w:b w:val="0"/>
            <w:noProof/>
          </w:rPr>
          <w:t>1.3.1</w:t>
        </w:r>
        <w:r w:rsidR="000B30D3" w:rsidRPr="000B30D3">
          <w:rPr>
            <w:rFonts w:eastAsiaTheme="minorEastAsia" w:cs="Arial"/>
            <w:b w:val="0"/>
            <w:noProof/>
            <w:lang w:val="fr-FR" w:eastAsia="fr-FR"/>
          </w:rPr>
          <w:tab/>
        </w:r>
        <w:r w:rsidR="000B30D3" w:rsidRPr="000B30D3">
          <w:rPr>
            <w:rStyle w:val="Hyperlink"/>
            <w:rFonts w:cs="Arial"/>
            <w:b w:val="0"/>
            <w:noProof/>
          </w:rPr>
          <w:t>Use of language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1A316F34" w14:textId="77777777" w:rsidR="000B30D3" w:rsidRPr="000B30D3" w:rsidRDefault="00E6689B">
      <w:pPr>
        <w:pStyle w:val="TOC3"/>
        <w:rPr>
          <w:rFonts w:eastAsiaTheme="minorEastAsia" w:cs="Arial"/>
          <w:b w:val="0"/>
          <w:noProof/>
          <w:lang w:val="fr-FR" w:eastAsia="fr-FR"/>
        </w:rPr>
      </w:pPr>
      <w:hyperlink w:anchor="_Toc149916528" w:history="1">
        <w:r w:rsidR="000B30D3" w:rsidRPr="000B30D3">
          <w:rPr>
            <w:rStyle w:val="Hyperlink"/>
            <w:rFonts w:cs="Arial"/>
            <w:b w:val="0"/>
            <w:noProof/>
          </w:rPr>
          <w:t>1.3.2</w:t>
        </w:r>
        <w:r w:rsidR="000B30D3" w:rsidRPr="000B30D3">
          <w:rPr>
            <w:rFonts w:eastAsiaTheme="minorEastAsia" w:cs="Arial"/>
            <w:b w:val="0"/>
            <w:noProof/>
            <w:lang w:val="fr-FR" w:eastAsia="fr-FR"/>
          </w:rPr>
          <w:tab/>
        </w:r>
        <w:r w:rsidR="000B30D3" w:rsidRPr="000B30D3">
          <w:rPr>
            <w:rStyle w:val="Hyperlink"/>
            <w:rFonts w:cs="Arial"/>
            <w:b w:val="0"/>
            <w:noProof/>
          </w:rPr>
          <w:t>Terms and definitions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7583D483" w14:textId="77777777" w:rsidR="000B30D3" w:rsidRPr="000B30D3" w:rsidRDefault="00E6689B">
      <w:pPr>
        <w:pStyle w:val="TOC3"/>
        <w:rPr>
          <w:rFonts w:eastAsiaTheme="minorEastAsia" w:cs="Arial"/>
          <w:b w:val="0"/>
          <w:noProof/>
          <w:lang w:val="fr-FR" w:eastAsia="fr-FR"/>
        </w:rPr>
      </w:pPr>
      <w:hyperlink w:anchor="_Toc149916529" w:history="1">
        <w:r w:rsidR="000B30D3" w:rsidRPr="000B30D3">
          <w:rPr>
            <w:rStyle w:val="Hyperlink"/>
            <w:rFonts w:cs="Arial"/>
            <w:b w:val="0"/>
            <w:noProof/>
          </w:rPr>
          <w:t>1.3.3</w:t>
        </w:r>
        <w:r w:rsidR="000B30D3" w:rsidRPr="000B30D3">
          <w:rPr>
            <w:rFonts w:eastAsiaTheme="minorEastAsia" w:cs="Arial"/>
            <w:b w:val="0"/>
            <w:noProof/>
            <w:lang w:val="fr-FR" w:eastAsia="fr-FR"/>
          </w:rPr>
          <w:tab/>
        </w:r>
        <w:r w:rsidR="000B30D3" w:rsidRPr="000B30D3">
          <w:rPr>
            <w:rStyle w:val="Hyperlink"/>
            <w:rFonts w:cs="Arial"/>
            <w:b w:val="0"/>
            <w:noProof/>
          </w:rPr>
          <w:t>Abbreviations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w:t>
        </w:r>
        <w:r w:rsidR="000B30D3" w:rsidRPr="000B30D3">
          <w:rPr>
            <w:rFonts w:cs="Arial"/>
            <w:b w:val="0"/>
            <w:noProof/>
            <w:webHidden/>
          </w:rPr>
          <w:fldChar w:fldCharType="end"/>
        </w:r>
      </w:hyperlink>
    </w:p>
    <w:p w14:paraId="5D7C8F63" w14:textId="77777777" w:rsidR="000B30D3" w:rsidRPr="000B30D3" w:rsidRDefault="00E6689B">
      <w:pPr>
        <w:pStyle w:val="TOC2"/>
        <w:rPr>
          <w:rFonts w:eastAsiaTheme="minorEastAsia" w:cs="Arial"/>
          <w:b w:val="0"/>
          <w:noProof/>
          <w:lang w:val="fr-FR" w:eastAsia="fr-FR"/>
        </w:rPr>
      </w:pPr>
      <w:hyperlink w:anchor="_Toc149916530" w:history="1">
        <w:r w:rsidR="000B30D3" w:rsidRPr="000B30D3">
          <w:rPr>
            <w:rStyle w:val="Hyperlink"/>
            <w:rFonts w:cs="Arial"/>
            <w:b w:val="0"/>
            <w:noProof/>
          </w:rPr>
          <w:t>1.4</w:t>
        </w:r>
        <w:r w:rsidR="000B30D3" w:rsidRPr="000B30D3">
          <w:rPr>
            <w:rFonts w:eastAsiaTheme="minorEastAsia" w:cs="Arial"/>
            <w:b w:val="0"/>
            <w:noProof/>
            <w:lang w:val="fr-FR" w:eastAsia="fr-FR"/>
          </w:rPr>
          <w:tab/>
        </w:r>
        <w:r w:rsidR="000B30D3" w:rsidRPr="000B30D3">
          <w:rPr>
            <w:rStyle w:val="Hyperlink"/>
            <w:rFonts w:cs="Arial"/>
            <w:b w:val="0"/>
            <w:noProof/>
          </w:rPr>
          <w:t>General S-101 data product description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8</w:t>
        </w:r>
        <w:r w:rsidR="000B30D3" w:rsidRPr="000B30D3">
          <w:rPr>
            <w:rFonts w:cs="Arial"/>
            <w:b w:val="0"/>
            <w:noProof/>
            <w:webHidden/>
          </w:rPr>
          <w:fldChar w:fldCharType="end"/>
        </w:r>
      </w:hyperlink>
    </w:p>
    <w:p w14:paraId="0E95B517" w14:textId="77777777" w:rsidR="000B30D3" w:rsidRPr="000B30D3" w:rsidRDefault="00E6689B">
      <w:pPr>
        <w:pStyle w:val="TOC2"/>
        <w:rPr>
          <w:rFonts w:eastAsiaTheme="minorEastAsia" w:cs="Arial"/>
          <w:b w:val="0"/>
          <w:noProof/>
          <w:lang w:val="fr-FR" w:eastAsia="fr-FR"/>
        </w:rPr>
      </w:pPr>
      <w:hyperlink w:anchor="_Toc149916531" w:history="1">
        <w:r w:rsidR="000B30D3" w:rsidRPr="000B30D3">
          <w:rPr>
            <w:rStyle w:val="Hyperlink"/>
            <w:rFonts w:cs="Arial"/>
            <w:b w:val="0"/>
            <w:noProof/>
          </w:rPr>
          <w:t>1.5</w:t>
        </w:r>
        <w:r w:rsidR="000B30D3" w:rsidRPr="000B30D3">
          <w:rPr>
            <w:rFonts w:eastAsiaTheme="minorEastAsia" w:cs="Arial"/>
            <w:b w:val="0"/>
            <w:noProof/>
            <w:lang w:val="fr-FR" w:eastAsia="fr-FR"/>
          </w:rPr>
          <w:tab/>
        </w:r>
        <w:r w:rsidR="000B30D3" w:rsidRPr="000B30D3">
          <w:rPr>
            <w:rStyle w:val="Hyperlink"/>
            <w:rFonts w:cs="Arial"/>
            <w:b w:val="0"/>
            <w:noProof/>
          </w:rPr>
          <w:t>Data Product Specification 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8</w:t>
        </w:r>
        <w:r w:rsidR="000B30D3" w:rsidRPr="000B30D3">
          <w:rPr>
            <w:rFonts w:cs="Arial"/>
            <w:b w:val="0"/>
            <w:noProof/>
            <w:webHidden/>
          </w:rPr>
          <w:fldChar w:fldCharType="end"/>
        </w:r>
      </w:hyperlink>
    </w:p>
    <w:p w14:paraId="2050EAF4" w14:textId="77777777" w:rsidR="000B30D3" w:rsidRPr="000B30D3" w:rsidRDefault="00E6689B">
      <w:pPr>
        <w:pStyle w:val="TOC2"/>
        <w:rPr>
          <w:rFonts w:eastAsiaTheme="minorEastAsia" w:cs="Arial"/>
          <w:b w:val="0"/>
          <w:noProof/>
          <w:lang w:val="fr-FR" w:eastAsia="fr-FR"/>
        </w:rPr>
      </w:pPr>
      <w:hyperlink w:anchor="_Toc149916532" w:history="1">
        <w:r w:rsidR="000B30D3" w:rsidRPr="000B30D3">
          <w:rPr>
            <w:rStyle w:val="Hyperlink"/>
            <w:rFonts w:cs="Arial"/>
            <w:b w:val="0"/>
            <w:noProof/>
            <w:lang w:val="en-US" w:eastAsia="en-US"/>
          </w:rPr>
          <w:t>1.6</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IHO Product Specification maintenance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5B5263F0" w14:textId="77777777" w:rsidR="000B30D3" w:rsidRPr="000B30D3" w:rsidRDefault="00E6689B">
      <w:pPr>
        <w:pStyle w:val="TOC3"/>
        <w:rPr>
          <w:rFonts w:eastAsiaTheme="minorEastAsia" w:cs="Arial"/>
          <w:b w:val="0"/>
          <w:noProof/>
          <w:lang w:val="fr-FR" w:eastAsia="fr-FR"/>
        </w:rPr>
      </w:pPr>
      <w:hyperlink w:anchor="_Toc149916533" w:history="1">
        <w:r w:rsidR="000B30D3" w:rsidRPr="000B30D3">
          <w:rPr>
            <w:rStyle w:val="Hyperlink"/>
            <w:rFonts w:cs="Arial"/>
            <w:b w:val="0"/>
            <w:noProof/>
            <w:lang w:val="en-US" w:eastAsia="en-US"/>
          </w:rPr>
          <w:t>1.6.1</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02D0CB1A" w14:textId="77777777" w:rsidR="000B30D3" w:rsidRPr="000B30D3" w:rsidRDefault="00E6689B">
      <w:pPr>
        <w:pStyle w:val="TOC3"/>
        <w:rPr>
          <w:rFonts w:eastAsiaTheme="minorEastAsia" w:cs="Arial"/>
          <w:b w:val="0"/>
          <w:noProof/>
          <w:lang w:val="fr-FR" w:eastAsia="fr-FR"/>
        </w:rPr>
      </w:pPr>
      <w:hyperlink w:anchor="_Toc149916534" w:history="1">
        <w:r w:rsidR="000B30D3" w:rsidRPr="000B30D3">
          <w:rPr>
            <w:rStyle w:val="Hyperlink"/>
            <w:rFonts w:cs="Arial"/>
            <w:b w:val="0"/>
            <w:noProof/>
            <w:lang w:val="en-US" w:eastAsia="en-US"/>
          </w:rPr>
          <w:t>1.6.2</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New Edition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1F0C60EA" w14:textId="77777777" w:rsidR="000B30D3" w:rsidRPr="000B30D3" w:rsidRDefault="00E6689B">
      <w:pPr>
        <w:pStyle w:val="TOC3"/>
        <w:rPr>
          <w:rFonts w:eastAsiaTheme="minorEastAsia" w:cs="Arial"/>
          <w:b w:val="0"/>
          <w:noProof/>
          <w:lang w:val="fr-FR" w:eastAsia="fr-FR"/>
        </w:rPr>
      </w:pPr>
      <w:hyperlink w:anchor="_Toc149916535" w:history="1">
        <w:r w:rsidR="000B30D3" w:rsidRPr="000B30D3">
          <w:rPr>
            <w:rStyle w:val="Hyperlink"/>
            <w:rFonts w:cs="Arial"/>
            <w:b w:val="0"/>
            <w:noProof/>
            <w:lang w:val="en-US" w:eastAsia="en-US"/>
          </w:rPr>
          <w:t>1.6.3</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Revision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38EEBAE4" w14:textId="77777777" w:rsidR="000B30D3" w:rsidRPr="000B30D3" w:rsidRDefault="00E6689B">
      <w:pPr>
        <w:pStyle w:val="TOC3"/>
        <w:rPr>
          <w:rFonts w:eastAsiaTheme="minorEastAsia" w:cs="Arial"/>
          <w:b w:val="0"/>
          <w:noProof/>
          <w:lang w:val="fr-FR" w:eastAsia="fr-FR"/>
        </w:rPr>
      </w:pPr>
      <w:hyperlink w:anchor="_Toc149916536" w:history="1">
        <w:r w:rsidR="000B30D3" w:rsidRPr="000B30D3">
          <w:rPr>
            <w:rStyle w:val="Hyperlink"/>
            <w:rFonts w:cs="Arial"/>
            <w:b w:val="0"/>
            <w:noProof/>
            <w:lang w:val="en-US" w:eastAsia="en-US"/>
          </w:rPr>
          <w:t>1.6.4</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Clarification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39848B0E" w14:textId="77777777" w:rsidR="000B30D3" w:rsidRPr="000B30D3" w:rsidRDefault="00E6689B">
      <w:pPr>
        <w:pStyle w:val="TOC3"/>
        <w:rPr>
          <w:rFonts w:eastAsiaTheme="minorEastAsia" w:cs="Arial"/>
          <w:b w:val="0"/>
          <w:noProof/>
          <w:lang w:val="fr-FR" w:eastAsia="fr-FR"/>
        </w:rPr>
      </w:pPr>
      <w:hyperlink w:anchor="_Toc149916537" w:history="1">
        <w:r w:rsidR="000B30D3" w:rsidRPr="000B30D3">
          <w:rPr>
            <w:rStyle w:val="Hyperlink"/>
            <w:rFonts w:cs="Arial"/>
            <w:b w:val="0"/>
            <w:noProof/>
          </w:rPr>
          <w:t>1.6.5</w:t>
        </w:r>
        <w:r w:rsidR="000B30D3" w:rsidRPr="000B30D3">
          <w:rPr>
            <w:rFonts w:eastAsiaTheme="minorEastAsia" w:cs="Arial"/>
            <w:b w:val="0"/>
            <w:noProof/>
            <w:lang w:val="fr-FR" w:eastAsia="fr-FR"/>
          </w:rPr>
          <w:tab/>
        </w:r>
        <w:r w:rsidR="000B30D3" w:rsidRPr="000B30D3">
          <w:rPr>
            <w:rStyle w:val="Hyperlink"/>
            <w:rFonts w:cs="Arial"/>
            <w:b w:val="0"/>
            <w:noProof/>
          </w:rPr>
          <w:t>Version numbers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2CD763D7" w14:textId="77777777" w:rsidR="000B30D3" w:rsidRPr="000B30D3" w:rsidRDefault="00E6689B">
      <w:pPr>
        <w:pStyle w:val="TOC1"/>
        <w:rPr>
          <w:rFonts w:eastAsiaTheme="minorEastAsia" w:cs="Arial"/>
          <w:b w:val="0"/>
          <w:noProof/>
          <w:lang w:val="fr-FR" w:eastAsia="fr-FR"/>
        </w:rPr>
      </w:pPr>
      <w:hyperlink w:anchor="_Toc149916538" w:history="1">
        <w:r w:rsidR="000B30D3" w:rsidRPr="000B30D3">
          <w:rPr>
            <w:rStyle w:val="Hyperlink"/>
            <w:rFonts w:cs="Arial"/>
            <w:b w:val="0"/>
            <w:noProof/>
          </w:rPr>
          <w:t>2</w:t>
        </w:r>
        <w:r w:rsidR="000B30D3" w:rsidRPr="000B30D3">
          <w:rPr>
            <w:rFonts w:eastAsiaTheme="minorEastAsia" w:cs="Arial"/>
            <w:b w:val="0"/>
            <w:noProof/>
            <w:lang w:val="fr-FR" w:eastAsia="fr-FR"/>
          </w:rPr>
          <w:tab/>
        </w:r>
        <w:r w:rsidR="000B30D3" w:rsidRPr="000B30D3">
          <w:rPr>
            <w:rStyle w:val="Hyperlink"/>
            <w:rFonts w:cs="Arial"/>
            <w:b w:val="0"/>
            <w:noProof/>
          </w:rPr>
          <w:t>Specification Scope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10</w:t>
        </w:r>
        <w:r w:rsidR="000B30D3" w:rsidRPr="000B30D3">
          <w:rPr>
            <w:rFonts w:cs="Arial"/>
            <w:b w:val="0"/>
            <w:noProof/>
            <w:webHidden/>
          </w:rPr>
          <w:fldChar w:fldCharType="end"/>
        </w:r>
      </w:hyperlink>
    </w:p>
    <w:p w14:paraId="5E1DFB15" w14:textId="77777777" w:rsidR="000B30D3" w:rsidRPr="000B30D3" w:rsidRDefault="00E6689B">
      <w:pPr>
        <w:pStyle w:val="TOC1"/>
        <w:rPr>
          <w:rFonts w:eastAsiaTheme="minorEastAsia" w:cs="Arial"/>
          <w:b w:val="0"/>
          <w:noProof/>
          <w:lang w:val="fr-FR" w:eastAsia="fr-FR"/>
        </w:rPr>
      </w:pPr>
      <w:hyperlink w:anchor="_Toc149916539" w:history="1">
        <w:r w:rsidR="000B30D3" w:rsidRPr="000B30D3">
          <w:rPr>
            <w:rStyle w:val="Hyperlink"/>
            <w:rFonts w:cs="Arial"/>
            <w:b w:val="0"/>
            <w:noProof/>
          </w:rPr>
          <w:t>3</w:t>
        </w:r>
        <w:r w:rsidR="000B30D3" w:rsidRPr="000B30D3">
          <w:rPr>
            <w:rFonts w:eastAsiaTheme="minorEastAsia" w:cs="Arial"/>
            <w:b w:val="0"/>
            <w:noProof/>
            <w:lang w:val="fr-FR" w:eastAsia="fr-FR"/>
          </w:rPr>
          <w:tab/>
        </w:r>
        <w:r w:rsidR="000B30D3" w:rsidRPr="000B30D3">
          <w:rPr>
            <w:rStyle w:val="Hyperlink"/>
            <w:rFonts w:cs="Arial"/>
            <w:b w:val="0"/>
            <w:noProof/>
          </w:rPr>
          <w:t>Dataset Identification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10</w:t>
        </w:r>
        <w:r w:rsidR="000B30D3" w:rsidRPr="000B30D3">
          <w:rPr>
            <w:rFonts w:cs="Arial"/>
            <w:b w:val="0"/>
            <w:noProof/>
            <w:webHidden/>
          </w:rPr>
          <w:fldChar w:fldCharType="end"/>
        </w:r>
      </w:hyperlink>
    </w:p>
    <w:p w14:paraId="3F363583" w14:textId="77777777" w:rsidR="000B30D3" w:rsidRPr="000B30D3" w:rsidRDefault="00E6689B">
      <w:pPr>
        <w:pStyle w:val="TOC1"/>
        <w:rPr>
          <w:rFonts w:eastAsiaTheme="minorEastAsia" w:cs="Arial"/>
          <w:b w:val="0"/>
          <w:noProof/>
          <w:lang w:val="fr-FR" w:eastAsia="fr-FR"/>
        </w:rPr>
      </w:pPr>
      <w:hyperlink w:anchor="_Toc149916540" w:history="1">
        <w:r w:rsidR="000B30D3" w:rsidRPr="000B30D3">
          <w:rPr>
            <w:rStyle w:val="Hyperlink"/>
            <w:rFonts w:cs="Arial"/>
            <w:b w:val="0"/>
            <w:noProof/>
          </w:rPr>
          <w:t>4</w:t>
        </w:r>
        <w:r w:rsidR="000B30D3" w:rsidRPr="000B30D3">
          <w:rPr>
            <w:rFonts w:eastAsiaTheme="minorEastAsia" w:cs="Arial"/>
            <w:b w:val="0"/>
            <w:noProof/>
            <w:lang w:val="fr-FR" w:eastAsia="fr-FR"/>
          </w:rPr>
          <w:tab/>
        </w:r>
        <w:r w:rsidR="000B30D3" w:rsidRPr="000B30D3">
          <w:rPr>
            <w:rStyle w:val="Hyperlink"/>
            <w:rFonts w:cs="Arial"/>
            <w:b w:val="0"/>
            <w:noProof/>
          </w:rPr>
          <w:t>Data Content and Structure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1DAFB71D" w14:textId="77777777" w:rsidR="000B30D3" w:rsidRPr="000B30D3" w:rsidRDefault="00E6689B">
      <w:pPr>
        <w:pStyle w:val="TOC2"/>
        <w:rPr>
          <w:rFonts w:eastAsiaTheme="minorEastAsia" w:cs="Arial"/>
          <w:b w:val="0"/>
          <w:noProof/>
          <w:lang w:val="fr-FR" w:eastAsia="fr-FR"/>
        </w:rPr>
      </w:pPr>
      <w:hyperlink w:anchor="_Toc149916541" w:history="1">
        <w:r w:rsidR="000B30D3" w:rsidRPr="000B30D3">
          <w:rPr>
            <w:rStyle w:val="Hyperlink"/>
            <w:rFonts w:cs="Arial"/>
            <w:b w:val="0"/>
            <w:noProof/>
          </w:rPr>
          <w:t>4.1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791082D0" w14:textId="77777777" w:rsidR="000B30D3" w:rsidRPr="000B30D3" w:rsidRDefault="00E6689B">
      <w:pPr>
        <w:pStyle w:val="TOC2"/>
        <w:rPr>
          <w:rFonts w:eastAsiaTheme="minorEastAsia" w:cs="Arial"/>
          <w:b w:val="0"/>
          <w:noProof/>
          <w:lang w:val="fr-FR" w:eastAsia="fr-FR"/>
        </w:rPr>
      </w:pPr>
      <w:hyperlink w:anchor="_Toc149916542" w:history="1">
        <w:r w:rsidR="000B30D3" w:rsidRPr="000B30D3">
          <w:rPr>
            <w:rStyle w:val="Hyperlink"/>
            <w:rFonts w:cs="Arial"/>
            <w:b w:val="0"/>
            <w:noProof/>
          </w:rPr>
          <w:t>4.2</w:t>
        </w:r>
        <w:r w:rsidR="000B30D3" w:rsidRPr="000B30D3">
          <w:rPr>
            <w:rFonts w:eastAsiaTheme="minorEastAsia" w:cs="Arial"/>
            <w:b w:val="0"/>
            <w:noProof/>
            <w:lang w:val="fr-FR" w:eastAsia="fr-FR"/>
          </w:rPr>
          <w:tab/>
        </w:r>
        <w:r w:rsidR="000B30D3" w:rsidRPr="000B30D3">
          <w:rPr>
            <w:rStyle w:val="Hyperlink"/>
            <w:rFonts w:cs="Arial"/>
            <w:b w:val="0"/>
            <w:noProof/>
          </w:rPr>
          <w:t>Application Schema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09775702" w14:textId="77777777" w:rsidR="000B30D3" w:rsidRPr="000B30D3" w:rsidRDefault="00E6689B">
      <w:pPr>
        <w:pStyle w:val="TOC2"/>
        <w:rPr>
          <w:rFonts w:eastAsiaTheme="minorEastAsia" w:cs="Arial"/>
          <w:b w:val="0"/>
          <w:noProof/>
          <w:lang w:val="fr-FR" w:eastAsia="fr-FR"/>
        </w:rPr>
      </w:pPr>
      <w:hyperlink w:anchor="_Toc149916543" w:history="1">
        <w:r w:rsidR="000B30D3" w:rsidRPr="000B30D3">
          <w:rPr>
            <w:rStyle w:val="Hyperlink"/>
            <w:rFonts w:cs="Arial"/>
            <w:b w:val="0"/>
            <w:noProof/>
          </w:rPr>
          <w:t>4.3</w:t>
        </w:r>
        <w:r w:rsidR="000B30D3" w:rsidRPr="000B30D3">
          <w:rPr>
            <w:rFonts w:eastAsiaTheme="minorEastAsia" w:cs="Arial"/>
            <w:b w:val="0"/>
            <w:noProof/>
            <w:lang w:val="fr-FR" w:eastAsia="fr-FR"/>
          </w:rPr>
          <w:tab/>
        </w:r>
        <w:r w:rsidR="000B30D3" w:rsidRPr="000B30D3">
          <w:rPr>
            <w:rStyle w:val="Hyperlink"/>
            <w:rFonts w:cs="Arial"/>
            <w:b w:val="0"/>
            <w:noProof/>
          </w:rPr>
          <w:t>Feature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42519B81" w14:textId="77777777" w:rsidR="000B30D3" w:rsidRPr="000B30D3" w:rsidRDefault="00E6689B">
      <w:pPr>
        <w:pStyle w:val="TOC3"/>
        <w:rPr>
          <w:rFonts w:eastAsiaTheme="minorEastAsia" w:cs="Arial"/>
          <w:b w:val="0"/>
          <w:noProof/>
          <w:lang w:val="fr-FR" w:eastAsia="fr-FR"/>
        </w:rPr>
      </w:pPr>
      <w:hyperlink w:anchor="_Toc149916544" w:history="1">
        <w:r w:rsidR="000B30D3" w:rsidRPr="000B30D3">
          <w:rPr>
            <w:rStyle w:val="Hyperlink"/>
            <w:rFonts w:cs="Arial"/>
            <w:b w:val="0"/>
            <w:noProof/>
            <w:lang w:eastAsia="en-US"/>
          </w:rPr>
          <w:t>4.3.1</w:t>
        </w:r>
        <w:r w:rsidR="000B30D3" w:rsidRPr="000B30D3">
          <w:rPr>
            <w:rFonts w:eastAsiaTheme="minorEastAsia" w:cs="Arial"/>
            <w:b w:val="0"/>
            <w:noProof/>
            <w:lang w:val="fr-FR" w:eastAsia="fr-FR"/>
          </w:rPr>
          <w:tab/>
        </w:r>
        <w:r w:rsidR="000B30D3" w:rsidRPr="000B30D3">
          <w:rPr>
            <w:rStyle w:val="Hyperlink"/>
            <w:rFonts w:cs="Arial"/>
            <w:b w:val="0"/>
            <w:noProof/>
            <w:lang w:eastAsia="en-US"/>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4FC76B0B" w14:textId="77777777" w:rsidR="000B30D3" w:rsidRPr="000B30D3" w:rsidRDefault="00E6689B">
      <w:pPr>
        <w:pStyle w:val="TOC3"/>
        <w:rPr>
          <w:rFonts w:eastAsiaTheme="minorEastAsia" w:cs="Arial"/>
          <w:b w:val="0"/>
          <w:noProof/>
          <w:lang w:val="fr-FR" w:eastAsia="fr-FR"/>
        </w:rPr>
      </w:pPr>
      <w:hyperlink w:anchor="_Toc149916545" w:history="1">
        <w:r w:rsidR="000B30D3" w:rsidRPr="000B30D3">
          <w:rPr>
            <w:rStyle w:val="Hyperlink"/>
            <w:rFonts w:cs="Arial"/>
            <w:b w:val="0"/>
            <w:noProof/>
          </w:rPr>
          <w:t>4.3.2</w:t>
        </w:r>
        <w:r w:rsidR="000B30D3" w:rsidRPr="000B30D3">
          <w:rPr>
            <w:rFonts w:eastAsiaTheme="minorEastAsia" w:cs="Arial"/>
            <w:b w:val="0"/>
            <w:noProof/>
            <w:lang w:val="fr-FR" w:eastAsia="fr-FR"/>
          </w:rPr>
          <w:tab/>
        </w:r>
        <w:r w:rsidR="000B30D3" w:rsidRPr="000B30D3">
          <w:rPr>
            <w:rStyle w:val="Hyperlink"/>
            <w:rFonts w:cs="Arial"/>
            <w:b w:val="0"/>
            <w:noProof/>
          </w:rPr>
          <w:t>Feature types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30627444" w14:textId="77777777" w:rsidR="000B30D3" w:rsidRPr="000B30D3" w:rsidRDefault="00E6689B">
      <w:pPr>
        <w:pStyle w:val="TOC3"/>
        <w:rPr>
          <w:rFonts w:eastAsiaTheme="minorEastAsia" w:cs="Arial"/>
          <w:b w:val="0"/>
          <w:noProof/>
          <w:lang w:val="fr-FR" w:eastAsia="fr-FR"/>
        </w:rPr>
      </w:pPr>
      <w:hyperlink w:anchor="_Toc149916546" w:history="1">
        <w:r w:rsidR="000B30D3" w:rsidRPr="000B30D3">
          <w:rPr>
            <w:rStyle w:val="Hyperlink"/>
            <w:rFonts w:cs="Arial"/>
            <w:b w:val="0"/>
            <w:noProof/>
          </w:rPr>
          <w:t>4.3.3</w:t>
        </w:r>
        <w:r w:rsidR="000B30D3" w:rsidRPr="000B30D3">
          <w:rPr>
            <w:rFonts w:eastAsiaTheme="minorEastAsia" w:cs="Arial"/>
            <w:b w:val="0"/>
            <w:noProof/>
            <w:lang w:val="fr-FR" w:eastAsia="fr-FR"/>
          </w:rPr>
          <w:tab/>
        </w:r>
        <w:r w:rsidR="000B30D3" w:rsidRPr="000B30D3">
          <w:rPr>
            <w:rStyle w:val="Hyperlink"/>
            <w:rFonts w:cs="Arial"/>
            <w:b w:val="0"/>
            <w:noProof/>
          </w:rPr>
          <w:t>Feature relationships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12</w:t>
        </w:r>
        <w:r w:rsidR="000B30D3" w:rsidRPr="000B30D3">
          <w:rPr>
            <w:rFonts w:cs="Arial"/>
            <w:b w:val="0"/>
            <w:noProof/>
            <w:webHidden/>
          </w:rPr>
          <w:fldChar w:fldCharType="end"/>
        </w:r>
      </w:hyperlink>
    </w:p>
    <w:p w14:paraId="4C13246D" w14:textId="77777777" w:rsidR="000B30D3" w:rsidRPr="000B30D3" w:rsidRDefault="00E6689B">
      <w:pPr>
        <w:pStyle w:val="TOC3"/>
        <w:rPr>
          <w:rFonts w:eastAsiaTheme="minorEastAsia" w:cs="Arial"/>
          <w:b w:val="0"/>
          <w:noProof/>
          <w:lang w:val="fr-FR" w:eastAsia="fr-FR"/>
        </w:rPr>
      </w:pPr>
      <w:hyperlink w:anchor="_Toc149916547" w:history="1">
        <w:r w:rsidR="000B30D3" w:rsidRPr="000B30D3">
          <w:rPr>
            <w:rStyle w:val="Hyperlink"/>
            <w:rFonts w:cs="Arial"/>
            <w:b w:val="0"/>
            <w:noProof/>
            <w:lang w:eastAsia="en-US"/>
          </w:rPr>
          <w:t>4.3.4</w:t>
        </w:r>
        <w:r w:rsidR="000B30D3" w:rsidRPr="000B30D3">
          <w:rPr>
            <w:rFonts w:eastAsiaTheme="minorEastAsia" w:cs="Arial"/>
            <w:b w:val="0"/>
            <w:noProof/>
            <w:lang w:val="fr-FR" w:eastAsia="fr-FR"/>
          </w:rPr>
          <w:tab/>
        </w:r>
        <w:r w:rsidR="000B30D3" w:rsidRPr="000B30D3">
          <w:rPr>
            <w:rStyle w:val="Hyperlink"/>
            <w:rFonts w:cs="Arial"/>
            <w:b w:val="0"/>
            <w:noProof/>
            <w:lang w:eastAsia="en-US"/>
          </w:rPr>
          <w:t>Information types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15694DA1" w14:textId="77777777" w:rsidR="000B30D3" w:rsidRPr="000B30D3" w:rsidRDefault="00E6689B">
      <w:pPr>
        <w:pStyle w:val="TOC3"/>
        <w:rPr>
          <w:rFonts w:eastAsiaTheme="minorEastAsia" w:cs="Arial"/>
          <w:b w:val="0"/>
          <w:noProof/>
          <w:lang w:val="fr-FR" w:eastAsia="fr-FR"/>
        </w:rPr>
      </w:pPr>
      <w:hyperlink w:anchor="_Toc149916548" w:history="1">
        <w:r w:rsidR="000B30D3" w:rsidRPr="000B30D3">
          <w:rPr>
            <w:rStyle w:val="Hyperlink"/>
            <w:rFonts w:cs="Arial"/>
            <w:b w:val="0"/>
            <w:noProof/>
            <w:lang w:eastAsia="en-US"/>
          </w:rPr>
          <w:t>4.3.5</w:t>
        </w:r>
        <w:r w:rsidR="000B30D3" w:rsidRPr="000B30D3">
          <w:rPr>
            <w:rFonts w:eastAsiaTheme="minorEastAsia" w:cs="Arial"/>
            <w:b w:val="0"/>
            <w:noProof/>
            <w:lang w:val="fr-FR" w:eastAsia="fr-FR"/>
          </w:rPr>
          <w:tab/>
        </w:r>
        <w:r w:rsidR="000B30D3" w:rsidRPr="000B30D3">
          <w:rPr>
            <w:rStyle w:val="Hyperlink"/>
            <w:rFonts w:cs="Arial"/>
            <w:b w:val="0"/>
            <w:noProof/>
            <w:lang w:eastAsia="en-US"/>
          </w:rPr>
          <w:t>Information relationships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03D3DFC6" w14:textId="77777777" w:rsidR="000B30D3" w:rsidRPr="000B30D3" w:rsidRDefault="00E6689B">
      <w:pPr>
        <w:pStyle w:val="TOC3"/>
        <w:rPr>
          <w:rFonts w:eastAsiaTheme="minorEastAsia" w:cs="Arial"/>
          <w:b w:val="0"/>
          <w:noProof/>
          <w:lang w:val="fr-FR" w:eastAsia="fr-FR"/>
        </w:rPr>
      </w:pPr>
      <w:hyperlink w:anchor="_Toc149916549" w:history="1">
        <w:r w:rsidR="000B30D3" w:rsidRPr="000B30D3">
          <w:rPr>
            <w:rStyle w:val="Hyperlink"/>
            <w:rFonts w:cs="Arial"/>
            <w:b w:val="0"/>
            <w:noProof/>
            <w:lang w:eastAsia="en-US"/>
          </w:rPr>
          <w:t>4.3.6</w:t>
        </w:r>
        <w:r w:rsidR="000B30D3" w:rsidRPr="000B30D3">
          <w:rPr>
            <w:rFonts w:eastAsiaTheme="minorEastAsia" w:cs="Arial"/>
            <w:b w:val="0"/>
            <w:noProof/>
            <w:lang w:val="fr-FR" w:eastAsia="fr-FR"/>
          </w:rPr>
          <w:tab/>
        </w:r>
        <w:r w:rsidR="000B30D3" w:rsidRPr="000B30D3">
          <w:rPr>
            <w:rStyle w:val="Hyperlink"/>
            <w:rFonts w:cs="Arial"/>
            <w:b w:val="0"/>
            <w:noProof/>
            <w:lang w:eastAsia="en-US"/>
          </w:rPr>
          <w:t>Attributes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723C70F0" w14:textId="77777777" w:rsidR="000B30D3" w:rsidRPr="000B30D3" w:rsidRDefault="00E6689B">
      <w:pPr>
        <w:pStyle w:val="TOC2"/>
        <w:rPr>
          <w:rFonts w:eastAsiaTheme="minorEastAsia" w:cs="Arial"/>
          <w:b w:val="0"/>
          <w:noProof/>
          <w:lang w:val="fr-FR" w:eastAsia="fr-FR"/>
        </w:rPr>
      </w:pPr>
      <w:hyperlink w:anchor="_Toc149916550" w:history="1">
        <w:r w:rsidR="000B30D3" w:rsidRPr="000B30D3">
          <w:rPr>
            <w:rStyle w:val="Hyperlink"/>
            <w:rFonts w:cs="Arial"/>
            <w:b w:val="0"/>
            <w:noProof/>
          </w:rPr>
          <w:t>4.4</w:t>
        </w:r>
        <w:r w:rsidR="000B30D3" w:rsidRPr="000B30D3">
          <w:rPr>
            <w:rFonts w:eastAsiaTheme="minorEastAsia" w:cs="Arial"/>
            <w:b w:val="0"/>
            <w:noProof/>
            <w:lang w:val="fr-FR" w:eastAsia="fr-FR"/>
          </w:rPr>
          <w:tab/>
        </w:r>
        <w:r w:rsidR="000B30D3" w:rsidRPr="000B30D3">
          <w:rPr>
            <w:rStyle w:val="Hyperlink"/>
            <w:rFonts w:cs="Arial"/>
            <w:b w:val="0"/>
            <w:noProof/>
          </w:rPr>
          <w:t>Feature Object Identifier</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13C5A85E" w14:textId="77777777" w:rsidR="000B30D3" w:rsidRPr="000B30D3" w:rsidRDefault="00E6689B">
      <w:pPr>
        <w:pStyle w:val="TOC2"/>
        <w:rPr>
          <w:rFonts w:eastAsiaTheme="minorEastAsia" w:cs="Arial"/>
          <w:b w:val="0"/>
          <w:noProof/>
          <w:lang w:val="fr-FR" w:eastAsia="fr-FR"/>
        </w:rPr>
      </w:pPr>
      <w:hyperlink w:anchor="_Toc149916551" w:history="1">
        <w:r w:rsidR="000B30D3" w:rsidRPr="000B30D3">
          <w:rPr>
            <w:rStyle w:val="Hyperlink"/>
            <w:rFonts w:cs="Arial"/>
            <w:b w:val="0"/>
            <w:noProof/>
          </w:rPr>
          <w:t>4.5</w:t>
        </w:r>
        <w:r w:rsidR="000B30D3" w:rsidRPr="000B30D3">
          <w:rPr>
            <w:rFonts w:eastAsiaTheme="minorEastAsia" w:cs="Arial"/>
            <w:b w:val="0"/>
            <w:noProof/>
            <w:lang w:val="fr-FR" w:eastAsia="fr-FR"/>
          </w:rPr>
          <w:tab/>
        </w:r>
        <w:r w:rsidR="000B30D3" w:rsidRPr="000B30D3">
          <w:rPr>
            <w:rStyle w:val="Hyperlink"/>
            <w:rFonts w:cs="Arial"/>
            <w:b w:val="0"/>
            <w:noProof/>
          </w:rPr>
          <w:t>Dataset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20D8D752" w14:textId="77777777" w:rsidR="000B30D3" w:rsidRPr="000B30D3" w:rsidRDefault="00E6689B">
      <w:pPr>
        <w:pStyle w:val="TOC3"/>
        <w:rPr>
          <w:rFonts w:eastAsiaTheme="minorEastAsia" w:cs="Arial"/>
          <w:b w:val="0"/>
          <w:noProof/>
          <w:lang w:val="fr-FR" w:eastAsia="fr-FR"/>
        </w:rPr>
      </w:pPr>
      <w:hyperlink w:anchor="_Toc149916552" w:history="1">
        <w:r w:rsidR="000B30D3" w:rsidRPr="000B30D3">
          <w:rPr>
            <w:rStyle w:val="Hyperlink"/>
            <w:rFonts w:cs="Arial"/>
            <w:b w:val="0"/>
            <w:noProof/>
          </w:rPr>
          <w:t>4.5.1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39C92EF8" w14:textId="77777777" w:rsidR="000B30D3" w:rsidRPr="000B30D3" w:rsidRDefault="00E6689B">
      <w:pPr>
        <w:pStyle w:val="TOC3"/>
        <w:rPr>
          <w:rFonts w:eastAsiaTheme="minorEastAsia" w:cs="Arial"/>
          <w:b w:val="0"/>
          <w:noProof/>
          <w:lang w:val="fr-FR" w:eastAsia="fr-FR"/>
        </w:rPr>
      </w:pPr>
      <w:hyperlink w:anchor="_Toc149916553" w:history="1">
        <w:r w:rsidR="000B30D3" w:rsidRPr="000B30D3">
          <w:rPr>
            <w:rStyle w:val="Hyperlink"/>
            <w:rFonts w:cs="Arial"/>
            <w:b w:val="0"/>
            <w:noProof/>
          </w:rPr>
          <w:t>4.5.2</w:t>
        </w:r>
        <w:r w:rsidR="000B30D3" w:rsidRPr="000B30D3">
          <w:rPr>
            <w:rFonts w:eastAsiaTheme="minorEastAsia" w:cs="Arial"/>
            <w:b w:val="0"/>
            <w:noProof/>
            <w:lang w:val="fr-FR" w:eastAsia="fr-FR"/>
          </w:rPr>
          <w:tab/>
        </w:r>
        <w:r w:rsidR="000B30D3" w:rsidRPr="000B30D3">
          <w:rPr>
            <w:rStyle w:val="Hyperlink"/>
            <w:rFonts w:cs="Arial"/>
            <w:b w:val="0"/>
            <w:noProof/>
          </w:rPr>
          <w:t>Dataset rules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761BB330" w14:textId="77777777" w:rsidR="000B30D3" w:rsidRPr="000B30D3" w:rsidRDefault="00E6689B">
      <w:pPr>
        <w:pStyle w:val="TOC3"/>
        <w:rPr>
          <w:rFonts w:eastAsiaTheme="minorEastAsia" w:cs="Arial"/>
          <w:b w:val="0"/>
          <w:noProof/>
          <w:lang w:val="fr-FR" w:eastAsia="fr-FR"/>
        </w:rPr>
      </w:pPr>
      <w:hyperlink w:anchor="_Toc149916554" w:history="1">
        <w:r w:rsidR="000B30D3" w:rsidRPr="000B30D3">
          <w:rPr>
            <w:rStyle w:val="Hyperlink"/>
            <w:rFonts w:cs="Arial"/>
            <w:b w:val="0"/>
            <w:noProof/>
          </w:rPr>
          <w:t>4.5.3</w:t>
        </w:r>
        <w:r w:rsidR="000B30D3" w:rsidRPr="000B30D3">
          <w:rPr>
            <w:rFonts w:eastAsiaTheme="minorEastAsia" w:cs="Arial"/>
            <w:b w:val="0"/>
            <w:noProof/>
            <w:lang w:val="fr-FR" w:eastAsia="fr-FR"/>
          </w:rPr>
          <w:tab/>
        </w:r>
        <w:r w:rsidR="000B30D3" w:rsidRPr="000B30D3">
          <w:rPr>
            <w:rStyle w:val="Hyperlink"/>
            <w:rFonts w:cs="Arial"/>
            <w:b w:val="0"/>
            <w:noProof/>
          </w:rPr>
          <w:t>Data Coverage rules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1FB62323" w14:textId="77777777" w:rsidR="000B30D3" w:rsidRPr="000B30D3" w:rsidRDefault="00E6689B">
      <w:pPr>
        <w:pStyle w:val="TOC3"/>
        <w:rPr>
          <w:rFonts w:eastAsiaTheme="minorEastAsia" w:cs="Arial"/>
          <w:b w:val="0"/>
          <w:noProof/>
          <w:lang w:val="fr-FR" w:eastAsia="fr-FR"/>
        </w:rPr>
      </w:pPr>
      <w:hyperlink w:anchor="_Toc149916555" w:history="1">
        <w:r w:rsidR="000B30D3" w:rsidRPr="000B30D3">
          <w:rPr>
            <w:rStyle w:val="Hyperlink"/>
            <w:rFonts w:cs="Arial"/>
            <w:b w:val="0"/>
            <w:noProof/>
            <w:lang w:eastAsia="en-US"/>
          </w:rPr>
          <w:t>4.5.4</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 size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15</w:t>
        </w:r>
        <w:r w:rsidR="000B30D3" w:rsidRPr="000B30D3">
          <w:rPr>
            <w:rFonts w:cs="Arial"/>
            <w:b w:val="0"/>
            <w:noProof/>
            <w:webHidden/>
          </w:rPr>
          <w:fldChar w:fldCharType="end"/>
        </w:r>
      </w:hyperlink>
    </w:p>
    <w:p w14:paraId="296EC25E" w14:textId="77777777" w:rsidR="000B30D3" w:rsidRPr="000B30D3" w:rsidRDefault="00E6689B">
      <w:pPr>
        <w:pStyle w:val="TOC2"/>
        <w:rPr>
          <w:rFonts w:eastAsiaTheme="minorEastAsia" w:cs="Arial"/>
          <w:b w:val="0"/>
          <w:noProof/>
          <w:lang w:val="fr-FR" w:eastAsia="fr-FR"/>
        </w:rPr>
      </w:pPr>
      <w:hyperlink w:anchor="_Toc149916556" w:history="1">
        <w:r w:rsidR="000B30D3" w:rsidRPr="000B30D3">
          <w:rPr>
            <w:rStyle w:val="Hyperlink"/>
            <w:rFonts w:cs="Arial"/>
            <w:b w:val="0"/>
            <w:noProof/>
          </w:rPr>
          <w:t>4.6</w:t>
        </w:r>
        <w:r w:rsidR="000B30D3" w:rsidRPr="000B30D3">
          <w:rPr>
            <w:rFonts w:eastAsiaTheme="minorEastAsia" w:cs="Arial"/>
            <w:b w:val="0"/>
            <w:noProof/>
            <w:lang w:val="fr-FR" w:eastAsia="fr-FR"/>
          </w:rPr>
          <w:tab/>
        </w:r>
        <w:r w:rsidR="000B30D3" w:rsidRPr="000B30D3">
          <w:rPr>
            <w:rStyle w:val="Hyperlink"/>
            <w:rFonts w:cs="Arial"/>
            <w:b w:val="0"/>
            <w:noProof/>
          </w:rPr>
          <w:t>Display scale range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19236306" w14:textId="77777777" w:rsidR="000B30D3" w:rsidRPr="000B30D3" w:rsidRDefault="00E6689B">
      <w:pPr>
        <w:pStyle w:val="TOC2"/>
        <w:rPr>
          <w:rFonts w:eastAsiaTheme="minorEastAsia" w:cs="Arial"/>
          <w:b w:val="0"/>
          <w:noProof/>
          <w:lang w:val="fr-FR" w:eastAsia="fr-FR"/>
        </w:rPr>
      </w:pPr>
      <w:hyperlink w:anchor="_Toc149916557" w:history="1">
        <w:r w:rsidR="000B30D3" w:rsidRPr="000B30D3">
          <w:rPr>
            <w:rStyle w:val="Hyperlink"/>
            <w:rFonts w:cs="Arial"/>
            <w:b w:val="0"/>
            <w:noProof/>
          </w:rPr>
          <w:t>4.7</w:t>
        </w:r>
        <w:r w:rsidR="000B30D3" w:rsidRPr="000B30D3">
          <w:rPr>
            <w:rFonts w:eastAsiaTheme="minorEastAsia" w:cs="Arial"/>
            <w:b w:val="0"/>
            <w:noProof/>
            <w:lang w:val="fr-FR" w:eastAsia="fr-FR"/>
          </w:rPr>
          <w:tab/>
        </w:r>
        <w:r w:rsidR="000B30D3" w:rsidRPr="000B30D3">
          <w:rPr>
            <w:rStyle w:val="Hyperlink"/>
            <w:rFonts w:cs="Arial"/>
            <w:b w:val="0"/>
            <w:noProof/>
          </w:rPr>
          <w:t>Dataset loading and display order</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7D9A8C9B" w14:textId="77777777" w:rsidR="000B30D3" w:rsidRPr="000B30D3" w:rsidRDefault="00E6689B">
      <w:pPr>
        <w:pStyle w:val="TOC3"/>
        <w:rPr>
          <w:rFonts w:eastAsiaTheme="minorEastAsia" w:cs="Arial"/>
          <w:b w:val="0"/>
          <w:noProof/>
          <w:lang w:val="fr-FR" w:eastAsia="fr-FR"/>
        </w:rPr>
      </w:pPr>
      <w:hyperlink w:anchor="_Toc149916558" w:history="1">
        <w:r w:rsidR="000B30D3" w:rsidRPr="000B30D3">
          <w:rPr>
            <w:rStyle w:val="Hyperlink"/>
            <w:rFonts w:cs="Arial"/>
            <w:b w:val="0"/>
            <w:noProof/>
          </w:rPr>
          <w:t>4.7.1</w:t>
        </w:r>
        <w:r w:rsidR="000B30D3" w:rsidRPr="000B30D3">
          <w:rPr>
            <w:rFonts w:eastAsiaTheme="minorEastAsia" w:cs="Arial"/>
            <w:b w:val="0"/>
            <w:noProof/>
            <w:lang w:val="fr-FR" w:eastAsia="fr-FR"/>
          </w:rPr>
          <w:tab/>
        </w:r>
        <w:r w:rsidR="000B30D3" w:rsidRPr="000B30D3">
          <w:rPr>
            <w:rStyle w:val="Hyperlink"/>
            <w:rFonts w:cs="Arial"/>
            <w:b w:val="0"/>
            <w:noProof/>
          </w:rPr>
          <w:t>Dataset loading algorithm (dataset selection)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2D1115B0" w14:textId="77777777" w:rsidR="000B30D3" w:rsidRPr="000B30D3" w:rsidRDefault="00E6689B">
      <w:pPr>
        <w:pStyle w:val="TOC3"/>
        <w:rPr>
          <w:rFonts w:eastAsiaTheme="minorEastAsia" w:cs="Arial"/>
          <w:b w:val="0"/>
          <w:noProof/>
          <w:lang w:val="fr-FR" w:eastAsia="fr-FR"/>
        </w:rPr>
      </w:pPr>
      <w:hyperlink w:anchor="_Toc149916559" w:history="1">
        <w:r w:rsidR="000B30D3" w:rsidRPr="000B30D3">
          <w:rPr>
            <w:rStyle w:val="Hyperlink"/>
            <w:rFonts w:cs="Arial"/>
            <w:b w:val="0"/>
            <w:noProof/>
          </w:rPr>
          <w:t>4.7.2</w:t>
        </w:r>
        <w:r w:rsidR="000B30D3" w:rsidRPr="000B30D3">
          <w:rPr>
            <w:rFonts w:eastAsiaTheme="minorEastAsia" w:cs="Arial"/>
            <w:b w:val="0"/>
            <w:noProof/>
            <w:lang w:val="fr-FR" w:eastAsia="fr-FR"/>
          </w:rPr>
          <w:tab/>
        </w:r>
        <w:r w:rsidR="000B30D3" w:rsidRPr="000B30D3">
          <w:rPr>
            <w:rStyle w:val="Hyperlink"/>
            <w:rFonts w:cs="Arial"/>
            <w:b w:val="0"/>
            <w:noProof/>
          </w:rPr>
          <w:t>Dataset display order (dataset rendering)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0379D2B0" w14:textId="77777777" w:rsidR="000B30D3" w:rsidRPr="000B30D3" w:rsidRDefault="00E6689B">
      <w:pPr>
        <w:pStyle w:val="TOC2"/>
        <w:rPr>
          <w:rFonts w:eastAsiaTheme="minorEastAsia" w:cs="Arial"/>
          <w:b w:val="0"/>
          <w:noProof/>
          <w:lang w:val="fr-FR" w:eastAsia="fr-FR"/>
        </w:rPr>
      </w:pPr>
      <w:hyperlink w:anchor="_Toc149916560" w:history="1">
        <w:r w:rsidR="000B30D3" w:rsidRPr="000B30D3">
          <w:rPr>
            <w:rStyle w:val="Hyperlink"/>
            <w:rFonts w:cs="Arial"/>
            <w:b w:val="0"/>
            <w:noProof/>
          </w:rPr>
          <w:t>4.8</w:t>
        </w:r>
        <w:r w:rsidR="000B30D3" w:rsidRPr="000B30D3">
          <w:rPr>
            <w:rFonts w:eastAsiaTheme="minorEastAsia" w:cs="Arial"/>
            <w:b w:val="0"/>
            <w:noProof/>
            <w:lang w:val="fr-FR" w:eastAsia="fr-FR"/>
          </w:rPr>
          <w:tab/>
        </w:r>
        <w:r w:rsidR="000B30D3" w:rsidRPr="000B30D3">
          <w:rPr>
            <w:rStyle w:val="Hyperlink"/>
            <w:rFonts w:cs="Arial"/>
            <w:b w:val="0"/>
            <w:noProof/>
          </w:rPr>
          <w:t>Geometry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18</w:t>
        </w:r>
        <w:r w:rsidR="000B30D3" w:rsidRPr="000B30D3">
          <w:rPr>
            <w:rFonts w:cs="Arial"/>
            <w:b w:val="0"/>
            <w:noProof/>
            <w:webHidden/>
          </w:rPr>
          <w:fldChar w:fldCharType="end"/>
        </w:r>
      </w:hyperlink>
    </w:p>
    <w:p w14:paraId="739463EE" w14:textId="77777777" w:rsidR="000B30D3" w:rsidRPr="000B30D3" w:rsidRDefault="00E6689B">
      <w:pPr>
        <w:pStyle w:val="TOC3"/>
        <w:rPr>
          <w:rFonts w:eastAsiaTheme="minorEastAsia" w:cs="Arial"/>
          <w:b w:val="0"/>
          <w:noProof/>
          <w:lang w:val="fr-FR" w:eastAsia="fr-FR"/>
        </w:rPr>
      </w:pPr>
      <w:hyperlink w:anchor="_Toc149916561" w:history="1">
        <w:r w:rsidR="000B30D3" w:rsidRPr="000B30D3">
          <w:rPr>
            <w:rStyle w:val="Hyperlink"/>
            <w:rFonts w:cs="Arial"/>
            <w:b w:val="0"/>
            <w:noProof/>
          </w:rPr>
          <w:t>4.8.1</w:t>
        </w:r>
        <w:r w:rsidR="000B30D3" w:rsidRPr="000B30D3">
          <w:rPr>
            <w:rFonts w:eastAsiaTheme="minorEastAsia" w:cs="Arial"/>
            <w:b w:val="0"/>
            <w:noProof/>
            <w:lang w:val="fr-FR" w:eastAsia="fr-FR"/>
          </w:rPr>
          <w:tab/>
        </w:r>
        <w:r w:rsidR="000B30D3" w:rsidRPr="000B30D3">
          <w:rPr>
            <w:rStyle w:val="Hyperlink"/>
            <w:rFonts w:cs="Arial"/>
            <w:b w:val="0"/>
            <w:noProof/>
          </w:rPr>
          <w:t>S-100 level 3a geometry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18</w:t>
        </w:r>
        <w:r w:rsidR="000B30D3" w:rsidRPr="000B30D3">
          <w:rPr>
            <w:rFonts w:cs="Arial"/>
            <w:b w:val="0"/>
            <w:noProof/>
            <w:webHidden/>
          </w:rPr>
          <w:fldChar w:fldCharType="end"/>
        </w:r>
      </w:hyperlink>
    </w:p>
    <w:p w14:paraId="1ECA91EE" w14:textId="77777777" w:rsidR="000B30D3" w:rsidRPr="000B30D3" w:rsidRDefault="00E6689B">
      <w:pPr>
        <w:pStyle w:val="TOC3"/>
        <w:rPr>
          <w:rFonts w:eastAsiaTheme="minorEastAsia" w:cs="Arial"/>
          <w:b w:val="0"/>
          <w:noProof/>
          <w:lang w:val="fr-FR" w:eastAsia="fr-FR"/>
        </w:rPr>
      </w:pPr>
      <w:hyperlink w:anchor="_Toc149916562" w:history="1">
        <w:r w:rsidR="000B30D3" w:rsidRPr="000B30D3">
          <w:rPr>
            <w:rStyle w:val="Hyperlink"/>
            <w:rFonts w:cs="Arial"/>
            <w:b w:val="0"/>
            <w:noProof/>
          </w:rPr>
          <w:t>4.8.2</w:t>
        </w:r>
        <w:r w:rsidR="000B30D3" w:rsidRPr="000B30D3">
          <w:rPr>
            <w:rFonts w:eastAsiaTheme="minorEastAsia" w:cs="Arial"/>
            <w:b w:val="0"/>
            <w:noProof/>
            <w:lang w:val="fr-FR" w:eastAsia="fr-FR"/>
          </w:rPr>
          <w:tab/>
        </w:r>
        <w:r w:rsidR="000B30D3" w:rsidRPr="000B30D3">
          <w:rPr>
            <w:rStyle w:val="Hyperlink"/>
            <w:rFonts w:cs="Arial"/>
            <w:b w:val="0"/>
            <w:noProof/>
          </w:rPr>
          <w:t>Use of scale properties for feature to geometry relations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20</w:t>
        </w:r>
        <w:r w:rsidR="000B30D3" w:rsidRPr="000B30D3">
          <w:rPr>
            <w:rFonts w:cs="Arial"/>
            <w:b w:val="0"/>
            <w:noProof/>
            <w:webHidden/>
          </w:rPr>
          <w:fldChar w:fldCharType="end"/>
        </w:r>
      </w:hyperlink>
    </w:p>
    <w:p w14:paraId="5C4D23A9" w14:textId="77777777" w:rsidR="000B30D3" w:rsidRPr="000B30D3" w:rsidRDefault="00E6689B">
      <w:pPr>
        <w:pStyle w:val="TOC3"/>
        <w:rPr>
          <w:rFonts w:eastAsiaTheme="minorEastAsia" w:cs="Arial"/>
          <w:b w:val="0"/>
          <w:noProof/>
          <w:lang w:val="fr-FR" w:eastAsia="fr-FR"/>
        </w:rPr>
      </w:pPr>
      <w:hyperlink w:anchor="_Toc149916563" w:history="1">
        <w:r w:rsidR="000B30D3" w:rsidRPr="000B30D3">
          <w:rPr>
            <w:rStyle w:val="Hyperlink"/>
            <w:rFonts w:cs="Arial"/>
            <w:b w:val="0"/>
            <w:noProof/>
          </w:rPr>
          <w:t>4.8.3</w:t>
        </w:r>
        <w:r w:rsidR="000B30D3" w:rsidRPr="000B30D3">
          <w:rPr>
            <w:rFonts w:eastAsiaTheme="minorEastAsia" w:cs="Arial"/>
            <w:b w:val="0"/>
            <w:noProof/>
            <w:lang w:val="fr-FR" w:eastAsia="fr-FR"/>
          </w:rPr>
          <w:tab/>
        </w:r>
        <w:r w:rsidR="000B30D3" w:rsidRPr="000B30D3">
          <w:rPr>
            <w:rStyle w:val="Hyperlink"/>
            <w:rFonts w:cs="Arial"/>
            <w:b w:val="0"/>
            <w:noProof/>
          </w:rPr>
          <w:t>Masking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20</w:t>
        </w:r>
        <w:r w:rsidR="000B30D3" w:rsidRPr="000B30D3">
          <w:rPr>
            <w:rFonts w:cs="Arial"/>
            <w:b w:val="0"/>
            <w:noProof/>
            <w:webHidden/>
          </w:rPr>
          <w:fldChar w:fldCharType="end"/>
        </w:r>
      </w:hyperlink>
    </w:p>
    <w:p w14:paraId="165E002F" w14:textId="77777777" w:rsidR="000B30D3" w:rsidRPr="000B30D3" w:rsidRDefault="00E6689B">
      <w:pPr>
        <w:pStyle w:val="TOC1"/>
        <w:rPr>
          <w:rFonts w:eastAsiaTheme="minorEastAsia" w:cs="Arial"/>
          <w:b w:val="0"/>
          <w:noProof/>
          <w:lang w:val="fr-FR" w:eastAsia="fr-FR"/>
        </w:rPr>
      </w:pPr>
      <w:hyperlink w:anchor="_Toc149916564" w:history="1">
        <w:r w:rsidR="000B30D3" w:rsidRPr="000B30D3">
          <w:rPr>
            <w:rStyle w:val="Hyperlink"/>
            <w:rFonts w:cs="Arial"/>
            <w:b w:val="0"/>
            <w:noProof/>
          </w:rPr>
          <w:t>5</w:t>
        </w:r>
        <w:r w:rsidR="000B30D3" w:rsidRPr="000B30D3">
          <w:rPr>
            <w:rFonts w:eastAsiaTheme="minorEastAsia" w:cs="Arial"/>
            <w:b w:val="0"/>
            <w:noProof/>
            <w:lang w:val="fr-FR" w:eastAsia="fr-FR"/>
          </w:rPr>
          <w:tab/>
        </w:r>
        <w:r w:rsidR="000B30D3" w:rsidRPr="000B30D3">
          <w:rPr>
            <w:rStyle w:val="Hyperlink"/>
            <w:rFonts w:cs="Arial"/>
            <w:b w:val="0"/>
            <w:noProof/>
          </w:rPr>
          <w:t>Coordinate Reference Systems (CRS)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2F39D33B" w14:textId="77777777" w:rsidR="000B30D3" w:rsidRPr="000B30D3" w:rsidRDefault="00E6689B">
      <w:pPr>
        <w:pStyle w:val="TOC2"/>
        <w:rPr>
          <w:rFonts w:eastAsiaTheme="minorEastAsia" w:cs="Arial"/>
          <w:b w:val="0"/>
          <w:noProof/>
          <w:lang w:val="fr-FR" w:eastAsia="fr-FR"/>
        </w:rPr>
      </w:pPr>
      <w:hyperlink w:anchor="_Toc149916565" w:history="1">
        <w:r w:rsidR="000B30D3" w:rsidRPr="000B30D3">
          <w:rPr>
            <w:rStyle w:val="Hyperlink"/>
            <w:rFonts w:cs="Arial"/>
            <w:b w:val="0"/>
            <w:noProof/>
          </w:rPr>
          <w:t>5.1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58695533" w14:textId="77777777" w:rsidR="000B30D3" w:rsidRPr="000B30D3" w:rsidRDefault="00E6689B">
      <w:pPr>
        <w:pStyle w:val="TOC2"/>
        <w:rPr>
          <w:rFonts w:eastAsiaTheme="minorEastAsia" w:cs="Arial"/>
          <w:b w:val="0"/>
          <w:noProof/>
          <w:lang w:val="fr-FR" w:eastAsia="fr-FR"/>
        </w:rPr>
      </w:pPr>
      <w:hyperlink w:anchor="_Toc149916566" w:history="1">
        <w:r w:rsidR="000B30D3" w:rsidRPr="000B30D3">
          <w:rPr>
            <w:rStyle w:val="Hyperlink"/>
            <w:rFonts w:cs="Arial"/>
            <w:b w:val="0"/>
            <w:noProof/>
          </w:rPr>
          <w:t>5.2</w:t>
        </w:r>
        <w:r w:rsidR="000B30D3" w:rsidRPr="000B30D3">
          <w:rPr>
            <w:rFonts w:eastAsiaTheme="minorEastAsia" w:cs="Arial"/>
            <w:b w:val="0"/>
            <w:noProof/>
            <w:lang w:val="fr-FR" w:eastAsia="fr-FR"/>
          </w:rPr>
          <w:tab/>
        </w:r>
        <w:r w:rsidR="000B30D3" w:rsidRPr="000B30D3">
          <w:rPr>
            <w:rStyle w:val="Hyperlink"/>
            <w:rFonts w:cs="Arial"/>
            <w:b w:val="0"/>
            <w:noProof/>
          </w:rPr>
          <w:t>Horizontal Coordinate Reference System</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5BF66C67" w14:textId="77777777" w:rsidR="000B30D3" w:rsidRPr="000B30D3" w:rsidRDefault="00E6689B">
      <w:pPr>
        <w:pStyle w:val="TOC2"/>
        <w:rPr>
          <w:rFonts w:eastAsiaTheme="minorEastAsia" w:cs="Arial"/>
          <w:b w:val="0"/>
          <w:noProof/>
          <w:lang w:val="fr-FR" w:eastAsia="fr-FR"/>
        </w:rPr>
      </w:pPr>
      <w:hyperlink w:anchor="_Toc149916567" w:history="1">
        <w:r w:rsidR="000B30D3" w:rsidRPr="000B30D3">
          <w:rPr>
            <w:rStyle w:val="Hyperlink"/>
            <w:rFonts w:cs="Arial"/>
            <w:b w:val="0"/>
            <w:noProof/>
          </w:rPr>
          <w:t>5.3</w:t>
        </w:r>
        <w:r w:rsidR="000B30D3" w:rsidRPr="000B30D3">
          <w:rPr>
            <w:rFonts w:eastAsiaTheme="minorEastAsia" w:cs="Arial"/>
            <w:b w:val="0"/>
            <w:noProof/>
            <w:lang w:val="fr-FR" w:eastAsia="fr-FR"/>
          </w:rPr>
          <w:tab/>
        </w:r>
        <w:r w:rsidR="000B30D3" w:rsidRPr="000B30D3">
          <w:rPr>
            <w:rStyle w:val="Hyperlink"/>
            <w:rFonts w:cs="Arial"/>
            <w:b w:val="0"/>
            <w:noProof/>
          </w:rPr>
          <w:t>Vertical CRS for Soundings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17A99452" w14:textId="77777777" w:rsidR="000B30D3" w:rsidRPr="000B30D3" w:rsidRDefault="00E6689B">
      <w:pPr>
        <w:pStyle w:val="TOC1"/>
        <w:rPr>
          <w:rFonts w:eastAsiaTheme="minorEastAsia" w:cs="Arial"/>
          <w:b w:val="0"/>
          <w:noProof/>
          <w:lang w:val="fr-FR" w:eastAsia="fr-FR"/>
        </w:rPr>
      </w:pPr>
      <w:hyperlink w:anchor="_Toc149916568" w:history="1">
        <w:r w:rsidR="000B30D3" w:rsidRPr="000B30D3">
          <w:rPr>
            <w:rStyle w:val="Hyperlink"/>
            <w:rFonts w:cs="Arial"/>
            <w:b w:val="0"/>
            <w:noProof/>
          </w:rPr>
          <w:t>6</w:t>
        </w:r>
        <w:r w:rsidR="000B30D3" w:rsidRPr="000B30D3">
          <w:rPr>
            <w:rFonts w:eastAsiaTheme="minorEastAsia" w:cs="Arial"/>
            <w:b w:val="0"/>
            <w:noProof/>
            <w:lang w:val="fr-FR" w:eastAsia="fr-FR"/>
          </w:rPr>
          <w:tab/>
        </w:r>
        <w:r w:rsidR="000B30D3" w:rsidRPr="000B30D3">
          <w:rPr>
            <w:rStyle w:val="Hyperlink"/>
            <w:rFonts w:cs="Arial"/>
            <w:b w:val="0"/>
            <w:noProof/>
          </w:rPr>
          <w:t>Data Quality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23</w:t>
        </w:r>
        <w:r w:rsidR="000B30D3" w:rsidRPr="000B30D3">
          <w:rPr>
            <w:rFonts w:cs="Arial"/>
            <w:b w:val="0"/>
            <w:noProof/>
            <w:webHidden/>
          </w:rPr>
          <w:fldChar w:fldCharType="end"/>
        </w:r>
      </w:hyperlink>
    </w:p>
    <w:p w14:paraId="5FABCCA7" w14:textId="77777777" w:rsidR="000B30D3" w:rsidRPr="000B30D3" w:rsidRDefault="00E6689B">
      <w:pPr>
        <w:pStyle w:val="TOC2"/>
        <w:rPr>
          <w:rFonts w:eastAsiaTheme="minorEastAsia" w:cs="Arial"/>
          <w:b w:val="0"/>
          <w:noProof/>
          <w:lang w:val="fr-FR" w:eastAsia="fr-FR"/>
        </w:rPr>
      </w:pPr>
      <w:hyperlink w:anchor="_Toc149916569" w:history="1">
        <w:r w:rsidR="000B30D3" w:rsidRPr="000B30D3">
          <w:rPr>
            <w:rStyle w:val="Hyperlink"/>
            <w:rFonts w:cs="Arial"/>
            <w:b w:val="0"/>
            <w:noProof/>
          </w:rPr>
          <w:t>6.1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23</w:t>
        </w:r>
        <w:r w:rsidR="000B30D3" w:rsidRPr="000B30D3">
          <w:rPr>
            <w:rFonts w:cs="Arial"/>
            <w:b w:val="0"/>
            <w:noProof/>
            <w:webHidden/>
          </w:rPr>
          <w:fldChar w:fldCharType="end"/>
        </w:r>
      </w:hyperlink>
    </w:p>
    <w:p w14:paraId="5CD70BB7" w14:textId="77777777" w:rsidR="000B30D3" w:rsidRPr="000B30D3" w:rsidRDefault="00E6689B">
      <w:pPr>
        <w:pStyle w:val="TOC2"/>
        <w:rPr>
          <w:rFonts w:eastAsiaTheme="minorEastAsia" w:cs="Arial"/>
          <w:b w:val="0"/>
          <w:noProof/>
          <w:lang w:val="fr-FR" w:eastAsia="fr-FR"/>
        </w:rPr>
      </w:pPr>
      <w:hyperlink w:anchor="_Toc149916570" w:history="1">
        <w:r w:rsidR="000B30D3" w:rsidRPr="000B30D3">
          <w:rPr>
            <w:rStyle w:val="Hyperlink"/>
            <w:rFonts w:cs="Arial"/>
            <w:b w:val="0"/>
            <w:noProof/>
          </w:rPr>
          <w:t>6.2</w:t>
        </w:r>
        <w:r w:rsidR="000B30D3" w:rsidRPr="000B30D3">
          <w:rPr>
            <w:rFonts w:eastAsiaTheme="minorEastAsia" w:cs="Arial"/>
            <w:b w:val="0"/>
            <w:noProof/>
            <w:lang w:val="fr-FR" w:eastAsia="fr-FR"/>
          </w:rPr>
          <w:tab/>
        </w:r>
        <w:r w:rsidR="000B30D3" w:rsidRPr="000B30D3">
          <w:rPr>
            <w:rStyle w:val="Hyperlink"/>
            <w:rFonts w:cs="Arial"/>
            <w:b w:val="0"/>
            <w:noProof/>
          </w:rPr>
          <w:t>Completeness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0E95EA5" w14:textId="77777777" w:rsidR="000B30D3" w:rsidRPr="000B30D3" w:rsidRDefault="00E6689B">
      <w:pPr>
        <w:pStyle w:val="TOC3"/>
        <w:rPr>
          <w:rFonts w:eastAsiaTheme="minorEastAsia" w:cs="Arial"/>
          <w:b w:val="0"/>
          <w:noProof/>
          <w:lang w:val="fr-FR" w:eastAsia="fr-FR"/>
        </w:rPr>
      </w:pPr>
      <w:hyperlink w:anchor="_Toc149916571" w:history="1">
        <w:r w:rsidR="000B30D3" w:rsidRPr="000B30D3">
          <w:rPr>
            <w:rStyle w:val="Hyperlink"/>
            <w:rFonts w:cs="Arial"/>
            <w:b w:val="0"/>
            <w:noProof/>
          </w:rPr>
          <w:t>6.2.1</w:t>
        </w:r>
        <w:r w:rsidR="000B30D3" w:rsidRPr="000B30D3">
          <w:rPr>
            <w:rFonts w:eastAsiaTheme="minorEastAsia" w:cs="Arial"/>
            <w:b w:val="0"/>
            <w:noProof/>
            <w:lang w:val="fr-FR" w:eastAsia="fr-FR"/>
          </w:rPr>
          <w:tab/>
        </w:r>
        <w:r w:rsidR="000B30D3" w:rsidRPr="000B30D3">
          <w:rPr>
            <w:rStyle w:val="Hyperlink"/>
            <w:rFonts w:cs="Arial"/>
            <w:b w:val="0"/>
            <w:noProof/>
          </w:rPr>
          <w:t>Commission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53E0C0BF" w14:textId="77777777" w:rsidR="000B30D3" w:rsidRPr="000B30D3" w:rsidRDefault="00E6689B">
      <w:pPr>
        <w:pStyle w:val="TOC3"/>
        <w:rPr>
          <w:rFonts w:eastAsiaTheme="minorEastAsia" w:cs="Arial"/>
          <w:b w:val="0"/>
          <w:noProof/>
          <w:lang w:val="fr-FR" w:eastAsia="fr-FR"/>
        </w:rPr>
      </w:pPr>
      <w:hyperlink w:anchor="_Toc149916572" w:history="1">
        <w:r w:rsidR="000B30D3" w:rsidRPr="000B30D3">
          <w:rPr>
            <w:rStyle w:val="Hyperlink"/>
            <w:rFonts w:cs="Arial"/>
            <w:b w:val="0"/>
            <w:noProof/>
          </w:rPr>
          <w:t>6.2.2</w:t>
        </w:r>
        <w:r w:rsidR="000B30D3" w:rsidRPr="000B30D3">
          <w:rPr>
            <w:rFonts w:eastAsiaTheme="minorEastAsia" w:cs="Arial"/>
            <w:b w:val="0"/>
            <w:noProof/>
            <w:lang w:val="fr-FR" w:eastAsia="fr-FR"/>
          </w:rPr>
          <w:tab/>
        </w:r>
        <w:r w:rsidR="000B30D3" w:rsidRPr="000B30D3">
          <w:rPr>
            <w:rStyle w:val="Hyperlink"/>
            <w:rFonts w:cs="Arial"/>
            <w:b w:val="0"/>
            <w:noProof/>
          </w:rPr>
          <w:t>Omission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704F534C" w14:textId="77777777" w:rsidR="000B30D3" w:rsidRPr="000B30D3" w:rsidRDefault="00E6689B">
      <w:pPr>
        <w:pStyle w:val="TOC2"/>
        <w:rPr>
          <w:rFonts w:eastAsiaTheme="minorEastAsia" w:cs="Arial"/>
          <w:b w:val="0"/>
          <w:noProof/>
          <w:lang w:val="fr-FR" w:eastAsia="fr-FR"/>
        </w:rPr>
      </w:pPr>
      <w:hyperlink w:anchor="_Toc149916573" w:history="1">
        <w:r w:rsidR="000B30D3" w:rsidRPr="000B30D3">
          <w:rPr>
            <w:rStyle w:val="Hyperlink"/>
            <w:rFonts w:cs="Arial"/>
            <w:b w:val="0"/>
            <w:noProof/>
          </w:rPr>
          <w:t>6.3</w:t>
        </w:r>
        <w:r w:rsidR="000B30D3" w:rsidRPr="000B30D3">
          <w:rPr>
            <w:rFonts w:eastAsiaTheme="minorEastAsia" w:cs="Arial"/>
            <w:b w:val="0"/>
            <w:noProof/>
            <w:lang w:val="fr-FR" w:eastAsia="fr-FR"/>
          </w:rPr>
          <w:tab/>
        </w:r>
        <w:r w:rsidR="000B30D3" w:rsidRPr="000B30D3">
          <w:rPr>
            <w:rStyle w:val="Hyperlink"/>
            <w:rFonts w:cs="Arial"/>
            <w:b w:val="0"/>
            <w:noProof/>
          </w:rPr>
          <w:t>Logical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2E3B8ABD" w14:textId="77777777" w:rsidR="000B30D3" w:rsidRPr="000B30D3" w:rsidRDefault="00E6689B">
      <w:pPr>
        <w:pStyle w:val="TOC3"/>
        <w:rPr>
          <w:rFonts w:eastAsiaTheme="minorEastAsia" w:cs="Arial"/>
          <w:b w:val="0"/>
          <w:noProof/>
          <w:lang w:val="fr-FR" w:eastAsia="fr-FR"/>
        </w:rPr>
      </w:pPr>
      <w:hyperlink w:anchor="_Toc149916574" w:history="1">
        <w:r w:rsidR="000B30D3" w:rsidRPr="000B30D3">
          <w:rPr>
            <w:rStyle w:val="Hyperlink"/>
            <w:rFonts w:cs="Arial"/>
            <w:b w:val="0"/>
            <w:noProof/>
          </w:rPr>
          <w:t>6.3.1</w:t>
        </w:r>
        <w:r w:rsidR="000B30D3" w:rsidRPr="000B30D3">
          <w:rPr>
            <w:rFonts w:eastAsiaTheme="minorEastAsia" w:cs="Arial"/>
            <w:b w:val="0"/>
            <w:noProof/>
            <w:lang w:val="fr-FR" w:eastAsia="fr-FR"/>
          </w:rPr>
          <w:tab/>
        </w:r>
        <w:r w:rsidR="000B30D3" w:rsidRPr="000B30D3">
          <w:rPr>
            <w:rStyle w:val="Hyperlink"/>
            <w:rFonts w:cs="Arial"/>
            <w:b w:val="0"/>
            <w:noProof/>
          </w:rPr>
          <w:t>Conceptual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3D463F84" w14:textId="77777777" w:rsidR="000B30D3" w:rsidRPr="000B30D3" w:rsidRDefault="00E6689B">
      <w:pPr>
        <w:pStyle w:val="TOC3"/>
        <w:rPr>
          <w:rFonts w:eastAsiaTheme="minorEastAsia" w:cs="Arial"/>
          <w:b w:val="0"/>
          <w:noProof/>
          <w:lang w:val="fr-FR" w:eastAsia="fr-FR"/>
        </w:rPr>
      </w:pPr>
      <w:hyperlink w:anchor="_Toc149916575" w:history="1">
        <w:r w:rsidR="000B30D3" w:rsidRPr="000B30D3">
          <w:rPr>
            <w:rStyle w:val="Hyperlink"/>
            <w:rFonts w:cs="Arial"/>
            <w:b w:val="0"/>
            <w:noProof/>
          </w:rPr>
          <w:t>6.3.2</w:t>
        </w:r>
        <w:r w:rsidR="000B30D3" w:rsidRPr="000B30D3">
          <w:rPr>
            <w:rFonts w:eastAsiaTheme="minorEastAsia" w:cs="Arial"/>
            <w:b w:val="0"/>
            <w:noProof/>
            <w:lang w:val="fr-FR" w:eastAsia="fr-FR"/>
          </w:rPr>
          <w:tab/>
        </w:r>
        <w:r w:rsidR="000B30D3" w:rsidRPr="000B30D3">
          <w:rPr>
            <w:rStyle w:val="Hyperlink"/>
            <w:rFonts w:cs="Arial"/>
            <w:b w:val="0"/>
            <w:noProof/>
          </w:rPr>
          <w:t>Domain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AFF7009" w14:textId="77777777" w:rsidR="000B30D3" w:rsidRPr="000B30D3" w:rsidRDefault="00E6689B">
      <w:pPr>
        <w:pStyle w:val="TOC3"/>
        <w:rPr>
          <w:rFonts w:eastAsiaTheme="minorEastAsia" w:cs="Arial"/>
          <w:b w:val="0"/>
          <w:noProof/>
          <w:lang w:val="fr-FR" w:eastAsia="fr-FR"/>
        </w:rPr>
      </w:pPr>
      <w:hyperlink w:anchor="_Toc149916576" w:history="1">
        <w:r w:rsidR="000B30D3" w:rsidRPr="000B30D3">
          <w:rPr>
            <w:rStyle w:val="Hyperlink"/>
            <w:rFonts w:cs="Arial"/>
            <w:b w:val="0"/>
            <w:noProof/>
          </w:rPr>
          <w:t>6.3.3</w:t>
        </w:r>
        <w:r w:rsidR="000B30D3" w:rsidRPr="000B30D3">
          <w:rPr>
            <w:rFonts w:eastAsiaTheme="minorEastAsia" w:cs="Arial"/>
            <w:b w:val="0"/>
            <w:noProof/>
            <w:lang w:val="fr-FR" w:eastAsia="fr-FR"/>
          </w:rPr>
          <w:tab/>
        </w:r>
        <w:r w:rsidR="000B30D3" w:rsidRPr="000B30D3">
          <w:rPr>
            <w:rStyle w:val="Hyperlink"/>
            <w:rFonts w:cs="Arial"/>
            <w:b w:val="0"/>
            <w:noProof/>
          </w:rPr>
          <w:t>Format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479F53E" w14:textId="77777777" w:rsidR="000B30D3" w:rsidRPr="000B30D3" w:rsidRDefault="00E6689B">
      <w:pPr>
        <w:pStyle w:val="TOC3"/>
        <w:rPr>
          <w:rFonts w:eastAsiaTheme="minorEastAsia" w:cs="Arial"/>
          <w:b w:val="0"/>
          <w:noProof/>
          <w:lang w:val="fr-FR" w:eastAsia="fr-FR"/>
        </w:rPr>
      </w:pPr>
      <w:hyperlink w:anchor="_Toc149916577" w:history="1">
        <w:r w:rsidR="000B30D3" w:rsidRPr="000B30D3">
          <w:rPr>
            <w:rStyle w:val="Hyperlink"/>
            <w:rFonts w:cs="Arial"/>
            <w:b w:val="0"/>
            <w:noProof/>
          </w:rPr>
          <w:t>6.3.4</w:t>
        </w:r>
        <w:r w:rsidR="000B30D3" w:rsidRPr="000B30D3">
          <w:rPr>
            <w:rFonts w:eastAsiaTheme="minorEastAsia" w:cs="Arial"/>
            <w:b w:val="0"/>
            <w:noProof/>
            <w:lang w:val="fr-FR" w:eastAsia="fr-FR"/>
          </w:rPr>
          <w:tab/>
        </w:r>
        <w:r w:rsidR="000B30D3" w:rsidRPr="000B30D3">
          <w:rPr>
            <w:rStyle w:val="Hyperlink"/>
            <w:rFonts w:cs="Arial"/>
            <w:b w:val="0"/>
            <w:noProof/>
          </w:rPr>
          <w:t>Topological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5C21B8D" w14:textId="77777777" w:rsidR="000B30D3" w:rsidRPr="000B30D3" w:rsidRDefault="00E6689B">
      <w:pPr>
        <w:pStyle w:val="TOC2"/>
        <w:rPr>
          <w:rFonts w:eastAsiaTheme="minorEastAsia" w:cs="Arial"/>
          <w:b w:val="0"/>
          <w:noProof/>
          <w:lang w:val="fr-FR" w:eastAsia="fr-FR"/>
        </w:rPr>
      </w:pPr>
      <w:hyperlink w:anchor="_Toc149916578" w:history="1">
        <w:r w:rsidR="000B30D3" w:rsidRPr="000B30D3">
          <w:rPr>
            <w:rStyle w:val="Hyperlink"/>
            <w:rFonts w:cs="Arial"/>
            <w:b w:val="0"/>
            <w:noProof/>
          </w:rPr>
          <w:t>6.4</w:t>
        </w:r>
        <w:r w:rsidR="000B30D3" w:rsidRPr="000B30D3">
          <w:rPr>
            <w:rFonts w:eastAsiaTheme="minorEastAsia" w:cs="Arial"/>
            <w:b w:val="0"/>
            <w:noProof/>
            <w:lang w:val="fr-FR" w:eastAsia="fr-FR"/>
          </w:rPr>
          <w:tab/>
        </w:r>
        <w:r w:rsidR="000B30D3" w:rsidRPr="000B30D3">
          <w:rPr>
            <w:rStyle w:val="Hyperlink"/>
            <w:rFonts w:cs="Arial"/>
            <w:b w:val="0"/>
            <w:noProof/>
          </w:rPr>
          <w:t>Positional uncertainty and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52A7A366" w14:textId="77777777" w:rsidR="000B30D3" w:rsidRPr="000B30D3" w:rsidRDefault="00E6689B">
      <w:pPr>
        <w:pStyle w:val="TOC3"/>
        <w:rPr>
          <w:rFonts w:eastAsiaTheme="minorEastAsia" w:cs="Arial"/>
          <w:b w:val="0"/>
          <w:noProof/>
          <w:lang w:val="fr-FR" w:eastAsia="fr-FR"/>
        </w:rPr>
      </w:pPr>
      <w:hyperlink w:anchor="_Toc149916579" w:history="1">
        <w:r w:rsidR="000B30D3" w:rsidRPr="000B30D3">
          <w:rPr>
            <w:rStyle w:val="Hyperlink"/>
            <w:rFonts w:cs="Arial"/>
            <w:b w:val="0"/>
            <w:noProof/>
          </w:rPr>
          <w:t>6.4.1</w:t>
        </w:r>
        <w:r w:rsidR="000B30D3" w:rsidRPr="000B30D3">
          <w:rPr>
            <w:rFonts w:eastAsiaTheme="minorEastAsia" w:cs="Arial"/>
            <w:b w:val="0"/>
            <w:noProof/>
            <w:lang w:val="fr-FR" w:eastAsia="fr-FR"/>
          </w:rPr>
          <w:tab/>
        </w:r>
        <w:r w:rsidR="000B30D3" w:rsidRPr="000B30D3">
          <w:rPr>
            <w:rStyle w:val="Hyperlink"/>
            <w:rFonts w:cs="Arial"/>
            <w:b w:val="0"/>
            <w:noProof/>
          </w:rPr>
          <w:t>Absolute or external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04345C38" w14:textId="77777777" w:rsidR="000B30D3" w:rsidRPr="000B30D3" w:rsidRDefault="00E6689B">
      <w:pPr>
        <w:pStyle w:val="TOC3"/>
        <w:rPr>
          <w:rFonts w:eastAsiaTheme="minorEastAsia" w:cs="Arial"/>
          <w:b w:val="0"/>
          <w:noProof/>
          <w:lang w:val="fr-FR" w:eastAsia="fr-FR"/>
        </w:rPr>
      </w:pPr>
      <w:hyperlink w:anchor="_Toc149916580" w:history="1">
        <w:r w:rsidR="000B30D3" w:rsidRPr="000B30D3">
          <w:rPr>
            <w:rStyle w:val="Hyperlink"/>
            <w:rFonts w:cs="Arial"/>
            <w:b w:val="0"/>
            <w:noProof/>
          </w:rPr>
          <w:t>6.4.2</w:t>
        </w:r>
        <w:r w:rsidR="000B30D3" w:rsidRPr="000B30D3">
          <w:rPr>
            <w:rFonts w:eastAsiaTheme="minorEastAsia" w:cs="Arial"/>
            <w:b w:val="0"/>
            <w:noProof/>
            <w:lang w:val="fr-FR" w:eastAsia="fr-FR"/>
          </w:rPr>
          <w:tab/>
        </w:r>
        <w:r w:rsidR="000B30D3" w:rsidRPr="000B30D3">
          <w:rPr>
            <w:rStyle w:val="Hyperlink"/>
            <w:rFonts w:cs="Arial"/>
            <w:b w:val="0"/>
            <w:noProof/>
          </w:rPr>
          <w:t>Vertical position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67C293DA" w14:textId="77777777" w:rsidR="000B30D3" w:rsidRPr="000B30D3" w:rsidRDefault="00E6689B">
      <w:pPr>
        <w:pStyle w:val="TOC3"/>
        <w:rPr>
          <w:rFonts w:eastAsiaTheme="minorEastAsia" w:cs="Arial"/>
          <w:b w:val="0"/>
          <w:noProof/>
          <w:lang w:val="fr-FR" w:eastAsia="fr-FR"/>
        </w:rPr>
      </w:pPr>
      <w:hyperlink w:anchor="_Toc149916581" w:history="1">
        <w:r w:rsidR="000B30D3" w:rsidRPr="000B30D3">
          <w:rPr>
            <w:rStyle w:val="Hyperlink"/>
            <w:rFonts w:cs="Arial"/>
            <w:b w:val="0"/>
            <w:noProof/>
          </w:rPr>
          <w:t>6.4.3</w:t>
        </w:r>
        <w:r w:rsidR="000B30D3" w:rsidRPr="000B30D3">
          <w:rPr>
            <w:rFonts w:eastAsiaTheme="minorEastAsia" w:cs="Arial"/>
            <w:b w:val="0"/>
            <w:noProof/>
            <w:lang w:val="fr-FR" w:eastAsia="fr-FR"/>
          </w:rPr>
          <w:tab/>
        </w:r>
        <w:r w:rsidR="000B30D3" w:rsidRPr="000B30D3">
          <w:rPr>
            <w:rStyle w:val="Hyperlink"/>
            <w:rFonts w:cs="Arial"/>
            <w:b w:val="0"/>
            <w:noProof/>
          </w:rPr>
          <w:t>Horizontal position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2EAF0549" w14:textId="77777777" w:rsidR="000B30D3" w:rsidRPr="000B30D3" w:rsidRDefault="00E6689B">
      <w:pPr>
        <w:pStyle w:val="TOC3"/>
        <w:rPr>
          <w:rFonts w:eastAsiaTheme="minorEastAsia" w:cs="Arial"/>
          <w:b w:val="0"/>
          <w:noProof/>
          <w:lang w:val="fr-FR" w:eastAsia="fr-FR"/>
        </w:rPr>
      </w:pPr>
      <w:hyperlink w:anchor="_Toc149916582" w:history="1">
        <w:r w:rsidR="000B30D3" w:rsidRPr="000B30D3">
          <w:rPr>
            <w:rStyle w:val="Hyperlink"/>
            <w:rFonts w:cs="Arial"/>
            <w:b w:val="0"/>
            <w:noProof/>
          </w:rPr>
          <w:t>6.4.4</w:t>
        </w:r>
        <w:r w:rsidR="000B30D3" w:rsidRPr="000B30D3">
          <w:rPr>
            <w:rFonts w:eastAsiaTheme="minorEastAsia" w:cs="Arial"/>
            <w:b w:val="0"/>
            <w:noProof/>
            <w:lang w:val="fr-FR" w:eastAsia="fr-FR"/>
          </w:rPr>
          <w:tab/>
        </w:r>
        <w:r w:rsidR="000B30D3" w:rsidRPr="000B30D3">
          <w:rPr>
            <w:rStyle w:val="Hyperlink"/>
            <w:rFonts w:cs="Arial"/>
            <w:b w:val="0"/>
            <w:noProof/>
          </w:rPr>
          <w:t>Relative or internal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0B6A9B5D" w14:textId="77777777" w:rsidR="000B30D3" w:rsidRPr="000B30D3" w:rsidRDefault="00E6689B">
      <w:pPr>
        <w:pStyle w:val="TOC3"/>
        <w:rPr>
          <w:rFonts w:eastAsiaTheme="minorEastAsia" w:cs="Arial"/>
          <w:b w:val="0"/>
          <w:noProof/>
          <w:lang w:val="fr-FR" w:eastAsia="fr-FR"/>
        </w:rPr>
      </w:pPr>
      <w:hyperlink w:anchor="_Toc149916583" w:history="1">
        <w:r w:rsidR="000B30D3" w:rsidRPr="000B30D3">
          <w:rPr>
            <w:rStyle w:val="Hyperlink"/>
            <w:rFonts w:cs="Arial"/>
            <w:b w:val="0"/>
            <w:noProof/>
          </w:rPr>
          <w:t>6.4.5</w:t>
        </w:r>
        <w:r w:rsidR="000B30D3" w:rsidRPr="000B30D3">
          <w:rPr>
            <w:rFonts w:eastAsiaTheme="minorEastAsia" w:cs="Arial"/>
            <w:b w:val="0"/>
            <w:noProof/>
            <w:lang w:val="fr-FR" w:eastAsia="fr-FR"/>
          </w:rPr>
          <w:tab/>
        </w:r>
        <w:r w:rsidR="000B30D3" w:rsidRPr="000B30D3">
          <w:rPr>
            <w:rStyle w:val="Hyperlink"/>
            <w:rFonts w:cs="Arial"/>
            <w:b w:val="0"/>
            <w:noProof/>
          </w:rPr>
          <w:t>Gridded data positional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3D6EA19" w14:textId="77777777" w:rsidR="000B30D3" w:rsidRPr="000B30D3" w:rsidRDefault="00E6689B">
      <w:pPr>
        <w:pStyle w:val="TOC2"/>
        <w:rPr>
          <w:rFonts w:eastAsiaTheme="minorEastAsia" w:cs="Arial"/>
          <w:b w:val="0"/>
          <w:noProof/>
          <w:lang w:val="fr-FR" w:eastAsia="fr-FR"/>
        </w:rPr>
      </w:pPr>
      <w:hyperlink w:anchor="_Toc149916584" w:history="1">
        <w:r w:rsidR="000B30D3" w:rsidRPr="000B30D3">
          <w:rPr>
            <w:rStyle w:val="Hyperlink"/>
            <w:rFonts w:cs="Arial"/>
            <w:b w:val="0"/>
            <w:noProof/>
          </w:rPr>
          <w:t>6.5</w:t>
        </w:r>
        <w:r w:rsidR="000B30D3" w:rsidRPr="000B30D3">
          <w:rPr>
            <w:rFonts w:eastAsiaTheme="minorEastAsia" w:cs="Arial"/>
            <w:b w:val="0"/>
            <w:noProof/>
            <w:lang w:val="fr-FR" w:eastAsia="fr-FR"/>
          </w:rPr>
          <w:tab/>
        </w:r>
        <w:r w:rsidR="000B30D3" w:rsidRPr="000B30D3">
          <w:rPr>
            <w:rStyle w:val="Hyperlink"/>
            <w:rFonts w:cs="Arial"/>
            <w:b w:val="0"/>
            <w:noProof/>
          </w:rPr>
          <w:t>Thematic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36DF741C" w14:textId="77777777" w:rsidR="000B30D3" w:rsidRPr="000B30D3" w:rsidRDefault="00E6689B">
      <w:pPr>
        <w:pStyle w:val="TOC3"/>
        <w:rPr>
          <w:rFonts w:eastAsiaTheme="minorEastAsia" w:cs="Arial"/>
          <w:b w:val="0"/>
          <w:noProof/>
          <w:lang w:val="fr-FR" w:eastAsia="fr-FR"/>
        </w:rPr>
      </w:pPr>
      <w:hyperlink w:anchor="_Toc149916585" w:history="1">
        <w:r w:rsidR="000B30D3" w:rsidRPr="000B30D3">
          <w:rPr>
            <w:rStyle w:val="Hyperlink"/>
            <w:rFonts w:cs="Arial"/>
            <w:b w:val="0"/>
            <w:noProof/>
          </w:rPr>
          <w:t>6.5.1</w:t>
        </w:r>
        <w:r w:rsidR="000B30D3" w:rsidRPr="000B30D3">
          <w:rPr>
            <w:rFonts w:eastAsiaTheme="minorEastAsia" w:cs="Arial"/>
            <w:b w:val="0"/>
            <w:noProof/>
            <w:lang w:val="fr-FR" w:eastAsia="fr-FR"/>
          </w:rPr>
          <w:tab/>
        </w:r>
        <w:r w:rsidR="000B30D3" w:rsidRPr="000B30D3">
          <w:rPr>
            <w:rStyle w:val="Hyperlink"/>
            <w:rFonts w:cs="Arial"/>
            <w:b w:val="0"/>
            <w:noProof/>
          </w:rPr>
          <w:t>Thematic classification correctness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35762466" w14:textId="77777777" w:rsidR="000B30D3" w:rsidRPr="000B30D3" w:rsidRDefault="00E6689B">
      <w:pPr>
        <w:pStyle w:val="TOC3"/>
        <w:rPr>
          <w:rFonts w:eastAsiaTheme="minorEastAsia" w:cs="Arial"/>
          <w:b w:val="0"/>
          <w:noProof/>
          <w:lang w:val="fr-FR" w:eastAsia="fr-FR"/>
        </w:rPr>
      </w:pPr>
      <w:hyperlink w:anchor="_Toc149916586" w:history="1">
        <w:r w:rsidR="000B30D3" w:rsidRPr="000B30D3">
          <w:rPr>
            <w:rStyle w:val="Hyperlink"/>
            <w:rFonts w:cs="Arial"/>
            <w:b w:val="0"/>
            <w:noProof/>
          </w:rPr>
          <w:t>6.5.2</w:t>
        </w:r>
        <w:r w:rsidR="000B30D3" w:rsidRPr="000B30D3">
          <w:rPr>
            <w:rFonts w:eastAsiaTheme="minorEastAsia" w:cs="Arial"/>
            <w:b w:val="0"/>
            <w:noProof/>
            <w:lang w:val="fr-FR" w:eastAsia="fr-FR"/>
          </w:rPr>
          <w:tab/>
        </w:r>
        <w:r w:rsidR="000B30D3" w:rsidRPr="000B30D3">
          <w:rPr>
            <w:rStyle w:val="Hyperlink"/>
            <w:rFonts w:cs="Arial"/>
            <w:b w:val="0"/>
            <w:noProof/>
          </w:rPr>
          <w:t>Non-quantitative attribute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05F28CF" w14:textId="77777777" w:rsidR="000B30D3" w:rsidRPr="000B30D3" w:rsidRDefault="00E6689B">
      <w:pPr>
        <w:pStyle w:val="TOC3"/>
        <w:rPr>
          <w:rFonts w:eastAsiaTheme="minorEastAsia" w:cs="Arial"/>
          <w:b w:val="0"/>
          <w:noProof/>
          <w:lang w:val="fr-FR" w:eastAsia="fr-FR"/>
        </w:rPr>
      </w:pPr>
      <w:hyperlink w:anchor="_Toc149916587" w:history="1">
        <w:r w:rsidR="000B30D3" w:rsidRPr="000B30D3">
          <w:rPr>
            <w:rStyle w:val="Hyperlink"/>
            <w:rFonts w:cs="Arial"/>
            <w:b w:val="0"/>
            <w:noProof/>
          </w:rPr>
          <w:t>6.5.3</w:t>
        </w:r>
        <w:r w:rsidR="000B30D3" w:rsidRPr="000B30D3">
          <w:rPr>
            <w:rFonts w:eastAsiaTheme="minorEastAsia" w:cs="Arial"/>
            <w:b w:val="0"/>
            <w:noProof/>
            <w:lang w:val="fr-FR" w:eastAsia="fr-FR"/>
          </w:rPr>
          <w:tab/>
        </w:r>
        <w:r w:rsidR="000B30D3" w:rsidRPr="000B30D3">
          <w:rPr>
            <w:rStyle w:val="Hyperlink"/>
            <w:rFonts w:cs="Arial"/>
            <w:b w:val="0"/>
            <w:noProof/>
          </w:rPr>
          <w:t>Quantitative attribute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2DAD592E" w14:textId="77777777" w:rsidR="000B30D3" w:rsidRPr="000B30D3" w:rsidRDefault="00E6689B">
      <w:pPr>
        <w:pStyle w:val="TOC2"/>
        <w:rPr>
          <w:rFonts w:eastAsiaTheme="minorEastAsia" w:cs="Arial"/>
          <w:b w:val="0"/>
          <w:noProof/>
          <w:lang w:val="fr-FR" w:eastAsia="fr-FR"/>
        </w:rPr>
      </w:pPr>
      <w:hyperlink w:anchor="_Toc149916588" w:history="1">
        <w:r w:rsidR="000B30D3" w:rsidRPr="000B30D3">
          <w:rPr>
            <w:rStyle w:val="Hyperlink"/>
            <w:rFonts w:cs="Arial"/>
            <w:b w:val="0"/>
            <w:noProof/>
          </w:rPr>
          <w:t>6.6</w:t>
        </w:r>
        <w:r w:rsidR="000B30D3" w:rsidRPr="000B30D3">
          <w:rPr>
            <w:rFonts w:eastAsiaTheme="minorEastAsia" w:cs="Arial"/>
            <w:b w:val="0"/>
            <w:noProof/>
            <w:lang w:val="fr-FR" w:eastAsia="fr-FR"/>
          </w:rPr>
          <w:tab/>
        </w:r>
        <w:r w:rsidR="000B30D3" w:rsidRPr="000B30D3">
          <w:rPr>
            <w:rStyle w:val="Hyperlink"/>
            <w:rFonts w:cs="Arial"/>
            <w:b w:val="0"/>
            <w:noProof/>
          </w:rPr>
          <w:t>Temporal quality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6E42F43A" w14:textId="77777777" w:rsidR="000B30D3" w:rsidRPr="000B30D3" w:rsidRDefault="00E6689B">
      <w:pPr>
        <w:pStyle w:val="TOC3"/>
        <w:rPr>
          <w:rFonts w:eastAsiaTheme="minorEastAsia" w:cs="Arial"/>
          <w:b w:val="0"/>
          <w:noProof/>
          <w:lang w:val="fr-FR" w:eastAsia="fr-FR"/>
        </w:rPr>
      </w:pPr>
      <w:hyperlink w:anchor="_Toc149916589" w:history="1">
        <w:r w:rsidR="000B30D3" w:rsidRPr="000B30D3">
          <w:rPr>
            <w:rStyle w:val="Hyperlink"/>
            <w:rFonts w:cs="Arial"/>
            <w:b w:val="0"/>
            <w:noProof/>
          </w:rPr>
          <w:t>6.6.1</w:t>
        </w:r>
        <w:r w:rsidR="000B30D3" w:rsidRPr="000B30D3">
          <w:rPr>
            <w:rFonts w:eastAsiaTheme="minorEastAsia" w:cs="Arial"/>
            <w:b w:val="0"/>
            <w:noProof/>
            <w:lang w:val="fr-FR" w:eastAsia="fr-FR"/>
          </w:rPr>
          <w:tab/>
        </w:r>
        <w:r w:rsidR="000B30D3" w:rsidRPr="000B30D3">
          <w:rPr>
            <w:rStyle w:val="Hyperlink"/>
            <w:rFonts w:cs="Arial"/>
            <w:b w:val="0"/>
            <w:noProof/>
          </w:rPr>
          <w:t>Temporal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19A04FF5" w14:textId="77777777" w:rsidR="000B30D3" w:rsidRPr="000B30D3" w:rsidRDefault="00E6689B">
      <w:pPr>
        <w:pStyle w:val="TOC3"/>
        <w:rPr>
          <w:rFonts w:eastAsiaTheme="minorEastAsia" w:cs="Arial"/>
          <w:b w:val="0"/>
          <w:noProof/>
          <w:lang w:val="fr-FR" w:eastAsia="fr-FR"/>
        </w:rPr>
      </w:pPr>
      <w:hyperlink w:anchor="_Toc149916590" w:history="1">
        <w:r w:rsidR="000B30D3" w:rsidRPr="000B30D3">
          <w:rPr>
            <w:rStyle w:val="Hyperlink"/>
            <w:rFonts w:cs="Arial"/>
            <w:b w:val="0"/>
            <w:noProof/>
          </w:rPr>
          <w:t>6.6.2</w:t>
        </w:r>
        <w:r w:rsidR="000B30D3" w:rsidRPr="000B30D3">
          <w:rPr>
            <w:rFonts w:eastAsiaTheme="minorEastAsia" w:cs="Arial"/>
            <w:b w:val="0"/>
            <w:noProof/>
            <w:lang w:val="fr-FR" w:eastAsia="fr-FR"/>
          </w:rPr>
          <w:tab/>
        </w:r>
        <w:r w:rsidR="000B30D3" w:rsidRPr="000B30D3">
          <w:rPr>
            <w:rStyle w:val="Hyperlink"/>
            <w:rFonts w:cs="Arial"/>
            <w:b w:val="0"/>
            <w:noProof/>
          </w:rPr>
          <w:t>Temporal validity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6281949" w14:textId="77777777" w:rsidR="000B30D3" w:rsidRPr="000B30D3" w:rsidRDefault="00E6689B">
      <w:pPr>
        <w:pStyle w:val="TOC3"/>
        <w:rPr>
          <w:rFonts w:eastAsiaTheme="minorEastAsia" w:cs="Arial"/>
          <w:b w:val="0"/>
          <w:noProof/>
          <w:lang w:val="fr-FR" w:eastAsia="fr-FR"/>
        </w:rPr>
      </w:pPr>
      <w:hyperlink w:anchor="_Toc149916591" w:history="1">
        <w:r w:rsidR="000B30D3" w:rsidRPr="000B30D3">
          <w:rPr>
            <w:rStyle w:val="Hyperlink"/>
            <w:rFonts w:cs="Arial"/>
            <w:b w:val="0"/>
            <w:noProof/>
          </w:rPr>
          <w:t>6.6.3</w:t>
        </w:r>
        <w:r w:rsidR="000B30D3" w:rsidRPr="000B30D3">
          <w:rPr>
            <w:rFonts w:eastAsiaTheme="minorEastAsia" w:cs="Arial"/>
            <w:b w:val="0"/>
            <w:noProof/>
            <w:lang w:val="fr-FR" w:eastAsia="fr-FR"/>
          </w:rPr>
          <w:tab/>
        </w:r>
        <w:r w:rsidR="000B30D3" w:rsidRPr="000B30D3">
          <w:rPr>
            <w:rStyle w:val="Hyperlink"/>
            <w:rFonts w:cs="Arial"/>
            <w:b w:val="0"/>
            <w:noProof/>
          </w:rPr>
          <w:t>Temporal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B5ED099" w14:textId="77777777" w:rsidR="000B30D3" w:rsidRPr="000B30D3" w:rsidRDefault="00E6689B">
      <w:pPr>
        <w:pStyle w:val="TOC2"/>
        <w:rPr>
          <w:rFonts w:eastAsiaTheme="minorEastAsia" w:cs="Arial"/>
          <w:b w:val="0"/>
          <w:noProof/>
          <w:lang w:val="fr-FR" w:eastAsia="fr-FR"/>
        </w:rPr>
      </w:pPr>
      <w:hyperlink w:anchor="_Toc149916592" w:history="1">
        <w:r w:rsidR="000B30D3" w:rsidRPr="000B30D3">
          <w:rPr>
            <w:rStyle w:val="Hyperlink"/>
            <w:rFonts w:cs="Arial"/>
            <w:b w:val="0"/>
            <w:noProof/>
          </w:rPr>
          <w:t>6.7</w:t>
        </w:r>
        <w:r w:rsidR="000B30D3" w:rsidRPr="000B30D3">
          <w:rPr>
            <w:rFonts w:eastAsiaTheme="minorEastAsia" w:cs="Arial"/>
            <w:b w:val="0"/>
            <w:noProof/>
            <w:lang w:val="fr-FR" w:eastAsia="fr-FR"/>
          </w:rPr>
          <w:tab/>
        </w:r>
        <w:r w:rsidR="000B30D3" w:rsidRPr="000B30D3">
          <w:rPr>
            <w:rStyle w:val="Hyperlink"/>
            <w:rFonts w:cs="Arial"/>
            <w:b w:val="0"/>
            <w:noProof/>
          </w:rPr>
          <w:t>Aggregation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F755792" w14:textId="77777777" w:rsidR="000B30D3" w:rsidRPr="000B30D3" w:rsidRDefault="00E6689B">
      <w:pPr>
        <w:pStyle w:val="TOC2"/>
        <w:rPr>
          <w:rFonts w:eastAsiaTheme="minorEastAsia" w:cs="Arial"/>
          <w:b w:val="0"/>
          <w:noProof/>
          <w:lang w:val="fr-FR" w:eastAsia="fr-FR"/>
        </w:rPr>
      </w:pPr>
      <w:hyperlink w:anchor="_Toc149916593" w:history="1">
        <w:r w:rsidR="000B30D3" w:rsidRPr="000B30D3">
          <w:rPr>
            <w:rStyle w:val="Hyperlink"/>
            <w:rFonts w:cs="Arial"/>
            <w:b w:val="0"/>
            <w:noProof/>
          </w:rPr>
          <w:t>6.8</w:t>
        </w:r>
        <w:r w:rsidR="000B30D3" w:rsidRPr="000B30D3">
          <w:rPr>
            <w:rFonts w:eastAsiaTheme="minorEastAsia" w:cs="Arial"/>
            <w:b w:val="0"/>
            <w:noProof/>
            <w:lang w:val="fr-FR" w:eastAsia="fr-FR"/>
          </w:rPr>
          <w:tab/>
        </w:r>
        <w:r w:rsidR="000B30D3" w:rsidRPr="000B30D3">
          <w:rPr>
            <w:rStyle w:val="Hyperlink"/>
            <w:rFonts w:cs="Arial"/>
            <w:b w:val="0"/>
            <w:noProof/>
          </w:rPr>
          <w:t>Data compliance and usability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13AD5BA7" w14:textId="77777777" w:rsidR="000B30D3" w:rsidRPr="000B30D3" w:rsidRDefault="00E6689B">
      <w:pPr>
        <w:pStyle w:val="TOC1"/>
        <w:rPr>
          <w:rFonts w:eastAsiaTheme="minorEastAsia" w:cs="Arial"/>
          <w:b w:val="0"/>
          <w:noProof/>
          <w:lang w:val="fr-FR" w:eastAsia="fr-FR"/>
        </w:rPr>
      </w:pPr>
      <w:hyperlink w:anchor="_Toc149916594" w:history="1">
        <w:r w:rsidR="000B30D3" w:rsidRPr="000B30D3">
          <w:rPr>
            <w:rStyle w:val="Hyperlink"/>
            <w:rFonts w:cs="Arial"/>
            <w:b w:val="0"/>
            <w:noProof/>
          </w:rPr>
          <w:t>7</w:t>
        </w:r>
        <w:r w:rsidR="000B30D3" w:rsidRPr="000B30D3">
          <w:rPr>
            <w:rFonts w:eastAsiaTheme="minorEastAsia" w:cs="Arial"/>
            <w:b w:val="0"/>
            <w:noProof/>
            <w:lang w:val="fr-FR" w:eastAsia="fr-FR"/>
          </w:rPr>
          <w:tab/>
        </w:r>
        <w:r w:rsidR="000B30D3" w:rsidRPr="000B30D3">
          <w:rPr>
            <w:rStyle w:val="Hyperlink"/>
            <w:rFonts w:cs="Arial"/>
            <w:b w:val="0"/>
            <w:noProof/>
          </w:rPr>
          <w:t>Data Capture and Classification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7CA1C073" w14:textId="77777777" w:rsidR="000B30D3" w:rsidRPr="000B30D3" w:rsidRDefault="00E6689B">
      <w:pPr>
        <w:pStyle w:val="TOC1"/>
        <w:rPr>
          <w:rFonts w:eastAsiaTheme="minorEastAsia" w:cs="Arial"/>
          <w:b w:val="0"/>
          <w:noProof/>
          <w:lang w:val="fr-FR" w:eastAsia="fr-FR"/>
        </w:rPr>
      </w:pPr>
      <w:hyperlink w:anchor="_Toc149916595" w:history="1">
        <w:r w:rsidR="000B30D3" w:rsidRPr="000B30D3">
          <w:rPr>
            <w:rStyle w:val="Hyperlink"/>
            <w:rFonts w:cs="Arial"/>
            <w:b w:val="0"/>
            <w:noProof/>
          </w:rPr>
          <w:t>8</w:t>
        </w:r>
        <w:r w:rsidR="000B30D3" w:rsidRPr="000B30D3">
          <w:rPr>
            <w:rFonts w:eastAsiaTheme="minorEastAsia" w:cs="Arial"/>
            <w:b w:val="0"/>
            <w:noProof/>
            <w:lang w:val="fr-FR" w:eastAsia="fr-FR"/>
          </w:rPr>
          <w:tab/>
        </w:r>
        <w:r w:rsidR="000B30D3" w:rsidRPr="000B30D3">
          <w:rPr>
            <w:rStyle w:val="Hyperlink"/>
            <w:rFonts w:cs="Arial"/>
            <w:b w:val="0"/>
            <w:noProof/>
          </w:rPr>
          <w:t>Maintenance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460F11D" w14:textId="77777777" w:rsidR="000B30D3" w:rsidRPr="000B30D3" w:rsidRDefault="00E6689B">
      <w:pPr>
        <w:pStyle w:val="TOC2"/>
        <w:rPr>
          <w:rFonts w:eastAsiaTheme="minorEastAsia" w:cs="Arial"/>
          <w:b w:val="0"/>
          <w:noProof/>
          <w:lang w:val="fr-FR" w:eastAsia="fr-FR"/>
        </w:rPr>
      </w:pPr>
      <w:hyperlink w:anchor="_Toc149916596" w:history="1">
        <w:r w:rsidR="000B30D3" w:rsidRPr="000B30D3">
          <w:rPr>
            <w:rStyle w:val="Hyperlink"/>
            <w:rFonts w:cs="Arial"/>
            <w:b w:val="0"/>
            <w:noProof/>
          </w:rPr>
          <w:t>8.1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760ED0C1" w14:textId="77777777" w:rsidR="000B30D3" w:rsidRPr="000B30D3" w:rsidRDefault="00E6689B">
      <w:pPr>
        <w:pStyle w:val="TOC2"/>
        <w:rPr>
          <w:rFonts w:eastAsiaTheme="minorEastAsia" w:cs="Arial"/>
          <w:b w:val="0"/>
          <w:noProof/>
          <w:lang w:val="fr-FR" w:eastAsia="fr-FR"/>
        </w:rPr>
      </w:pPr>
      <w:hyperlink w:anchor="_Toc149916597" w:history="1">
        <w:r w:rsidR="000B30D3" w:rsidRPr="000B30D3">
          <w:rPr>
            <w:rStyle w:val="Hyperlink"/>
            <w:rFonts w:cs="Arial"/>
            <w:b w:val="0"/>
            <w:noProof/>
          </w:rPr>
          <w:t>8.2</w:t>
        </w:r>
        <w:r w:rsidR="000B30D3" w:rsidRPr="000B30D3">
          <w:rPr>
            <w:rFonts w:eastAsiaTheme="minorEastAsia" w:cs="Arial"/>
            <w:b w:val="0"/>
            <w:noProof/>
            <w:lang w:val="fr-FR" w:eastAsia="fr-FR"/>
          </w:rPr>
          <w:tab/>
        </w:r>
        <w:r w:rsidR="000B30D3" w:rsidRPr="000B30D3">
          <w:rPr>
            <w:rStyle w:val="Hyperlink"/>
            <w:rFonts w:cs="Arial"/>
            <w:b w:val="0"/>
            <w:noProof/>
          </w:rPr>
          <w:t>Maintenance and update frequency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316B798B" w14:textId="77777777" w:rsidR="000B30D3" w:rsidRPr="000B30D3" w:rsidRDefault="00E6689B">
      <w:pPr>
        <w:pStyle w:val="TOC2"/>
        <w:rPr>
          <w:rFonts w:eastAsiaTheme="minorEastAsia" w:cs="Arial"/>
          <w:b w:val="0"/>
          <w:noProof/>
          <w:lang w:val="fr-FR" w:eastAsia="fr-FR"/>
        </w:rPr>
      </w:pPr>
      <w:hyperlink w:anchor="_Toc149916598" w:history="1">
        <w:r w:rsidR="000B30D3" w:rsidRPr="000B30D3">
          <w:rPr>
            <w:rStyle w:val="Hyperlink"/>
            <w:rFonts w:cs="Arial"/>
            <w:b w:val="0"/>
            <w:noProof/>
          </w:rPr>
          <w:t>8.3</w:t>
        </w:r>
        <w:r w:rsidR="000B30D3" w:rsidRPr="000B30D3">
          <w:rPr>
            <w:rFonts w:eastAsiaTheme="minorEastAsia" w:cs="Arial"/>
            <w:b w:val="0"/>
            <w:noProof/>
            <w:lang w:val="fr-FR" w:eastAsia="fr-FR"/>
          </w:rPr>
          <w:tab/>
        </w:r>
        <w:r w:rsidR="000B30D3" w:rsidRPr="000B30D3">
          <w:rPr>
            <w:rStyle w:val="Hyperlink"/>
            <w:rFonts w:cs="Arial"/>
            <w:b w:val="0"/>
            <w:noProof/>
          </w:rPr>
          <w:t>Data source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0322A609" w14:textId="77777777" w:rsidR="000B30D3" w:rsidRPr="000B30D3" w:rsidRDefault="00E6689B">
      <w:pPr>
        <w:pStyle w:val="TOC2"/>
        <w:rPr>
          <w:rFonts w:eastAsiaTheme="minorEastAsia" w:cs="Arial"/>
          <w:b w:val="0"/>
          <w:noProof/>
          <w:lang w:val="fr-FR" w:eastAsia="fr-FR"/>
        </w:rPr>
      </w:pPr>
      <w:hyperlink w:anchor="_Toc149916599" w:history="1">
        <w:r w:rsidR="000B30D3" w:rsidRPr="000B30D3">
          <w:rPr>
            <w:rStyle w:val="Hyperlink"/>
            <w:rFonts w:cs="Arial"/>
            <w:b w:val="0"/>
            <w:noProof/>
          </w:rPr>
          <w:t>8.4</w:t>
        </w:r>
        <w:r w:rsidR="000B30D3" w:rsidRPr="000B30D3">
          <w:rPr>
            <w:rFonts w:eastAsiaTheme="minorEastAsia" w:cs="Arial"/>
            <w:b w:val="0"/>
            <w:noProof/>
            <w:lang w:val="fr-FR" w:eastAsia="fr-FR"/>
          </w:rPr>
          <w:tab/>
        </w:r>
        <w:r w:rsidR="000B30D3" w:rsidRPr="000B30D3">
          <w:rPr>
            <w:rStyle w:val="Hyperlink"/>
            <w:rFonts w:cs="Arial"/>
            <w:b w:val="0"/>
            <w:noProof/>
          </w:rPr>
          <w:t>Production process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3486742" w14:textId="77777777" w:rsidR="000B30D3" w:rsidRPr="000B30D3" w:rsidRDefault="00E6689B">
      <w:pPr>
        <w:pStyle w:val="TOC2"/>
        <w:rPr>
          <w:rFonts w:eastAsiaTheme="minorEastAsia" w:cs="Arial"/>
          <w:b w:val="0"/>
          <w:noProof/>
          <w:lang w:val="fr-FR" w:eastAsia="fr-FR"/>
        </w:rPr>
      </w:pPr>
      <w:hyperlink w:anchor="_Toc149916600" w:history="1">
        <w:r w:rsidR="000B30D3" w:rsidRPr="000B30D3">
          <w:rPr>
            <w:rStyle w:val="Hyperlink"/>
            <w:rFonts w:cs="Arial"/>
            <w:b w:val="0"/>
            <w:noProof/>
            <w:lang w:val="en-AU"/>
          </w:rPr>
          <w:t>8.5</w:t>
        </w:r>
        <w:r w:rsidR="000B30D3" w:rsidRPr="000B30D3">
          <w:rPr>
            <w:rFonts w:eastAsiaTheme="minorEastAsia" w:cs="Arial"/>
            <w:b w:val="0"/>
            <w:noProof/>
            <w:lang w:val="fr-FR" w:eastAsia="fr-FR"/>
          </w:rPr>
          <w:tab/>
        </w:r>
        <w:r w:rsidR="000B30D3" w:rsidRPr="000B30D3">
          <w:rPr>
            <w:rStyle w:val="Hyperlink"/>
            <w:rFonts w:cs="Arial"/>
            <w:b w:val="0"/>
            <w:noProof/>
            <w:lang w:val="en-AU"/>
          </w:rPr>
          <w:t>Feature and Portrayal Catalogue management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BAE2D76" w14:textId="77777777" w:rsidR="000B30D3" w:rsidRPr="000B30D3" w:rsidRDefault="00E6689B">
      <w:pPr>
        <w:pStyle w:val="TOC1"/>
        <w:rPr>
          <w:rFonts w:eastAsiaTheme="minorEastAsia" w:cs="Arial"/>
          <w:b w:val="0"/>
          <w:noProof/>
          <w:lang w:val="fr-FR" w:eastAsia="fr-FR"/>
        </w:rPr>
      </w:pPr>
      <w:hyperlink w:anchor="_Toc149916601" w:history="1">
        <w:r w:rsidR="000B30D3" w:rsidRPr="000B30D3">
          <w:rPr>
            <w:rStyle w:val="Hyperlink"/>
            <w:rFonts w:cs="Arial"/>
            <w:b w:val="0"/>
            <w:noProof/>
          </w:rPr>
          <w:t>9</w:t>
        </w:r>
        <w:r w:rsidR="000B30D3" w:rsidRPr="000B30D3">
          <w:rPr>
            <w:rFonts w:eastAsiaTheme="minorEastAsia" w:cs="Arial"/>
            <w:b w:val="0"/>
            <w:noProof/>
            <w:lang w:val="fr-FR" w:eastAsia="fr-FR"/>
          </w:rPr>
          <w:tab/>
        </w:r>
        <w:r w:rsidR="000B30D3" w:rsidRPr="000B30D3">
          <w:rPr>
            <w:rStyle w:val="Hyperlink"/>
            <w:rFonts w:cs="Arial"/>
            <w:b w:val="0"/>
            <w:noProof/>
          </w:rPr>
          <w:t>Portrayal</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1412FA96" w14:textId="77777777" w:rsidR="000B30D3" w:rsidRPr="000B30D3" w:rsidRDefault="00E6689B">
      <w:pPr>
        <w:pStyle w:val="TOC2"/>
        <w:rPr>
          <w:rFonts w:eastAsiaTheme="minorEastAsia" w:cs="Arial"/>
          <w:b w:val="0"/>
          <w:noProof/>
          <w:lang w:val="fr-FR" w:eastAsia="fr-FR"/>
        </w:rPr>
      </w:pPr>
      <w:hyperlink w:anchor="_Toc149916602" w:history="1">
        <w:r w:rsidR="000B30D3" w:rsidRPr="000B30D3">
          <w:rPr>
            <w:rStyle w:val="Hyperlink"/>
            <w:rFonts w:cs="Arial"/>
            <w:b w:val="0"/>
            <w:noProof/>
          </w:rPr>
          <w:t>9.1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37240391" w14:textId="77777777" w:rsidR="000B30D3" w:rsidRPr="000B30D3" w:rsidRDefault="00E6689B">
      <w:pPr>
        <w:pStyle w:val="TOC2"/>
        <w:rPr>
          <w:rFonts w:eastAsiaTheme="minorEastAsia" w:cs="Arial"/>
          <w:b w:val="0"/>
          <w:noProof/>
          <w:lang w:val="fr-FR" w:eastAsia="fr-FR"/>
        </w:rPr>
      </w:pPr>
      <w:hyperlink w:anchor="_Toc149916603" w:history="1">
        <w:r w:rsidR="000B30D3" w:rsidRPr="000B30D3">
          <w:rPr>
            <w:rStyle w:val="Hyperlink"/>
            <w:rFonts w:cs="Arial"/>
            <w:b w:val="0"/>
            <w:noProof/>
          </w:rPr>
          <w:t>9.2</w:t>
        </w:r>
        <w:r w:rsidR="000B30D3" w:rsidRPr="000B30D3">
          <w:rPr>
            <w:rFonts w:eastAsiaTheme="minorEastAsia" w:cs="Arial"/>
            <w:b w:val="0"/>
            <w:noProof/>
            <w:lang w:val="fr-FR" w:eastAsia="fr-FR"/>
          </w:rPr>
          <w:tab/>
        </w:r>
        <w:r w:rsidR="000B30D3" w:rsidRPr="000B30D3">
          <w:rPr>
            <w:rStyle w:val="Hyperlink"/>
            <w:rFonts w:cs="Arial"/>
            <w:b w:val="0"/>
            <w:noProof/>
          </w:rPr>
          <w:t>Portrayal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7BA9988E" w14:textId="77777777" w:rsidR="000B30D3" w:rsidRPr="000B30D3" w:rsidRDefault="00E6689B">
      <w:pPr>
        <w:pStyle w:val="TOC1"/>
        <w:rPr>
          <w:rFonts w:eastAsiaTheme="minorEastAsia" w:cs="Arial"/>
          <w:b w:val="0"/>
          <w:noProof/>
          <w:lang w:val="fr-FR" w:eastAsia="fr-FR"/>
        </w:rPr>
      </w:pPr>
      <w:hyperlink w:anchor="_Toc149916604" w:history="1">
        <w:r w:rsidR="000B30D3" w:rsidRPr="000B30D3">
          <w:rPr>
            <w:rStyle w:val="Hyperlink"/>
            <w:rFonts w:cs="Arial"/>
            <w:b w:val="0"/>
            <w:noProof/>
          </w:rPr>
          <w:t>10</w:t>
        </w:r>
        <w:r w:rsidR="000B30D3" w:rsidRPr="000B30D3">
          <w:rPr>
            <w:rFonts w:eastAsiaTheme="minorEastAsia" w:cs="Arial"/>
            <w:b w:val="0"/>
            <w:noProof/>
            <w:lang w:val="fr-FR" w:eastAsia="fr-FR"/>
          </w:rPr>
          <w:tab/>
        </w:r>
        <w:r w:rsidR="000B30D3" w:rsidRPr="000B30D3">
          <w:rPr>
            <w:rStyle w:val="Hyperlink"/>
            <w:rFonts w:cs="Arial"/>
            <w:b w:val="0"/>
            <w:noProof/>
          </w:rPr>
          <w:t>Data Product Format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344E7958" w14:textId="77777777" w:rsidR="000B30D3" w:rsidRPr="000B30D3" w:rsidRDefault="00E6689B">
      <w:pPr>
        <w:pStyle w:val="TOC2"/>
        <w:rPr>
          <w:rFonts w:eastAsiaTheme="minorEastAsia" w:cs="Arial"/>
          <w:b w:val="0"/>
          <w:noProof/>
          <w:lang w:val="fr-FR" w:eastAsia="fr-FR"/>
        </w:rPr>
      </w:pPr>
      <w:hyperlink w:anchor="_Toc149916605" w:history="1">
        <w:r w:rsidR="000B30D3" w:rsidRPr="000B30D3">
          <w:rPr>
            <w:rStyle w:val="Hyperlink"/>
            <w:rFonts w:cs="Arial"/>
            <w:b w:val="0"/>
            <w:noProof/>
          </w:rPr>
          <w:t>10.1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41920540" w14:textId="77777777" w:rsidR="000B30D3" w:rsidRPr="000B30D3" w:rsidRDefault="00E6689B">
      <w:pPr>
        <w:pStyle w:val="TOC3"/>
        <w:rPr>
          <w:rFonts w:eastAsiaTheme="minorEastAsia" w:cs="Arial"/>
          <w:b w:val="0"/>
          <w:noProof/>
          <w:lang w:val="fr-FR" w:eastAsia="fr-FR"/>
        </w:rPr>
      </w:pPr>
      <w:hyperlink w:anchor="_Toc149916606" w:history="1">
        <w:r w:rsidR="000B30D3" w:rsidRPr="000B30D3">
          <w:rPr>
            <w:rStyle w:val="Hyperlink"/>
            <w:rFonts w:cs="Arial"/>
            <w:b w:val="0"/>
            <w:noProof/>
          </w:rPr>
          <w:t>10.1.1</w:t>
        </w:r>
        <w:r w:rsidR="000B30D3" w:rsidRPr="000B30D3">
          <w:rPr>
            <w:rFonts w:eastAsiaTheme="minorEastAsia" w:cs="Arial"/>
            <w:b w:val="0"/>
            <w:noProof/>
            <w:lang w:val="fr-FR" w:eastAsia="fr-FR"/>
          </w:rPr>
          <w:tab/>
        </w:r>
        <w:r w:rsidR="000B30D3" w:rsidRPr="000B30D3">
          <w:rPr>
            <w:rStyle w:val="Hyperlink"/>
            <w:rFonts w:cs="Arial"/>
            <w:b w:val="0"/>
            <w:noProof/>
          </w:rPr>
          <w:t>Encoding of latitude and longitude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19E051C0" w14:textId="77777777" w:rsidR="000B30D3" w:rsidRPr="000B30D3" w:rsidRDefault="00E6689B">
      <w:pPr>
        <w:pStyle w:val="TOC3"/>
        <w:rPr>
          <w:rFonts w:eastAsiaTheme="minorEastAsia" w:cs="Arial"/>
          <w:b w:val="0"/>
          <w:noProof/>
          <w:lang w:val="fr-FR" w:eastAsia="fr-FR"/>
        </w:rPr>
      </w:pPr>
      <w:hyperlink w:anchor="_Toc149916607" w:history="1">
        <w:r w:rsidR="000B30D3" w:rsidRPr="000B30D3">
          <w:rPr>
            <w:rStyle w:val="Hyperlink"/>
            <w:rFonts w:cs="Arial"/>
            <w:b w:val="0"/>
            <w:noProof/>
          </w:rPr>
          <w:t>10.1.2</w:t>
        </w:r>
        <w:r w:rsidR="000B30D3" w:rsidRPr="000B30D3">
          <w:rPr>
            <w:rFonts w:eastAsiaTheme="minorEastAsia" w:cs="Arial"/>
            <w:b w:val="0"/>
            <w:noProof/>
            <w:lang w:val="fr-FR" w:eastAsia="fr-FR"/>
          </w:rPr>
          <w:tab/>
        </w:r>
        <w:r w:rsidR="000B30D3" w:rsidRPr="000B30D3">
          <w:rPr>
            <w:rStyle w:val="Hyperlink"/>
            <w:rFonts w:cs="Arial"/>
            <w:b w:val="0"/>
            <w:noProof/>
          </w:rPr>
          <w:t>Encoding of depths as coordinates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4DAD02FF" w14:textId="77777777" w:rsidR="000B30D3" w:rsidRPr="000B30D3" w:rsidRDefault="00E6689B">
      <w:pPr>
        <w:pStyle w:val="TOC3"/>
        <w:rPr>
          <w:rFonts w:eastAsiaTheme="minorEastAsia" w:cs="Arial"/>
          <w:b w:val="0"/>
          <w:noProof/>
          <w:lang w:val="fr-FR" w:eastAsia="fr-FR"/>
        </w:rPr>
      </w:pPr>
      <w:hyperlink w:anchor="_Toc149916608" w:history="1">
        <w:r w:rsidR="000B30D3" w:rsidRPr="000B30D3">
          <w:rPr>
            <w:rStyle w:val="Hyperlink"/>
            <w:rFonts w:cs="Arial"/>
            <w:b w:val="0"/>
            <w:noProof/>
          </w:rPr>
          <w:t>10.1.3</w:t>
        </w:r>
        <w:r w:rsidR="000B30D3" w:rsidRPr="000B30D3">
          <w:rPr>
            <w:rFonts w:eastAsiaTheme="minorEastAsia" w:cs="Arial"/>
            <w:b w:val="0"/>
            <w:noProof/>
            <w:lang w:val="fr-FR" w:eastAsia="fr-FR"/>
          </w:rPr>
          <w:tab/>
        </w:r>
        <w:r w:rsidR="000B30D3" w:rsidRPr="000B30D3">
          <w:rPr>
            <w:rStyle w:val="Hyperlink"/>
            <w:rFonts w:cs="Arial"/>
            <w:b w:val="0"/>
            <w:noProof/>
          </w:rPr>
          <w:t>Numeric attribute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0158DF16" w14:textId="77777777" w:rsidR="000B30D3" w:rsidRPr="000B30D3" w:rsidRDefault="00E6689B">
      <w:pPr>
        <w:pStyle w:val="TOC3"/>
        <w:rPr>
          <w:rFonts w:eastAsiaTheme="minorEastAsia" w:cs="Arial"/>
          <w:b w:val="0"/>
          <w:noProof/>
          <w:lang w:val="fr-FR" w:eastAsia="fr-FR"/>
        </w:rPr>
      </w:pPr>
      <w:hyperlink w:anchor="_Toc149916609" w:history="1">
        <w:r w:rsidR="000B30D3" w:rsidRPr="000B30D3">
          <w:rPr>
            <w:rStyle w:val="Hyperlink"/>
            <w:rFonts w:cs="Arial"/>
            <w:b w:val="0"/>
            <w:noProof/>
          </w:rPr>
          <w:t>10.1.4</w:t>
        </w:r>
        <w:r w:rsidR="000B30D3" w:rsidRPr="000B30D3">
          <w:rPr>
            <w:rFonts w:eastAsiaTheme="minorEastAsia" w:cs="Arial"/>
            <w:b w:val="0"/>
            <w:noProof/>
            <w:lang w:val="fr-FR" w:eastAsia="fr-FR"/>
          </w:rPr>
          <w:tab/>
        </w:r>
        <w:r w:rsidR="000B30D3" w:rsidRPr="000B30D3">
          <w:rPr>
            <w:rStyle w:val="Hyperlink"/>
            <w:rFonts w:cs="Arial"/>
            <w:b w:val="0"/>
            <w:noProof/>
          </w:rPr>
          <w:t>Text attribute values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4972F86D" w14:textId="77777777" w:rsidR="000B30D3" w:rsidRPr="000B30D3" w:rsidRDefault="00E6689B">
      <w:pPr>
        <w:pStyle w:val="TOC3"/>
        <w:rPr>
          <w:rFonts w:eastAsiaTheme="minorEastAsia" w:cs="Arial"/>
          <w:b w:val="0"/>
          <w:noProof/>
          <w:lang w:val="fr-FR" w:eastAsia="fr-FR"/>
        </w:rPr>
      </w:pPr>
      <w:hyperlink w:anchor="_Toc149916610" w:history="1">
        <w:r w:rsidR="000B30D3" w:rsidRPr="000B30D3">
          <w:rPr>
            <w:rStyle w:val="Hyperlink"/>
            <w:rFonts w:cs="Arial"/>
            <w:b w:val="0"/>
            <w:noProof/>
            <w:lang w:eastAsia="en-US"/>
          </w:rPr>
          <w:t>10.1.5</w:t>
        </w:r>
        <w:r w:rsidR="000B30D3" w:rsidRPr="000B30D3">
          <w:rPr>
            <w:rFonts w:eastAsiaTheme="minorEastAsia" w:cs="Arial"/>
            <w:b w:val="0"/>
            <w:noProof/>
            <w:lang w:val="fr-FR" w:eastAsia="fr-FR"/>
          </w:rPr>
          <w:tab/>
        </w:r>
        <w:r w:rsidR="000B30D3" w:rsidRPr="000B30D3">
          <w:rPr>
            <w:rStyle w:val="Hyperlink"/>
            <w:rFonts w:cs="Arial"/>
            <w:b w:val="0"/>
            <w:noProof/>
            <w:lang w:eastAsia="en-US"/>
          </w:rPr>
          <w:t>Unknown attribute values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5AB15898" w14:textId="77777777" w:rsidR="000B30D3" w:rsidRPr="000B30D3" w:rsidRDefault="00E6689B">
      <w:pPr>
        <w:pStyle w:val="TOC1"/>
        <w:rPr>
          <w:rFonts w:eastAsiaTheme="minorEastAsia" w:cs="Arial"/>
          <w:b w:val="0"/>
          <w:noProof/>
          <w:lang w:val="fr-FR" w:eastAsia="fr-FR"/>
        </w:rPr>
      </w:pPr>
      <w:hyperlink w:anchor="_Toc149916611" w:history="1">
        <w:r w:rsidR="000B30D3" w:rsidRPr="000B30D3">
          <w:rPr>
            <w:rStyle w:val="Hyperlink"/>
            <w:rFonts w:cs="Arial"/>
            <w:b w:val="0"/>
            <w:noProof/>
          </w:rPr>
          <w:t>11</w:t>
        </w:r>
        <w:r w:rsidR="000B30D3" w:rsidRPr="000B30D3">
          <w:rPr>
            <w:rFonts w:eastAsiaTheme="minorEastAsia" w:cs="Arial"/>
            <w:b w:val="0"/>
            <w:noProof/>
            <w:lang w:val="fr-FR" w:eastAsia="fr-FR"/>
          </w:rPr>
          <w:tab/>
        </w:r>
        <w:r w:rsidR="000B30D3" w:rsidRPr="000B30D3">
          <w:rPr>
            <w:rStyle w:val="Hyperlink"/>
            <w:rFonts w:cs="Arial"/>
            <w:b w:val="0"/>
            <w:noProof/>
          </w:rPr>
          <w:t>Data Product Delivery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60A0B335" w14:textId="77777777" w:rsidR="000B30D3" w:rsidRPr="000B30D3" w:rsidRDefault="00E6689B">
      <w:pPr>
        <w:pStyle w:val="TOC2"/>
        <w:rPr>
          <w:rFonts w:eastAsiaTheme="minorEastAsia" w:cs="Arial"/>
          <w:b w:val="0"/>
          <w:noProof/>
          <w:lang w:val="fr-FR" w:eastAsia="fr-FR"/>
        </w:rPr>
      </w:pPr>
      <w:hyperlink w:anchor="_Toc149916612" w:history="1">
        <w:r w:rsidR="000B30D3" w:rsidRPr="000B30D3">
          <w:rPr>
            <w:rStyle w:val="Hyperlink"/>
            <w:rFonts w:cs="Arial"/>
            <w:b w:val="0"/>
            <w:noProof/>
          </w:rPr>
          <w:t>11.1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1007D8FD" w14:textId="77777777" w:rsidR="000B30D3" w:rsidRPr="000B30D3" w:rsidRDefault="00E6689B">
      <w:pPr>
        <w:pStyle w:val="TOC2"/>
        <w:rPr>
          <w:rFonts w:eastAsiaTheme="minorEastAsia" w:cs="Arial"/>
          <w:b w:val="0"/>
          <w:noProof/>
          <w:lang w:val="fr-FR" w:eastAsia="fr-FR"/>
        </w:rPr>
      </w:pPr>
      <w:hyperlink w:anchor="_Toc149916613" w:history="1">
        <w:r w:rsidR="000B30D3" w:rsidRPr="000B30D3">
          <w:rPr>
            <w:rStyle w:val="Hyperlink"/>
            <w:rFonts w:cs="Arial"/>
            <w:b w:val="0"/>
            <w:noProof/>
            <w:lang w:eastAsia="en-US"/>
          </w:rPr>
          <w:t>11.2</w:t>
        </w:r>
        <w:r w:rsidR="000B30D3" w:rsidRPr="000B30D3">
          <w:rPr>
            <w:rFonts w:eastAsiaTheme="minorEastAsia" w:cs="Arial"/>
            <w:b w:val="0"/>
            <w:noProof/>
            <w:lang w:val="fr-FR" w:eastAsia="fr-FR"/>
          </w:rPr>
          <w:tab/>
        </w:r>
        <w:r w:rsidR="000B30D3" w:rsidRPr="000B30D3">
          <w:rPr>
            <w:rStyle w:val="Hyperlink"/>
            <w:rFonts w:cs="Arial"/>
            <w:b w:val="0"/>
            <w:noProof/>
            <w:lang w:eastAsia="en-US"/>
          </w:rPr>
          <w:t>Exchange 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181C287F" w14:textId="77777777" w:rsidR="000B30D3" w:rsidRPr="000B30D3" w:rsidRDefault="00E6689B">
      <w:pPr>
        <w:pStyle w:val="TOC2"/>
        <w:rPr>
          <w:rFonts w:eastAsiaTheme="minorEastAsia" w:cs="Arial"/>
          <w:b w:val="0"/>
          <w:noProof/>
          <w:lang w:val="fr-FR" w:eastAsia="fr-FR"/>
        </w:rPr>
      </w:pPr>
      <w:hyperlink w:anchor="_Toc149916614" w:history="1">
        <w:r w:rsidR="000B30D3" w:rsidRPr="000B30D3">
          <w:rPr>
            <w:rStyle w:val="Hyperlink"/>
            <w:rFonts w:cs="Arial"/>
            <w:b w:val="0"/>
            <w:noProof/>
            <w:lang w:eastAsia="en-US"/>
          </w:rPr>
          <w:t>11.3</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0B4A47AA" w14:textId="77777777" w:rsidR="000B30D3" w:rsidRPr="000B30D3" w:rsidRDefault="00E6689B">
      <w:pPr>
        <w:pStyle w:val="TOC3"/>
        <w:rPr>
          <w:rFonts w:eastAsiaTheme="minorEastAsia" w:cs="Arial"/>
          <w:b w:val="0"/>
          <w:noProof/>
          <w:lang w:val="fr-FR" w:eastAsia="fr-FR"/>
        </w:rPr>
      </w:pPr>
      <w:hyperlink w:anchor="_Toc149916615" w:history="1">
        <w:r w:rsidR="000B30D3" w:rsidRPr="000B30D3">
          <w:rPr>
            <w:rStyle w:val="Hyperlink"/>
            <w:rFonts w:cs="Arial"/>
            <w:b w:val="0"/>
            <w:noProof/>
            <w:lang w:eastAsia="en-US"/>
          </w:rPr>
          <w:t>11.3.1</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3BABE8B9" w14:textId="77777777" w:rsidR="000B30D3" w:rsidRPr="000B30D3" w:rsidRDefault="00E6689B">
      <w:pPr>
        <w:pStyle w:val="TOC3"/>
        <w:rPr>
          <w:rFonts w:eastAsiaTheme="minorEastAsia" w:cs="Arial"/>
          <w:b w:val="0"/>
          <w:noProof/>
          <w:lang w:val="fr-FR" w:eastAsia="fr-FR"/>
        </w:rPr>
      </w:pPr>
      <w:hyperlink w:anchor="_Toc149916616" w:history="1">
        <w:r w:rsidR="000B30D3" w:rsidRPr="000B30D3">
          <w:rPr>
            <w:rStyle w:val="Hyperlink"/>
            <w:rFonts w:cs="Arial"/>
            <w:b w:val="0"/>
            <w:noProof/>
            <w:lang w:eastAsia="en-US"/>
          </w:rPr>
          <w:t>11.3.2</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 file naming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4D0BE23D" w14:textId="77777777" w:rsidR="000B30D3" w:rsidRPr="000B30D3" w:rsidRDefault="00E6689B">
      <w:pPr>
        <w:pStyle w:val="TOC3"/>
        <w:rPr>
          <w:rFonts w:eastAsiaTheme="minorEastAsia" w:cs="Arial"/>
          <w:b w:val="0"/>
          <w:noProof/>
          <w:lang w:val="fr-FR" w:eastAsia="fr-FR"/>
        </w:rPr>
      </w:pPr>
      <w:hyperlink w:anchor="_Toc149916617" w:history="1">
        <w:r w:rsidR="000B30D3" w:rsidRPr="000B30D3">
          <w:rPr>
            <w:rStyle w:val="Hyperlink"/>
            <w:rFonts w:cs="Arial"/>
            <w:b w:val="0"/>
            <w:noProof/>
          </w:rPr>
          <w:t>11.3.3</w:t>
        </w:r>
        <w:r w:rsidR="000B30D3" w:rsidRPr="000B30D3">
          <w:rPr>
            <w:rFonts w:eastAsiaTheme="minorEastAsia" w:cs="Arial"/>
            <w:b w:val="0"/>
            <w:noProof/>
            <w:lang w:val="fr-FR" w:eastAsia="fr-FR"/>
          </w:rPr>
          <w:tab/>
        </w:r>
        <w:r w:rsidR="000B30D3" w:rsidRPr="000B30D3">
          <w:rPr>
            <w:rStyle w:val="Hyperlink"/>
            <w:rFonts w:cs="Arial"/>
            <w:b w:val="0"/>
            <w:noProof/>
          </w:rPr>
          <w:t>New Editions, re-issues, updates and cancellations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5BF3209D" w14:textId="77777777" w:rsidR="000B30D3" w:rsidRPr="000B30D3" w:rsidRDefault="00E6689B">
      <w:pPr>
        <w:pStyle w:val="TOC2"/>
        <w:rPr>
          <w:rFonts w:eastAsiaTheme="minorEastAsia" w:cs="Arial"/>
          <w:b w:val="0"/>
          <w:noProof/>
          <w:lang w:val="fr-FR" w:eastAsia="fr-FR"/>
        </w:rPr>
      </w:pPr>
      <w:hyperlink w:anchor="_Toc149916618" w:history="1">
        <w:r w:rsidR="000B30D3" w:rsidRPr="000B30D3">
          <w:rPr>
            <w:rStyle w:val="Hyperlink"/>
            <w:rFonts w:cs="Arial"/>
            <w:b w:val="0"/>
            <w:noProof/>
            <w:lang w:eastAsia="en-US"/>
          </w:rPr>
          <w:t>11.4</w:t>
        </w:r>
        <w:r w:rsidR="000B30D3" w:rsidRPr="000B30D3">
          <w:rPr>
            <w:rFonts w:eastAsiaTheme="minorEastAsia" w:cs="Arial"/>
            <w:b w:val="0"/>
            <w:noProof/>
            <w:lang w:val="fr-FR" w:eastAsia="fr-FR"/>
          </w:rPr>
          <w:tab/>
        </w:r>
        <w:r w:rsidR="000B30D3" w:rsidRPr="000B30D3">
          <w:rPr>
            <w:rStyle w:val="Hyperlink"/>
            <w:rFonts w:cs="Arial"/>
            <w:b w:val="0"/>
            <w:noProof/>
            <w:lang w:eastAsia="en-US"/>
          </w:rPr>
          <w:t>Support files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19371ACD" w14:textId="77777777" w:rsidR="000B30D3" w:rsidRPr="000B30D3" w:rsidRDefault="00E6689B">
      <w:pPr>
        <w:pStyle w:val="TOC3"/>
        <w:rPr>
          <w:rFonts w:eastAsiaTheme="minorEastAsia" w:cs="Arial"/>
          <w:b w:val="0"/>
          <w:noProof/>
          <w:lang w:val="fr-FR" w:eastAsia="fr-FR"/>
        </w:rPr>
      </w:pPr>
      <w:hyperlink w:anchor="_Toc149916619" w:history="1">
        <w:r w:rsidR="000B30D3" w:rsidRPr="000B30D3">
          <w:rPr>
            <w:rStyle w:val="Hyperlink"/>
            <w:rFonts w:cs="Arial"/>
            <w:b w:val="0"/>
            <w:noProof/>
          </w:rPr>
          <w:t>11.4.1</w:t>
        </w:r>
        <w:r w:rsidR="000B30D3" w:rsidRPr="000B30D3">
          <w:rPr>
            <w:rFonts w:eastAsiaTheme="minorEastAsia" w:cs="Arial"/>
            <w:b w:val="0"/>
            <w:noProof/>
            <w:lang w:val="fr-FR" w:eastAsia="fr-FR"/>
          </w:rPr>
          <w:tab/>
        </w:r>
        <w:r w:rsidR="000B30D3" w:rsidRPr="000B30D3">
          <w:rPr>
            <w:rStyle w:val="Hyperlink"/>
            <w:rFonts w:cs="Arial"/>
            <w:b w:val="0"/>
            <w:noProof/>
          </w:rPr>
          <w:t>Support file Naming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32</w:t>
        </w:r>
        <w:r w:rsidR="000B30D3" w:rsidRPr="000B30D3">
          <w:rPr>
            <w:rFonts w:cs="Arial"/>
            <w:b w:val="0"/>
            <w:noProof/>
            <w:webHidden/>
          </w:rPr>
          <w:fldChar w:fldCharType="end"/>
        </w:r>
      </w:hyperlink>
    </w:p>
    <w:p w14:paraId="720BF64C" w14:textId="77777777" w:rsidR="000B30D3" w:rsidRPr="000B30D3" w:rsidRDefault="00E6689B">
      <w:pPr>
        <w:pStyle w:val="TOC3"/>
        <w:rPr>
          <w:rFonts w:eastAsiaTheme="minorEastAsia" w:cs="Arial"/>
          <w:b w:val="0"/>
          <w:noProof/>
          <w:lang w:val="fr-FR" w:eastAsia="fr-FR"/>
        </w:rPr>
      </w:pPr>
      <w:hyperlink w:anchor="_Toc149916620" w:history="1">
        <w:r w:rsidR="000B30D3" w:rsidRPr="000B30D3">
          <w:rPr>
            <w:rStyle w:val="Hyperlink"/>
            <w:rFonts w:cs="Arial"/>
            <w:b w:val="0"/>
            <w:noProof/>
            <w:lang w:eastAsia="en-US"/>
          </w:rPr>
          <w:t>11.4.2</w:t>
        </w:r>
        <w:r w:rsidR="000B30D3" w:rsidRPr="000B30D3">
          <w:rPr>
            <w:rFonts w:eastAsiaTheme="minorEastAsia" w:cs="Arial"/>
            <w:b w:val="0"/>
            <w:noProof/>
            <w:lang w:val="fr-FR" w:eastAsia="fr-FR"/>
          </w:rPr>
          <w:tab/>
        </w:r>
        <w:r w:rsidR="000B30D3" w:rsidRPr="000B30D3">
          <w:rPr>
            <w:rStyle w:val="Hyperlink"/>
            <w:rFonts w:cs="Arial"/>
            <w:b w:val="0"/>
            <w:noProof/>
            <w:lang w:eastAsia="en-US"/>
          </w:rPr>
          <w:t>Support file management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32</w:t>
        </w:r>
        <w:r w:rsidR="000B30D3" w:rsidRPr="000B30D3">
          <w:rPr>
            <w:rFonts w:cs="Arial"/>
            <w:b w:val="0"/>
            <w:noProof/>
            <w:webHidden/>
          </w:rPr>
          <w:fldChar w:fldCharType="end"/>
        </w:r>
      </w:hyperlink>
    </w:p>
    <w:p w14:paraId="4FF4BAEB" w14:textId="77777777" w:rsidR="000B30D3" w:rsidRPr="000B30D3" w:rsidRDefault="00E6689B">
      <w:pPr>
        <w:pStyle w:val="TOC2"/>
        <w:rPr>
          <w:rFonts w:eastAsiaTheme="minorEastAsia" w:cs="Arial"/>
          <w:b w:val="0"/>
          <w:noProof/>
          <w:lang w:val="fr-FR" w:eastAsia="fr-FR"/>
        </w:rPr>
      </w:pPr>
      <w:hyperlink w:anchor="_Toc149916621" w:history="1">
        <w:r w:rsidR="000B30D3" w:rsidRPr="000B30D3">
          <w:rPr>
            <w:rStyle w:val="Hyperlink"/>
            <w:rFonts w:cs="Arial"/>
            <w:b w:val="0"/>
            <w:noProof/>
            <w:lang w:eastAsia="en-US"/>
          </w:rPr>
          <w:t>11.5</w:t>
        </w:r>
        <w:r w:rsidR="000B30D3" w:rsidRPr="000B30D3">
          <w:rPr>
            <w:rFonts w:eastAsiaTheme="minorEastAsia" w:cs="Arial"/>
            <w:b w:val="0"/>
            <w:noProof/>
            <w:lang w:val="fr-FR" w:eastAsia="fr-FR"/>
          </w:rPr>
          <w:tab/>
        </w:r>
        <w:r w:rsidR="000B30D3" w:rsidRPr="000B30D3">
          <w:rPr>
            <w:rStyle w:val="Hyperlink"/>
            <w:rFonts w:cs="Arial"/>
            <w:b w:val="0"/>
            <w:noProof/>
            <w:lang w:eastAsia="en-US"/>
          </w:rPr>
          <w:t>Associated XML Metadata file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34</w:t>
        </w:r>
        <w:r w:rsidR="000B30D3" w:rsidRPr="000B30D3">
          <w:rPr>
            <w:rFonts w:cs="Arial"/>
            <w:b w:val="0"/>
            <w:noProof/>
            <w:webHidden/>
          </w:rPr>
          <w:fldChar w:fldCharType="end"/>
        </w:r>
      </w:hyperlink>
    </w:p>
    <w:p w14:paraId="7AB3A634" w14:textId="77777777" w:rsidR="000B30D3" w:rsidRPr="000B30D3" w:rsidRDefault="00E6689B">
      <w:pPr>
        <w:pStyle w:val="TOC2"/>
        <w:rPr>
          <w:rFonts w:eastAsiaTheme="minorEastAsia" w:cs="Arial"/>
          <w:b w:val="0"/>
          <w:noProof/>
          <w:lang w:val="fr-FR" w:eastAsia="fr-FR"/>
        </w:rPr>
      </w:pPr>
      <w:hyperlink w:anchor="_Toc149916622" w:history="1">
        <w:r w:rsidR="000B30D3" w:rsidRPr="000B30D3">
          <w:rPr>
            <w:rStyle w:val="Hyperlink"/>
            <w:rFonts w:cs="Arial"/>
            <w:b w:val="0"/>
            <w:noProof/>
            <w:lang w:eastAsia="en-US"/>
          </w:rPr>
          <w:t>11.6</w:t>
        </w:r>
        <w:r w:rsidR="000B30D3" w:rsidRPr="000B30D3">
          <w:rPr>
            <w:rFonts w:eastAsiaTheme="minorEastAsia" w:cs="Arial"/>
            <w:b w:val="0"/>
            <w:noProof/>
            <w:lang w:val="fr-FR" w:eastAsia="fr-FR"/>
          </w:rPr>
          <w:tab/>
        </w:r>
        <w:r w:rsidR="000B30D3" w:rsidRPr="000B30D3">
          <w:rPr>
            <w:rStyle w:val="Hyperlink"/>
            <w:rFonts w:cs="Arial"/>
            <w:b w:val="0"/>
            <w:noProof/>
            <w:lang w:eastAsia="en-US"/>
          </w:rPr>
          <w:t>S-101 Exchange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58FC1B1D" w14:textId="77777777" w:rsidR="000B30D3" w:rsidRPr="000B30D3" w:rsidRDefault="00E6689B">
      <w:pPr>
        <w:pStyle w:val="TOC2"/>
        <w:rPr>
          <w:rFonts w:eastAsiaTheme="minorEastAsia" w:cs="Arial"/>
          <w:b w:val="0"/>
          <w:noProof/>
          <w:lang w:val="fr-FR" w:eastAsia="fr-FR"/>
        </w:rPr>
      </w:pPr>
      <w:hyperlink w:anchor="_Toc149916623" w:history="1">
        <w:r w:rsidR="000B30D3" w:rsidRPr="000B30D3">
          <w:rPr>
            <w:rStyle w:val="Hyperlink"/>
            <w:rFonts w:cs="Arial"/>
            <w:b w:val="0"/>
            <w:noProof/>
          </w:rPr>
          <w:t>11.7</w:t>
        </w:r>
        <w:r w:rsidR="000B30D3" w:rsidRPr="000B30D3">
          <w:rPr>
            <w:rFonts w:eastAsiaTheme="minorEastAsia" w:cs="Arial"/>
            <w:b w:val="0"/>
            <w:noProof/>
            <w:lang w:val="fr-FR" w:eastAsia="fr-FR"/>
          </w:rPr>
          <w:tab/>
        </w:r>
        <w:r w:rsidR="000B30D3" w:rsidRPr="000B30D3">
          <w:rPr>
            <w:rStyle w:val="Hyperlink"/>
            <w:rFonts w:cs="Arial"/>
            <w:b w:val="0"/>
            <w:noProof/>
          </w:rPr>
          <w:t>Data integrity and encryption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5AA91C0C" w14:textId="77777777" w:rsidR="000B30D3" w:rsidRPr="000B30D3" w:rsidRDefault="00E6689B">
      <w:pPr>
        <w:pStyle w:val="TOC1"/>
        <w:rPr>
          <w:rFonts w:eastAsiaTheme="minorEastAsia" w:cs="Arial"/>
          <w:b w:val="0"/>
          <w:noProof/>
          <w:lang w:val="fr-FR" w:eastAsia="fr-FR"/>
        </w:rPr>
      </w:pPr>
      <w:hyperlink w:anchor="_Toc149916624" w:history="1">
        <w:r w:rsidR="000B30D3" w:rsidRPr="000B30D3">
          <w:rPr>
            <w:rStyle w:val="Hyperlink"/>
            <w:rFonts w:cs="Arial"/>
            <w:b w:val="0"/>
            <w:noProof/>
          </w:rPr>
          <w:t>12</w:t>
        </w:r>
        <w:r w:rsidR="000B30D3" w:rsidRPr="000B30D3">
          <w:rPr>
            <w:rFonts w:eastAsiaTheme="minorEastAsia" w:cs="Arial"/>
            <w:b w:val="0"/>
            <w:noProof/>
            <w:lang w:val="fr-FR" w:eastAsia="fr-FR"/>
          </w:rPr>
          <w:tab/>
        </w:r>
        <w:r w:rsidR="000B30D3" w:rsidRPr="000B30D3">
          <w:rPr>
            <w:rStyle w:val="Hyperlink"/>
            <w:rFonts w:cs="Arial"/>
            <w:b w:val="0"/>
            <w:noProof/>
          </w:rPr>
          <w:t>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24A5E382" w14:textId="77777777" w:rsidR="000B30D3" w:rsidRPr="000B30D3" w:rsidRDefault="00E6689B">
      <w:pPr>
        <w:pStyle w:val="TOC2"/>
        <w:rPr>
          <w:rFonts w:eastAsiaTheme="minorEastAsia" w:cs="Arial"/>
          <w:b w:val="0"/>
          <w:noProof/>
          <w:lang w:val="fr-FR" w:eastAsia="fr-FR"/>
        </w:rPr>
      </w:pPr>
      <w:hyperlink w:anchor="_Toc149916625" w:history="1">
        <w:r w:rsidR="000B30D3" w:rsidRPr="000B30D3">
          <w:rPr>
            <w:rStyle w:val="Hyperlink"/>
            <w:rFonts w:cs="Arial"/>
            <w:b w:val="0"/>
            <w:noProof/>
          </w:rPr>
          <w:t>12.1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0B15C254" w14:textId="77777777" w:rsidR="000B30D3" w:rsidRPr="000B30D3" w:rsidRDefault="00E6689B">
      <w:pPr>
        <w:pStyle w:val="TOC3"/>
        <w:rPr>
          <w:rFonts w:eastAsiaTheme="minorEastAsia" w:cs="Arial"/>
          <w:b w:val="0"/>
          <w:noProof/>
          <w:lang w:val="fr-FR" w:eastAsia="fr-FR"/>
        </w:rPr>
      </w:pPr>
      <w:hyperlink w:anchor="_Toc149916626" w:history="1">
        <w:r w:rsidR="000B30D3" w:rsidRPr="000B30D3">
          <w:rPr>
            <w:rStyle w:val="Hyperlink"/>
            <w:rFonts w:cs="Arial"/>
            <w:b w:val="0"/>
            <w:noProof/>
          </w:rPr>
          <w:t>12.1.1</w:t>
        </w:r>
        <w:r w:rsidR="000B30D3" w:rsidRPr="000B30D3">
          <w:rPr>
            <w:rFonts w:eastAsiaTheme="minorEastAsia" w:cs="Arial"/>
            <w:b w:val="0"/>
            <w:noProof/>
            <w:lang w:val="fr-FR" w:eastAsia="fr-FR"/>
          </w:rPr>
          <w:tab/>
        </w:r>
        <w:r w:rsidR="000B30D3" w:rsidRPr="000B30D3">
          <w:rPr>
            <w:rStyle w:val="Hyperlink"/>
            <w:rFonts w:cs="Arial"/>
            <w:b w:val="0"/>
            <w:noProof/>
          </w:rPr>
          <w:t>S100_ExchangeCatalogue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37</w:t>
        </w:r>
        <w:r w:rsidR="000B30D3" w:rsidRPr="000B30D3">
          <w:rPr>
            <w:rFonts w:cs="Arial"/>
            <w:b w:val="0"/>
            <w:noProof/>
            <w:webHidden/>
          </w:rPr>
          <w:fldChar w:fldCharType="end"/>
        </w:r>
      </w:hyperlink>
    </w:p>
    <w:p w14:paraId="5CCCCAA9" w14:textId="77777777" w:rsidR="000B30D3" w:rsidRPr="000B30D3" w:rsidRDefault="00E6689B">
      <w:pPr>
        <w:pStyle w:val="TOC3"/>
        <w:rPr>
          <w:rFonts w:eastAsiaTheme="minorEastAsia" w:cs="Arial"/>
          <w:b w:val="0"/>
          <w:noProof/>
          <w:lang w:val="fr-FR" w:eastAsia="fr-FR"/>
        </w:rPr>
      </w:pPr>
      <w:hyperlink w:anchor="_Toc149916627" w:history="1">
        <w:r w:rsidR="000B30D3" w:rsidRPr="000B30D3">
          <w:rPr>
            <w:rStyle w:val="Hyperlink"/>
            <w:rFonts w:cs="Arial"/>
            <w:b w:val="0"/>
            <w:noProof/>
          </w:rPr>
          <w:t>12.1.2</w:t>
        </w:r>
        <w:r w:rsidR="000B30D3" w:rsidRPr="000B30D3">
          <w:rPr>
            <w:rFonts w:eastAsiaTheme="minorEastAsia" w:cs="Arial"/>
            <w:b w:val="0"/>
            <w:noProof/>
            <w:lang w:val="fr-FR" w:eastAsia="fr-FR"/>
          </w:rPr>
          <w:tab/>
        </w:r>
        <w:r w:rsidR="000B30D3" w:rsidRPr="000B30D3">
          <w:rPr>
            <w:rStyle w:val="Hyperlink"/>
            <w:rFonts w:cs="Arial"/>
            <w:b w:val="0"/>
            <w:noProof/>
          </w:rPr>
          <w:t>S100_DatasetDiscoveryMetadata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38</w:t>
        </w:r>
        <w:r w:rsidR="000B30D3" w:rsidRPr="000B30D3">
          <w:rPr>
            <w:rFonts w:cs="Arial"/>
            <w:b w:val="0"/>
            <w:noProof/>
            <w:webHidden/>
          </w:rPr>
          <w:fldChar w:fldCharType="end"/>
        </w:r>
      </w:hyperlink>
    </w:p>
    <w:p w14:paraId="37878D70" w14:textId="77777777" w:rsidR="000B30D3" w:rsidRPr="000B30D3" w:rsidRDefault="00E6689B">
      <w:pPr>
        <w:pStyle w:val="TOC3"/>
        <w:rPr>
          <w:rFonts w:eastAsiaTheme="minorEastAsia" w:cs="Arial"/>
          <w:b w:val="0"/>
          <w:noProof/>
          <w:lang w:val="fr-FR" w:eastAsia="fr-FR"/>
        </w:rPr>
      </w:pPr>
      <w:hyperlink w:anchor="_Toc149916628" w:history="1">
        <w:r w:rsidR="000B30D3" w:rsidRPr="000B30D3">
          <w:rPr>
            <w:rStyle w:val="Hyperlink"/>
            <w:rFonts w:cs="Arial"/>
            <w:b w:val="0"/>
            <w:noProof/>
          </w:rPr>
          <w:t>12.1.3</w:t>
        </w:r>
        <w:r w:rsidR="000B30D3" w:rsidRPr="000B30D3">
          <w:rPr>
            <w:rFonts w:eastAsiaTheme="minorEastAsia" w:cs="Arial"/>
            <w:b w:val="0"/>
            <w:noProof/>
            <w:lang w:val="fr-FR" w:eastAsia="fr-FR"/>
          </w:rPr>
          <w:tab/>
        </w:r>
        <w:r w:rsidR="000B30D3" w:rsidRPr="000B30D3">
          <w:rPr>
            <w:rStyle w:val="Hyperlink"/>
            <w:rFonts w:cs="Arial"/>
            <w:b w:val="0"/>
            <w:noProof/>
          </w:rPr>
          <w:t>S100_SupportFileDiscoveryMetadata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46</w:t>
        </w:r>
        <w:r w:rsidR="000B30D3" w:rsidRPr="000B30D3">
          <w:rPr>
            <w:rFonts w:cs="Arial"/>
            <w:b w:val="0"/>
            <w:noProof/>
            <w:webHidden/>
          </w:rPr>
          <w:fldChar w:fldCharType="end"/>
        </w:r>
      </w:hyperlink>
    </w:p>
    <w:p w14:paraId="6649C592" w14:textId="77777777" w:rsidR="000B30D3" w:rsidRPr="000B30D3" w:rsidRDefault="00E6689B">
      <w:pPr>
        <w:pStyle w:val="TOC3"/>
        <w:rPr>
          <w:rFonts w:eastAsiaTheme="minorEastAsia" w:cs="Arial"/>
          <w:b w:val="0"/>
          <w:noProof/>
          <w:lang w:val="fr-FR" w:eastAsia="fr-FR"/>
        </w:rPr>
      </w:pPr>
      <w:hyperlink w:anchor="_Toc149916629" w:history="1">
        <w:r w:rsidR="000B30D3" w:rsidRPr="000B30D3">
          <w:rPr>
            <w:rStyle w:val="Hyperlink"/>
            <w:rFonts w:cs="Arial"/>
            <w:b w:val="0"/>
            <w:noProof/>
          </w:rPr>
          <w:t>12.1.4</w:t>
        </w:r>
        <w:r w:rsidR="000B30D3" w:rsidRPr="000B30D3">
          <w:rPr>
            <w:rFonts w:eastAsiaTheme="minorEastAsia" w:cs="Arial"/>
            <w:b w:val="0"/>
            <w:noProof/>
            <w:lang w:val="fr-FR" w:eastAsia="fr-FR"/>
          </w:rPr>
          <w:tab/>
        </w:r>
        <w:r w:rsidR="000B30D3" w:rsidRPr="000B30D3">
          <w:rPr>
            <w:rStyle w:val="Hyperlink"/>
            <w:rFonts w:cs="Arial"/>
            <w:b w:val="0"/>
            <w:noProof/>
          </w:rPr>
          <w:t>S100_CatalogueDiscoveryMetadata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48</w:t>
        </w:r>
        <w:r w:rsidR="000B30D3" w:rsidRPr="000B30D3">
          <w:rPr>
            <w:rFonts w:cs="Arial"/>
            <w:b w:val="0"/>
            <w:noProof/>
            <w:webHidden/>
          </w:rPr>
          <w:fldChar w:fldCharType="end"/>
        </w:r>
      </w:hyperlink>
    </w:p>
    <w:p w14:paraId="372D619C" w14:textId="77777777" w:rsidR="000B30D3" w:rsidRPr="000B30D3" w:rsidRDefault="00E6689B">
      <w:pPr>
        <w:pStyle w:val="TOC2"/>
        <w:rPr>
          <w:rFonts w:eastAsiaTheme="minorEastAsia" w:cs="Arial"/>
          <w:b w:val="0"/>
          <w:noProof/>
          <w:lang w:val="fr-FR" w:eastAsia="fr-FR"/>
        </w:rPr>
      </w:pPr>
      <w:hyperlink w:anchor="_Toc149916630" w:history="1">
        <w:r w:rsidR="000B30D3" w:rsidRPr="000B30D3">
          <w:rPr>
            <w:rStyle w:val="Hyperlink"/>
            <w:rFonts w:cs="Arial"/>
            <w:b w:val="0"/>
            <w:noProof/>
            <w:lang w:eastAsia="en-GB"/>
          </w:rPr>
          <w:t>12.2</w:t>
        </w:r>
        <w:r w:rsidR="000B30D3" w:rsidRPr="000B30D3">
          <w:rPr>
            <w:rFonts w:eastAsiaTheme="minorEastAsia" w:cs="Arial"/>
            <w:b w:val="0"/>
            <w:noProof/>
            <w:lang w:val="fr-FR" w:eastAsia="fr-FR"/>
          </w:rPr>
          <w:tab/>
        </w:r>
        <w:r w:rsidR="000B30D3" w:rsidRPr="000B30D3">
          <w:rPr>
            <w:rStyle w:val="Hyperlink"/>
            <w:rFonts w:cs="Arial"/>
            <w:b w:val="0"/>
            <w:noProof/>
            <w:lang w:eastAsia="en-GB"/>
          </w:rPr>
          <w:t>Language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51</w:t>
        </w:r>
        <w:r w:rsidR="000B30D3" w:rsidRPr="000B30D3">
          <w:rPr>
            <w:rFonts w:cs="Arial"/>
            <w:b w:val="0"/>
            <w:noProof/>
            <w:webHidden/>
          </w:rPr>
          <w:fldChar w:fldCharType="end"/>
        </w:r>
      </w:hyperlink>
    </w:p>
    <w:p w14:paraId="630662E7" w14:textId="77777777" w:rsidR="000B30D3" w:rsidRPr="000B30D3" w:rsidRDefault="00E6689B">
      <w:pPr>
        <w:pStyle w:val="TOC1"/>
        <w:rPr>
          <w:rFonts w:eastAsiaTheme="minorEastAsia" w:cs="Arial"/>
          <w:b w:val="0"/>
          <w:noProof/>
          <w:lang w:val="fr-FR" w:eastAsia="fr-FR"/>
        </w:rPr>
      </w:pPr>
      <w:hyperlink w:anchor="_Toc149916631" w:history="1">
        <w:r w:rsidR="000B30D3" w:rsidRPr="000B30D3">
          <w:rPr>
            <w:rStyle w:val="Hyperlink"/>
            <w:rFonts w:eastAsia="Times New Roman" w:cs="Arial"/>
            <w:b w:val="0"/>
            <w:noProof/>
            <w:lang w:eastAsia="en-US"/>
          </w:rPr>
          <w:t>ANNEX A - Data Classification and Encoding Guide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53</w:t>
        </w:r>
        <w:r w:rsidR="000B30D3" w:rsidRPr="000B30D3">
          <w:rPr>
            <w:rFonts w:cs="Arial"/>
            <w:b w:val="0"/>
            <w:noProof/>
            <w:webHidden/>
          </w:rPr>
          <w:fldChar w:fldCharType="end"/>
        </w:r>
      </w:hyperlink>
    </w:p>
    <w:p w14:paraId="070D31D5" w14:textId="77777777" w:rsidR="000B30D3" w:rsidRPr="000B30D3" w:rsidRDefault="00E6689B">
      <w:pPr>
        <w:pStyle w:val="TOC1"/>
        <w:rPr>
          <w:rFonts w:eastAsiaTheme="minorEastAsia" w:cs="Arial"/>
          <w:b w:val="0"/>
          <w:noProof/>
          <w:lang w:val="fr-FR" w:eastAsia="fr-FR"/>
        </w:rPr>
      </w:pPr>
      <w:hyperlink w:anchor="_Toc149916632" w:history="1">
        <w:r w:rsidR="000B30D3" w:rsidRPr="000B30D3">
          <w:rPr>
            <w:rStyle w:val="Hyperlink"/>
            <w:rFonts w:eastAsia="Times New Roman" w:cs="Arial"/>
            <w:b w:val="0"/>
            <w:noProof/>
            <w:lang w:eastAsia="en-US"/>
          </w:rPr>
          <w:t>ANNEX B (Normative) - Data Product format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55</w:t>
        </w:r>
        <w:r w:rsidR="000B30D3" w:rsidRPr="000B30D3">
          <w:rPr>
            <w:rFonts w:cs="Arial"/>
            <w:b w:val="0"/>
            <w:noProof/>
            <w:webHidden/>
          </w:rPr>
          <w:fldChar w:fldCharType="end"/>
        </w:r>
      </w:hyperlink>
    </w:p>
    <w:p w14:paraId="203D59CD" w14:textId="77777777" w:rsidR="000B30D3" w:rsidRPr="000B30D3" w:rsidRDefault="00E6689B">
      <w:pPr>
        <w:pStyle w:val="TOC2"/>
        <w:rPr>
          <w:rFonts w:eastAsiaTheme="minorEastAsia" w:cs="Arial"/>
          <w:b w:val="0"/>
          <w:noProof/>
          <w:lang w:val="fr-FR" w:eastAsia="fr-FR"/>
        </w:rPr>
      </w:pPr>
      <w:hyperlink w:anchor="_Toc149916633" w:history="1">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55</w:t>
        </w:r>
        <w:r w:rsidR="000B30D3" w:rsidRPr="000B30D3">
          <w:rPr>
            <w:rFonts w:cs="Arial"/>
            <w:b w:val="0"/>
            <w:noProof/>
            <w:webHidden/>
          </w:rPr>
          <w:fldChar w:fldCharType="end"/>
        </w:r>
      </w:hyperlink>
    </w:p>
    <w:p w14:paraId="6CAAC165" w14:textId="77777777" w:rsidR="000B30D3" w:rsidRPr="000B30D3" w:rsidRDefault="00E6689B">
      <w:pPr>
        <w:pStyle w:val="TOC1"/>
        <w:rPr>
          <w:rFonts w:eastAsiaTheme="minorEastAsia" w:cs="Arial"/>
          <w:b w:val="0"/>
          <w:noProof/>
          <w:lang w:val="fr-FR" w:eastAsia="fr-FR"/>
        </w:rPr>
      </w:pPr>
      <w:hyperlink w:anchor="_Toc149916634" w:history="1">
        <w:r w:rsidR="000B30D3" w:rsidRPr="000B30D3">
          <w:rPr>
            <w:rStyle w:val="Hyperlink"/>
            <w:rFonts w:cs="Arial"/>
            <w:b w:val="0"/>
            <w:noProof/>
            <w:lang w:val="en-US"/>
          </w:rPr>
          <w:t>ANNEX C - S-101 Validation Checks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75</w:t>
        </w:r>
        <w:r w:rsidR="000B30D3" w:rsidRPr="000B30D3">
          <w:rPr>
            <w:rFonts w:cs="Arial"/>
            <w:b w:val="0"/>
            <w:noProof/>
            <w:webHidden/>
          </w:rPr>
          <w:fldChar w:fldCharType="end"/>
        </w:r>
      </w:hyperlink>
    </w:p>
    <w:p w14:paraId="6DCA3B2C" w14:textId="77777777" w:rsidR="000B30D3" w:rsidRPr="000B30D3" w:rsidRDefault="00E6689B">
      <w:pPr>
        <w:pStyle w:val="TOC1"/>
        <w:rPr>
          <w:rFonts w:eastAsiaTheme="minorEastAsia" w:cs="Arial"/>
          <w:b w:val="0"/>
          <w:noProof/>
          <w:lang w:val="fr-FR" w:eastAsia="fr-FR"/>
        </w:rPr>
      </w:pPr>
      <w:hyperlink w:anchor="_Toc149916635" w:history="1">
        <w:r w:rsidR="000B30D3" w:rsidRPr="000B30D3">
          <w:rPr>
            <w:rStyle w:val="Hyperlink"/>
            <w:rFonts w:cs="Arial"/>
            <w:b w:val="0"/>
            <w:noProof/>
            <w:lang w:val="en-US"/>
          </w:rPr>
          <w:t>ANNEX D – Dataset Loading Algorithm (Dataset Selection)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77</w:t>
        </w:r>
        <w:r w:rsidR="000B30D3" w:rsidRPr="000B30D3">
          <w:rPr>
            <w:rFonts w:cs="Arial"/>
            <w:b w:val="0"/>
            <w:noProof/>
            <w:webHidden/>
          </w:rPr>
          <w:fldChar w:fldCharType="end"/>
        </w:r>
      </w:hyperlink>
    </w:p>
    <w:p w14:paraId="72E7674B" w14:textId="48410523" w:rsidR="00FA5DB6" w:rsidRDefault="007653F1" w:rsidP="00C128E3">
      <w:pPr>
        <w:tabs>
          <w:tab w:val="right" w:leader="dot" w:pos="8606"/>
        </w:tabs>
        <w:spacing w:line="240" w:lineRule="auto"/>
        <w:rPr>
          <w:rFonts w:cs="Arial"/>
          <w:bCs/>
        </w:rPr>
      </w:pPr>
      <w:r w:rsidRPr="000B30D3">
        <w:rPr>
          <w:rFonts w:cs="Arial"/>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w:t>
            </w:r>
            <w:proofErr w:type="gramStart"/>
            <w:r w:rsidRPr="00FA5DB6">
              <w:rPr>
                <w:rFonts w:cs="Arial"/>
              </w:rPr>
              <w:t xml:space="preserve">.  </w:t>
            </w:r>
            <w:proofErr w:type="gramEnd"/>
            <w:r w:rsidRPr="00FA5DB6">
              <w:rPr>
                <w:rFonts w:cs="Arial"/>
              </w:rPr>
              <w:t>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w:t>
            </w:r>
            <w:proofErr w:type="gramStart"/>
            <w:r w:rsidRPr="00FA5DB6">
              <w:rPr>
                <w:rFonts w:cs="Arial"/>
              </w:rPr>
              <w:t xml:space="preserve">.  </w:t>
            </w:r>
            <w:proofErr w:type="gramEnd"/>
            <w:r w:rsidRPr="00FA5DB6">
              <w:rPr>
                <w:rFonts w:cs="Arial"/>
              </w:rPr>
              <w:t>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w:t>
            </w:r>
            <w:proofErr w:type="gramStart"/>
            <w:r w:rsidRPr="00FA5DB6">
              <w:rPr>
                <w:rFonts w:cs="Arial"/>
              </w:rPr>
              <w:t xml:space="preserve">.  </w:t>
            </w:r>
            <w:proofErr w:type="gramEnd"/>
            <w:r w:rsidRPr="00FA5DB6">
              <w:rPr>
                <w:rFonts w:cs="Arial"/>
              </w:rPr>
              <w:t>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w:t>
            </w:r>
            <w:proofErr w:type="gramStart"/>
            <w:r w:rsidRPr="00FA5DB6">
              <w:rPr>
                <w:rFonts w:cs="Arial"/>
              </w:rPr>
              <w:t xml:space="preserve">.  </w:t>
            </w:r>
            <w:proofErr w:type="gramEnd"/>
            <w:r w:rsidRPr="00FA5DB6">
              <w:rPr>
                <w:rFonts w:cs="Arial"/>
              </w:rPr>
              <w:t>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ins w:id="12" w:author="Teh Stand" w:date="2023-10-24T11:10:00Z"/>
        </w:trPr>
        <w:tc>
          <w:tcPr>
            <w:tcW w:w="1271" w:type="dxa"/>
          </w:tcPr>
          <w:p w14:paraId="260D23EF" w14:textId="0F6726D0" w:rsidR="008F2408" w:rsidRPr="00FA5DB6" w:rsidRDefault="008F2408" w:rsidP="008F2408">
            <w:pPr>
              <w:spacing w:before="60" w:after="60" w:line="240" w:lineRule="auto"/>
              <w:jc w:val="left"/>
              <w:rPr>
                <w:ins w:id="13" w:author="Teh Stand" w:date="2023-10-24T11:10:00Z"/>
                <w:rFonts w:cs="Arial"/>
              </w:rPr>
            </w:pPr>
            <w:ins w:id="14" w:author="Teh Stand" w:date="2023-10-24T11:10:00Z">
              <w:r w:rsidRPr="00FA5DB6">
                <w:rPr>
                  <w:rFonts w:cs="Arial"/>
                </w:rPr>
                <w:t>Draft 1.</w:t>
              </w:r>
              <w:r>
                <w:rPr>
                  <w:rFonts w:cs="Arial"/>
                </w:rPr>
                <w:t>2</w:t>
              </w:r>
              <w:r w:rsidRPr="00FA5DB6">
                <w:rPr>
                  <w:rFonts w:cs="Arial"/>
                </w:rPr>
                <w:t>.0</w:t>
              </w:r>
            </w:ins>
          </w:p>
        </w:tc>
        <w:tc>
          <w:tcPr>
            <w:tcW w:w="1701" w:type="dxa"/>
          </w:tcPr>
          <w:p w14:paraId="61285FB7" w14:textId="6551E10E" w:rsidR="008F2408" w:rsidRDefault="008F2408" w:rsidP="008F2408">
            <w:pPr>
              <w:spacing w:before="60" w:after="60" w:line="240" w:lineRule="auto"/>
              <w:ind w:left="-1" w:firstLine="1"/>
              <w:jc w:val="left"/>
              <w:rPr>
                <w:ins w:id="15" w:author="Teh Stand" w:date="2023-10-24T11:10:00Z"/>
                <w:rFonts w:cs="Arial"/>
              </w:rPr>
            </w:pPr>
            <w:proofErr w:type="spellStart"/>
            <w:ins w:id="16" w:author="Teh Stand" w:date="2023-10-24T11:10:00Z">
              <w:r>
                <w:rPr>
                  <w:rFonts w:cs="Arial"/>
                  <w:color w:val="FF0000"/>
                </w:rPr>
                <w:t>Xxxxx</w:t>
              </w:r>
              <w:proofErr w:type="spellEnd"/>
              <w:r w:rsidRPr="00FA5DB6">
                <w:rPr>
                  <w:rFonts w:cs="Arial"/>
                </w:rPr>
                <w:t xml:space="preserve"> 202</w:t>
              </w:r>
              <w:r>
                <w:rPr>
                  <w:rFonts w:cs="Arial"/>
                </w:rPr>
                <w:t>3</w:t>
              </w:r>
            </w:ins>
          </w:p>
        </w:tc>
        <w:tc>
          <w:tcPr>
            <w:tcW w:w="1276" w:type="dxa"/>
          </w:tcPr>
          <w:p w14:paraId="64ECCBCA" w14:textId="1EDDE6C4" w:rsidR="008F2408" w:rsidRDefault="008F2408" w:rsidP="008F2408">
            <w:pPr>
              <w:spacing w:before="60" w:after="60" w:line="240" w:lineRule="auto"/>
              <w:ind w:firstLine="21"/>
              <w:jc w:val="left"/>
              <w:rPr>
                <w:ins w:id="17" w:author="Teh Stand" w:date="2023-10-24T11:10:00Z"/>
                <w:rFonts w:cs="Arial"/>
              </w:rPr>
            </w:pPr>
            <w:ins w:id="18" w:author="Teh Stand" w:date="2023-10-24T11:10:00Z">
              <w:r>
                <w:rPr>
                  <w:rFonts w:cs="Arial"/>
                </w:rPr>
                <w:t>S-100WG</w:t>
              </w:r>
            </w:ins>
          </w:p>
        </w:tc>
        <w:tc>
          <w:tcPr>
            <w:tcW w:w="5280" w:type="dxa"/>
          </w:tcPr>
          <w:p w14:paraId="6B52FC31" w14:textId="092CEF0A" w:rsidR="008F2408" w:rsidRDefault="008F2408" w:rsidP="008F2408">
            <w:pPr>
              <w:spacing w:before="60" w:after="60" w:line="240" w:lineRule="auto"/>
              <w:ind w:left="44" w:hanging="23"/>
              <w:jc w:val="left"/>
              <w:rPr>
                <w:ins w:id="19" w:author="Teh Stand" w:date="2023-10-24T11:10:00Z"/>
                <w:rFonts w:cs="Arial"/>
              </w:rPr>
            </w:pPr>
            <w:ins w:id="20" w:author="Teh Stand" w:date="2023-10-24T11:10:00Z">
              <w:r>
                <w:rPr>
                  <w:rFonts w:cs="Arial"/>
                </w:rPr>
                <w:t>New version for implementation and testing, updated to align with S-100 Edition 5.</w:t>
              </w:r>
            </w:ins>
            <w:ins w:id="21" w:author="Teh Stand" w:date="2023-10-24T11:11:00Z">
              <w:r>
                <w:rPr>
                  <w:rFonts w:cs="Arial"/>
                </w:rPr>
                <w:t>1</w:t>
              </w:r>
            </w:ins>
            <w:ins w:id="22" w:author="Teh Stand" w:date="2023-10-24T11:10:00Z">
              <w:r>
                <w:rPr>
                  <w:rFonts w:cs="Arial"/>
                </w:rPr>
                <w:t>.0.</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ins w:id="23" w:author="Teh Stand" w:date="2023-08-09T14:33:00Z"/>
          <w:b/>
          <w:bCs/>
          <w:sz w:val="24"/>
          <w:szCs w:val="24"/>
        </w:rPr>
      </w:pPr>
      <w:ins w:id="24" w:author="Teh Stand" w:date="2023-08-09T14:33:00Z">
        <w:r>
          <w:rPr>
            <w:sz w:val="24"/>
            <w:szCs w:val="24"/>
          </w:rPr>
          <w:br w:type="page"/>
        </w:r>
      </w:ins>
    </w:p>
    <w:p w14:paraId="032A0D99" w14:textId="4129A5FE" w:rsidR="00F47195" w:rsidRPr="008D0CFF" w:rsidRDefault="00F47195" w:rsidP="00F47195">
      <w:pPr>
        <w:pStyle w:val="StylezzForewordAuto"/>
        <w:pageBreakBefore w:val="0"/>
        <w:jc w:val="center"/>
        <w:rPr>
          <w:ins w:id="25" w:author="Teh Stand" w:date="2023-04-25T09:55:00Z"/>
          <w:sz w:val="24"/>
          <w:szCs w:val="24"/>
          <w:lang w:val="en-GB"/>
        </w:rPr>
      </w:pPr>
      <w:ins w:id="26" w:author="Teh Stand" w:date="2023-04-25T09:55:00Z">
        <w:r>
          <w:rPr>
            <w:sz w:val="24"/>
            <w:szCs w:val="24"/>
            <w:lang w:val="en-GB"/>
          </w:rPr>
          <w:lastRenderedPageBreak/>
          <w:t>Summary of Substantive Changes in Edition 1.2.0</w:t>
        </w:r>
      </w:ins>
    </w:p>
    <w:p w14:paraId="7F5861EC" w14:textId="77777777" w:rsidR="00F47195" w:rsidRDefault="00F47195" w:rsidP="00174E5F">
      <w:pPr>
        <w:spacing w:after="0" w:line="240" w:lineRule="auto"/>
        <w:rPr>
          <w:ins w:id="27" w:author="Teh Stand" w:date="2023-04-25T09:55:00Z"/>
          <w:rFonts w:cs="Arial"/>
          <w:b/>
        </w:rPr>
      </w:pPr>
    </w:p>
    <w:p w14:paraId="7CB1958A" w14:textId="77777777" w:rsidR="00F47195" w:rsidRPr="00A57031" w:rsidRDefault="00F47195" w:rsidP="00F47195">
      <w:pPr>
        <w:spacing w:after="120"/>
        <w:rPr>
          <w:ins w:id="28" w:author="Teh Stand" w:date="2023-04-25T09:55:00Z"/>
          <w:rFonts w:cs="Arial"/>
        </w:rPr>
      </w:pPr>
      <w:ins w:id="29" w:author="Teh Stand" w:date="2023-04-25T09:55: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ins w:id="30" w:author="Teh Stand" w:date="2023-04-25T09:55:00Z"/>
        </w:trPr>
        <w:tc>
          <w:tcPr>
            <w:tcW w:w="7230" w:type="dxa"/>
            <w:shd w:val="clear" w:color="auto" w:fill="D9D9D9"/>
            <w:vAlign w:val="center"/>
          </w:tcPr>
          <w:p w14:paraId="43C2DB2D" w14:textId="77777777" w:rsidR="00F47195" w:rsidRPr="008D0CFF" w:rsidRDefault="00F47195" w:rsidP="00A4519A">
            <w:pPr>
              <w:pStyle w:val="Tabletitle"/>
              <w:spacing w:line="240" w:lineRule="auto"/>
              <w:rPr>
                <w:ins w:id="31" w:author="Teh Stand" w:date="2023-04-25T09:55:00Z"/>
                <w:rFonts w:eastAsia="Times New Roman" w:cs="Arial"/>
              </w:rPr>
            </w:pPr>
            <w:ins w:id="32" w:author="Teh Stand" w:date="2023-04-25T09:55:00Z">
              <w:r>
                <w:rPr>
                  <w:rFonts w:eastAsia="Times New Roman" w:cs="Arial"/>
                </w:rPr>
                <w:t>Change Summary</w:t>
              </w:r>
            </w:ins>
          </w:p>
        </w:tc>
        <w:tc>
          <w:tcPr>
            <w:tcW w:w="2126" w:type="dxa"/>
            <w:shd w:val="clear" w:color="auto" w:fill="D9D9D9"/>
          </w:tcPr>
          <w:p w14:paraId="255F138F" w14:textId="77777777" w:rsidR="00F47195" w:rsidRPr="008D0CFF" w:rsidRDefault="00F47195" w:rsidP="00A4519A">
            <w:pPr>
              <w:pStyle w:val="Tabletitle"/>
              <w:spacing w:line="240" w:lineRule="auto"/>
              <w:rPr>
                <w:ins w:id="33" w:author="Teh Stand" w:date="2023-04-25T09:55:00Z"/>
                <w:rFonts w:eastAsia="Times New Roman" w:cs="Arial"/>
              </w:rPr>
            </w:pPr>
            <w:ins w:id="34" w:author="Teh Stand" w:date="2023-04-25T09:55:00Z">
              <w:r>
                <w:rPr>
                  <w:rFonts w:eastAsia="Times New Roman" w:cs="Arial"/>
                </w:rPr>
                <w:t>Clauses Affected</w:t>
              </w:r>
            </w:ins>
          </w:p>
        </w:tc>
      </w:tr>
      <w:tr w:rsidR="008305A7" w:rsidRPr="008D0CFF" w14:paraId="212B3236" w14:textId="77777777" w:rsidTr="00A4519A">
        <w:trPr>
          <w:cantSplit/>
          <w:ins w:id="35" w:author="Teh Stand" w:date="2023-04-25T09:55:00Z"/>
        </w:trPr>
        <w:tc>
          <w:tcPr>
            <w:tcW w:w="7230" w:type="dxa"/>
          </w:tcPr>
          <w:p w14:paraId="3E386235" w14:textId="275D9259" w:rsidR="008305A7" w:rsidRDefault="008305A7" w:rsidP="008305A7">
            <w:pPr>
              <w:suppressAutoHyphens/>
              <w:spacing w:before="60" w:after="60"/>
              <w:rPr>
                <w:ins w:id="36" w:author="Teh Stand" w:date="2023-04-25T09:55:00Z"/>
                <w:rFonts w:cs="Arial"/>
              </w:rPr>
            </w:pPr>
            <w:ins w:id="37" w:author="Teh Stand" w:date="2023-11-03T15:07:00Z">
              <w:r w:rsidRPr="00F75CA0">
                <w:rPr>
                  <w:rFonts w:cs="Arial"/>
                </w:rPr>
                <w:t>Terms and definitions consolidated to include missing terms included in Annex A (Data Classification and Encoding Guide).</w:t>
              </w:r>
            </w:ins>
          </w:p>
        </w:tc>
        <w:tc>
          <w:tcPr>
            <w:tcW w:w="2126" w:type="dxa"/>
          </w:tcPr>
          <w:p w14:paraId="141C6A6A" w14:textId="3E7D63BF" w:rsidR="008305A7" w:rsidRPr="005B50D4" w:rsidRDefault="008305A7" w:rsidP="008305A7">
            <w:pPr>
              <w:suppressAutoHyphens/>
              <w:spacing w:before="60" w:after="60"/>
              <w:rPr>
                <w:ins w:id="38" w:author="Teh Stand" w:date="2023-04-25T09:55:00Z"/>
                <w:rFonts w:cs="Arial"/>
                <w:b/>
              </w:rPr>
            </w:pPr>
            <w:ins w:id="39" w:author="Teh Stand" w:date="2023-11-03T15:07:00Z">
              <w:r w:rsidRPr="00F75CA0">
                <w:rPr>
                  <w:rFonts w:cs="Arial"/>
                  <w:b/>
                </w:rPr>
                <w:t>1.3.2</w:t>
              </w:r>
            </w:ins>
          </w:p>
        </w:tc>
      </w:tr>
      <w:tr w:rsidR="008305A7" w:rsidRPr="008D0CFF" w14:paraId="3DCB3A7E" w14:textId="77777777" w:rsidTr="00A4519A">
        <w:trPr>
          <w:cantSplit/>
          <w:ins w:id="40" w:author="Teh Stand" w:date="2023-04-25T09:55:00Z"/>
        </w:trPr>
        <w:tc>
          <w:tcPr>
            <w:tcW w:w="7230" w:type="dxa"/>
          </w:tcPr>
          <w:p w14:paraId="113202F5" w14:textId="224F9F9B" w:rsidR="008305A7" w:rsidRDefault="008305A7" w:rsidP="008305A7">
            <w:pPr>
              <w:suppressAutoHyphens/>
              <w:spacing w:before="60" w:after="60"/>
              <w:rPr>
                <w:ins w:id="41" w:author="Teh Stand" w:date="2023-04-25T09:55:00Z"/>
                <w:rFonts w:cs="Arial"/>
              </w:rPr>
            </w:pPr>
            <w:ins w:id="42" w:author="Teh Stand" w:date="2023-11-03T15:07:00Z">
              <w:r w:rsidRPr="00F75CA0">
                <w:rPr>
                  <w:rFonts w:cs="Arial"/>
                </w:rPr>
                <w:t>New term and definition for ENDS added.</w:t>
              </w:r>
            </w:ins>
          </w:p>
        </w:tc>
        <w:tc>
          <w:tcPr>
            <w:tcW w:w="2126" w:type="dxa"/>
          </w:tcPr>
          <w:p w14:paraId="46A83377" w14:textId="26D6DA7C" w:rsidR="008305A7" w:rsidRPr="005B50D4" w:rsidRDefault="008305A7" w:rsidP="008305A7">
            <w:pPr>
              <w:suppressAutoHyphens/>
              <w:spacing w:before="60" w:after="60"/>
              <w:rPr>
                <w:ins w:id="43" w:author="Teh Stand" w:date="2023-04-25T09:55:00Z"/>
                <w:rFonts w:cs="Arial"/>
                <w:b/>
              </w:rPr>
            </w:pPr>
            <w:ins w:id="44" w:author="Teh Stand" w:date="2023-11-03T15:07:00Z">
              <w:r w:rsidRPr="00F75CA0">
                <w:rPr>
                  <w:rFonts w:cs="Arial"/>
                  <w:b/>
                </w:rPr>
                <w:t>1.3.2</w:t>
              </w:r>
            </w:ins>
          </w:p>
        </w:tc>
      </w:tr>
      <w:tr w:rsidR="008305A7" w:rsidRPr="008D0CFF" w14:paraId="78CFD5E9" w14:textId="77777777" w:rsidTr="00A4519A">
        <w:trPr>
          <w:cantSplit/>
          <w:ins w:id="45" w:author="Teh Stand" w:date="2023-04-25T09:55:00Z"/>
        </w:trPr>
        <w:tc>
          <w:tcPr>
            <w:tcW w:w="7230" w:type="dxa"/>
          </w:tcPr>
          <w:p w14:paraId="388FBA95" w14:textId="6299C142" w:rsidR="008305A7" w:rsidRPr="006522BB" w:rsidRDefault="008305A7" w:rsidP="008305A7">
            <w:pPr>
              <w:suppressAutoHyphens/>
              <w:spacing w:before="60" w:after="60"/>
              <w:rPr>
                <w:ins w:id="46" w:author="Teh Stand" w:date="2023-04-25T09:55:00Z"/>
                <w:rFonts w:cs="Arial"/>
              </w:rPr>
            </w:pPr>
            <w:ins w:id="47" w:author="Teh Stand" w:date="2023-11-03T15:07:00Z">
              <w:r>
                <w:rPr>
                  <w:rFonts w:cs="Arial"/>
                </w:rPr>
                <w:t xml:space="preserve">Definitions for terms Maximum Display Scale and </w:t>
              </w:r>
              <w:proofErr w:type="spellStart"/>
              <w:r>
                <w:rPr>
                  <w:rFonts w:cs="Arial"/>
                </w:rPr>
                <w:t>Overscale</w:t>
              </w:r>
              <w:proofErr w:type="spellEnd"/>
              <w:r>
                <w:rPr>
                  <w:rFonts w:cs="Arial"/>
                </w:rPr>
                <w:t xml:space="preserve"> amended.</w:t>
              </w:r>
            </w:ins>
          </w:p>
        </w:tc>
        <w:tc>
          <w:tcPr>
            <w:tcW w:w="2126" w:type="dxa"/>
          </w:tcPr>
          <w:p w14:paraId="7CF5B28D" w14:textId="40FFC699" w:rsidR="008305A7" w:rsidRPr="00482FC8" w:rsidRDefault="008305A7" w:rsidP="008305A7">
            <w:pPr>
              <w:suppressAutoHyphens/>
              <w:spacing w:before="60" w:after="60"/>
              <w:rPr>
                <w:ins w:id="48" w:author="Teh Stand" w:date="2023-04-25T09:55:00Z"/>
                <w:rFonts w:cs="Arial"/>
              </w:rPr>
            </w:pPr>
            <w:ins w:id="49" w:author="Teh Stand" w:date="2023-11-03T15:07:00Z">
              <w:r w:rsidRPr="00F75CA0">
                <w:rPr>
                  <w:rFonts w:cs="Arial"/>
                  <w:b/>
                </w:rPr>
                <w:t>1.3.2</w:t>
              </w:r>
            </w:ins>
          </w:p>
        </w:tc>
      </w:tr>
      <w:tr w:rsidR="008305A7" w:rsidRPr="008D0CFF" w14:paraId="0C0582E2" w14:textId="77777777" w:rsidTr="00A4519A">
        <w:trPr>
          <w:cantSplit/>
          <w:ins w:id="50" w:author="Teh Stand" w:date="2023-04-25T09:55:00Z"/>
        </w:trPr>
        <w:tc>
          <w:tcPr>
            <w:tcW w:w="7230" w:type="dxa"/>
          </w:tcPr>
          <w:p w14:paraId="584E543D" w14:textId="5BEF2134" w:rsidR="008305A7" w:rsidRDefault="008305A7" w:rsidP="008305A7">
            <w:pPr>
              <w:suppressAutoHyphens/>
              <w:spacing w:before="60" w:after="60"/>
              <w:rPr>
                <w:ins w:id="51" w:author="Teh Stand" w:date="2023-04-25T09:55:00Z"/>
                <w:rFonts w:cs="Arial"/>
              </w:rPr>
            </w:pPr>
            <w:ins w:id="52" w:author="Teh Stand" w:date="2023-11-03T15:07:00Z">
              <w:r>
                <w:rPr>
                  <w:rFonts w:cs="Arial"/>
                </w:rPr>
                <w:t>New term and definition Optimum Display Scale added.</w:t>
              </w:r>
            </w:ins>
          </w:p>
        </w:tc>
        <w:tc>
          <w:tcPr>
            <w:tcW w:w="2126" w:type="dxa"/>
          </w:tcPr>
          <w:p w14:paraId="50028718" w14:textId="5B0755A4" w:rsidR="008305A7" w:rsidRDefault="008305A7" w:rsidP="008305A7">
            <w:pPr>
              <w:suppressAutoHyphens/>
              <w:spacing w:before="60" w:after="60"/>
              <w:rPr>
                <w:ins w:id="53" w:author="Teh Stand" w:date="2023-04-25T09:55:00Z"/>
                <w:rFonts w:cs="Arial"/>
              </w:rPr>
            </w:pPr>
            <w:ins w:id="54" w:author="Teh Stand" w:date="2023-11-03T15:07:00Z">
              <w:r w:rsidRPr="00F75CA0">
                <w:rPr>
                  <w:rFonts w:cs="Arial"/>
                  <w:b/>
                </w:rPr>
                <w:t>1.3.2</w:t>
              </w:r>
            </w:ins>
          </w:p>
        </w:tc>
      </w:tr>
      <w:tr w:rsidR="008305A7" w:rsidRPr="008D0CFF" w14:paraId="7767A5C9" w14:textId="77777777" w:rsidTr="00A4519A">
        <w:trPr>
          <w:cantSplit/>
          <w:ins w:id="55" w:author="Teh Stand" w:date="2023-04-25T09:55:00Z"/>
        </w:trPr>
        <w:tc>
          <w:tcPr>
            <w:tcW w:w="7230" w:type="dxa"/>
          </w:tcPr>
          <w:p w14:paraId="4A7ABF70" w14:textId="5579AE32" w:rsidR="008305A7" w:rsidRPr="005C423A" w:rsidRDefault="008305A7" w:rsidP="008305A7">
            <w:pPr>
              <w:suppressAutoHyphens/>
              <w:spacing w:before="60" w:after="60"/>
              <w:rPr>
                <w:ins w:id="56" w:author="Teh Stand" w:date="2023-04-25T09:55:00Z"/>
                <w:rFonts w:cs="Arial"/>
              </w:rPr>
            </w:pPr>
            <w:ins w:id="57" w:author="Teh Stand" w:date="2023-11-03T15:07:00Z">
              <w:r w:rsidRPr="00F75CA0">
                <w:rPr>
                  <w:rFonts w:cs="Arial"/>
                </w:rPr>
                <w:t>New abbreviation for ENDS added.</w:t>
              </w:r>
            </w:ins>
          </w:p>
        </w:tc>
        <w:tc>
          <w:tcPr>
            <w:tcW w:w="2126" w:type="dxa"/>
          </w:tcPr>
          <w:p w14:paraId="620F1363" w14:textId="3A3E7103" w:rsidR="008305A7" w:rsidRPr="005C423A" w:rsidRDefault="008305A7" w:rsidP="008305A7">
            <w:pPr>
              <w:suppressAutoHyphens/>
              <w:spacing w:before="60" w:after="60"/>
              <w:rPr>
                <w:ins w:id="58" w:author="Teh Stand" w:date="2023-04-25T09:55:00Z"/>
                <w:rFonts w:cs="Arial"/>
                <w:b/>
              </w:rPr>
            </w:pPr>
            <w:ins w:id="59" w:author="Teh Stand" w:date="2023-11-03T15:07:00Z">
              <w:r w:rsidRPr="00F75CA0">
                <w:rPr>
                  <w:rFonts w:cs="Arial"/>
                  <w:b/>
                </w:rPr>
                <w:t>1.3.3</w:t>
              </w:r>
            </w:ins>
          </w:p>
        </w:tc>
      </w:tr>
      <w:tr w:rsidR="008305A7" w:rsidRPr="008D0CFF" w14:paraId="207285EC" w14:textId="77777777" w:rsidTr="00A4519A">
        <w:trPr>
          <w:cantSplit/>
          <w:ins w:id="60" w:author="Teh Stand" w:date="2023-04-25T09:55:00Z"/>
        </w:trPr>
        <w:tc>
          <w:tcPr>
            <w:tcW w:w="7230" w:type="dxa"/>
          </w:tcPr>
          <w:p w14:paraId="5E5014A4" w14:textId="08A494F6" w:rsidR="008305A7" w:rsidRPr="005C423A" w:rsidRDefault="008305A7" w:rsidP="008305A7">
            <w:pPr>
              <w:suppressAutoHyphens/>
              <w:spacing w:before="60" w:after="60"/>
              <w:rPr>
                <w:ins w:id="61" w:author="Teh Stand" w:date="2023-04-25T09:55:00Z"/>
                <w:rFonts w:cs="Arial"/>
              </w:rPr>
            </w:pPr>
            <w:ins w:id="62" w:author="Teh Stand" w:date="2023-11-03T15:07:00Z">
              <w:r>
                <w:rPr>
                  <w:rFonts w:cs="Arial"/>
                </w:rPr>
                <w:t xml:space="preserve">Amended specification to include introduction of </w:t>
              </w:r>
              <w:r>
                <w:rPr>
                  <w:rFonts w:cs="Arial"/>
                  <w:b/>
                </w:rPr>
                <w:t>optimum display scale</w:t>
              </w:r>
              <w:r>
                <w:rPr>
                  <w:rFonts w:cs="Arial"/>
                </w:rPr>
                <w:t>.</w:t>
              </w:r>
            </w:ins>
          </w:p>
        </w:tc>
        <w:tc>
          <w:tcPr>
            <w:tcW w:w="2126" w:type="dxa"/>
          </w:tcPr>
          <w:p w14:paraId="4134C4E6" w14:textId="5DA572CA" w:rsidR="008305A7" w:rsidRPr="005C423A" w:rsidRDefault="008305A7" w:rsidP="008305A7">
            <w:pPr>
              <w:suppressAutoHyphens/>
              <w:spacing w:before="60" w:after="60"/>
              <w:rPr>
                <w:ins w:id="63" w:author="Teh Stand" w:date="2023-04-25T09:55:00Z"/>
                <w:rFonts w:cs="Arial"/>
                <w:b/>
              </w:rPr>
            </w:pPr>
            <w:ins w:id="64" w:author="Teh Stand" w:date="2023-11-03T15:07:00Z">
              <w:r w:rsidRPr="00426DAD">
                <w:rPr>
                  <w:rFonts w:cs="Arial"/>
                </w:rPr>
                <w:t xml:space="preserve">3, </w:t>
              </w:r>
              <w:r>
                <w:rPr>
                  <w:rFonts w:cs="Arial"/>
                </w:rPr>
                <w:t xml:space="preserve">4.4, 4.5.2, 4.5.3, </w:t>
              </w:r>
              <w:r>
                <w:rPr>
                  <w:rFonts w:cs="Arial"/>
                  <w:b/>
                </w:rPr>
                <w:t>4.6</w:t>
              </w:r>
              <w:r>
                <w:rPr>
                  <w:rFonts w:cs="Arial"/>
                </w:rPr>
                <w:t>, 12.1.2.2. D-1, D-2</w:t>
              </w:r>
            </w:ins>
          </w:p>
        </w:tc>
      </w:tr>
      <w:tr w:rsidR="008305A7" w:rsidRPr="008D0CFF" w14:paraId="35F5EFFE" w14:textId="77777777" w:rsidTr="00A4519A">
        <w:trPr>
          <w:cantSplit/>
          <w:ins w:id="65" w:author="Teh Stand" w:date="2023-04-25T09:55:00Z"/>
        </w:trPr>
        <w:tc>
          <w:tcPr>
            <w:tcW w:w="7230" w:type="dxa"/>
          </w:tcPr>
          <w:p w14:paraId="64886475" w14:textId="236BE43B" w:rsidR="008305A7" w:rsidRPr="00E32FC3" w:rsidRDefault="008305A7" w:rsidP="008305A7">
            <w:pPr>
              <w:suppressAutoHyphens/>
              <w:spacing w:before="60" w:after="60"/>
              <w:rPr>
                <w:ins w:id="66" w:author="Teh Stand" w:date="2023-04-25T09:55:00Z"/>
                <w:rFonts w:cs="Arial"/>
              </w:rPr>
            </w:pPr>
            <w:ins w:id="67" w:author="Teh Stand" w:date="2023-11-03T15:07:00Z">
              <w:r w:rsidRPr="00F75CA0">
                <w:rPr>
                  <w:rFonts w:cs="Arial"/>
                </w:rPr>
                <w:t xml:space="preserve">Reference to </w:t>
              </w:r>
              <w:proofErr w:type="gramStart"/>
              <w:r w:rsidRPr="00F75CA0">
                <w:rPr>
                  <w:rFonts w:cs="Arial"/>
                </w:rPr>
                <w:t>MSC.232(</w:t>
              </w:r>
              <w:proofErr w:type="gramEnd"/>
              <w:r w:rsidRPr="00F75CA0">
                <w:rPr>
                  <w:rFonts w:cs="Arial"/>
                </w:rPr>
                <w:t>82) amended to MSC.530(106).</w:t>
              </w:r>
            </w:ins>
          </w:p>
        </w:tc>
        <w:tc>
          <w:tcPr>
            <w:tcW w:w="2126" w:type="dxa"/>
          </w:tcPr>
          <w:p w14:paraId="5F82BF68" w14:textId="3C0F4E33" w:rsidR="008305A7" w:rsidRDefault="008305A7" w:rsidP="008305A7">
            <w:pPr>
              <w:suppressAutoHyphens/>
              <w:spacing w:before="60" w:after="60"/>
              <w:rPr>
                <w:ins w:id="68" w:author="Teh Stand" w:date="2023-04-25T09:55:00Z"/>
                <w:rFonts w:cs="Arial"/>
                <w:b/>
              </w:rPr>
            </w:pPr>
            <w:ins w:id="69" w:author="Teh Stand" w:date="2023-11-03T15:07:00Z">
              <w:r w:rsidRPr="00F75CA0">
                <w:rPr>
                  <w:rFonts w:cs="Arial"/>
                  <w:b/>
                </w:rPr>
                <w:t>4.7</w:t>
              </w:r>
            </w:ins>
          </w:p>
        </w:tc>
      </w:tr>
      <w:tr w:rsidR="008305A7" w:rsidRPr="008D0CFF" w14:paraId="0A6E6032" w14:textId="77777777" w:rsidTr="00A4519A">
        <w:trPr>
          <w:cantSplit/>
          <w:ins w:id="70" w:author="Teh Stand" w:date="2023-04-25T09:55:00Z"/>
        </w:trPr>
        <w:tc>
          <w:tcPr>
            <w:tcW w:w="7230" w:type="dxa"/>
          </w:tcPr>
          <w:p w14:paraId="3704BCBD" w14:textId="21203FBD" w:rsidR="008305A7" w:rsidRPr="005C423A" w:rsidRDefault="008305A7" w:rsidP="008305A7">
            <w:pPr>
              <w:suppressAutoHyphens/>
              <w:spacing w:before="60" w:after="60"/>
              <w:rPr>
                <w:ins w:id="71" w:author="Teh Stand" w:date="2023-04-25T09:55:00Z"/>
                <w:rFonts w:cs="Arial"/>
              </w:rPr>
            </w:pPr>
            <w:ins w:id="72" w:author="Teh Stand" w:date="2023-11-03T15:07:00Z">
              <w:r w:rsidRPr="00F75CA0">
                <w:rPr>
                  <w:rFonts w:cs="Arial"/>
                </w:rPr>
                <w:t>Figures 4-11 – 4-15 re-numbered to 4-10 – 4-14 (missing Figure number 4-10).</w:t>
              </w:r>
            </w:ins>
          </w:p>
        </w:tc>
        <w:tc>
          <w:tcPr>
            <w:tcW w:w="2126" w:type="dxa"/>
          </w:tcPr>
          <w:p w14:paraId="4BC973DA" w14:textId="64BF9235" w:rsidR="008305A7" w:rsidRPr="00BE7E8A" w:rsidRDefault="008305A7" w:rsidP="008305A7">
            <w:pPr>
              <w:suppressAutoHyphens/>
              <w:spacing w:before="60" w:after="60"/>
              <w:rPr>
                <w:ins w:id="73" w:author="Teh Stand" w:date="2023-04-25T09:55:00Z"/>
                <w:rFonts w:cs="Arial"/>
              </w:rPr>
            </w:pPr>
            <w:ins w:id="74" w:author="Teh Stand" w:date="2023-11-03T15:07:00Z">
              <w:r w:rsidRPr="00F75CA0">
                <w:rPr>
                  <w:rFonts w:cs="Arial"/>
                  <w:b/>
                </w:rPr>
                <w:t>4.8</w:t>
              </w:r>
            </w:ins>
          </w:p>
        </w:tc>
      </w:tr>
      <w:tr w:rsidR="008305A7" w:rsidRPr="008D0CFF" w14:paraId="44570652" w14:textId="77777777" w:rsidTr="00A4519A">
        <w:trPr>
          <w:cantSplit/>
          <w:ins w:id="75" w:author="Teh Stand" w:date="2023-04-25T09:55:00Z"/>
        </w:trPr>
        <w:tc>
          <w:tcPr>
            <w:tcW w:w="7230" w:type="dxa"/>
          </w:tcPr>
          <w:p w14:paraId="476D0427" w14:textId="0366182E" w:rsidR="008305A7" w:rsidRPr="00B564C7" w:rsidRDefault="008305A7" w:rsidP="008305A7">
            <w:pPr>
              <w:suppressAutoHyphens/>
              <w:spacing w:before="60" w:after="60"/>
              <w:rPr>
                <w:ins w:id="76" w:author="Teh Stand" w:date="2023-04-25T09:55:00Z"/>
                <w:rFonts w:cs="Arial"/>
              </w:rPr>
            </w:pPr>
            <w:ins w:id="77" w:author="Teh Stand" w:date="2023-11-03T15:07:00Z">
              <w:r w:rsidRPr="00F75CA0">
                <w:rPr>
                  <w:rFonts w:cs="Arial"/>
                </w:rPr>
                <w:t>New clause 4.8.2 added to specify that the scale properties for geometry are not utilised in S-101. Applied corresponding changes to ISO 8211 encoding specifications.</w:t>
              </w:r>
            </w:ins>
          </w:p>
        </w:tc>
        <w:tc>
          <w:tcPr>
            <w:tcW w:w="2126" w:type="dxa"/>
          </w:tcPr>
          <w:p w14:paraId="3C452987" w14:textId="4F38355D" w:rsidR="008305A7" w:rsidRPr="007D0089" w:rsidRDefault="008305A7" w:rsidP="008305A7">
            <w:pPr>
              <w:suppressAutoHyphens/>
              <w:spacing w:before="60" w:after="60"/>
              <w:rPr>
                <w:ins w:id="78" w:author="Teh Stand" w:date="2023-04-25T09:55:00Z"/>
                <w:rFonts w:cs="Arial"/>
              </w:rPr>
            </w:pPr>
            <w:ins w:id="79" w:author="Teh Stand" w:date="2023-11-03T15:07:00Z">
              <w:r w:rsidRPr="00F75CA0">
                <w:rPr>
                  <w:rFonts w:cs="Arial"/>
                  <w:b/>
                </w:rPr>
                <w:t>4.8.2</w:t>
              </w:r>
              <w:r w:rsidRPr="00F75CA0">
                <w:rPr>
                  <w:rFonts w:cs="Arial"/>
                </w:rPr>
                <w:t>, B-5.1.31, B-6.1.30</w:t>
              </w:r>
            </w:ins>
          </w:p>
        </w:tc>
      </w:tr>
      <w:tr w:rsidR="008305A7" w:rsidRPr="008D0CFF" w14:paraId="4FDAAEAC" w14:textId="77777777" w:rsidTr="00A4519A">
        <w:trPr>
          <w:cantSplit/>
          <w:ins w:id="80" w:author="Teh Stand" w:date="2023-04-25T09:55:00Z"/>
        </w:trPr>
        <w:tc>
          <w:tcPr>
            <w:tcW w:w="7230" w:type="dxa"/>
          </w:tcPr>
          <w:p w14:paraId="599A4F4E" w14:textId="55D095CE" w:rsidR="008305A7" w:rsidRPr="001F74D2" w:rsidRDefault="008305A7" w:rsidP="008305A7">
            <w:pPr>
              <w:suppressAutoHyphens/>
              <w:spacing w:before="60" w:after="60"/>
              <w:rPr>
                <w:ins w:id="81" w:author="Teh Stand" w:date="2023-04-25T09:55:00Z"/>
                <w:rFonts w:cs="Arial"/>
              </w:rPr>
            </w:pPr>
            <w:ins w:id="82" w:author="Teh Stand" w:date="2023-11-03T15:07:00Z">
              <w:r w:rsidRPr="00F75CA0">
                <w:rPr>
                  <w:rFonts w:cs="Arial"/>
                </w:rPr>
                <w:t xml:space="preserve">Data Quality section completely revised/restructured to conform to the Data Quality Template. </w:t>
              </w:r>
            </w:ins>
          </w:p>
        </w:tc>
        <w:tc>
          <w:tcPr>
            <w:tcW w:w="2126" w:type="dxa"/>
          </w:tcPr>
          <w:p w14:paraId="0FE1432C" w14:textId="0292D189" w:rsidR="008305A7" w:rsidRDefault="008305A7" w:rsidP="008305A7">
            <w:pPr>
              <w:suppressAutoHyphens/>
              <w:spacing w:before="60" w:after="60"/>
              <w:rPr>
                <w:ins w:id="83" w:author="Teh Stand" w:date="2023-04-25T09:55:00Z"/>
                <w:rFonts w:cs="Arial"/>
                <w:b/>
              </w:rPr>
            </w:pPr>
            <w:ins w:id="84" w:author="Teh Stand" w:date="2023-11-03T15:07:00Z">
              <w:r w:rsidRPr="00F75CA0">
                <w:rPr>
                  <w:rFonts w:cs="Arial"/>
                  <w:b/>
                </w:rPr>
                <w:t>6</w:t>
              </w:r>
            </w:ins>
          </w:p>
        </w:tc>
      </w:tr>
      <w:tr w:rsidR="008305A7" w:rsidRPr="008D0CFF" w14:paraId="3D37A8F5" w14:textId="77777777" w:rsidTr="00A4519A">
        <w:trPr>
          <w:cantSplit/>
          <w:ins w:id="85" w:author="Teh Stand" w:date="2023-04-25T09:55:00Z"/>
        </w:trPr>
        <w:tc>
          <w:tcPr>
            <w:tcW w:w="7230" w:type="dxa"/>
          </w:tcPr>
          <w:p w14:paraId="136BE576" w14:textId="502C11E3" w:rsidR="008305A7" w:rsidRDefault="008305A7" w:rsidP="008305A7">
            <w:pPr>
              <w:suppressAutoHyphens/>
              <w:spacing w:before="60" w:after="60"/>
              <w:rPr>
                <w:ins w:id="86" w:author="Teh Stand" w:date="2023-04-25T09:55:00Z"/>
                <w:rFonts w:cs="Arial"/>
              </w:rPr>
            </w:pPr>
            <w:ins w:id="87" w:author="Teh Stand" w:date="2023-11-03T15:07:00Z">
              <w:r w:rsidRPr="00F75CA0">
                <w:rPr>
                  <w:rFonts w:cs="Arial"/>
                </w:rPr>
                <w:t>Amended guidance for the population of the Producer Code component of dataset file names.</w:t>
              </w:r>
            </w:ins>
          </w:p>
        </w:tc>
        <w:tc>
          <w:tcPr>
            <w:tcW w:w="2126" w:type="dxa"/>
          </w:tcPr>
          <w:p w14:paraId="2D4EA5B4" w14:textId="19172E13" w:rsidR="008305A7" w:rsidRPr="002216CC" w:rsidRDefault="008305A7" w:rsidP="008305A7">
            <w:pPr>
              <w:suppressAutoHyphens/>
              <w:spacing w:before="60" w:after="60"/>
              <w:rPr>
                <w:ins w:id="88" w:author="Teh Stand" w:date="2023-04-25T09:55:00Z"/>
                <w:rFonts w:cs="Arial"/>
                <w:b/>
              </w:rPr>
            </w:pPr>
            <w:ins w:id="89" w:author="Teh Stand" w:date="2023-11-03T15:07:00Z">
              <w:r w:rsidRPr="00F75CA0">
                <w:rPr>
                  <w:rFonts w:cs="Arial"/>
                  <w:b/>
                </w:rPr>
                <w:t>11.3.2</w:t>
              </w:r>
            </w:ins>
          </w:p>
        </w:tc>
      </w:tr>
      <w:tr w:rsidR="008305A7" w:rsidRPr="008D0CFF" w14:paraId="69B11EF1" w14:textId="77777777" w:rsidTr="00A4519A">
        <w:trPr>
          <w:cantSplit/>
          <w:ins w:id="90" w:author="Teh Stand" w:date="2023-04-25T09:55:00Z"/>
        </w:trPr>
        <w:tc>
          <w:tcPr>
            <w:tcW w:w="7230" w:type="dxa"/>
          </w:tcPr>
          <w:p w14:paraId="1B598C2F" w14:textId="294F3C29" w:rsidR="008305A7" w:rsidRPr="005B50D4" w:rsidRDefault="008305A7" w:rsidP="008305A7">
            <w:pPr>
              <w:suppressAutoHyphens/>
              <w:spacing w:before="60" w:after="60"/>
              <w:rPr>
                <w:ins w:id="91" w:author="Teh Stand" w:date="2023-04-25T09:55:00Z"/>
                <w:rFonts w:cs="Arial"/>
              </w:rPr>
            </w:pPr>
            <w:ins w:id="92" w:author="Teh Stand" w:date="2023-11-03T15:07:00Z">
              <w:r w:rsidRPr="00F75CA0">
                <w:rPr>
                  <w:rFonts w:cs="Arial"/>
                </w:rPr>
                <w:t>Metadata tables updated as required to comply with S-100 Edition 5.1.0.</w:t>
              </w:r>
            </w:ins>
          </w:p>
        </w:tc>
        <w:tc>
          <w:tcPr>
            <w:tcW w:w="2126" w:type="dxa"/>
          </w:tcPr>
          <w:p w14:paraId="55639DFF" w14:textId="5FC3BFA4" w:rsidR="008305A7" w:rsidRPr="005B50D4" w:rsidRDefault="008305A7" w:rsidP="008305A7">
            <w:pPr>
              <w:suppressAutoHyphens/>
              <w:spacing w:before="60" w:after="60"/>
              <w:rPr>
                <w:ins w:id="93" w:author="Teh Stand" w:date="2023-04-25T09:55:00Z"/>
                <w:rFonts w:cs="Arial"/>
                <w:b/>
              </w:rPr>
            </w:pPr>
            <w:ins w:id="94" w:author="Teh Stand" w:date="2023-11-03T15:07:00Z">
              <w:r w:rsidRPr="00F75CA0">
                <w:rPr>
                  <w:rFonts w:cs="Arial"/>
                  <w:b/>
                </w:rPr>
                <w:t>12</w:t>
              </w:r>
            </w:ins>
          </w:p>
        </w:tc>
      </w:tr>
      <w:tr w:rsidR="008305A7" w:rsidRPr="008D0CFF" w14:paraId="6ADAE9C8" w14:textId="77777777" w:rsidTr="00A4519A">
        <w:trPr>
          <w:cantSplit/>
          <w:ins w:id="95" w:author="Teh Stand" w:date="2023-04-25T09:55:00Z"/>
        </w:trPr>
        <w:tc>
          <w:tcPr>
            <w:tcW w:w="7230" w:type="dxa"/>
          </w:tcPr>
          <w:p w14:paraId="4AFD058D" w14:textId="739BF31B" w:rsidR="008305A7" w:rsidRDefault="008305A7" w:rsidP="008305A7">
            <w:pPr>
              <w:suppressAutoHyphens/>
              <w:spacing w:before="60" w:after="60"/>
              <w:rPr>
                <w:ins w:id="96" w:author="Teh Stand" w:date="2023-04-25T09:55:00Z"/>
                <w:rFonts w:cs="Arial"/>
              </w:rPr>
            </w:pPr>
            <w:ins w:id="97" w:author="Teh Stand" w:date="2023-11-03T15:07:00Z">
              <w:r w:rsidRPr="00F75CA0">
                <w:rPr>
                  <w:rFonts w:cs="Arial"/>
                </w:rPr>
                <w:t xml:space="preserve">Table S-100_DatasetDiscoveryMetadata, attributes </w:t>
              </w:r>
              <w:proofErr w:type="spellStart"/>
              <w:r w:rsidRPr="00F75CA0">
                <w:rPr>
                  <w:rFonts w:cs="Arial"/>
                </w:rPr>
                <w:t>replacedData</w:t>
              </w:r>
              <w:proofErr w:type="spellEnd"/>
              <w:r w:rsidRPr="00F75CA0">
                <w:rPr>
                  <w:rFonts w:cs="Arial"/>
                </w:rPr>
                <w:t xml:space="preserve"> and </w:t>
              </w:r>
              <w:proofErr w:type="spellStart"/>
              <w:r w:rsidRPr="00F75CA0">
                <w:rPr>
                  <w:rFonts w:cs="Arial"/>
                </w:rPr>
                <w:t>dataReplacement</w:t>
              </w:r>
              <w:proofErr w:type="spellEnd"/>
              <w:r w:rsidRPr="00F75CA0">
                <w:rPr>
                  <w:rFonts w:cs="Arial"/>
                </w:rPr>
                <w:t xml:space="preserve">, amended (reference to new Note) to mandate </w:t>
              </w:r>
              <w:proofErr w:type="spellStart"/>
              <w:r w:rsidRPr="00F75CA0">
                <w:rPr>
                  <w:rFonts w:cs="Arial"/>
                </w:rPr>
                <w:t>replacedData</w:t>
              </w:r>
              <w:proofErr w:type="spellEnd"/>
              <w:r w:rsidRPr="00F75CA0">
                <w:rPr>
                  <w:rFonts w:cs="Arial"/>
                </w:rPr>
                <w:t xml:space="preserve"> = </w:t>
              </w:r>
              <w:r w:rsidRPr="00F75CA0">
                <w:rPr>
                  <w:rFonts w:cs="Arial"/>
                  <w:i/>
                </w:rPr>
                <w:t>True</w:t>
              </w:r>
              <w:r w:rsidRPr="00F75CA0">
                <w:rPr>
                  <w:rFonts w:cs="Arial"/>
                </w:rPr>
                <w:t xml:space="preserve"> if attribute purpose is set to value </w:t>
              </w:r>
              <w:r w:rsidRPr="00F75CA0">
                <w:rPr>
                  <w:rFonts w:cs="Arial"/>
                  <w:i/>
                </w:rPr>
                <w:t>5</w:t>
              </w:r>
              <w:r w:rsidRPr="00F75CA0">
                <w:rPr>
                  <w:rFonts w:cs="Arial"/>
                </w:rPr>
                <w:t xml:space="preserve"> (cancellation) and </w:t>
              </w:r>
              <w:proofErr w:type="spellStart"/>
              <w:r w:rsidRPr="00F75CA0">
                <w:rPr>
                  <w:rFonts w:cs="Arial"/>
                </w:rPr>
                <w:t>dataReplacement</w:t>
              </w:r>
              <w:proofErr w:type="spellEnd"/>
              <w:r w:rsidRPr="00F75CA0">
                <w:rPr>
                  <w:rFonts w:cs="Arial"/>
                </w:rPr>
                <w:t xml:space="preserve"> mandatory if </w:t>
              </w:r>
              <w:proofErr w:type="spellStart"/>
              <w:r w:rsidRPr="00F75CA0">
                <w:rPr>
                  <w:rFonts w:cs="Arial"/>
                </w:rPr>
                <w:t>replacedData</w:t>
              </w:r>
              <w:proofErr w:type="spellEnd"/>
              <w:r w:rsidRPr="00F75CA0">
                <w:rPr>
                  <w:rFonts w:cs="Arial"/>
                </w:rPr>
                <w:t xml:space="preserve"> = </w:t>
              </w:r>
              <w:r w:rsidRPr="00F75CA0">
                <w:rPr>
                  <w:rFonts w:cs="Arial"/>
                  <w:i/>
                </w:rPr>
                <w:t>True</w:t>
              </w:r>
              <w:r w:rsidRPr="00F75CA0">
                <w:rPr>
                  <w:rFonts w:cs="Arial"/>
                </w:rPr>
                <w:t xml:space="preserve">. </w:t>
              </w:r>
            </w:ins>
          </w:p>
        </w:tc>
        <w:tc>
          <w:tcPr>
            <w:tcW w:w="2126" w:type="dxa"/>
          </w:tcPr>
          <w:p w14:paraId="67CAD1AE" w14:textId="40CA4EAA" w:rsidR="008305A7" w:rsidRPr="005B50D4" w:rsidRDefault="008305A7" w:rsidP="008305A7">
            <w:pPr>
              <w:suppressAutoHyphens/>
              <w:spacing w:before="60" w:after="60"/>
              <w:rPr>
                <w:ins w:id="98" w:author="Teh Stand" w:date="2023-04-25T09:55:00Z"/>
                <w:rFonts w:cs="Arial"/>
                <w:b/>
              </w:rPr>
            </w:pPr>
            <w:ins w:id="99" w:author="Teh Stand" w:date="2023-11-03T15:07:00Z">
              <w:r w:rsidRPr="00F75CA0">
                <w:rPr>
                  <w:rFonts w:cs="Arial"/>
                  <w:b/>
                </w:rPr>
                <w:t>12.1.2</w:t>
              </w:r>
            </w:ins>
          </w:p>
        </w:tc>
      </w:tr>
      <w:tr w:rsidR="008305A7" w:rsidRPr="008D0CFF" w14:paraId="701E7082" w14:textId="77777777" w:rsidTr="00A4519A">
        <w:trPr>
          <w:cantSplit/>
          <w:ins w:id="100" w:author="Teh Stand" w:date="2023-04-25T09:55:00Z"/>
        </w:trPr>
        <w:tc>
          <w:tcPr>
            <w:tcW w:w="7230" w:type="dxa"/>
          </w:tcPr>
          <w:p w14:paraId="6B479B3C" w14:textId="2C38B357" w:rsidR="008305A7" w:rsidRPr="004419BE" w:rsidRDefault="008305A7" w:rsidP="008305A7">
            <w:pPr>
              <w:suppressAutoHyphens/>
              <w:spacing w:before="60" w:after="60"/>
              <w:rPr>
                <w:ins w:id="101" w:author="Teh Stand" w:date="2023-04-25T09:55:00Z"/>
                <w:rFonts w:cs="Arial"/>
              </w:rPr>
            </w:pPr>
            <w:ins w:id="102" w:author="Teh Stand" w:date="2023-11-03T15:07:00Z">
              <w:r>
                <w:rPr>
                  <w:rFonts w:cs="Arial"/>
                </w:rPr>
                <w:t xml:space="preserve">Added new Note to </w:t>
              </w:r>
              <w:r w:rsidRPr="00F75CA0">
                <w:rPr>
                  <w:rFonts w:cs="Arial"/>
                </w:rPr>
                <w:t>Table S-100_DatasetDiscoveryMetadata</w:t>
              </w:r>
              <w:r>
                <w:rPr>
                  <w:rFonts w:cs="Arial"/>
                </w:rPr>
                <w:t xml:space="preserve"> related to attributes </w:t>
              </w:r>
              <w:proofErr w:type="spellStart"/>
              <w:r>
                <w:t>replacedData</w:t>
              </w:r>
              <w:proofErr w:type="spellEnd"/>
              <w:r>
                <w:t xml:space="preserve"> and </w:t>
              </w:r>
              <w:proofErr w:type="spellStart"/>
              <w:r>
                <w:t>dataReplacement</w:t>
              </w:r>
              <w:proofErr w:type="spellEnd"/>
              <w:r>
                <w:t>.</w:t>
              </w:r>
            </w:ins>
          </w:p>
        </w:tc>
        <w:tc>
          <w:tcPr>
            <w:tcW w:w="2126" w:type="dxa"/>
          </w:tcPr>
          <w:p w14:paraId="351B371F" w14:textId="1644D372" w:rsidR="008305A7" w:rsidRPr="004419BE" w:rsidRDefault="008305A7" w:rsidP="008305A7">
            <w:pPr>
              <w:suppressAutoHyphens/>
              <w:spacing w:before="60" w:after="60"/>
              <w:rPr>
                <w:ins w:id="103" w:author="Teh Stand" w:date="2023-04-25T09:55:00Z"/>
                <w:rFonts w:cs="Arial"/>
                <w:b/>
              </w:rPr>
            </w:pPr>
            <w:ins w:id="104" w:author="Teh Stand" w:date="2023-11-03T15:07:00Z">
              <w:r>
                <w:rPr>
                  <w:rFonts w:cs="Arial"/>
                  <w:b/>
                </w:rPr>
                <w:t>12.1.2</w:t>
              </w:r>
            </w:ins>
          </w:p>
        </w:tc>
      </w:tr>
      <w:tr w:rsidR="008305A7" w:rsidRPr="008D0CFF" w14:paraId="0B7593E6" w14:textId="77777777" w:rsidTr="00A4519A">
        <w:trPr>
          <w:cantSplit/>
          <w:ins w:id="105" w:author="Teh Stand" w:date="2023-04-25T09:55:00Z"/>
        </w:trPr>
        <w:tc>
          <w:tcPr>
            <w:tcW w:w="7230" w:type="dxa"/>
          </w:tcPr>
          <w:p w14:paraId="5ACF19AB" w14:textId="697070C9" w:rsidR="008305A7" w:rsidRPr="004419BE" w:rsidRDefault="008305A7" w:rsidP="008305A7">
            <w:pPr>
              <w:suppressAutoHyphens/>
              <w:spacing w:before="60" w:after="60"/>
              <w:rPr>
                <w:ins w:id="106" w:author="Teh Stand" w:date="2023-04-25T09:55:00Z"/>
                <w:rFonts w:cs="Arial"/>
              </w:rPr>
            </w:pPr>
            <w:ins w:id="107" w:author="Teh Stand" w:date="2023-11-03T15:07:00Z">
              <w:r>
                <w:rPr>
                  <w:rFonts w:cs="Arial"/>
                </w:rPr>
                <w:t>Amended cardinality of the C3IL subfields of the MRID field from [0</w:t>
              </w:r>
              <w:proofErr w:type="gramStart"/>
              <w:r>
                <w:rPr>
                  <w:rFonts w:cs="Arial"/>
                </w:rPr>
                <w:t>..*</w:t>
              </w:r>
              <w:proofErr w:type="gramEnd"/>
              <w:r>
                <w:rPr>
                  <w:rFonts w:cs="Arial"/>
                </w:rPr>
                <w:t>] to [1..*].</w:t>
              </w:r>
            </w:ins>
          </w:p>
        </w:tc>
        <w:tc>
          <w:tcPr>
            <w:tcW w:w="2126" w:type="dxa"/>
          </w:tcPr>
          <w:p w14:paraId="5618AB6F" w14:textId="19A3CDF3" w:rsidR="008305A7" w:rsidRPr="004419BE" w:rsidRDefault="008305A7" w:rsidP="008305A7">
            <w:pPr>
              <w:suppressAutoHyphens/>
              <w:spacing w:before="60" w:after="60"/>
              <w:rPr>
                <w:ins w:id="108" w:author="Teh Stand" w:date="2023-04-25T09:55:00Z"/>
                <w:rFonts w:cs="Arial"/>
                <w:b/>
              </w:rPr>
            </w:pPr>
            <w:ins w:id="109" w:author="Teh Stand" w:date="2023-11-03T15:07:00Z">
              <w:r>
                <w:rPr>
                  <w:rFonts w:cs="Arial"/>
                  <w:b/>
                </w:rPr>
                <w:t>B-5</w:t>
              </w:r>
              <w:r>
                <w:rPr>
                  <w:rFonts w:cs="Arial"/>
                </w:rPr>
                <w:t xml:space="preserve">, </w:t>
              </w:r>
              <w:r>
                <w:rPr>
                  <w:rFonts w:cs="Arial"/>
                  <w:b/>
                </w:rPr>
                <w:t>B-6</w:t>
              </w:r>
            </w:ins>
          </w:p>
        </w:tc>
      </w:tr>
      <w:tr w:rsidR="008305A7" w:rsidRPr="008D0CFF" w14:paraId="0C65AFC1" w14:textId="77777777" w:rsidTr="00A4519A">
        <w:trPr>
          <w:cantSplit/>
          <w:ins w:id="110" w:author="Teh Stand" w:date="2023-04-25T09:55:00Z"/>
        </w:trPr>
        <w:tc>
          <w:tcPr>
            <w:tcW w:w="7230" w:type="dxa"/>
          </w:tcPr>
          <w:p w14:paraId="38B7987A" w14:textId="3C20B194" w:rsidR="008305A7" w:rsidRPr="00E92ED8" w:rsidRDefault="008305A7" w:rsidP="008305A7">
            <w:pPr>
              <w:suppressAutoHyphens/>
              <w:spacing w:before="60" w:after="60"/>
              <w:rPr>
                <w:ins w:id="111" w:author="Teh Stand" w:date="2023-04-25T09:55:00Z"/>
                <w:rFonts w:cs="Arial"/>
              </w:rPr>
            </w:pPr>
            <w:ins w:id="112" w:author="Teh Stand" w:date="2023-11-03T15:07:00Z">
              <w:r>
                <w:rPr>
                  <w:rFonts w:cs="Arial"/>
                </w:rPr>
                <w:t>Standardised syntax throughout.</w:t>
              </w:r>
            </w:ins>
          </w:p>
        </w:tc>
        <w:tc>
          <w:tcPr>
            <w:tcW w:w="2126" w:type="dxa"/>
          </w:tcPr>
          <w:p w14:paraId="76614374" w14:textId="4D494D7C" w:rsidR="008305A7" w:rsidRPr="008843B0" w:rsidRDefault="008305A7" w:rsidP="008305A7">
            <w:pPr>
              <w:suppressAutoHyphens/>
              <w:spacing w:before="60" w:after="60"/>
              <w:rPr>
                <w:ins w:id="113" w:author="Teh Stand" w:date="2023-04-25T09:55:00Z"/>
                <w:rFonts w:cs="Arial"/>
                <w:b/>
              </w:rPr>
            </w:pPr>
            <w:ins w:id="114" w:author="Teh Stand" w:date="2023-11-03T15:07:00Z">
              <w:r>
                <w:rPr>
                  <w:rFonts w:cs="Arial"/>
                  <w:b/>
                </w:rPr>
                <w:t>Annex D</w:t>
              </w:r>
            </w:ins>
          </w:p>
        </w:tc>
      </w:tr>
      <w:tr w:rsidR="00F47195" w:rsidRPr="008D0CFF" w14:paraId="389CEA42" w14:textId="77777777" w:rsidTr="00A4519A">
        <w:trPr>
          <w:cantSplit/>
          <w:ins w:id="115" w:author="Teh Stand" w:date="2023-04-25T09:55:00Z"/>
        </w:trPr>
        <w:tc>
          <w:tcPr>
            <w:tcW w:w="7230" w:type="dxa"/>
          </w:tcPr>
          <w:p w14:paraId="34144745" w14:textId="77777777" w:rsidR="00F47195" w:rsidRPr="00E92ED8" w:rsidRDefault="00F47195" w:rsidP="00A4519A">
            <w:pPr>
              <w:suppressAutoHyphens/>
              <w:spacing w:before="60" w:after="60"/>
              <w:rPr>
                <w:ins w:id="116" w:author="Teh Stand" w:date="2023-04-25T09:55:00Z"/>
                <w:rFonts w:cs="Arial"/>
              </w:rPr>
            </w:pPr>
          </w:p>
        </w:tc>
        <w:tc>
          <w:tcPr>
            <w:tcW w:w="2126" w:type="dxa"/>
          </w:tcPr>
          <w:p w14:paraId="08FEF8D6" w14:textId="77777777" w:rsidR="00F47195" w:rsidRPr="00422816" w:rsidRDefault="00F47195" w:rsidP="00A4519A">
            <w:pPr>
              <w:suppressAutoHyphens/>
              <w:spacing w:before="60" w:after="60"/>
              <w:rPr>
                <w:ins w:id="117" w:author="Teh Stand" w:date="2023-04-25T09:55:00Z"/>
                <w:rFonts w:cs="Arial"/>
                <w:b/>
              </w:rPr>
            </w:pPr>
          </w:p>
        </w:tc>
      </w:tr>
      <w:tr w:rsidR="00F47195" w:rsidRPr="008D0CFF" w14:paraId="3117D10D" w14:textId="77777777" w:rsidTr="00A4519A">
        <w:trPr>
          <w:cantSplit/>
          <w:ins w:id="118" w:author="Teh Stand" w:date="2023-04-25T09:55:00Z"/>
        </w:trPr>
        <w:tc>
          <w:tcPr>
            <w:tcW w:w="7230" w:type="dxa"/>
          </w:tcPr>
          <w:p w14:paraId="76D3A883" w14:textId="77777777" w:rsidR="00F47195" w:rsidRPr="00E92ED8" w:rsidRDefault="00F47195" w:rsidP="00A4519A">
            <w:pPr>
              <w:suppressAutoHyphens/>
              <w:spacing w:before="60" w:after="60"/>
              <w:rPr>
                <w:ins w:id="119" w:author="Teh Stand" w:date="2023-04-25T09:55:00Z"/>
                <w:rFonts w:cs="Arial"/>
              </w:rPr>
            </w:pPr>
          </w:p>
        </w:tc>
        <w:tc>
          <w:tcPr>
            <w:tcW w:w="2126" w:type="dxa"/>
          </w:tcPr>
          <w:p w14:paraId="30F48ED2" w14:textId="77777777" w:rsidR="00F47195" w:rsidRPr="00422816" w:rsidRDefault="00F47195" w:rsidP="00A4519A">
            <w:pPr>
              <w:suppressAutoHyphens/>
              <w:spacing w:before="60" w:after="60"/>
              <w:rPr>
                <w:ins w:id="120" w:author="Teh Stand" w:date="2023-04-25T09:55:00Z"/>
                <w:rFonts w:cs="Arial"/>
              </w:rPr>
            </w:pPr>
          </w:p>
        </w:tc>
      </w:tr>
      <w:tr w:rsidR="00F47195" w:rsidRPr="008D0CFF" w14:paraId="60610DDE" w14:textId="77777777" w:rsidTr="00A4519A">
        <w:trPr>
          <w:cantSplit/>
          <w:ins w:id="121" w:author="Teh Stand" w:date="2023-04-25T09:55:00Z"/>
        </w:trPr>
        <w:tc>
          <w:tcPr>
            <w:tcW w:w="7230" w:type="dxa"/>
          </w:tcPr>
          <w:p w14:paraId="79BBB37D" w14:textId="77777777" w:rsidR="00F47195" w:rsidRPr="007B05D0" w:rsidRDefault="00F47195" w:rsidP="00A4519A">
            <w:pPr>
              <w:suppressAutoHyphens/>
              <w:spacing w:before="60" w:after="60"/>
              <w:rPr>
                <w:ins w:id="122" w:author="Teh Stand" w:date="2023-04-25T09:55:00Z"/>
                <w:rFonts w:cs="Arial"/>
              </w:rPr>
            </w:pPr>
          </w:p>
        </w:tc>
        <w:tc>
          <w:tcPr>
            <w:tcW w:w="2126" w:type="dxa"/>
          </w:tcPr>
          <w:p w14:paraId="30E1C576" w14:textId="77777777" w:rsidR="00F47195" w:rsidRPr="00BA07EC" w:rsidRDefault="00F47195" w:rsidP="00A4519A">
            <w:pPr>
              <w:suppressAutoHyphens/>
              <w:spacing w:before="60" w:after="60"/>
              <w:rPr>
                <w:ins w:id="123" w:author="Teh Stand" w:date="2023-04-25T09:55:00Z"/>
                <w:rFonts w:cs="Arial"/>
                <w:b/>
              </w:rPr>
            </w:pPr>
          </w:p>
        </w:tc>
      </w:tr>
      <w:tr w:rsidR="00F47195" w:rsidRPr="008D0CFF" w14:paraId="373DA419" w14:textId="77777777" w:rsidTr="00A4519A">
        <w:trPr>
          <w:cantSplit/>
          <w:ins w:id="124" w:author="Teh Stand" w:date="2023-04-25T09:55:00Z"/>
        </w:trPr>
        <w:tc>
          <w:tcPr>
            <w:tcW w:w="7230" w:type="dxa"/>
          </w:tcPr>
          <w:p w14:paraId="065DDADD" w14:textId="77777777" w:rsidR="00F47195" w:rsidRPr="00DF55D0" w:rsidRDefault="00F47195" w:rsidP="00A4519A">
            <w:pPr>
              <w:suppressAutoHyphens/>
              <w:spacing w:before="60" w:after="60"/>
              <w:rPr>
                <w:ins w:id="125" w:author="Teh Stand" w:date="2023-04-25T09:55:00Z"/>
                <w:rFonts w:cs="Arial"/>
              </w:rPr>
            </w:pPr>
          </w:p>
        </w:tc>
        <w:tc>
          <w:tcPr>
            <w:tcW w:w="2126" w:type="dxa"/>
          </w:tcPr>
          <w:p w14:paraId="59A20243" w14:textId="77777777" w:rsidR="00F47195" w:rsidRPr="00EF679A" w:rsidRDefault="00F47195" w:rsidP="00A4519A">
            <w:pPr>
              <w:suppressAutoHyphens/>
              <w:spacing w:before="60" w:after="60"/>
              <w:rPr>
                <w:ins w:id="126" w:author="Teh Stand" w:date="2023-04-25T09:55:00Z"/>
                <w:rFonts w:cs="Arial"/>
              </w:rPr>
            </w:pPr>
          </w:p>
        </w:tc>
      </w:tr>
      <w:tr w:rsidR="00F47195" w:rsidRPr="008D0CFF" w14:paraId="1A6C0285" w14:textId="77777777" w:rsidTr="00A4519A">
        <w:trPr>
          <w:cantSplit/>
          <w:ins w:id="127" w:author="Teh Stand" w:date="2023-04-25T09:55:00Z"/>
        </w:trPr>
        <w:tc>
          <w:tcPr>
            <w:tcW w:w="7230" w:type="dxa"/>
          </w:tcPr>
          <w:p w14:paraId="52CD322A" w14:textId="77777777" w:rsidR="00F47195" w:rsidRPr="00DF55D0" w:rsidRDefault="00F47195" w:rsidP="00A4519A">
            <w:pPr>
              <w:suppressAutoHyphens/>
              <w:spacing w:before="60" w:after="60"/>
              <w:rPr>
                <w:ins w:id="128" w:author="Teh Stand" w:date="2023-04-25T09:55:00Z"/>
                <w:rFonts w:cs="Arial"/>
              </w:rPr>
            </w:pPr>
          </w:p>
        </w:tc>
        <w:tc>
          <w:tcPr>
            <w:tcW w:w="2126" w:type="dxa"/>
          </w:tcPr>
          <w:p w14:paraId="250A625B" w14:textId="77777777" w:rsidR="00F47195" w:rsidRPr="00EF679A" w:rsidRDefault="00F47195" w:rsidP="00A4519A">
            <w:pPr>
              <w:suppressAutoHyphens/>
              <w:spacing w:before="60" w:after="60"/>
              <w:rPr>
                <w:ins w:id="129" w:author="Teh Stand" w:date="2023-04-25T09:55:00Z"/>
                <w:rFonts w:cs="Arial"/>
              </w:rPr>
            </w:pPr>
          </w:p>
        </w:tc>
      </w:tr>
    </w:tbl>
    <w:p w14:paraId="48E110D5" w14:textId="77777777" w:rsidR="00F47195" w:rsidRDefault="00F47195" w:rsidP="00C128E3">
      <w:pPr>
        <w:spacing w:after="0" w:line="240" w:lineRule="auto"/>
        <w:rPr>
          <w:rFonts w:ascii="Arial Narrow" w:hAnsi="Arial Narrow"/>
        </w:rPr>
      </w:pPr>
    </w:p>
    <w:p w14:paraId="1480A5CC" w14:textId="726DBF1D" w:rsidR="00614FE6" w:rsidRDefault="00614FE6">
      <w:pPr>
        <w:spacing w:after="160" w:line="259" w:lineRule="auto"/>
        <w:jc w:val="left"/>
        <w:rPr>
          <w:rFonts w:ascii="Arial Narrow" w:hAnsi="Arial Narrow"/>
        </w:rPr>
      </w:pPr>
      <w:r>
        <w:rPr>
          <w:rFonts w:ascii="Arial Narrow" w:hAnsi="Arial Narrow"/>
        </w:rPr>
        <w:br w:type="page"/>
      </w:r>
    </w:p>
    <w:p w14:paraId="031ACC39" w14:textId="778B75BF" w:rsidR="00614FE6" w:rsidRPr="00E61AD8" w:rsidRDefault="00614FE6" w:rsidP="00614FE6">
      <w:pPr>
        <w:spacing w:line="240" w:lineRule="auto"/>
        <w:rPr>
          <w:lang w:val="en-US"/>
        </w:rPr>
      </w:pPr>
    </w:p>
    <w:p w14:paraId="36194F18" w14:textId="3C31192C" w:rsidR="00614FE6" w:rsidRPr="00E61AD8" w:rsidRDefault="00614FE6" w:rsidP="00614FE6">
      <w:pPr>
        <w:spacing w:line="240" w:lineRule="auto"/>
        <w:rPr>
          <w:lang w:val="en-US"/>
        </w:rPr>
      </w:pPr>
    </w:p>
    <w:p w14:paraId="03FC21E5" w14:textId="429F7F55" w:rsidR="00614FE6" w:rsidRPr="00E61AD8" w:rsidRDefault="00614FE6" w:rsidP="00614FE6">
      <w:pPr>
        <w:spacing w:line="240" w:lineRule="auto"/>
        <w:rPr>
          <w:lang w:val="en-US"/>
        </w:rPr>
      </w:pPr>
    </w:p>
    <w:p w14:paraId="7AACEDF5" w14:textId="7BE4AB41" w:rsidR="00614FE6" w:rsidRPr="00E61AD8" w:rsidRDefault="00614FE6" w:rsidP="00614FE6">
      <w:pPr>
        <w:spacing w:line="240" w:lineRule="auto"/>
        <w:rPr>
          <w:lang w:val="en-US"/>
        </w:rPr>
      </w:pPr>
    </w:p>
    <w:p w14:paraId="5731D0CE" w14:textId="0E8AD27B" w:rsidR="00614FE6" w:rsidRPr="00E61AD8" w:rsidRDefault="00614FE6" w:rsidP="00614FE6">
      <w:pPr>
        <w:spacing w:line="240" w:lineRule="auto"/>
        <w:rPr>
          <w:lang w:val="en-US"/>
        </w:rPr>
      </w:pPr>
    </w:p>
    <w:p w14:paraId="2D2451F8" w14:textId="7EB96184" w:rsidR="00614FE6" w:rsidRPr="00E61AD8" w:rsidRDefault="00614FE6" w:rsidP="00614FE6">
      <w:pPr>
        <w:spacing w:line="240" w:lineRule="auto"/>
        <w:rPr>
          <w:lang w:val="en-US"/>
        </w:rPr>
      </w:pPr>
    </w:p>
    <w:p w14:paraId="6569567B" w14:textId="28DF04EF" w:rsidR="00614FE6" w:rsidRPr="00E61AD8" w:rsidRDefault="00614FE6" w:rsidP="00614FE6">
      <w:pPr>
        <w:spacing w:line="240" w:lineRule="auto"/>
        <w:rPr>
          <w:lang w:val="en-US"/>
        </w:rPr>
      </w:pPr>
    </w:p>
    <w:p w14:paraId="1527A027" w14:textId="0ECD0198" w:rsidR="00614FE6" w:rsidRPr="00E61AD8" w:rsidRDefault="00614FE6" w:rsidP="00614FE6">
      <w:pPr>
        <w:spacing w:line="240" w:lineRule="auto"/>
        <w:rPr>
          <w:lang w:val="en-US"/>
        </w:rPr>
      </w:pPr>
    </w:p>
    <w:p w14:paraId="2C37A820" w14:textId="69C2E39B" w:rsidR="00614FE6" w:rsidRPr="00E61AD8" w:rsidRDefault="00614FE6" w:rsidP="00614FE6">
      <w:pPr>
        <w:spacing w:line="240" w:lineRule="auto"/>
        <w:rPr>
          <w:lang w:val="en-US"/>
        </w:rPr>
      </w:pPr>
    </w:p>
    <w:p w14:paraId="6E3990B0" w14:textId="74A2A4C5" w:rsidR="00614FE6" w:rsidRPr="00E61AD8" w:rsidRDefault="00614FE6" w:rsidP="00614FE6">
      <w:pPr>
        <w:spacing w:line="240" w:lineRule="auto"/>
        <w:rPr>
          <w:lang w:val="en-US"/>
        </w:rPr>
      </w:pPr>
    </w:p>
    <w:p w14:paraId="3170B191" w14:textId="1E981640" w:rsidR="00614FE6" w:rsidRPr="00E61AD8" w:rsidRDefault="00614FE6" w:rsidP="00614FE6">
      <w:pPr>
        <w:spacing w:line="240" w:lineRule="auto"/>
        <w:rPr>
          <w:lang w:val="en-US"/>
        </w:rPr>
      </w:pPr>
    </w:p>
    <w:p w14:paraId="4B58C471" w14:textId="4B9A5251" w:rsidR="00614FE6" w:rsidRPr="00E61AD8" w:rsidRDefault="00614FE6" w:rsidP="00614FE6">
      <w:pPr>
        <w:spacing w:line="240" w:lineRule="auto"/>
        <w:rPr>
          <w:lang w:val="en-US"/>
        </w:rPr>
      </w:pPr>
    </w:p>
    <w:p w14:paraId="277508CE" w14:textId="7A54C8AF" w:rsidR="00614FE6" w:rsidRPr="00E61AD8" w:rsidRDefault="00614FE6" w:rsidP="00614FE6">
      <w:pPr>
        <w:spacing w:line="240" w:lineRule="auto"/>
        <w:rPr>
          <w:lang w:val="en-US"/>
        </w:rPr>
      </w:pPr>
    </w:p>
    <w:p w14:paraId="4FDF93F0" w14:textId="21A3EAEC" w:rsidR="00614FE6" w:rsidRPr="00E61AD8" w:rsidRDefault="00614FE6" w:rsidP="00614FE6">
      <w:pPr>
        <w:spacing w:line="240" w:lineRule="auto"/>
        <w:rPr>
          <w:lang w:val="en-US"/>
        </w:rPr>
      </w:pPr>
    </w:p>
    <w:p w14:paraId="4F3B3481" w14:textId="28781144"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00A50">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30" w:name="_Toc439685217"/>
      <w:bookmarkStart w:id="131" w:name="_Toc149916522"/>
      <w:bookmarkStart w:id="132" w:name="_Toc225065129"/>
      <w:bookmarkStart w:id="133" w:name="_Toc225648272"/>
      <w:r>
        <w:lastRenderedPageBreak/>
        <w:t>Introduction</w:t>
      </w:r>
      <w:bookmarkEnd w:id="130"/>
      <w:bookmarkEnd w:id="131"/>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34" w:name="_Toc439685218"/>
      <w:bookmarkStart w:id="135" w:name="_Toc149916523"/>
      <w:r>
        <w:lastRenderedPageBreak/>
        <w:t>Overview</w:t>
      </w:r>
      <w:bookmarkEnd w:id="132"/>
      <w:bookmarkEnd w:id="133"/>
      <w:bookmarkEnd w:id="134"/>
      <w:bookmarkEnd w:id="135"/>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36" w:name="_Toc439685219"/>
      <w:bookmarkStart w:id="137" w:name="_Toc149916524"/>
      <w:r w:rsidRPr="00777AC1">
        <w:t>Scope</w:t>
      </w:r>
      <w:bookmarkEnd w:id="136"/>
      <w:bookmarkEnd w:id="137"/>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38" w:name="_Toc439685220"/>
      <w:bookmarkStart w:id="139" w:name="_Toc149916525"/>
      <w:r w:rsidRPr="004E17D6">
        <w:rPr>
          <w:lang w:eastAsia="en-GB"/>
        </w:rPr>
        <w:t>References</w:t>
      </w:r>
      <w:bookmarkEnd w:id="138"/>
      <w:bookmarkEnd w:id="139"/>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19107:2003</w:t>
      </w:r>
      <w:r w:rsidRPr="00777AC1">
        <w:rPr>
          <w:lang w:val="en-AU" w:eastAsia="en-GB"/>
        </w:rPr>
        <w:tab/>
      </w:r>
      <w:r w:rsidRPr="000509A8">
        <w:rPr>
          <w:i/>
          <w:iCs/>
          <w:lang w:val="en-AU" w:eastAsia="en-GB"/>
        </w:rPr>
        <w:t>Geographic Information – Spatial Schema</w:t>
      </w:r>
    </w:p>
    <w:p w14:paraId="7629020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19108:2002</w:t>
      </w:r>
      <w:r w:rsidRPr="00777AC1">
        <w:rPr>
          <w:lang w:val="en-AU" w:eastAsia="en-GB"/>
        </w:rPr>
        <w:tab/>
      </w:r>
      <w:r w:rsidRPr="000509A8">
        <w:rPr>
          <w:i/>
          <w:iCs/>
          <w:lang w:val="en-AU"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40" w:name="_Toc517858819"/>
      <w:bookmarkStart w:id="141" w:name="_Toc519859059"/>
      <w:bookmarkStart w:id="142" w:name="_Toc521495103"/>
      <w:bookmarkStart w:id="143" w:name="_Toc527117719"/>
      <w:bookmarkStart w:id="144" w:name="_Toc527620246"/>
      <w:bookmarkStart w:id="145" w:name="_Toc529974483"/>
      <w:bookmarkStart w:id="146" w:name="_Toc439685221"/>
      <w:bookmarkStart w:id="147" w:name="_Toc225648274"/>
      <w:bookmarkStart w:id="148" w:name="_Toc225065131"/>
      <w:bookmarkStart w:id="149" w:name="_Toc149916526"/>
      <w:bookmarkEnd w:id="140"/>
      <w:bookmarkEnd w:id="141"/>
      <w:bookmarkEnd w:id="142"/>
      <w:bookmarkEnd w:id="143"/>
      <w:bookmarkEnd w:id="144"/>
      <w:bookmarkEnd w:id="145"/>
      <w:r w:rsidRPr="00777AC1">
        <w:lastRenderedPageBreak/>
        <w:t>Terms, definitions and abbreviations</w:t>
      </w:r>
      <w:bookmarkEnd w:id="146"/>
      <w:bookmarkEnd w:id="147"/>
      <w:bookmarkEnd w:id="148"/>
      <w:bookmarkEnd w:id="149"/>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50" w:name="_Toc439685222"/>
      <w:bookmarkStart w:id="151" w:name="_Toc149916527"/>
      <w:bookmarkStart w:id="152" w:name="_Toc225648275"/>
      <w:bookmarkStart w:id="153" w:name="_Toc225065132"/>
      <w:r w:rsidRPr="004E17D6">
        <w:t xml:space="preserve">Use of </w:t>
      </w:r>
      <w:r w:rsidR="006B1979">
        <w:t>l</w:t>
      </w:r>
      <w:r w:rsidRPr="004E17D6">
        <w:t>anguage</w:t>
      </w:r>
      <w:bookmarkEnd w:id="150"/>
      <w:bookmarkEnd w:id="151"/>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54" w:name="_Toc515440313"/>
      <w:bookmarkStart w:id="155" w:name="_Toc517858822"/>
      <w:bookmarkStart w:id="156" w:name="_Toc519859062"/>
      <w:bookmarkStart w:id="157" w:name="_Toc521495106"/>
      <w:bookmarkStart w:id="158" w:name="_Toc439685223"/>
      <w:bookmarkStart w:id="159" w:name="_Toc149916528"/>
      <w:bookmarkEnd w:id="154"/>
      <w:bookmarkEnd w:id="155"/>
      <w:bookmarkEnd w:id="156"/>
      <w:bookmarkEnd w:id="157"/>
      <w:r w:rsidRPr="00693533">
        <w:t xml:space="preserve">Terms and </w:t>
      </w:r>
      <w:r w:rsidR="0044569B">
        <w:t>d</w:t>
      </w:r>
      <w:r w:rsidRPr="00693533">
        <w:t>efinitions</w:t>
      </w:r>
      <w:bookmarkEnd w:id="152"/>
      <w:bookmarkEnd w:id="153"/>
      <w:bookmarkEnd w:id="158"/>
      <w:bookmarkEnd w:id="159"/>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ins w:id="160" w:author="Teh Stand" w:date="2023-04-25T09:58:00Z">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ins>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61" w:name="_Toc368904915"/>
      <w:bookmarkStart w:id="162" w:name="_Toc392576953"/>
      <w:bookmarkStart w:id="163" w:name="_Toc412540090"/>
      <w:bookmarkStart w:id="164" w:name="_Toc439685224"/>
      <w:r w:rsidRPr="00777AC1">
        <w:rPr>
          <w:b/>
          <w:lang w:val="en-AU" w:eastAsia="en-GB"/>
        </w:rPr>
        <w:t>Alarm</w:t>
      </w:r>
      <w:bookmarkEnd w:id="161"/>
      <w:bookmarkEnd w:id="162"/>
      <w:bookmarkEnd w:id="163"/>
      <w:bookmarkEnd w:id="164"/>
    </w:p>
    <w:p w14:paraId="08203521" w14:textId="77777777" w:rsidR="00E73EDF" w:rsidRPr="00777AC1" w:rsidRDefault="007653F1" w:rsidP="00C128E3">
      <w:pPr>
        <w:spacing w:after="120" w:line="240" w:lineRule="auto"/>
        <w:rPr>
          <w:rFonts w:cs="Arial"/>
          <w:lang w:val="en-AU" w:eastAsia="en-GB"/>
        </w:rPr>
      </w:pPr>
      <w:bookmarkStart w:id="165" w:name="_Toc353960570"/>
      <w:bookmarkStart w:id="166" w:name="_Toc353889820"/>
      <w:bookmarkStart w:id="167"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65"/>
      <w:bookmarkEnd w:id="166"/>
      <w:bookmarkEnd w:id="167"/>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68" w:name="_Toc439685225"/>
      <w:bookmarkStart w:id="169" w:name="_Toc392576954"/>
      <w:bookmarkStart w:id="170" w:name="_Toc412540091"/>
      <w:bookmarkStart w:id="171" w:name="_Toc368904916"/>
      <w:r w:rsidRPr="00777AC1">
        <w:rPr>
          <w:b/>
          <w:lang w:val="en-AU" w:eastAsia="en-GB"/>
        </w:rPr>
        <w:t>Alert</w:t>
      </w:r>
      <w:bookmarkEnd w:id="168"/>
      <w:bookmarkEnd w:id="169"/>
      <w:bookmarkEnd w:id="170"/>
      <w:bookmarkEnd w:id="171"/>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72" w:name="_Toc439685226"/>
      <w:bookmarkStart w:id="173" w:name="_Toc368904917"/>
      <w:bookmarkStart w:id="174" w:name="_Toc412540092"/>
      <w:bookmarkStart w:id="175" w:name="_Toc392576955"/>
      <w:r w:rsidRPr="00777AC1">
        <w:rPr>
          <w:b/>
          <w:lang w:val="en-AU" w:eastAsia="en-GB"/>
        </w:rPr>
        <w:t>Association</w:t>
      </w:r>
    </w:p>
    <w:p w14:paraId="5D865D06" w14:textId="0F28753A" w:rsidR="00017C84" w:rsidRDefault="00017C84" w:rsidP="00563567">
      <w:pPr>
        <w:spacing w:after="60" w:line="240" w:lineRule="auto"/>
        <w:rPr>
          <w:ins w:id="176" w:author="Teh Stand" w:date="2023-04-25T10:00:00Z"/>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ins w:id="177" w:author="Teh Stand" w:date="2023-04-25T10:00:00Z">
        <w:r>
          <w:rPr>
            <w:rFonts w:cs="Arial"/>
          </w:rPr>
          <w:t>NOTE</w:t>
        </w:r>
      </w:ins>
      <w:ins w:id="178" w:author="Teh Stand" w:date="2023-04-25T10:01:00Z">
        <w:r>
          <w:rPr>
            <w:rFonts w:cs="Arial"/>
          </w:rPr>
          <w:t>:</w:t>
        </w:r>
      </w:ins>
      <w:ins w:id="179" w:author="Teh Stand" w:date="2023-04-25T10:00:00Z">
        <w:r>
          <w:rPr>
            <w:rFonts w:cs="Arial"/>
          </w:rPr>
          <w:t xml:space="preserve"> </w:t>
        </w:r>
        <w:r w:rsidRPr="008D0CFF">
          <w:rPr>
            <w:rFonts w:cs="Arial"/>
          </w:rPr>
          <w:t>A binary association is an association among exactly two classifiers (including the possibility of an association from a classifier to itself)</w:t>
        </w:r>
      </w:ins>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72"/>
      <w:bookmarkEnd w:id="173"/>
      <w:bookmarkEnd w:id="174"/>
      <w:bookmarkEnd w:id="175"/>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180" w:name="_Toc412540094"/>
      <w:bookmarkStart w:id="181" w:name="_Toc368904919"/>
      <w:bookmarkStart w:id="182" w:name="_Toc392576957"/>
      <w:bookmarkStart w:id="183" w:name="_Toc439685228"/>
      <w:r w:rsidRPr="00777AC1">
        <w:rPr>
          <w:b/>
          <w:lang w:val="en-AU" w:eastAsia="en-GB"/>
        </w:rPr>
        <w:lastRenderedPageBreak/>
        <w:t>Classification</w:t>
      </w:r>
    </w:p>
    <w:p w14:paraId="0F509237" w14:textId="1D8FDE70" w:rsidR="000F7516" w:rsidRDefault="000F7516" w:rsidP="00C128E3">
      <w:pPr>
        <w:spacing w:after="120" w:line="240" w:lineRule="auto"/>
        <w:rPr>
          <w:ins w:id="184" w:author="Teh Stand" w:date="2023-04-25T10:12:00Z"/>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ins w:id="185" w:author="Teh Stand" w:date="2023-04-25T10:13:00Z"/>
          <w:rFonts w:cs="Arial"/>
          <w:b/>
          <w:lang w:eastAsia="en-GB"/>
        </w:rPr>
      </w:pPr>
      <w:ins w:id="186" w:author="Teh Stand" w:date="2023-04-25T10:13:00Z">
        <w:r>
          <w:rPr>
            <w:rFonts w:cs="Arial"/>
            <w:b/>
            <w:lang w:eastAsia="en-GB"/>
          </w:rPr>
          <w:t>C</w:t>
        </w:r>
        <w:r w:rsidRPr="00C07316">
          <w:rPr>
            <w:rFonts w:cs="Arial"/>
            <w:b/>
            <w:lang w:eastAsia="en-GB"/>
          </w:rPr>
          <w:t>omposition</w:t>
        </w:r>
      </w:ins>
    </w:p>
    <w:p w14:paraId="1B6DA0BD" w14:textId="6682FF0D" w:rsidR="00C07316" w:rsidRPr="00C07316" w:rsidRDefault="00C07316" w:rsidP="000366F3">
      <w:pPr>
        <w:spacing w:after="60" w:line="240" w:lineRule="auto"/>
        <w:rPr>
          <w:ins w:id="187" w:author="Teh Stand" w:date="2023-04-25T10:13:00Z"/>
          <w:rFonts w:cs="Arial"/>
          <w:lang w:eastAsia="en-GB"/>
        </w:rPr>
      </w:pPr>
      <w:ins w:id="188" w:author="Teh Stand" w:date="2023-04-25T10:13: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7BC3DF6" w14:textId="4C0C2819" w:rsidR="00C07316" w:rsidRPr="00C07316" w:rsidRDefault="00C07316" w:rsidP="00C07316">
      <w:pPr>
        <w:spacing w:after="120" w:line="240" w:lineRule="auto"/>
        <w:rPr>
          <w:ins w:id="189" w:author="Teh Stand" w:date="2023-04-25T10:13:00Z"/>
          <w:rFonts w:cs="Arial"/>
          <w:lang w:eastAsia="en-GB"/>
        </w:rPr>
      </w:pPr>
      <w:ins w:id="190" w:author="Teh Stand" w:date="2023-04-25T10:13: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bookmarkEnd w:id="180"/>
    <w:bookmarkEnd w:id="181"/>
    <w:bookmarkEnd w:id="182"/>
    <w:bookmarkEnd w:id="183"/>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w:t>
      </w:r>
      <w:proofErr w:type="spellStart"/>
      <w:r w:rsidRPr="00777AC1">
        <w:rPr>
          <w:rFonts w:cs="Arial"/>
          <w:lang w:val="en-AU" w:eastAsia="en-GB"/>
        </w:rPr>
        <w:t>datums</w:t>
      </w:r>
      <w:proofErr w:type="spellEnd"/>
      <w:r w:rsidRPr="00777AC1">
        <w:rPr>
          <w:rFonts w:cs="Arial"/>
          <w:lang w:val="en-AU" w:eastAsia="en-GB"/>
        </w:rPr>
        <w:t>,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ins w:id="191" w:author="Teh Stand" w:date="2023-04-25T10:40:00Z">
        <w:r w:rsidR="00D763D4">
          <w:rPr>
            <w:rFonts w:cs="Arial"/>
            <w:lang w:val="en-AU" w:eastAsia="en-GB"/>
          </w:rPr>
          <w:t>Character</w:t>
        </w:r>
      </w:ins>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ins w:id="192" w:author="Teh Stand" w:date="2023-04-25T10:40:00Z">
        <w:r w:rsidR="00D763D4">
          <w:rPr>
            <w:rFonts w:cs="Arial"/>
            <w:lang w:val="en-AU" w:eastAsia="en-GB"/>
          </w:rPr>
          <w:t>S_100_</w:t>
        </w:r>
      </w:ins>
      <w:ins w:id="193" w:author="Teh Stand" w:date="2023-04-25T10:19:00Z">
        <w:r w:rsidR="00DA4E79">
          <w:rPr>
            <w:rFonts w:cs="Arial"/>
            <w:lang w:val="en-AU" w:eastAsia="en-GB"/>
          </w:rPr>
          <w:t>Truncated</w:t>
        </w:r>
      </w:ins>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194" w:name="_Toc368904923"/>
      <w:bookmarkStart w:id="195" w:name="_Toc412540097"/>
      <w:bookmarkStart w:id="196" w:name="_Toc392576960"/>
      <w:bookmarkStart w:id="197" w:name="_Toc439685231"/>
      <w:r w:rsidRPr="000A19BF">
        <w:rPr>
          <w:b/>
        </w:rPr>
        <w:t>Display Priority</w:t>
      </w:r>
      <w:bookmarkEnd w:id="194"/>
      <w:bookmarkEnd w:id="195"/>
      <w:bookmarkEnd w:id="196"/>
      <w:bookmarkEnd w:id="197"/>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198" w:name="_Toc368904924"/>
      <w:bookmarkStart w:id="199" w:name="_Toc392576961"/>
      <w:bookmarkStart w:id="200" w:name="_Toc412540098"/>
      <w:bookmarkStart w:id="201" w:name="_Toc439685232"/>
      <w:r w:rsidRPr="00693533">
        <w:rPr>
          <w:b/>
        </w:rPr>
        <w:t>ECDIS</w:t>
      </w:r>
      <w:bookmarkEnd w:id="198"/>
      <w:bookmarkEnd w:id="199"/>
      <w:bookmarkEnd w:id="200"/>
      <w:bookmarkEnd w:id="201"/>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202" w:name="_Toc368904925"/>
      <w:bookmarkStart w:id="203" w:name="_Toc439685233"/>
      <w:bookmarkStart w:id="204" w:name="_Toc412540099"/>
      <w:bookmarkStart w:id="205" w:name="_Toc392576962"/>
      <w:r w:rsidRPr="00693533">
        <w:rPr>
          <w:b/>
        </w:rPr>
        <w:t>ECDIS Chart 1</w:t>
      </w:r>
      <w:bookmarkEnd w:id="202"/>
      <w:bookmarkEnd w:id="203"/>
      <w:bookmarkEnd w:id="204"/>
      <w:bookmarkEnd w:id="205"/>
    </w:p>
    <w:p w14:paraId="22A87A52" w14:textId="2BF48D95" w:rsidR="00E73EDF" w:rsidRDefault="007653F1" w:rsidP="00C128E3">
      <w:pPr>
        <w:spacing w:after="120" w:line="240" w:lineRule="auto"/>
        <w:rPr>
          <w:rFonts w:cs="Arial"/>
        </w:rPr>
      </w:pPr>
      <w:r w:rsidRPr="00693533">
        <w:rPr>
          <w:rFonts w:cs="Arial"/>
        </w:rPr>
        <w:t>An ECDIS version of INT 1, including all symbols, line styles and colour coding used for chart presentation</w:t>
      </w:r>
      <w:proofErr w:type="gramStart"/>
      <w:r w:rsidRPr="00693533">
        <w:rPr>
          <w:rFonts w:cs="Arial"/>
        </w:rPr>
        <w:t xml:space="preserve">. </w:t>
      </w:r>
      <w:r w:rsidR="00EE3367" w:rsidRPr="00693533">
        <w:rPr>
          <w:rFonts w:cs="Arial"/>
        </w:rPr>
        <w:t xml:space="preserve"> </w:t>
      </w:r>
      <w:proofErr w:type="gramEnd"/>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rPr>
          <w:ins w:id="206" w:author="Teh Stand" w:date="2023-06-20T10:51:00Z"/>
        </w:rPr>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ins w:id="207" w:author="Teh Stand" w:date="2023-06-20T10:51:00Z"/>
          <w:b/>
        </w:rPr>
      </w:pPr>
      <w:commentRangeStart w:id="208"/>
      <w:ins w:id="209" w:author="Teh Stand" w:date="2023-06-20T10:51:00Z">
        <w:r>
          <w:rPr>
            <w:b/>
          </w:rPr>
          <w:t>ENDS</w:t>
        </w:r>
      </w:ins>
    </w:p>
    <w:p w14:paraId="0BFD70A8" w14:textId="4E034DA6" w:rsidR="00CF7858" w:rsidRPr="00CF7858" w:rsidRDefault="00CF7858" w:rsidP="00C128E3">
      <w:pPr>
        <w:autoSpaceDE w:val="0"/>
        <w:autoSpaceDN w:val="0"/>
        <w:adjustRightInd w:val="0"/>
        <w:spacing w:after="120" w:line="240" w:lineRule="auto"/>
      </w:pPr>
      <w:ins w:id="210" w:author="Teh Stand" w:date="2023-06-20T10:51: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ins>
      <w:ins w:id="211" w:author="Teh Stand" w:date="2023-08-30T08:46:00Z">
        <w:r w:rsidR="00E27C80">
          <w:t>G</w:t>
        </w:r>
      </w:ins>
      <w:ins w:id="212" w:author="Teh Stand" w:date="2023-06-20T10:51:00Z">
        <w:r w:rsidRPr="00802D18">
          <w:t xml:space="preserve">overnment, authorized </w:t>
        </w:r>
      </w:ins>
      <w:ins w:id="213" w:author="Teh Stand" w:date="2023-08-30T08:46:00Z">
        <w:r w:rsidR="00E27C80">
          <w:t>H</w:t>
        </w:r>
      </w:ins>
      <w:ins w:id="214" w:author="Teh Stand" w:date="2023-06-20T10:51:00Z">
        <w:r w:rsidRPr="00802D18">
          <w:t xml:space="preserve">ydrographic </w:t>
        </w:r>
      </w:ins>
      <w:ins w:id="215" w:author="Teh Stand" w:date="2023-08-30T08:46:00Z">
        <w:r w:rsidR="00E27C80">
          <w:t>O</w:t>
        </w:r>
      </w:ins>
      <w:ins w:id="216" w:author="Teh Stand" w:date="2023-06-20T10:51:00Z">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ins>
      <w:ins w:id="217" w:author="Teh Stand" w:date="2023-08-30T08:46:00Z">
        <w:r w:rsidR="00E27C80">
          <w:t>E</w:t>
        </w:r>
      </w:ins>
      <w:ins w:id="218" w:author="Teh Stand" w:date="2023-06-20T10:51:00Z">
        <w:r w:rsidRPr="00802D18">
          <w:t xml:space="preserve">lectronic </w:t>
        </w:r>
      </w:ins>
      <w:ins w:id="219" w:author="Teh Stand" w:date="2023-08-30T08:47:00Z">
        <w:r w:rsidR="00E27C80">
          <w:t>N</w:t>
        </w:r>
      </w:ins>
      <w:ins w:id="220" w:author="Teh Stand" w:date="2023-06-20T10:51:00Z">
        <w:r w:rsidRPr="00802D18">
          <w:t xml:space="preserve">avigational </w:t>
        </w:r>
      </w:ins>
      <w:ins w:id="221" w:author="Teh Stand" w:date="2023-08-30T08:47:00Z">
        <w:r w:rsidR="00E27C80">
          <w:t>C</w:t>
        </w:r>
      </w:ins>
      <w:ins w:id="222" w:author="Teh Stand" w:date="2023-06-20T10:51:00Z">
        <w:r w:rsidRPr="00802D18">
          <w:t>hart (</w:t>
        </w:r>
        <w:r w:rsidRPr="00802D18">
          <w:rPr>
            <w:b/>
          </w:rPr>
          <w:t>ENC</w:t>
        </w:r>
        <w:r w:rsidRPr="00802D18">
          <w:t>).</w:t>
        </w:r>
      </w:ins>
      <w:commentRangeEnd w:id="208"/>
      <w:ins w:id="223" w:author="Teh Stand" w:date="2023-06-20T10:53:00Z">
        <w:r w:rsidR="00802D18">
          <w:rPr>
            <w:rStyle w:val="CommentReference"/>
          </w:rPr>
          <w:commentReference w:id="208"/>
        </w:r>
      </w:ins>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224" w:name="_Toc346149784"/>
      <w:bookmarkStart w:id="225" w:name="_Toc412540100"/>
      <w:bookmarkStart w:id="226" w:name="_Toc346156158"/>
      <w:bookmarkStart w:id="227" w:name="_Toc392576963"/>
      <w:bookmarkStart w:id="228" w:name="_Toc348447688"/>
      <w:bookmarkStart w:id="229" w:name="_Toc368904926"/>
      <w:bookmarkStart w:id="230"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5E92686E"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del w:id="231" w:author="Teh Stand" w:date="2023-04-25T10:25:00Z">
        <w:r w:rsidRPr="00B653D6" w:rsidDel="00B653D6">
          <w:rPr>
            <w:rFonts w:cs="Arial"/>
            <w:lang w:val="en-AU" w:eastAsia="en-GB"/>
          </w:rPr>
          <w:delText xml:space="preserve">feature </w:delText>
        </w:r>
      </w:del>
      <w:ins w:id="232" w:author="Teh Stand" w:date="2023-04-25T10:25:00Z">
        <w:r w:rsidR="00B653D6" w:rsidRPr="00B653D6">
          <w:rPr>
            <w:rFonts w:cs="Arial"/>
            <w:lang w:val="en-AU" w:eastAsia="en-GB"/>
          </w:rPr>
          <w:t xml:space="preserve">Feature </w:t>
        </w:r>
      </w:ins>
      <w:del w:id="233" w:author="Teh Stand" w:date="2023-04-25T10:25:00Z">
        <w:r w:rsidRPr="00B653D6" w:rsidDel="00B653D6">
          <w:rPr>
            <w:rFonts w:cs="Arial"/>
            <w:lang w:val="en-AU" w:eastAsia="en-GB"/>
          </w:rPr>
          <w:delText>catalogue</w:delText>
        </w:r>
      </w:del>
      <w:ins w:id="234" w:author="Teh Stand" w:date="2023-04-25T10:25:00Z">
        <w:r w:rsidR="00B653D6" w:rsidRPr="00B653D6">
          <w:rPr>
            <w:rFonts w:cs="Arial"/>
            <w:lang w:val="en-AU" w:eastAsia="en-GB"/>
          </w:rPr>
          <w:t>Catalogue</w:t>
        </w:r>
      </w:ins>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224"/>
      <w:bookmarkEnd w:id="225"/>
      <w:bookmarkEnd w:id="226"/>
      <w:bookmarkEnd w:id="227"/>
      <w:bookmarkEnd w:id="228"/>
      <w:bookmarkEnd w:id="229"/>
      <w:bookmarkEnd w:id="230"/>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235" w:name="_Toc392576964"/>
      <w:bookmarkStart w:id="236" w:name="_Toc412540101"/>
      <w:bookmarkStart w:id="237" w:name="_Toc368904927"/>
      <w:bookmarkStart w:id="238" w:name="_Toc439685235"/>
      <w:bookmarkStart w:id="239" w:name="_Toc348447689"/>
      <w:bookmarkStart w:id="240" w:name="_Toc346149785"/>
      <w:bookmarkStart w:id="241"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235"/>
      <w:bookmarkEnd w:id="236"/>
      <w:bookmarkEnd w:id="237"/>
      <w:bookmarkEnd w:id="238"/>
    </w:p>
    <w:p w14:paraId="334D132B" w14:textId="77777777" w:rsidR="00E73EDF" w:rsidRPr="000A19BF" w:rsidRDefault="007653F1" w:rsidP="00C128E3">
      <w:pPr>
        <w:spacing w:after="120" w:line="240" w:lineRule="auto"/>
        <w:rPr>
          <w:rFonts w:cs="Arial"/>
          <w:bCs/>
          <w:lang w:eastAsia="en-GB"/>
        </w:rPr>
      </w:pPr>
      <w:bookmarkStart w:id="242" w:name="_Toc353889549"/>
      <w:bookmarkStart w:id="243" w:name="_Toc353889829"/>
      <w:bookmarkStart w:id="244"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239"/>
      <w:bookmarkEnd w:id="240"/>
      <w:bookmarkEnd w:id="241"/>
      <w:bookmarkEnd w:id="242"/>
      <w:bookmarkEnd w:id="243"/>
      <w:bookmarkEnd w:id="244"/>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0C656267" w:rsidR="00890DB1" w:rsidRDefault="00376255" w:rsidP="00A6468A">
      <w:pPr>
        <w:autoSpaceDE w:val="0"/>
        <w:autoSpaceDN w:val="0"/>
        <w:adjustRightInd w:val="0"/>
        <w:spacing w:after="120" w:line="240" w:lineRule="auto"/>
        <w:rPr>
          <w:ins w:id="245" w:author="Teh Stand" w:date="2023-10-13T10:02:00Z"/>
          <w:rFonts w:cs="Arial"/>
        </w:rPr>
      </w:pPr>
      <w:commentRangeStart w:id="246"/>
      <w:del w:id="247" w:author="Teh Stand" w:date="2023-10-13T09:57:00Z">
        <w:r w:rsidDel="00080112">
          <w:delText xml:space="preserve">The </w:delText>
        </w:r>
      </w:del>
      <w:ins w:id="248" w:author="Teh Stand" w:date="2023-10-13T09:57:00Z">
        <w:r w:rsidR="00080112">
          <w:t xml:space="preserve">The value considered by the Data Producer to be the </w:t>
        </w:r>
      </w:ins>
      <w:r>
        <w:t>maximum</w:t>
      </w:r>
      <w:r w:rsidR="00864E5F">
        <w:t xml:space="preserve"> (largest)</w:t>
      </w:r>
      <w:r>
        <w:t xml:space="preserve"> scale </w:t>
      </w:r>
      <w:del w:id="249" w:author="Teh Stand" w:date="2023-10-13T11:50:00Z">
        <w:r w:rsidDel="008C3264">
          <w:delText xml:space="preserve">with </w:delText>
        </w:r>
      </w:del>
      <w:ins w:id="250" w:author="Teh Stand" w:date="2023-10-13T11:50:00Z">
        <w:r w:rsidR="008C3264">
          <w:t xml:space="preserve">at </w:t>
        </w:r>
      </w:ins>
      <w:r>
        <w:t xml:space="preserve">which the data is </w:t>
      </w:r>
      <w:del w:id="251" w:author="Teh Stand" w:date="2023-10-13T09:53:00Z">
        <w:r w:rsidR="005F7A8E" w:rsidDel="00080112">
          <w:delText xml:space="preserve">intended </w:delText>
        </w:r>
      </w:del>
      <w:r w:rsidR="005F7A8E">
        <w:t xml:space="preserve">to be </w:t>
      </w:r>
      <w:r>
        <w:t>displayed</w:t>
      </w:r>
      <w:ins w:id="252" w:author="Teh Stand" w:date="2023-10-13T09:53:00Z">
        <w:r w:rsidR="00080112">
          <w:t xml:space="preserve"> before </w:t>
        </w:r>
      </w:ins>
      <w:ins w:id="253" w:author="Teh Stand" w:date="2023-10-13T10:16:00Z">
        <w:r w:rsidR="0038714A">
          <w:t>it</w:t>
        </w:r>
      </w:ins>
      <w:ins w:id="254" w:author="Teh Stand" w:date="2023-10-13T10:10:00Z">
        <w:r w:rsidR="00A6468A">
          <w:t xml:space="preserve"> can be considered to be</w:t>
        </w:r>
      </w:ins>
      <w:ins w:id="255" w:author="Teh Stand" w:date="2023-10-13T09:59:00Z">
        <w:r w:rsidR="004935F5">
          <w:t xml:space="preserve"> </w:t>
        </w:r>
      </w:ins>
      <w:ins w:id="256" w:author="Teh Stand" w:date="2023-10-13T10:09:00Z">
        <w:r w:rsidR="007B3B9C">
          <w:t>“</w:t>
        </w:r>
      </w:ins>
      <w:ins w:id="257" w:author="Teh Stand" w:date="2023-10-13T09:58:00Z">
        <w:r w:rsidR="004935F5">
          <w:t>gross</w:t>
        </w:r>
      </w:ins>
      <w:ins w:id="258" w:author="Teh Stand" w:date="2023-10-13T10:09:00Z">
        <w:r w:rsidR="007B3B9C">
          <w:t>ly</w:t>
        </w:r>
      </w:ins>
      <w:ins w:id="259" w:author="Teh Stand" w:date="2023-10-13T09:58:00Z">
        <w:r w:rsidR="004935F5">
          <w:t xml:space="preserve"> </w:t>
        </w:r>
        <w:proofErr w:type="spellStart"/>
        <w:r w:rsidR="004935F5">
          <w:t>overscale</w:t>
        </w:r>
      </w:ins>
      <w:ins w:id="260" w:author="Teh Stand" w:date="2023-10-13T10:09:00Z">
        <w:r w:rsidR="007B3B9C">
          <w:t>d</w:t>
        </w:r>
        <w:proofErr w:type="spellEnd"/>
        <w:r w:rsidR="007B3B9C">
          <w:t>”</w:t>
        </w:r>
      </w:ins>
      <w:r>
        <w:rPr>
          <w:rFonts w:cs="Arial"/>
        </w:rPr>
        <w:t>.</w:t>
      </w:r>
      <w:commentRangeEnd w:id="246"/>
      <w:r w:rsidR="00141C7E">
        <w:rPr>
          <w:rStyle w:val="CommentReference"/>
        </w:rPr>
        <w:commentReference w:id="246"/>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w:t>
      </w:r>
      <w:proofErr w:type="gramStart"/>
      <w:r w:rsidR="005134E3" w:rsidRPr="000A19BF">
        <w:rPr>
          <w:rFonts w:cs="Arial"/>
          <w:lang w:val="en-AU" w:eastAsia="en-GB"/>
        </w:rPr>
        <w:t>..*</w:t>
      </w:r>
      <w:proofErr w:type="gramEnd"/>
      <w:r w:rsidR="005134E3" w:rsidRPr="000A19BF">
        <w:rPr>
          <w:rFonts w:cs="Arial"/>
          <w:lang w:val="en-AU" w:eastAsia="en-GB"/>
        </w:rPr>
        <w:t xml:space="preserve">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ins w:id="261" w:author="Teh Stand" w:date="2023-10-13T09:45:00Z"/>
          <w:b/>
        </w:rPr>
      </w:pPr>
      <w:commentRangeStart w:id="262"/>
      <w:ins w:id="263" w:author="Teh Stand" w:date="2023-10-13T09:45:00Z">
        <w:r>
          <w:rPr>
            <w:rFonts w:cs="Arial"/>
            <w:b/>
          </w:rPr>
          <w:t>Optimum</w:t>
        </w:r>
        <w:r w:rsidRPr="000A19BF">
          <w:rPr>
            <w:rFonts w:cs="Arial"/>
            <w:b/>
          </w:rPr>
          <w:t xml:space="preserve"> Display Scale </w:t>
        </w:r>
      </w:ins>
    </w:p>
    <w:p w14:paraId="30410B14" w14:textId="77777777" w:rsidR="008616D5" w:rsidRDefault="008616D5" w:rsidP="008616D5">
      <w:pPr>
        <w:autoSpaceDE w:val="0"/>
        <w:autoSpaceDN w:val="0"/>
        <w:adjustRightInd w:val="0"/>
        <w:spacing w:after="60" w:line="240" w:lineRule="auto"/>
        <w:rPr>
          <w:ins w:id="264" w:author="Teh Stand" w:date="2023-10-13T09:46:00Z"/>
          <w:rFonts w:cs="Arial"/>
        </w:rPr>
      </w:pPr>
      <w:ins w:id="265" w:author="Teh Stand" w:date="2023-10-13T09:45:00Z">
        <w:r>
          <w:t>The maximum (largest) scale with which the data is intended to be displayed</w:t>
        </w:r>
        <w:r>
          <w:rPr>
            <w:rFonts w:cs="Arial"/>
          </w:rPr>
          <w:t>.</w:t>
        </w:r>
      </w:ins>
    </w:p>
    <w:p w14:paraId="44DD1356" w14:textId="5C09C211" w:rsidR="008616D5" w:rsidRPr="008616D5" w:rsidRDefault="008616D5" w:rsidP="008616D5">
      <w:pPr>
        <w:autoSpaceDE w:val="0"/>
        <w:autoSpaceDN w:val="0"/>
        <w:adjustRightInd w:val="0"/>
        <w:spacing w:after="120" w:line="240" w:lineRule="auto"/>
        <w:rPr>
          <w:ins w:id="266" w:author="Teh Stand" w:date="2023-10-13T09:45:00Z"/>
          <w:rFonts w:cs="Arial"/>
        </w:rPr>
      </w:pPr>
      <w:ins w:id="267" w:author="Teh Stand" w:date="2023-10-13T09:46:00Z">
        <w:r>
          <w:rPr>
            <w:rFonts w:cs="Arial"/>
            <w:lang w:val="en-AU" w:eastAsia="fr-FR"/>
          </w:rPr>
          <w:t>NOTE: Optimum Display Scale</w:t>
        </w:r>
      </w:ins>
      <w:ins w:id="268" w:author="Teh Stand" w:date="2023-10-13T09:47:00Z">
        <w:r>
          <w:rPr>
            <w:rFonts w:cs="Arial"/>
            <w:lang w:val="en-AU" w:eastAsia="fr-FR"/>
          </w:rPr>
          <w:t xml:space="preserve"> may be considered to be the compilation scale for the data</w:t>
        </w:r>
      </w:ins>
      <w:ins w:id="269" w:author="Teh Stand" w:date="2023-10-13T10:05:00Z">
        <w:r w:rsidR="007B3B9C">
          <w:rPr>
            <w:rFonts w:cs="Arial"/>
            <w:lang w:val="en-AU" w:eastAsia="fr-FR"/>
          </w:rPr>
          <w:t xml:space="preserve">, and is the reference for the </w:t>
        </w:r>
        <w:proofErr w:type="spellStart"/>
        <w:r w:rsidR="007B3B9C">
          <w:rPr>
            <w:rFonts w:cs="Arial"/>
            <w:lang w:val="en-AU" w:eastAsia="fr-FR"/>
          </w:rPr>
          <w:t>overscale</w:t>
        </w:r>
        <w:proofErr w:type="spellEnd"/>
        <w:r w:rsidR="007B3B9C">
          <w:rPr>
            <w:rFonts w:cs="Arial"/>
            <w:lang w:val="en-AU" w:eastAsia="fr-FR"/>
          </w:rPr>
          <w:t xml:space="preserve"> indication</w:t>
        </w:r>
      </w:ins>
      <w:ins w:id="270" w:author="Teh Stand" w:date="2023-10-13T09:46:00Z">
        <w:r w:rsidRPr="00693533">
          <w:rPr>
            <w:rFonts w:cs="Arial"/>
            <w:lang w:val="en-AU" w:eastAsia="fr-FR"/>
          </w:rPr>
          <w:t>.</w:t>
        </w:r>
      </w:ins>
      <w:ins w:id="271" w:author="Teh Stand" w:date="2023-10-13T09:47:00Z">
        <w:r>
          <w:rPr>
            <w:rFonts w:cs="Arial"/>
            <w:lang w:val="en-AU" w:eastAsia="fr-FR"/>
          </w:rPr>
          <w:t xml:space="preserve"> </w:t>
        </w:r>
      </w:ins>
      <w:ins w:id="272" w:author="Teh Stand" w:date="2023-10-13T09:48:00Z">
        <w:r w:rsidR="00D44394">
          <w:rPr>
            <w:rFonts w:cs="Arial"/>
            <w:lang w:val="en-AU" w:eastAsia="fr-FR"/>
          </w:rPr>
          <w:t>When the Mariner</w:t>
        </w:r>
      </w:ins>
      <w:ins w:id="273" w:author="Teh Stand" w:date="2023-10-13T09:49:00Z">
        <w:r w:rsidR="00D44394">
          <w:rPr>
            <w:rFonts w:cs="Arial"/>
            <w:lang w:val="en-AU" w:eastAsia="fr-FR"/>
          </w:rPr>
          <w:t xml:space="preserve">s Selected Viewing Scale (MSVS) is set </w:t>
        </w:r>
      </w:ins>
      <w:ins w:id="274" w:author="Teh Stand" w:date="2023-10-13T09:50:00Z">
        <w:r w:rsidR="00D44394">
          <w:rPr>
            <w:rFonts w:cs="Arial"/>
            <w:lang w:val="en-AU" w:eastAsia="fr-FR"/>
          </w:rPr>
          <w:t>to</w:t>
        </w:r>
      </w:ins>
      <w:ins w:id="275" w:author="Teh Stand" w:date="2023-10-13T09:49:00Z">
        <w:r w:rsidR="00D44394">
          <w:rPr>
            <w:rFonts w:cs="Arial"/>
            <w:lang w:val="en-AU" w:eastAsia="fr-FR"/>
          </w:rPr>
          <w:t xml:space="preserve"> a scale </w:t>
        </w:r>
      </w:ins>
      <w:ins w:id="276" w:author="Teh Stand" w:date="2023-10-13T09:50:00Z">
        <w:r w:rsidR="00D44394">
          <w:rPr>
            <w:rFonts w:cs="Arial"/>
            <w:lang w:val="en-AU" w:eastAsia="fr-FR"/>
          </w:rPr>
          <w:t xml:space="preserve">that is </w:t>
        </w:r>
      </w:ins>
      <w:ins w:id="277" w:author="Teh Stand" w:date="2023-10-13T09:49:00Z">
        <w:r w:rsidR="00D44394">
          <w:rPr>
            <w:rFonts w:cs="Arial"/>
            <w:lang w:val="en-AU" w:eastAsia="fr-FR"/>
          </w:rPr>
          <w:t>larger than Optimum Display Scale</w:t>
        </w:r>
      </w:ins>
      <w:ins w:id="278" w:author="Teh Stand" w:date="2023-10-13T09:50:00Z">
        <w:r w:rsidR="00D44394">
          <w:rPr>
            <w:rFonts w:cs="Arial"/>
            <w:lang w:val="en-AU" w:eastAsia="fr-FR"/>
          </w:rPr>
          <w:t xml:space="preserve">, this triggers the </w:t>
        </w:r>
      </w:ins>
      <w:proofErr w:type="spellStart"/>
      <w:ins w:id="279" w:author="Teh Stand" w:date="2023-10-13T09:51:00Z">
        <w:r w:rsidR="00D44394">
          <w:rPr>
            <w:rFonts w:cs="Arial"/>
            <w:lang w:val="en-AU" w:eastAsia="fr-FR"/>
          </w:rPr>
          <w:t>overscale</w:t>
        </w:r>
        <w:proofErr w:type="spellEnd"/>
        <w:r w:rsidR="00D44394">
          <w:rPr>
            <w:rFonts w:cs="Arial"/>
            <w:lang w:val="en-AU" w:eastAsia="fr-FR"/>
          </w:rPr>
          <w:t xml:space="preserve"> indication in the </w:t>
        </w:r>
      </w:ins>
      <w:ins w:id="280" w:author="Teh Stand" w:date="2023-10-13T10:13:00Z">
        <w:r w:rsidR="00A6468A">
          <w:rPr>
            <w:rFonts w:cs="Arial"/>
            <w:lang w:val="en-AU" w:eastAsia="fr-FR"/>
          </w:rPr>
          <w:t>end user system</w:t>
        </w:r>
      </w:ins>
      <w:ins w:id="281" w:author="Teh Stand" w:date="2023-10-13T09:51:00Z">
        <w:r w:rsidR="00D44394">
          <w:rPr>
            <w:rFonts w:cs="Arial"/>
            <w:lang w:val="en-AU" w:eastAsia="fr-FR"/>
          </w:rPr>
          <w:t>.</w:t>
        </w:r>
      </w:ins>
      <w:commentRangeEnd w:id="262"/>
      <w:ins w:id="282" w:author="Teh Stand" w:date="2023-10-13T11:18:00Z">
        <w:r w:rsidR="00141C7E">
          <w:rPr>
            <w:rStyle w:val="CommentReference"/>
          </w:rPr>
          <w:commentReference w:id="262"/>
        </w:r>
      </w:ins>
    </w:p>
    <w:p w14:paraId="338BBE0C" w14:textId="7D4207D0" w:rsidR="00C42F2A" w:rsidRPr="000A19BF" w:rsidRDefault="00C42F2A" w:rsidP="00C128E3">
      <w:pPr>
        <w:spacing w:after="0" w:line="240" w:lineRule="auto"/>
        <w:jc w:val="left"/>
        <w:rPr>
          <w:lang w:val="en-AU"/>
        </w:rPr>
      </w:pPr>
      <w:proofErr w:type="spellStart"/>
      <w:r w:rsidRPr="000A19BF">
        <w:rPr>
          <w:b/>
          <w:lang w:val="en-AU"/>
        </w:rPr>
        <w:t>Overscale</w:t>
      </w:r>
      <w:proofErr w:type="spellEnd"/>
    </w:p>
    <w:p w14:paraId="13069FD7" w14:textId="199370F9"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del w:id="283" w:author="Teh Stand" w:date="2023-10-13T09:56:00Z">
        <w:r w:rsidRPr="000A19BF" w:rsidDel="00080112">
          <w:rPr>
            <w:rFonts w:cs="Arial"/>
          </w:rPr>
          <w:delText xml:space="preserve">data </w:delText>
        </w:r>
      </w:del>
      <w:ins w:id="284" w:author="Teh Stand" w:date="2023-10-13T09:56:00Z">
        <w:r w:rsidR="00080112">
          <w:rPr>
            <w:rFonts w:cs="Arial"/>
          </w:rPr>
          <w:t>D</w:t>
        </w:r>
        <w:r w:rsidR="00080112" w:rsidRPr="000A19BF">
          <w:rPr>
            <w:rFonts w:cs="Arial"/>
          </w:rPr>
          <w:t xml:space="preserve">ata </w:t>
        </w:r>
      </w:ins>
      <w:del w:id="285" w:author="Teh Stand" w:date="2023-10-13T09:56:00Z">
        <w:r w:rsidRPr="000A19BF" w:rsidDel="00080112">
          <w:rPr>
            <w:rFonts w:cs="Arial"/>
          </w:rPr>
          <w:delText xml:space="preserve">producer </w:delText>
        </w:r>
      </w:del>
      <w:ins w:id="286" w:author="Teh Stand" w:date="2023-10-13T09:56:00Z">
        <w:r w:rsidR="00080112">
          <w:rPr>
            <w:rFonts w:cs="Arial"/>
          </w:rPr>
          <w:t>P</w:t>
        </w:r>
        <w:r w:rsidR="00080112" w:rsidRPr="000A19BF">
          <w:rPr>
            <w:rFonts w:cs="Arial"/>
          </w:rPr>
          <w:t xml:space="preserve">roducer </w:t>
        </w:r>
      </w:ins>
      <w:r w:rsidRPr="000A19BF">
        <w:rPr>
          <w:rFonts w:cs="Arial"/>
        </w:rPr>
        <w:t xml:space="preserve">to be the largest intended </w:t>
      </w:r>
      <w:r w:rsidR="006C31D7">
        <w:rPr>
          <w:rFonts w:cs="Arial"/>
        </w:rPr>
        <w:t>(</w:t>
      </w:r>
      <w:del w:id="287" w:author="Teh Stand" w:date="2023-10-13T09:55:00Z">
        <w:r w:rsidR="006C31D7" w:rsidDel="00080112">
          <w:rPr>
            <w:rFonts w:cs="Arial"/>
          </w:rPr>
          <w:delText>maximum</w:delText>
        </w:r>
      </w:del>
      <w:ins w:id="288" w:author="Teh Stand" w:date="2023-10-13T09:55:00Z">
        <w:r w:rsidR="00080112">
          <w:rPr>
            <w:rFonts w:cs="Arial"/>
          </w:rPr>
          <w:t>optimum</w:t>
        </w:r>
      </w:ins>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ins w:id="289" w:author="Teh Stand" w:date="2023-04-25T11:27:00Z"/>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ins w:id="290" w:author="Teh Stand" w:date="2023-04-25T11:28:00Z"/>
          <w:rFonts w:cs="Arial"/>
          <w:b/>
        </w:rPr>
      </w:pPr>
      <w:proofErr w:type="spellStart"/>
      <w:ins w:id="291" w:author="Teh Stand" w:date="2023-04-25T11:28:00Z">
        <w:r>
          <w:rPr>
            <w:rFonts w:cs="Arial"/>
            <w:b/>
          </w:rPr>
          <w:t>P</w:t>
        </w:r>
        <w:r w:rsidRPr="008D0CFF">
          <w:rPr>
            <w:rFonts w:cs="Arial"/>
            <w:b/>
          </w:rPr>
          <w:t>ointset</w:t>
        </w:r>
        <w:proofErr w:type="spellEnd"/>
      </w:ins>
    </w:p>
    <w:p w14:paraId="15F37A2C" w14:textId="6E4F51DA" w:rsidR="00074CF2" w:rsidRPr="008D0CFF" w:rsidRDefault="00074CF2" w:rsidP="00074CF2">
      <w:pPr>
        <w:spacing w:after="120" w:line="240" w:lineRule="auto"/>
        <w:rPr>
          <w:ins w:id="292" w:author="Teh Stand" w:date="2023-04-25T11:28:00Z"/>
          <w:rFonts w:cs="Arial"/>
          <w:color w:val="FF0000"/>
        </w:rPr>
      </w:pPr>
      <w:ins w:id="293" w:author="Teh Stand" w:date="2023-04-25T11:28:00Z">
        <w:r>
          <w:rPr>
            <w:rFonts w:cs="Arial"/>
            <w:color w:val="FF0000"/>
          </w:rPr>
          <w:t>D</w:t>
        </w:r>
        <w:r w:rsidRPr="008D0CFF">
          <w:rPr>
            <w:rFonts w:cs="Arial"/>
            <w:color w:val="FF0000"/>
          </w:rPr>
          <w:t>efinition required</w:t>
        </w:r>
      </w:ins>
    </w:p>
    <w:p w14:paraId="69A088E6" w14:textId="0831C9F8" w:rsidR="0017347B" w:rsidRPr="000A19BF" w:rsidRDefault="0017347B" w:rsidP="00C128E3">
      <w:pPr>
        <w:keepNext/>
        <w:keepLines/>
        <w:spacing w:after="0" w:line="240" w:lineRule="auto"/>
        <w:rPr>
          <w:b/>
          <w:lang w:val="en-AU" w:eastAsia="en-GB"/>
        </w:rPr>
      </w:pPr>
      <w:bookmarkStart w:id="294" w:name="_Toc346149790"/>
      <w:bookmarkStart w:id="295" w:name="_Toc348447694"/>
      <w:bookmarkStart w:id="296" w:name="_Toc368904933"/>
      <w:bookmarkStart w:id="297" w:name="_Toc346156164"/>
      <w:bookmarkStart w:id="298" w:name="_Toc392576969"/>
      <w:bookmarkStart w:id="299" w:name="_Toc412540106"/>
      <w:bookmarkStart w:id="300"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94"/>
    <w:bookmarkEnd w:id="295"/>
    <w:bookmarkEnd w:id="296"/>
    <w:bookmarkEnd w:id="297"/>
    <w:bookmarkEnd w:id="298"/>
    <w:bookmarkEnd w:id="299"/>
    <w:bookmarkEnd w:id="300"/>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301" w:name="_Toc368904945"/>
      <w:bookmarkStart w:id="302" w:name="_Toc392576977"/>
      <w:bookmarkStart w:id="303" w:name="_Toc412540115"/>
      <w:bookmarkStart w:id="304" w:name="_Toc439685249"/>
      <w:r w:rsidRPr="003420DB">
        <w:rPr>
          <w:b/>
        </w:rPr>
        <w:t>Warning</w:t>
      </w:r>
      <w:bookmarkEnd w:id="301"/>
      <w:bookmarkEnd w:id="302"/>
      <w:bookmarkEnd w:id="303"/>
      <w:bookmarkEnd w:id="304"/>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305" w:name="_Toc515440315"/>
      <w:bookmarkStart w:id="306" w:name="_Toc517858824"/>
      <w:bookmarkStart w:id="307" w:name="_Toc519859064"/>
      <w:bookmarkStart w:id="308" w:name="_Toc521495108"/>
      <w:bookmarkStart w:id="309" w:name="_Toc439685250"/>
      <w:bookmarkStart w:id="310" w:name="_Toc225648276"/>
      <w:bookmarkStart w:id="311" w:name="_Toc225065133"/>
      <w:bookmarkStart w:id="312" w:name="_Toc149916529"/>
      <w:bookmarkEnd w:id="305"/>
      <w:bookmarkEnd w:id="306"/>
      <w:bookmarkEnd w:id="307"/>
      <w:bookmarkEnd w:id="308"/>
      <w:r w:rsidRPr="00475FB7">
        <w:t>Abbreviations</w:t>
      </w:r>
      <w:bookmarkEnd w:id="309"/>
      <w:bookmarkEnd w:id="310"/>
      <w:bookmarkEnd w:id="311"/>
      <w:bookmarkEnd w:id="312"/>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rPr>
          <w:ins w:id="313" w:author="Teh Stand" w:date="2023-06-20T10:41:00Z"/>
        </w:rPr>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commentRangeStart w:id="314"/>
      <w:ins w:id="315" w:author="Teh Stand" w:date="2023-06-20T10:41:00Z">
        <w:r>
          <w:t>ENDS</w:t>
        </w:r>
        <w:r>
          <w:tab/>
        </w:r>
        <w:r>
          <w:tab/>
          <w:t>Electronic Navigational Data Service</w:t>
        </w:r>
      </w:ins>
      <w:commentRangeEnd w:id="314"/>
      <w:ins w:id="316" w:author="Teh Stand" w:date="2023-06-20T10:42:00Z">
        <w:r>
          <w:rPr>
            <w:rStyle w:val="CommentReference"/>
          </w:rPr>
          <w:commentReference w:id="314"/>
        </w:r>
      </w:ins>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 xml:space="preserve">International </w:t>
      </w:r>
      <w:proofErr w:type="spellStart"/>
      <w:r w:rsidRPr="003420DB">
        <w:t>Electrotechnical</w:t>
      </w:r>
      <w:proofErr w:type="spellEnd"/>
      <w:r w:rsidRPr="003420DB">
        <w:t xml:space="preserve">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commentRangeStart w:id="317"/>
      <w:ins w:id="318" w:author="Teh Stand" w:date="2023-06-20T11:19:00Z">
        <w:r w:rsidR="004C3CAE">
          <w:t xml:space="preserve">S-100WG </w:t>
        </w:r>
      </w:ins>
      <w:ins w:id="319" w:author="Teh Stand" w:date="2023-06-20T11:20:00Z">
        <w:r w:rsidR="004C3CAE">
          <w:t>–</w:t>
        </w:r>
        <w:commentRangeEnd w:id="317"/>
        <w:r w:rsidR="004C3CAE">
          <w:rPr>
            <w:rStyle w:val="CommentReference"/>
          </w:rPr>
          <w:commentReference w:id="317"/>
        </w:r>
      </w:ins>
      <w:ins w:id="320" w:author="Teh Stand" w:date="2023-06-20T11:19:00Z">
        <w:r w:rsidR="004C3CAE">
          <w:t xml:space="preserve"> </w:t>
        </w:r>
      </w:ins>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 xml:space="preserve">Extensible </w:t>
      </w:r>
      <w:proofErr w:type="spellStart"/>
      <w:r w:rsidRPr="003420DB">
        <w:t>Markup</w:t>
      </w:r>
      <w:proofErr w:type="spellEnd"/>
      <w:r w:rsidRPr="003420DB">
        <w:t xml:space="preserve">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321" w:name="_Toc517858826"/>
      <w:bookmarkStart w:id="322" w:name="_Toc519859066"/>
      <w:bookmarkStart w:id="323" w:name="_Toc521495110"/>
      <w:bookmarkStart w:id="324" w:name="_Toc225648277"/>
      <w:bookmarkStart w:id="325" w:name="_Toc225065134"/>
      <w:bookmarkStart w:id="326" w:name="_Toc439685251"/>
      <w:bookmarkStart w:id="327" w:name="_Toc149916530"/>
      <w:bookmarkEnd w:id="321"/>
      <w:bookmarkEnd w:id="322"/>
      <w:bookmarkEnd w:id="323"/>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324"/>
      <w:bookmarkEnd w:id="325"/>
      <w:bookmarkEnd w:id="326"/>
      <w:bookmarkEnd w:id="327"/>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atalogue</w:t>
      </w:r>
      <w:proofErr w:type="gramStart"/>
      <w:r w:rsidRPr="00693533">
        <w:t xml:space="preserve">. </w:t>
      </w:r>
      <w:r w:rsidR="00953516" w:rsidRPr="00693533">
        <w:t xml:space="preserve"> </w:t>
      </w:r>
      <w:proofErr w:type="gramEnd"/>
      <w:r w:rsidRPr="00693533">
        <w:t xml:space="preserve">The display of features is defined by the symbols and rule sets contained in the </w:t>
      </w:r>
      <w:r w:rsidR="00E07D00">
        <w:t>P</w:t>
      </w:r>
      <w:r w:rsidRPr="00693533">
        <w:t xml:space="preserve">ortrayal </w:t>
      </w:r>
      <w:r w:rsidR="00E07D00">
        <w:t>C</w:t>
      </w:r>
      <w:r w:rsidRPr="00693533">
        <w:t>atalogue. The Data Classification and Encoding Guide (DCEG) provides guidance on how data product content must be captured</w:t>
      </w:r>
      <w:proofErr w:type="gramStart"/>
      <w:r w:rsidRPr="00693533">
        <w:t xml:space="preserve">. </w:t>
      </w:r>
      <w:r w:rsidR="00953516" w:rsidRPr="00693533">
        <w:t xml:space="preserve"> </w:t>
      </w:r>
      <w:proofErr w:type="gramEnd"/>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328" w:name="_Toc439685252"/>
      <w:bookmarkStart w:id="329" w:name="_Toc149916531"/>
      <w:r w:rsidRPr="004E17D6">
        <w:t xml:space="preserve">Data </w:t>
      </w:r>
      <w:r w:rsidR="00F564D2">
        <w:t>P</w:t>
      </w:r>
      <w:r w:rsidR="00F564D2" w:rsidRPr="004E17D6">
        <w:t xml:space="preserve">roduct </w:t>
      </w:r>
      <w:r w:rsidR="00F564D2">
        <w:t>S</w:t>
      </w:r>
      <w:r w:rsidR="00F564D2" w:rsidRPr="004E17D6">
        <w:t xml:space="preserve">pecification </w:t>
      </w:r>
      <w:bookmarkEnd w:id="328"/>
      <w:r w:rsidR="00C11CC2">
        <w:t>m</w:t>
      </w:r>
      <w:r w:rsidR="00F564D2" w:rsidRPr="004E17D6">
        <w:t>etadata</w:t>
      </w:r>
      <w:bookmarkEnd w:id="329"/>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w:t>
      </w:r>
      <w:proofErr w:type="gramStart"/>
      <w:r w:rsidRPr="00C11CC2">
        <w:t xml:space="preserve">.  </w:t>
      </w:r>
      <w:proofErr w:type="gramEnd"/>
      <w:r w:rsidRPr="00C11CC2">
        <w:t>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2E0A3F2B"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proofErr w:type="gramStart"/>
      <w:r w:rsidRPr="00693533">
        <w:t>.</w:t>
      </w:r>
      <w:proofErr w:type="gramEnd"/>
      <w:del w:id="330" w:author="Teh Stand" w:date="2023-10-25T10:07:00Z">
        <w:r w:rsidRPr="00693533" w:rsidDel="000400D3">
          <w:delText>0</w:delText>
        </w:r>
      </w:del>
      <w:ins w:id="331" w:author="Teh Stand" w:date="2023-10-25T10:07:00Z">
        <w:r w:rsidR="000400D3">
          <w:t>1</w:t>
        </w:r>
      </w:ins>
      <w:r w:rsidRPr="00693533">
        <w:t>.0</w:t>
      </w:r>
    </w:p>
    <w:p w14:paraId="40350BEB" w14:textId="03D4E56B" w:rsidR="00E73EDF" w:rsidRPr="003420DB" w:rsidRDefault="007653F1" w:rsidP="00C128E3">
      <w:pPr>
        <w:spacing w:after="120" w:line="240" w:lineRule="auto"/>
      </w:pPr>
      <w:r w:rsidRPr="00693533">
        <w:rPr>
          <w:b/>
          <w:sz w:val="22"/>
        </w:rPr>
        <w:t>S-101 Version:</w:t>
      </w:r>
      <w:r w:rsidRPr="00693533">
        <w:t xml:space="preserve"> </w:t>
      </w:r>
      <w:r w:rsidRPr="00693533">
        <w:tab/>
        <w:t>1</w:t>
      </w:r>
      <w:proofErr w:type="gramStart"/>
      <w:r w:rsidRPr="00693533">
        <w:t>.</w:t>
      </w:r>
      <w:proofErr w:type="gramEnd"/>
      <w:del w:id="332" w:author="Teh Stand" w:date="2023-10-25T10:07:00Z">
        <w:r w:rsidR="00A3264E" w:rsidDel="000400D3">
          <w:delText>1</w:delText>
        </w:r>
      </w:del>
      <w:ins w:id="333" w:author="Teh Stand" w:date="2023-10-25T10:07:00Z">
        <w:r w:rsidR="000400D3">
          <w:t>2</w:t>
        </w:r>
      </w:ins>
      <w:r w:rsidRPr="00693533">
        <w:t xml:space="preserve">.0 </w:t>
      </w:r>
    </w:p>
    <w:p w14:paraId="4E17074B" w14:textId="61304E03"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del w:id="334" w:author="Teh Stand" w:date="2023-10-25T10:07:00Z">
        <w:r w:rsidR="00076399" w:rsidRPr="000400D3" w:rsidDel="000400D3">
          <w:rPr>
            <w:color w:val="FF0000"/>
            <w:rPrChange w:id="335" w:author="Teh Stand" w:date="2023-10-25T10:07:00Z">
              <w:rPr/>
            </w:rPrChange>
          </w:rPr>
          <w:delText>March</w:delText>
        </w:r>
        <w:r w:rsidRPr="00E046B0" w:rsidDel="000400D3">
          <w:delText xml:space="preserve"> </w:delText>
        </w:r>
      </w:del>
      <w:proofErr w:type="spellStart"/>
      <w:ins w:id="336" w:author="Teh Stand" w:date="2023-10-25T10:07:00Z">
        <w:r w:rsidR="000400D3">
          <w:rPr>
            <w:color w:val="FF0000"/>
          </w:rPr>
          <w:t>Xxxx</w:t>
        </w:r>
        <w:proofErr w:type="spellEnd"/>
        <w:r w:rsidR="000400D3" w:rsidRPr="00E046B0">
          <w:t xml:space="preserve"> </w:t>
        </w:r>
      </w:ins>
      <w:r w:rsidR="00076399" w:rsidRPr="00E046B0">
        <w:t>20</w:t>
      </w:r>
      <w:r w:rsidR="00076399">
        <w:t>23</w:t>
      </w:r>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93533" w:rsidRDefault="007653F1" w:rsidP="00C128E3">
      <w:pPr>
        <w:widowControl w:val="0"/>
        <w:spacing w:after="0" w:line="240" w:lineRule="auto"/>
        <w:ind w:left="1360" w:firstLine="340"/>
        <w:jc w:val="left"/>
      </w:pPr>
      <w:r w:rsidRPr="00693533">
        <w:t>4</w:t>
      </w:r>
      <w:r w:rsidR="008E3218">
        <w:t>b</w:t>
      </w:r>
      <w:r w:rsidRPr="00693533">
        <w:t xml:space="preserve"> Quai Antoine 1er</w:t>
      </w:r>
    </w:p>
    <w:p w14:paraId="2BC88522" w14:textId="77777777" w:rsidR="00E73EDF" w:rsidRPr="00693533" w:rsidRDefault="007653F1" w:rsidP="00C128E3">
      <w:pPr>
        <w:widowControl w:val="0"/>
        <w:spacing w:after="0" w:line="240" w:lineRule="auto"/>
        <w:ind w:left="1360" w:firstLine="340"/>
        <w:jc w:val="left"/>
      </w:pPr>
      <w:r w:rsidRPr="00693533">
        <w:t>B.P. 445</w:t>
      </w:r>
    </w:p>
    <w:p w14:paraId="46A82B23" w14:textId="77777777" w:rsidR="00E73EDF" w:rsidRDefault="007653F1" w:rsidP="00C128E3">
      <w:pPr>
        <w:widowControl w:val="0"/>
        <w:spacing w:after="0" w:line="240" w:lineRule="auto"/>
        <w:ind w:left="1700"/>
        <w:jc w:val="left"/>
      </w:pPr>
      <w:r w:rsidRPr="00693533">
        <w:t>MC 98011 MONACO CEDEX</w:t>
      </w:r>
      <w:r w:rsidRPr="00693533">
        <w:br/>
        <w:t>Telephone: +377 93 10 81 00</w:t>
      </w:r>
      <w:r w:rsidRPr="00693533">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5"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6"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337" w:name="_Toc439685253"/>
      <w:bookmarkStart w:id="338" w:name="_Toc149916532"/>
      <w:r w:rsidRPr="00693533">
        <w:rPr>
          <w:lang w:val="en-US" w:eastAsia="en-US"/>
        </w:rPr>
        <w:t xml:space="preserve">IHO Product Specification </w:t>
      </w:r>
      <w:r w:rsidR="002A15B8">
        <w:rPr>
          <w:lang w:val="en-US" w:eastAsia="en-US"/>
        </w:rPr>
        <w:t>m</w:t>
      </w:r>
      <w:r w:rsidRPr="00693533">
        <w:rPr>
          <w:lang w:val="en-US" w:eastAsia="en-US"/>
        </w:rPr>
        <w:t>aintenance</w:t>
      </w:r>
      <w:bookmarkEnd w:id="337"/>
      <w:bookmarkEnd w:id="338"/>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39" w:name="_Toc149916533"/>
      <w:r w:rsidRPr="00693533">
        <w:rPr>
          <w:lang w:val="en-US" w:eastAsia="en-US"/>
        </w:rPr>
        <w:t>Introduction</w:t>
      </w:r>
      <w:bookmarkEnd w:id="339"/>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40" w:name="_Toc149916534"/>
      <w:r w:rsidRPr="00693533">
        <w:rPr>
          <w:lang w:val="en-US" w:eastAsia="en-US"/>
        </w:rPr>
        <w:t>New Edition</w:t>
      </w:r>
      <w:bookmarkEnd w:id="340"/>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41" w:name="_Toc149916535"/>
      <w:r w:rsidRPr="00E046B0">
        <w:rPr>
          <w:lang w:val="en-US" w:eastAsia="en-US"/>
        </w:rPr>
        <w:t>Revision</w:t>
      </w:r>
      <w:bookmarkEnd w:id="341"/>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342" w:name="_Toc149916536"/>
      <w:r w:rsidRPr="00E046B0">
        <w:rPr>
          <w:lang w:val="en-US" w:eastAsia="en-US"/>
        </w:rPr>
        <w:t>Clarification</w:t>
      </w:r>
      <w:bookmarkEnd w:id="342"/>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343" w:name="_Toc149916537"/>
      <w:r w:rsidRPr="004E17D6">
        <w:t xml:space="preserve">Version </w:t>
      </w:r>
      <w:r w:rsidR="00456219">
        <w:t>n</w:t>
      </w:r>
      <w:r w:rsidRPr="004E17D6">
        <w:t>umbers</w:t>
      </w:r>
      <w:bookmarkEnd w:id="343"/>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344" w:name="_Toc225648278"/>
      <w:bookmarkStart w:id="345" w:name="_Toc225065135"/>
      <w:bookmarkStart w:id="346" w:name="_Toc439685254"/>
      <w:bookmarkStart w:id="347" w:name="_Toc149916538"/>
      <w:r w:rsidRPr="00693533">
        <w:lastRenderedPageBreak/>
        <w:t>Specification Scope</w:t>
      </w:r>
      <w:bookmarkEnd w:id="344"/>
      <w:bookmarkEnd w:id="345"/>
      <w:bookmarkEnd w:id="346"/>
      <w:bookmarkEnd w:id="347"/>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348" w:name="_Toc225065136"/>
      <w:bookmarkStart w:id="349" w:name="_Toc225648279"/>
      <w:bookmarkStart w:id="350" w:name="_Toc439685255"/>
      <w:bookmarkStart w:id="351" w:name="_Toc149916539"/>
      <w:r w:rsidRPr="00693533">
        <w:t xml:space="preserve">Dataset </w:t>
      </w:r>
      <w:bookmarkEnd w:id="348"/>
      <w:bookmarkEnd w:id="349"/>
      <w:r w:rsidRPr="00693533">
        <w:t>Identification</w:t>
      </w:r>
      <w:bookmarkEnd w:id="350"/>
      <w:bookmarkEnd w:id="351"/>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61D297B6"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commentRangeStart w:id="352"/>
      <w:del w:id="353" w:author="Teh Stand" w:date="2023-10-13T10:18:00Z">
        <w:r w:rsidRPr="00693533" w:rsidDel="0038714A">
          <w:delText xml:space="preserve">maximum </w:delText>
        </w:r>
      </w:del>
      <w:ins w:id="354" w:author="Teh Stand" w:date="2023-10-13T10:18:00Z">
        <w:r w:rsidR="0038714A">
          <w:t>opt</w:t>
        </w:r>
        <w:r w:rsidR="0038714A" w:rsidRPr="00693533">
          <w:t xml:space="preserve">imum </w:t>
        </w:r>
      </w:ins>
      <w:r w:rsidRPr="00693533">
        <w:t xml:space="preserve">display scale. Each </w:t>
      </w:r>
      <w:r w:rsidRPr="00693533">
        <w:rPr>
          <w:b/>
        </w:rPr>
        <w:t>Data Coverage</w:t>
      </w:r>
      <w:r w:rsidRPr="00693533">
        <w:t xml:space="preserve"> </w:t>
      </w:r>
      <w:r w:rsidR="000F66B6">
        <w:t xml:space="preserve">feature </w:t>
      </w:r>
      <w:r w:rsidRPr="00693533">
        <w:t>must also carry a value for</w:t>
      </w:r>
      <w:ins w:id="355" w:author="Teh Stand" w:date="2023-10-13T10:18:00Z">
        <w:r w:rsidR="0038714A">
          <w:t xml:space="preserve"> maximum and</w:t>
        </w:r>
      </w:ins>
      <w:r w:rsidRPr="00693533">
        <w:t xml:space="preserve"> minimum display scale. Values must be taken from the following </w:t>
      </w:r>
      <w:r w:rsidR="004C7DE3">
        <w:t>T</w:t>
      </w:r>
      <w:r w:rsidRPr="00693533">
        <w:t>able:</w:t>
      </w:r>
    </w:p>
    <w:p w14:paraId="6DB4890C" w14:textId="67130DD6"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2855F1">
        <w:rPr>
          <w:noProof/>
          <w:sz w:val="18"/>
          <w:szCs w:val="18"/>
        </w:rPr>
        <w:t>1</w:t>
      </w:r>
      <w:r w:rsidRPr="007F078C">
        <w:rPr>
          <w:sz w:val="18"/>
          <w:szCs w:val="18"/>
        </w:rPr>
        <w:fldChar w:fldCharType="end"/>
      </w:r>
      <w:r w:rsidRPr="007F078C">
        <w:rPr>
          <w:sz w:val="18"/>
          <w:szCs w:val="18"/>
        </w:rPr>
        <w:t xml:space="preserve"> – ENC Minimum Display</w:t>
      </w:r>
      <w:ins w:id="356" w:author="Teh Stand" w:date="2023-10-13T10:18:00Z">
        <w:r w:rsidR="0038714A">
          <w:rPr>
            <w:sz w:val="18"/>
            <w:szCs w:val="18"/>
          </w:rPr>
          <w:t>, Optimum Display</w:t>
        </w:r>
      </w:ins>
      <w:r w:rsidRPr="007F078C">
        <w:rPr>
          <w:sz w:val="18"/>
          <w:szCs w:val="18"/>
        </w:rPr>
        <w:t xml:space="preserve"> and Maximum Display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774710B5" w:rsidR="00E73EDF" w:rsidRPr="00693533" w:rsidRDefault="007653F1" w:rsidP="000B61DB">
            <w:pPr>
              <w:pStyle w:val="Tabletext9"/>
              <w:spacing w:line="240" w:lineRule="auto"/>
            </w:pPr>
            <w:r w:rsidRPr="00693533">
              <w:t xml:space="preserve">NULL (only allowed on minimum display scale where the </w:t>
            </w:r>
            <w:del w:id="357" w:author="Teh Stand" w:date="2023-10-13T10:19:00Z">
              <w:r w:rsidRPr="00693533" w:rsidDel="0038714A">
                <w:delText xml:space="preserve">maximum </w:delText>
              </w:r>
            </w:del>
            <w:ins w:id="358" w:author="Teh Stand" w:date="2023-10-13T10:19:00Z">
              <w:r w:rsidR="0038714A">
                <w:t>optimum</w:t>
              </w:r>
              <w:r w:rsidR="0038714A" w:rsidRPr="00693533">
                <w:t xml:space="preserve"> </w:t>
              </w:r>
            </w:ins>
            <w:r w:rsidRPr="00693533">
              <w:t>display scale = 10,000,000</w:t>
            </w:r>
            <w:ins w:id="359" w:author="Teh Stand" w:date="2023-10-24T11:06:00Z">
              <w:r w:rsidR="000B61DB">
                <w:t xml:space="preserve">; and </w:t>
              </w:r>
            </w:ins>
            <w:ins w:id="360" w:author="Teh Stand" w:date="2023-10-24T11:09:00Z">
              <w:r w:rsidR="008F2408">
                <w:t xml:space="preserve">on </w:t>
              </w:r>
            </w:ins>
            <w:ins w:id="361" w:author="Teh Stand" w:date="2023-10-24T11:06:00Z">
              <w:r w:rsidR="000B61DB" w:rsidRPr="00693533">
                <w:t>m</w:t>
              </w:r>
              <w:r w:rsidR="000B61DB">
                <w:t>ax</w:t>
              </w:r>
              <w:r w:rsidR="000B61DB" w:rsidRPr="00693533">
                <w:t xml:space="preserve">imum display scale where the </w:t>
              </w:r>
              <w:r w:rsidR="000B61DB">
                <w:t>optimum</w:t>
              </w:r>
              <w:r w:rsidR="000B61DB" w:rsidRPr="00693533">
                <w:t xml:space="preserve"> display scale = </w:t>
              </w:r>
              <w:r w:rsidR="000B61DB">
                <w:t>1</w:t>
              </w:r>
              <w:r w:rsidR="000B61DB" w:rsidRPr="00693533">
                <w:t>,000</w:t>
              </w:r>
            </w:ins>
            <w:r w:rsidRPr="00693533">
              <w:t>)</w:t>
            </w:r>
          </w:p>
        </w:tc>
      </w:tr>
      <w:commentRangeEnd w:id="352"/>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141C7E" w:rsidP="00C128E3">
            <w:pPr>
              <w:pStyle w:val="Tabletext9"/>
              <w:spacing w:line="240" w:lineRule="auto"/>
            </w:pPr>
            <w:r>
              <w:rPr>
                <w:rStyle w:val="CommentReference"/>
              </w:rPr>
              <w:commentReference w:id="352"/>
            </w:r>
            <w:r w:rsidR="007653F1"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68BF6162" w:rsidR="00E73EDF" w:rsidRPr="00693533" w:rsidRDefault="007653F1" w:rsidP="00C128E3">
            <w:pPr>
              <w:pStyle w:val="Tabletext9"/>
              <w:keepNext/>
              <w:spacing w:line="240" w:lineRule="auto"/>
            </w:pPr>
            <w:r w:rsidRPr="00693533">
              <w:lastRenderedPageBreak/>
              <w:t>1:1,000</w:t>
            </w:r>
            <w:r w:rsidR="00E33502">
              <w:t xml:space="preserve"> (only allowed on</w:t>
            </w:r>
            <w:ins w:id="362" w:author="Teh Stand" w:date="2023-10-13T10:19:00Z">
              <w:r w:rsidR="0038714A">
                <w:t xml:space="preserve"> </w:t>
              </w:r>
              <w:commentRangeStart w:id="363"/>
              <w:r w:rsidR="0038714A">
                <w:t>optimum and</w:t>
              </w:r>
            </w:ins>
            <w:commentRangeEnd w:id="363"/>
            <w:ins w:id="364" w:author="Teh Stand" w:date="2023-10-13T11:18:00Z">
              <w:r w:rsidR="00141C7E">
                <w:rPr>
                  <w:rStyle w:val="CommentReference"/>
                </w:rPr>
                <w:commentReference w:id="363"/>
              </w:r>
            </w:ins>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365" w:name="_Toc439685256"/>
      <w:bookmarkStart w:id="366" w:name="_Toc225648280"/>
      <w:bookmarkStart w:id="367" w:name="_Toc225065137"/>
      <w:bookmarkStart w:id="368" w:name="_Toc149916540"/>
      <w:r w:rsidRPr="00693533">
        <w:t xml:space="preserve">Data Content and </w:t>
      </w:r>
      <w:bookmarkEnd w:id="365"/>
      <w:bookmarkEnd w:id="366"/>
      <w:bookmarkEnd w:id="367"/>
      <w:r w:rsidR="001360F7">
        <w:t>S</w:t>
      </w:r>
      <w:r w:rsidR="001360F7" w:rsidRPr="00693533">
        <w:t>tructure</w:t>
      </w:r>
      <w:bookmarkEnd w:id="368"/>
    </w:p>
    <w:p w14:paraId="08016BFC" w14:textId="77777777" w:rsidR="00E73EDF" w:rsidRPr="00693533" w:rsidRDefault="007653F1" w:rsidP="00C128E3">
      <w:pPr>
        <w:pStyle w:val="Heading2"/>
        <w:tabs>
          <w:tab w:val="clear" w:pos="540"/>
        </w:tabs>
        <w:spacing w:before="120" w:after="200" w:line="240" w:lineRule="auto"/>
        <w:ind w:left="709" w:hanging="709"/>
      </w:pPr>
      <w:bookmarkStart w:id="369" w:name="_Toc439685257"/>
      <w:bookmarkStart w:id="370" w:name="_Toc149916541"/>
      <w:bookmarkStart w:id="371" w:name="_Toc225065138"/>
      <w:bookmarkStart w:id="372" w:name="_Toc225648281"/>
      <w:r w:rsidRPr="00693533">
        <w:t>Introduction</w:t>
      </w:r>
      <w:bookmarkEnd w:id="369"/>
      <w:bookmarkEnd w:id="370"/>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373" w:name="_Toc439685258"/>
      <w:bookmarkStart w:id="374" w:name="_Toc149916542"/>
      <w:r w:rsidRPr="004E17D6">
        <w:t>Application Schema</w:t>
      </w:r>
      <w:bookmarkEnd w:id="371"/>
      <w:bookmarkEnd w:id="372"/>
      <w:bookmarkEnd w:id="373"/>
      <w:bookmarkEnd w:id="374"/>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375" w:name="_Toc225648301"/>
      <w:bookmarkStart w:id="376" w:name="_Toc225065158"/>
      <w:bookmarkStart w:id="377" w:name="_Toc439685259"/>
      <w:bookmarkStart w:id="378" w:name="_Toc149916543"/>
      <w:bookmarkStart w:id="379" w:name="_Toc225648282"/>
      <w:bookmarkStart w:id="380" w:name="_Toc225065139"/>
      <w:r w:rsidRPr="00693533">
        <w:t>Feature Catalogue</w:t>
      </w:r>
      <w:bookmarkEnd w:id="375"/>
      <w:bookmarkEnd w:id="376"/>
      <w:bookmarkEnd w:id="377"/>
      <w:bookmarkEnd w:id="378"/>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81" w:name="_Toc439685260"/>
      <w:bookmarkStart w:id="382" w:name="_Toc149916544"/>
      <w:r w:rsidRPr="00693533">
        <w:rPr>
          <w:lang w:eastAsia="en-US"/>
        </w:rPr>
        <w:t>Introduction</w:t>
      </w:r>
      <w:bookmarkEnd w:id="381"/>
      <w:bookmarkEnd w:id="382"/>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383" w:name="_Toc439685261"/>
      <w:bookmarkStart w:id="384" w:name="_Toc149916545"/>
      <w:r w:rsidRPr="004E17D6">
        <w:t xml:space="preserve">Feature </w:t>
      </w:r>
      <w:r w:rsidR="005E656F">
        <w:t>t</w:t>
      </w:r>
      <w:r w:rsidRPr="004E17D6">
        <w:t>ypes</w:t>
      </w:r>
      <w:bookmarkEnd w:id="383"/>
      <w:bookmarkEnd w:id="384"/>
      <w:r w:rsidRPr="004E17D6">
        <w:t xml:space="preserve"> </w:t>
      </w:r>
      <w:bookmarkEnd w:id="379"/>
      <w:bookmarkEnd w:id="380"/>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85" w:name="_Toc225065140"/>
      <w:bookmarkStart w:id="386"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1B02E60A" w:rsidR="004C0C67" w:rsidRPr="00693533" w:rsidRDefault="004C0C67" w:rsidP="00C128E3">
      <w:pPr>
        <w:spacing w:after="120" w:line="240" w:lineRule="auto"/>
      </w:pPr>
      <w:r>
        <w:rPr>
          <w:rFonts w:eastAsia="Times New Roman" w:cs="Arial"/>
          <w:lang w:eastAsia="en-US"/>
        </w:rPr>
        <w:t xml:space="preserve">Details of </w:t>
      </w:r>
      <w:commentRangeStart w:id="387"/>
      <w:ins w:id="388" w:author="Teh Stand" w:date="2023-06-20T11:22:00Z">
        <w:r w:rsidR="004C3CAE">
          <w:rPr>
            <w:rFonts w:eastAsia="Times New Roman" w:cs="Arial"/>
            <w:lang w:eastAsia="en-US"/>
          </w:rPr>
          <w:t xml:space="preserve">geographic </w:t>
        </w:r>
      </w:ins>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del w:id="389" w:author="Teh Stand" w:date="2023-06-20T11:22:00Z">
        <w:r w:rsidDel="004C3CAE">
          <w:rPr>
            <w:rFonts w:eastAsia="Times New Roman" w:cs="Arial"/>
            <w:lang w:eastAsia="en-US"/>
          </w:rPr>
          <w:delText>23</w:delText>
        </w:r>
      </w:del>
      <w:ins w:id="390" w:author="Teh Stand" w:date="2023-06-20T11:22:00Z">
        <w:r w:rsidR="004C3CAE">
          <w:rPr>
            <w:rFonts w:eastAsia="Times New Roman" w:cs="Arial"/>
            <w:lang w:eastAsia="en-US"/>
          </w:rPr>
          <w:t>22</w:t>
        </w:r>
      </w:ins>
      <w:commentRangeEnd w:id="387"/>
      <w:ins w:id="391" w:author="Teh Stand" w:date="2023-06-20T11:23:00Z">
        <w:r w:rsidR="004C3CAE">
          <w:rPr>
            <w:rStyle w:val="CommentReference"/>
          </w:rPr>
          <w:commentReference w:id="387"/>
        </w:r>
      </w:ins>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392" w:name="_Toc225065145"/>
      <w:bookmarkStart w:id="393" w:name="_Toc225648288"/>
      <w:r w:rsidRPr="00693533">
        <w:lastRenderedPageBreak/>
        <w:t xml:space="preserve">Skin of the Earth </w:t>
      </w:r>
      <w:bookmarkEnd w:id="392"/>
      <w:bookmarkEnd w:id="393"/>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94"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394"/>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385"/>
      <w:bookmarkEnd w:id="386"/>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395" w:name="_Toc225648284"/>
      <w:bookmarkStart w:id="396"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97" w:name="_Toc439685262"/>
      <w:bookmarkStart w:id="398" w:name="_Toc149916546"/>
      <w:bookmarkStart w:id="399" w:name="_Toc225648285"/>
      <w:bookmarkStart w:id="400" w:name="_Toc225065142"/>
      <w:bookmarkEnd w:id="395"/>
      <w:bookmarkEnd w:id="396"/>
      <w:r w:rsidRPr="00693533">
        <w:t xml:space="preserve">Feature </w:t>
      </w:r>
      <w:r w:rsidR="005E656F">
        <w:t>r</w:t>
      </w:r>
      <w:r w:rsidRPr="00693533">
        <w:t>elationship</w:t>
      </w:r>
      <w:bookmarkEnd w:id="397"/>
      <w:r w:rsidR="005E656F">
        <w:t>s</w:t>
      </w:r>
      <w:bookmarkEnd w:id="398"/>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401" w:name="_Ref307922365"/>
      <w:r w:rsidRPr="004E17D6">
        <w:t xml:space="preserve">Feature </w:t>
      </w:r>
      <w:r w:rsidR="00BE2B82">
        <w:t>a</w:t>
      </w:r>
      <w:r w:rsidRPr="004E17D6">
        <w:t>ssociation</w:t>
      </w:r>
      <w:bookmarkEnd w:id="401"/>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14A2F4A8" w:rsidR="00E73EDF" w:rsidRPr="00BE2B82" w:rsidRDefault="007653F1" w:rsidP="00BE2B82">
      <w:pPr>
        <w:pStyle w:val="Small"/>
        <w:spacing w:before="0" w:after="120"/>
        <w:jc w:val="both"/>
        <w:rPr>
          <w:sz w:val="20"/>
          <w:szCs w:val="20"/>
        </w:rPr>
      </w:pPr>
      <w:r w:rsidRPr="00BE2B82">
        <w:rPr>
          <w:sz w:val="20"/>
          <w:szCs w:val="20"/>
        </w:rPr>
        <w:t>EXAMPLE</w:t>
      </w:r>
      <w:r w:rsidR="00BE2B82" w:rsidRPr="00BE2B82">
        <w:rPr>
          <w:sz w:val="20"/>
          <w:szCs w:val="20"/>
        </w:rPr>
        <w:t xml:space="preserve">: </w:t>
      </w:r>
      <w:r w:rsidRPr="00BE2B82">
        <w:rPr>
          <w:sz w:val="20"/>
          <w:szCs w:val="20"/>
        </w:rPr>
        <w:t xml:space="preserve">A </w:t>
      </w:r>
      <w:r w:rsidRPr="00BE2B82">
        <w:rPr>
          <w:b/>
          <w:sz w:val="20"/>
          <w:szCs w:val="20"/>
        </w:rPr>
        <w:t>Caution Area</w:t>
      </w:r>
      <w:r w:rsidRPr="00BE2B82">
        <w:rPr>
          <w:sz w:val="20"/>
          <w:szCs w:val="20"/>
        </w:rPr>
        <w:t xml:space="preserve"> feature provides additional caution information to the </w:t>
      </w:r>
      <w:r w:rsidRPr="00BE2B82">
        <w:rPr>
          <w:b/>
          <w:sz w:val="20"/>
          <w:szCs w:val="20"/>
        </w:rPr>
        <w:t>Archipelagic Sea Lane</w:t>
      </w:r>
      <w:r w:rsidRPr="00BE2B82">
        <w:rPr>
          <w:sz w:val="20"/>
          <w:szCs w:val="20"/>
        </w:rPr>
        <w:t xml:space="preserve"> feature</w:t>
      </w:r>
      <w:proofErr w:type="gramStart"/>
      <w:r w:rsidRPr="00BE2B82">
        <w:rPr>
          <w:sz w:val="20"/>
          <w:szCs w:val="20"/>
        </w:rPr>
        <w:t xml:space="preserve">. </w:t>
      </w:r>
      <w:r w:rsidR="00037650" w:rsidRPr="00BE2B82">
        <w:rPr>
          <w:sz w:val="20"/>
          <w:szCs w:val="20"/>
        </w:rPr>
        <w:t xml:space="preserve"> </w:t>
      </w:r>
      <w:proofErr w:type="gramEnd"/>
      <w:r w:rsidRPr="00BE2B82">
        <w:rPr>
          <w:sz w:val="20"/>
          <w:szCs w:val="20"/>
        </w:rPr>
        <w:t xml:space="preserve">An association named </w:t>
      </w:r>
      <w:r w:rsidRPr="00BE2B82">
        <w:rPr>
          <w:b/>
          <w:sz w:val="20"/>
          <w:szCs w:val="20"/>
        </w:rPr>
        <w:t xml:space="preserve">Caution Area Association </w:t>
      </w:r>
      <w:r w:rsidRPr="00BE2B82">
        <w:rPr>
          <w:sz w:val="20"/>
          <w:szCs w:val="20"/>
        </w:rPr>
        <w:t>is used to relate the two features; roles are used to convey the meaning of the relationship.</w:t>
      </w:r>
    </w:p>
    <w:p w14:paraId="23B5B3BF" w14:textId="60F1E6A9" w:rsidR="00DC678D" w:rsidRPr="004E17D6" w:rsidRDefault="00944FBE" w:rsidP="00C128E3">
      <w:pPr>
        <w:pStyle w:val="Small"/>
        <w:spacing w:before="0" w:after="240"/>
        <w:jc w:val="center"/>
        <w:rPr>
          <w:sz w:val="18"/>
          <w:szCs w:val="18"/>
        </w:rPr>
      </w:pPr>
      <w:r w:rsidRPr="0076198D">
        <w:rPr>
          <w:noProof/>
          <w:sz w:val="18"/>
          <w:szCs w:val="18"/>
          <w:lang w:val="fr-FR" w:eastAsia="fr-FR"/>
        </w:rPr>
        <w:drawing>
          <wp:inline distT="0" distB="0" distL="0" distR="0" wp14:anchorId="3B2AC247" wp14:editId="726BF24F">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27"/>
                    <a:stretch>
                      <a:fillRect/>
                    </a:stretch>
                  </pic:blipFill>
                  <pic:spPr bwMode="auto">
                    <a:xfrm>
                      <a:off x="0" y="0"/>
                      <a:ext cx="5429250" cy="857250"/>
                    </a:xfrm>
                    <a:prstGeom prst="rect">
                      <a:avLst/>
                    </a:prstGeom>
                    <a:noFill/>
                    <a:ln>
                      <a:noFill/>
                    </a:ln>
                  </pic:spPr>
                </pic:pic>
              </a:graphicData>
            </a:graphic>
          </wp:inline>
        </w:drawing>
      </w:r>
    </w:p>
    <w:p w14:paraId="01161A36" w14:textId="5AB09D5E" w:rsidR="00E73EDF" w:rsidRPr="002F51E7" w:rsidRDefault="007653F1" w:rsidP="00C128E3">
      <w:pPr>
        <w:pStyle w:val="Caption"/>
        <w:spacing w:line="240" w:lineRule="auto"/>
        <w:jc w:val="center"/>
        <w:rPr>
          <w:sz w:val="18"/>
          <w:szCs w:val="18"/>
        </w:rPr>
      </w:pPr>
      <w:bookmarkStart w:id="402" w:name="_Ref307922491"/>
      <w:r w:rsidRPr="002F51E7">
        <w:rPr>
          <w:sz w:val="18"/>
          <w:szCs w:val="18"/>
        </w:rPr>
        <w:t xml:space="preserve">Figure </w:t>
      </w:r>
      <w:r w:rsidR="00BE2B82" w:rsidRPr="002F51E7">
        <w:rPr>
          <w:sz w:val="18"/>
          <w:szCs w:val="18"/>
        </w:rPr>
        <w:t>4-</w:t>
      </w:r>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r w:rsidR="002855F1">
        <w:rPr>
          <w:noProof/>
          <w:sz w:val="18"/>
          <w:szCs w:val="18"/>
        </w:rPr>
        <w:t>1</w:t>
      </w:r>
      <w:r w:rsidRPr="002F51E7">
        <w:rPr>
          <w:sz w:val="18"/>
          <w:szCs w:val="18"/>
        </w:rPr>
        <w:fldChar w:fldCharType="end"/>
      </w:r>
      <w:r w:rsidRPr="002F51E7">
        <w:rPr>
          <w:sz w:val="18"/>
          <w:szCs w:val="18"/>
        </w:rPr>
        <w:t xml:space="preserve"> – Feature </w:t>
      </w:r>
      <w:r w:rsidR="001E4125" w:rsidRPr="002F51E7">
        <w:rPr>
          <w:sz w:val="18"/>
          <w:szCs w:val="18"/>
        </w:rPr>
        <w:t>a</w:t>
      </w:r>
      <w:r w:rsidRPr="002F51E7">
        <w:rPr>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402"/>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4EB3A42D" w14:textId="335D5F12" w:rsidR="00E73EDF" w:rsidRPr="004E17D6" w:rsidRDefault="004067ED" w:rsidP="00C128E3">
      <w:pPr>
        <w:autoSpaceDE w:val="0"/>
        <w:autoSpaceDN w:val="0"/>
        <w:adjustRightInd w:val="0"/>
        <w:spacing w:line="240" w:lineRule="auto"/>
        <w:jc w:val="center"/>
      </w:pPr>
      <w:r w:rsidRPr="004E17D6">
        <w:rPr>
          <w:noProof/>
          <w:lang w:val="fr-FR" w:eastAsia="fr-FR"/>
        </w:rPr>
        <w:drawing>
          <wp:inline distT="0" distB="0" distL="0" distR="0" wp14:anchorId="20151719" wp14:editId="6423E096">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28"/>
                    <a:stretch>
                      <a:fillRect/>
                    </a:stretch>
                  </pic:blipFill>
                  <pic:spPr bwMode="auto">
                    <a:xfrm>
                      <a:off x="0" y="0"/>
                      <a:ext cx="5770878" cy="1513673"/>
                    </a:xfrm>
                    <a:prstGeom prst="rect">
                      <a:avLst/>
                    </a:prstGeom>
                    <a:noFill/>
                    <a:ln>
                      <a:noFill/>
                    </a:ln>
                  </pic:spPr>
                </pic:pic>
              </a:graphicData>
            </a:graphic>
          </wp:inline>
        </w:drawing>
      </w:r>
    </w:p>
    <w:p w14:paraId="5CAE2C09" w14:textId="4492171C"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r w:rsidR="002855F1">
        <w:rPr>
          <w:noProof/>
          <w:sz w:val="18"/>
          <w:szCs w:val="18"/>
        </w:rPr>
        <w:t>2</w:t>
      </w:r>
      <w:r w:rsidRPr="002F51E7">
        <w:rPr>
          <w:sz w:val="18"/>
          <w:szCs w:val="18"/>
        </w:rPr>
        <w:fldChar w:fldCharType="end"/>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403" w:name="_Ref307922421"/>
      <w:r w:rsidRPr="00693533">
        <w:t>Composition</w:t>
      </w:r>
      <w:bookmarkEnd w:id="403"/>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1E5386D3" w14:textId="4D47C9B6" w:rsidR="00C945BE" w:rsidRPr="004E17D6" w:rsidRDefault="004067ED" w:rsidP="00C128E3">
      <w:pPr>
        <w:spacing w:line="240" w:lineRule="auto"/>
        <w:jc w:val="center"/>
        <w:rPr>
          <w:lang w:val="en-US" w:eastAsia="en-US"/>
        </w:rPr>
      </w:pPr>
      <w:r w:rsidRPr="0076198D">
        <w:rPr>
          <w:rFonts w:cs="Arial"/>
          <w:noProof/>
          <w:lang w:val="fr-FR" w:eastAsia="fr-FR"/>
        </w:rPr>
        <w:lastRenderedPageBreak/>
        <w:drawing>
          <wp:inline distT="0" distB="0" distL="0" distR="0" wp14:anchorId="56121BD0" wp14:editId="0FC1EC75">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29"/>
                    <a:stretch>
                      <a:fillRect/>
                    </a:stretch>
                  </pic:blipFill>
                  <pic:spPr bwMode="auto">
                    <a:xfrm>
                      <a:off x="0" y="0"/>
                      <a:ext cx="4953000" cy="857250"/>
                    </a:xfrm>
                    <a:prstGeom prst="rect">
                      <a:avLst/>
                    </a:prstGeom>
                    <a:noFill/>
                    <a:ln>
                      <a:noFill/>
                    </a:ln>
                  </pic:spPr>
                </pic:pic>
              </a:graphicData>
            </a:graphic>
          </wp:inline>
        </w:drawing>
      </w:r>
    </w:p>
    <w:bookmarkEnd w:id="399"/>
    <w:bookmarkEnd w:id="400"/>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404" w:name="_Toc510784272"/>
      <w:bookmarkStart w:id="405" w:name="_Toc510785421"/>
      <w:bookmarkStart w:id="406" w:name="_Toc510785422"/>
      <w:bookmarkStart w:id="407" w:name="_Toc510784273"/>
      <w:bookmarkStart w:id="408" w:name="_Toc439685263"/>
      <w:bookmarkStart w:id="409" w:name="_Toc149916547"/>
      <w:bookmarkStart w:id="410" w:name="_Toc225648292"/>
      <w:bookmarkStart w:id="411" w:name="_Toc225065149"/>
      <w:bookmarkEnd w:id="404"/>
      <w:bookmarkEnd w:id="405"/>
      <w:bookmarkEnd w:id="406"/>
      <w:bookmarkEnd w:id="407"/>
      <w:r w:rsidRPr="00693533">
        <w:rPr>
          <w:lang w:eastAsia="en-US"/>
        </w:rPr>
        <w:t xml:space="preserve">Information </w:t>
      </w:r>
      <w:r w:rsidR="006E0043">
        <w:rPr>
          <w:lang w:eastAsia="en-US"/>
        </w:rPr>
        <w:t>t</w:t>
      </w:r>
      <w:r w:rsidRPr="00693533">
        <w:rPr>
          <w:lang w:eastAsia="en-US"/>
        </w:rPr>
        <w:t>ypes</w:t>
      </w:r>
      <w:bookmarkEnd w:id="408"/>
      <w:bookmarkEnd w:id="409"/>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412" w:name="_Toc121374423"/>
      <w:bookmarkStart w:id="413" w:name="_Toc121374424"/>
      <w:bookmarkStart w:id="414" w:name="_Toc510785424"/>
      <w:bookmarkStart w:id="415" w:name="_Toc510784275"/>
      <w:bookmarkStart w:id="416" w:name="_Toc149916548"/>
      <w:bookmarkStart w:id="417" w:name="_Toc439685264"/>
      <w:bookmarkEnd w:id="412"/>
      <w:bookmarkEnd w:id="413"/>
      <w:bookmarkEnd w:id="414"/>
      <w:bookmarkEnd w:id="415"/>
      <w:r>
        <w:rPr>
          <w:lang w:eastAsia="en-US"/>
        </w:rPr>
        <w:t>Information relationships</w:t>
      </w:r>
      <w:bookmarkEnd w:id="416"/>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Pr="004E17D6" w:rsidRDefault="00060EF7" w:rsidP="00060EF7">
      <w:pPr>
        <w:spacing w:after="120" w:line="240" w:lineRule="auto"/>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77777777" w:rsidR="00060EF7" w:rsidRPr="004E17D6" w:rsidRDefault="00060EF7" w:rsidP="00060EF7">
      <w:pPr>
        <w:pStyle w:val="Small"/>
        <w:spacing w:before="0" w:after="240"/>
        <w:jc w:val="both"/>
        <w:rPr>
          <w:sz w:val="18"/>
          <w:szCs w:val="18"/>
        </w:rPr>
      </w:pPr>
      <w:r w:rsidRPr="009932F8">
        <w:rPr>
          <w:noProof/>
          <w:sz w:val="18"/>
          <w:szCs w:val="18"/>
          <w:lang w:val="fr-FR" w:eastAsia="fr-FR"/>
        </w:rPr>
        <w:drawing>
          <wp:inline distT="0" distB="0" distL="0" distR="0" wp14:anchorId="63DC69CE" wp14:editId="19D3F7FA">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0"/>
                    <a:stretch>
                      <a:fillRect/>
                    </a:stretch>
                  </pic:blipFill>
                  <pic:spPr bwMode="auto">
                    <a:xfrm>
                      <a:off x="0" y="0"/>
                      <a:ext cx="5770880" cy="798830"/>
                    </a:xfrm>
                    <a:prstGeom prst="rect">
                      <a:avLst/>
                    </a:prstGeom>
                    <a:noFill/>
                    <a:ln>
                      <a:noFill/>
                    </a:ln>
                  </pic:spPr>
                </pic:pic>
              </a:graphicData>
            </a:graphic>
          </wp:inline>
        </w:drawing>
      </w:r>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18" w:name="_Toc149916549"/>
      <w:r w:rsidRPr="00693533">
        <w:rPr>
          <w:lang w:eastAsia="en-US"/>
        </w:rPr>
        <w:t>Attributes</w:t>
      </w:r>
      <w:bookmarkEnd w:id="410"/>
      <w:bookmarkEnd w:id="411"/>
      <w:bookmarkEnd w:id="417"/>
      <w:bookmarkEnd w:id="418"/>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1FEE9AC9"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r w:rsidR="00C618EA" w:rsidRPr="00671F73">
        <w:rPr>
          <w:sz w:val="20"/>
          <w:lang w:val="en-AU"/>
        </w:rPr>
        <w:t>seven</w:t>
      </w:r>
      <w:r w:rsidRPr="00671F73">
        <w:rPr>
          <w:sz w:val="20"/>
          <w:lang w:val="en-AU"/>
        </w:rPr>
        <w:t xml:space="preserve"> 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w:t>
      </w:r>
      <w:proofErr w:type="gramStart"/>
      <w:r w:rsidR="00671F73" w:rsidRPr="00671F73">
        <w:rPr>
          <w:rFonts w:eastAsia="Times New Roman" w:cs="Arial"/>
          <w:sz w:val="20"/>
          <w:lang w:eastAsia="en-US"/>
        </w:rPr>
        <w:t>A</w:t>
      </w:r>
      <w:proofErr w:type="gramEnd"/>
      <w:r w:rsidR="00671F73" w:rsidRPr="00671F73">
        <w:rPr>
          <w:rFonts w:eastAsia="Times New Roman" w:cs="Arial"/>
          <w:sz w:val="20"/>
          <w:lang w:eastAsia="en-US"/>
        </w:rPr>
        <w:t>,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419" w:name="_Toc225065152"/>
      <w:bookmarkStart w:id="420" w:name="_Toc225648295"/>
      <w:r w:rsidRPr="00693533">
        <w:t xml:space="preserve">Complex </w:t>
      </w:r>
      <w:r w:rsidR="00C9557C">
        <w:t>a</w:t>
      </w:r>
      <w:r w:rsidRPr="00693533">
        <w:t>ttributes</w:t>
      </w:r>
    </w:p>
    <w:p w14:paraId="5A763742" w14:textId="1FE04E3A" w:rsidR="00E73EDF" w:rsidRPr="000E2880" w:rsidRDefault="007653F1" w:rsidP="0037659B">
      <w:pPr>
        <w:spacing w:after="120" w:line="240" w:lineRule="auto"/>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ins w:id="421" w:author="Teh Stand" w:date="2023-11-03T14:14:00Z">
        <w:r w:rsidR="00B16EE8">
          <w:rPr>
            <w:rFonts w:eastAsia="Times New Roman" w:cs="Arial"/>
            <w:lang w:eastAsia="en-US"/>
          </w:rPr>
          <w:t xml:space="preserve">. </w:t>
        </w:r>
      </w:ins>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2A658C46" w14:textId="77777777" w:rsidR="009D6DC7" w:rsidRPr="00FA1CBA" w:rsidRDefault="009D6DC7" w:rsidP="008F7E77">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422" w:name="_Toc439685265"/>
      <w:bookmarkStart w:id="423" w:name="_Toc149916550"/>
      <w:bookmarkEnd w:id="419"/>
      <w:bookmarkEnd w:id="420"/>
      <w:r w:rsidRPr="00693533">
        <w:lastRenderedPageBreak/>
        <w:t>Feature Object Identifier</w:t>
      </w:r>
      <w:bookmarkEnd w:id="422"/>
      <w:bookmarkEnd w:id="423"/>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00028771"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commentRangeStart w:id="424"/>
      <w:del w:id="425" w:author="Teh Stand" w:date="2023-10-13T10:25:00Z">
        <w:r w:rsidRPr="000E2880" w:rsidDel="00F6661C">
          <w:rPr>
            <w:rFonts w:cs="Arial"/>
          </w:rPr>
          <w:delText xml:space="preserve">maximum </w:delText>
        </w:r>
      </w:del>
      <w:ins w:id="426" w:author="Teh Stand" w:date="2023-10-13T10:25:00Z">
        <w:r w:rsidR="00F6661C">
          <w:rPr>
            <w:rFonts w:cs="Arial"/>
          </w:rPr>
          <w:t>optimum</w:t>
        </w:r>
        <w:r w:rsidR="00F6661C" w:rsidRPr="000E2880">
          <w:rPr>
            <w:rFonts w:cs="Arial"/>
          </w:rPr>
          <w:t xml:space="preserve"> </w:t>
        </w:r>
      </w:ins>
      <w:r w:rsidRPr="000E2880">
        <w:rPr>
          <w:rFonts w:cs="Arial"/>
        </w:rPr>
        <w:t xml:space="preserve">display scale datasets or a feature being split by the ENC dataset limits within the same </w:t>
      </w:r>
      <w:del w:id="427" w:author="Teh Stand" w:date="2023-10-13T10:25:00Z">
        <w:r w:rsidRPr="000E2880" w:rsidDel="00F6661C">
          <w:rPr>
            <w:rFonts w:cs="Arial"/>
          </w:rPr>
          <w:delText xml:space="preserve">maximum </w:delText>
        </w:r>
      </w:del>
      <w:ins w:id="428" w:author="Teh Stand" w:date="2023-10-13T10:25:00Z">
        <w:r w:rsidR="00F6661C">
          <w:rPr>
            <w:rFonts w:cs="Arial"/>
          </w:rPr>
          <w:t>optimum</w:t>
        </w:r>
      </w:ins>
      <w:commentRangeEnd w:id="424"/>
      <w:ins w:id="429" w:author="Teh Stand" w:date="2023-10-13T11:21:00Z">
        <w:r w:rsidR="00141C7E">
          <w:rPr>
            <w:rStyle w:val="CommentReference"/>
          </w:rPr>
          <w:commentReference w:id="424"/>
        </w:r>
      </w:ins>
      <w:ins w:id="430" w:author="Teh Stand" w:date="2023-10-13T10:25:00Z">
        <w:r w:rsidR="00F6661C" w:rsidRPr="000E2880">
          <w:rPr>
            <w:rFonts w:cs="Arial"/>
          </w:rPr>
          <w:t xml:space="preserve"> </w:t>
        </w:r>
      </w:ins>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1D008A9A"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commentRangeStart w:id="431"/>
      <w:del w:id="432" w:author="Teh Stand" w:date="2023-10-13T10:25:00Z">
        <w:r w:rsidRPr="00693533" w:rsidDel="00F6661C">
          <w:rPr>
            <w:rFonts w:ascii="Arial" w:hAnsi="Arial" w:cs="Arial"/>
            <w:sz w:val="20"/>
            <w:szCs w:val="20"/>
          </w:rPr>
          <w:delText xml:space="preserve">maximum </w:delText>
        </w:r>
      </w:del>
      <w:ins w:id="433" w:author="Teh Stand" w:date="2023-10-13T10:25:00Z">
        <w:r w:rsidR="00F6661C">
          <w:rPr>
            <w:rFonts w:ascii="Arial" w:hAnsi="Arial" w:cs="Arial"/>
            <w:sz w:val="20"/>
            <w:szCs w:val="20"/>
          </w:rPr>
          <w:t>optimum</w:t>
        </w:r>
      </w:ins>
      <w:commentRangeEnd w:id="431"/>
      <w:ins w:id="434" w:author="Teh Stand" w:date="2023-10-13T11:21:00Z">
        <w:r w:rsidR="00141C7E">
          <w:rPr>
            <w:rStyle w:val="CommentReference"/>
            <w:rFonts w:ascii="Arial" w:eastAsia="MS Mincho" w:hAnsi="Arial"/>
            <w:szCs w:val="20"/>
            <w:lang w:eastAsia="ja-JP"/>
          </w:rPr>
          <w:commentReference w:id="431"/>
        </w:r>
      </w:ins>
      <w:ins w:id="435" w:author="Teh Stand" w:date="2023-10-13T10:25:00Z">
        <w:r w:rsidR="00F6661C" w:rsidRPr="00693533">
          <w:rPr>
            <w:rFonts w:ascii="Arial" w:hAnsi="Arial" w:cs="Arial"/>
            <w:sz w:val="20"/>
            <w:szCs w:val="20"/>
          </w:rPr>
          <w:t xml:space="preserve"> </w:t>
        </w:r>
      </w:ins>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436" w:name="_Toc517858842"/>
      <w:bookmarkStart w:id="437" w:name="_Toc519859082"/>
      <w:bookmarkStart w:id="438" w:name="_Toc521495126"/>
      <w:bookmarkStart w:id="439" w:name="_Toc527117739"/>
      <w:bookmarkStart w:id="440" w:name="_Toc527620266"/>
      <w:bookmarkStart w:id="441" w:name="_Toc529974508"/>
      <w:bookmarkStart w:id="442" w:name="_Toc510785427"/>
      <w:bookmarkStart w:id="443" w:name="_Toc510784278"/>
      <w:bookmarkStart w:id="444" w:name="_Toc439685266"/>
      <w:bookmarkStart w:id="445" w:name="_Toc149916551"/>
      <w:bookmarkStart w:id="446" w:name="_Toc225648315"/>
      <w:bookmarkStart w:id="447" w:name="_Toc225065172"/>
      <w:bookmarkEnd w:id="436"/>
      <w:bookmarkEnd w:id="437"/>
      <w:bookmarkEnd w:id="438"/>
      <w:bookmarkEnd w:id="439"/>
      <w:bookmarkEnd w:id="440"/>
      <w:bookmarkEnd w:id="441"/>
      <w:bookmarkEnd w:id="442"/>
      <w:bookmarkEnd w:id="443"/>
      <w:r w:rsidRPr="00880313">
        <w:t>Dataset</w:t>
      </w:r>
      <w:bookmarkEnd w:id="444"/>
      <w:bookmarkEnd w:id="445"/>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448" w:name="_Toc439685267"/>
      <w:bookmarkStart w:id="449" w:name="_Toc149916552"/>
      <w:r w:rsidRPr="00693533">
        <w:t>Introduction</w:t>
      </w:r>
      <w:bookmarkEnd w:id="448"/>
      <w:bookmarkEnd w:id="449"/>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450" w:name="_Toc439685268"/>
      <w:bookmarkStart w:id="451" w:name="_Toc149916553"/>
      <w:r w:rsidRPr="00693533">
        <w:t>Dataset rules</w:t>
      </w:r>
      <w:bookmarkEnd w:id="450"/>
      <w:bookmarkEnd w:id="451"/>
    </w:p>
    <w:p w14:paraId="34C1FA8E" w14:textId="26499D2B"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commentRangeStart w:id="452"/>
      <w:del w:id="453" w:author="Teh Stand" w:date="2023-10-13T10:26:00Z">
        <w:r w:rsidRPr="00693533" w:rsidDel="00F6661C">
          <w:rPr>
            <w:b/>
          </w:rPr>
          <w:delText xml:space="preserve">maximum </w:delText>
        </w:r>
      </w:del>
      <w:ins w:id="454" w:author="Teh Stand" w:date="2023-10-13T10:26:00Z">
        <w:r w:rsidR="00F6661C">
          <w:rPr>
            <w:b/>
          </w:rPr>
          <w:t>optimum</w:t>
        </w:r>
      </w:ins>
      <w:commentRangeEnd w:id="452"/>
      <w:ins w:id="455" w:author="Teh Stand" w:date="2023-10-13T11:21:00Z">
        <w:r w:rsidR="00141C7E">
          <w:rPr>
            <w:rStyle w:val="CommentReference"/>
          </w:rPr>
          <w:commentReference w:id="452"/>
        </w:r>
      </w:ins>
      <w:ins w:id="456" w:author="Teh Stand" w:date="2023-10-13T10:26:00Z">
        <w:r w:rsidR="00F6661C" w:rsidRPr="00693533">
          <w:rPr>
            <w:b/>
          </w:rPr>
          <w:t xml:space="preserve"> </w:t>
        </w:r>
      </w:ins>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457" w:name="_Toc439685269"/>
      <w:bookmarkStart w:id="458" w:name="_Toc149916554"/>
      <w:r w:rsidRPr="00693533">
        <w:t>Data Coverage rules</w:t>
      </w:r>
      <w:bookmarkEnd w:id="457"/>
      <w:bookmarkEnd w:id="458"/>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554A09E1" w:rsidR="00376255" w:rsidRPr="00AA43A9" w:rsidRDefault="00376255" w:rsidP="008E441A">
      <w:pPr>
        <w:spacing w:after="0" w:line="240" w:lineRule="auto"/>
        <w:jc w:val="center"/>
        <w:rPr>
          <w:lang w:val="fr-FR"/>
          <w:rPrChange w:id="459" w:author="Teh Stand" w:date="2023-11-09T10:33:00Z">
            <w:rPr/>
          </w:rPrChange>
        </w:rPr>
      </w:pPr>
      <w:del w:id="460" w:author="Teh Stand" w:date="2023-11-09T10:33:00Z">
        <w:r w:rsidDel="00AA43A9">
          <w:rPr>
            <w:noProof/>
            <w:lang w:val="fr-FR" w:eastAsia="fr-FR"/>
          </w:rPr>
          <w:lastRenderedPageBreak/>
          <w:drawing>
            <wp:inline distT="0" distB="0" distL="0" distR="0" wp14:anchorId="23AB60A5" wp14:editId="382A995B">
              <wp:extent cx="4320000" cy="3423600"/>
              <wp:effectExtent l="0" t="0" r="4445" b="571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423600"/>
                      </a:xfrm>
                      <a:prstGeom prst="rect">
                        <a:avLst/>
                      </a:prstGeom>
                      <a:noFill/>
                      <a:ln>
                        <a:noFill/>
                      </a:ln>
                    </pic:spPr>
                  </pic:pic>
                </a:graphicData>
              </a:graphic>
            </wp:inline>
          </w:drawing>
        </w:r>
      </w:del>
      <w:ins w:id="461" w:author="Teh Stand" w:date="2023-11-09T10:33:00Z">
        <w:r w:rsidR="00AA43A9"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ins>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F6661C" w:rsidRDefault="00A51E5D" w:rsidP="007346FF">
      <w:pPr>
        <w:numPr>
          <w:ilvl w:val="1"/>
          <w:numId w:val="11"/>
        </w:numPr>
        <w:spacing w:after="60" w:line="240" w:lineRule="auto"/>
        <w:ind w:left="1134" w:hanging="283"/>
        <w:rPr>
          <w:ins w:id="462" w:author="Teh Stand" w:date="2023-10-13T10:26:00Z"/>
        </w:rPr>
      </w:pPr>
      <w:commentRangeStart w:id="463"/>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00BF7BB5" w14:textId="38690913" w:rsidR="00A51E5D" w:rsidRPr="00A51E5D" w:rsidRDefault="00F6661C" w:rsidP="007346FF">
      <w:pPr>
        <w:numPr>
          <w:ilvl w:val="1"/>
          <w:numId w:val="11"/>
        </w:numPr>
        <w:spacing w:after="60" w:line="240" w:lineRule="auto"/>
        <w:ind w:left="1134" w:hanging="283"/>
      </w:pPr>
      <w:ins w:id="464" w:author="Teh Stand" w:date="2023-10-13T10:26:00Z">
        <w:r>
          <w:rPr>
            <w:rFonts w:cs="Arial"/>
          </w:rPr>
          <w:t xml:space="preserve">The </w:t>
        </w:r>
        <w:r>
          <w:rPr>
            <w:rFonts w:cs="Arial"/>
            <w:b/>
          </w:rPr>
          <w:t>optimum display scale</w:t>
        </w:r>
      </w:ins>
      <w:ins w:id="465" w:author="Teh Stand" w:date="2023-10-13T10:27:00Z">
        <w:r>
          <w:rPr>
            <w:rFonts w:cs="Arial"/>
          </w:rPr>
          <w:t>s may be different</w:t>
        </w:r>
      </w:ins>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332BBA0F"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del w:id="466" w:author="Teh Stand" w:date="2023-10-13T10:28:00Z">
        <w:r w:rsidRPr="00693533" w:rsidDel="00F6661C">
          <w:rPr>
            <w:rFonts w:cs="Arial"/>
            <w:b/>
            <w:lang w:val="en-AU"/>
          </w:rPr>
          <w:delText xml:space="preserve">maximum </w:delText>
        </w:r>
      </w:del>
      <w:ins w:id="467" w:author="Teh Stand" w:date="2023-10-13T10:28:00Z">
        <w:r w:rsidR="00F6661C">
          <w:rPr>
            <w:rFonts w:cs="Arial"/>
            <w:b/>
            <w:lang w:val="en-AU"/>
          </w:rPr>
          <w:t>optimum</w:t>
        </w:r>
        <w:r w:rsidR="00F6661C" w:rsidRPr="00693533">
          <w:rPr>
            <w:rFonts w:cs="Arial"/>
            <w:b/>
            <w:lang w:val="en-AU"/>
          </w:rPr>
          <w:t xml:space="preserve"> </w:t>
        </w:r>
      </w:ins>
      <w:r w:rsidRPr="00693533">
        <w:rPr>
          <w:rFonts w:cs="Arial"/>
          <w:b/>
          <w:lang w:val="en-AU"/>
        </w:rPr>
        <w:t>display scale</w:t>
      </w:r>
      <w:r w:rsidRPr="00693533">
        <w:rPr>
          <w:rFonts w:cs="Arial"/>
          <w:lang w:val="en-AU"/>
        </w:rPr>
        <w:t xml:space="preserve"> of the dataset must be equal to the largest </w:t>
      </w:r>
      <w:del w:id="468" w:author="Teh Stand" w:date="2023-10-13T10:28:00Z">
        <w:r w:rsidRPr="00693533" w:rsidDel="00F6661C">
          <w:rPr>
            <w:rFonts w:cs="Arial"/>
            <w:b/>
            <w:lang w:val="en-AU"/>
          </w:rPr>
          <w:delText xml:space="preserve">maximum </w:delText>
        </w:r>
      </w:del>
      <w:ins w:id="469" w:author="Teh Stand" w:date="2023-10-13T10:28:00Z">
        <w:r w:rsidR="00F6661C">
          <w:rPr>
            <w:rFonts w:cs="Arial"/>
            <w:b/>
            <w:lang w:val="en-AU"/>
          </w:rPr>
          <w:t>optimum</w:t>
        </w:r>
        <w:r w:rsidR="00F6661C" w:rsidRPr="00693533">
          <w:rPr>
            <w:rFonts w:cs="Arial"/>
            <w:b/>
            <w:lang w:val="en-AU"/>
          </w:rPr>
          <w:t xml:space="preserve"> </w:t>
        </w:r>
      </w:ins>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commentRangeEnd w:id="463"/>
      <w:r w:rsidR="00141C7E">
        <w:rPr>
          <w:rStyle w:val="CommentReference"/>
        </w:rPr>
        <w:commentReference w:id="463"/>
      </w:r>
    </w:p>
    <w:p w14:paraId="61FCEC01" w14:textId="042578F3" w:rsidR="00E73EDF" w:rsidRPr="00693533" w:rsidRDefault="00376255" w:rsidP="00C128E3">
      <w:pPr>
        <w:spacing w:line="240" w:lineRule="auto"/>
        <w:jc w:val="center"/>
      </w:pPr>
      <w:del w:id="470" w:author="Teh Stand" w:date="2023-11-09T10:59:00Z">
        <w:r w:rsidDel="005F5B09">
          <w:rPr>
            <w:noProof/>
            <w:lang w:val="fr-FR" w:eastAsia="fr-FR"/>
          </w:rPr>
          <w:drawing>
            <wp:inline distT="0" distB="0" distL="0" distR="0" wp14:anchorId="1CA10103" wp14:editId="0B061A23">
              <wp:extent cx="4320000" cy="2797200"/>
              <wp:effectExtent l="0" t="0" r="4445" b="3175"/>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2797200"/>
                      </a:xfrm>
                      <a:prstGeom prst="rect">
                        <a:avLst/>
                      </a:prstGeom>
                      <a:noFill/>
                      <a:ln>
                        <a:noFill/>
                      </a:ln>
                    </pic:spPr>
                  </pic:pic>
                </a:graphicData>
              </a:graphic>
            </wp:inline>
          </w:drawing>
        </w:r>
      </w:del>
      <w:commentRangeStart w:id="471"/>
      <w:ins w:id="472" w:author="Teh Stand" w:date="2023-11-09T10:59:00Z">
        <w:r w:rsidR="005F5B09" w:rsidRPr="004E48C6">
          <w:rPr>
            <w:noProof/>
            <w:lang w:val="fr-FR" w:eastAsia="fr-FR"/>
          </w:rPr>
          <w:drawing>
            <wp:inline distT="0" distB="0" distL="0" distR="0" wp14:anchorId="2C9DB9A7" wp14:editId="7EBC70DF">
              <wp:extent cx="5517368" cy="3657600"/>
              <wp:effectExtent l="0" t="0" r="762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1" t="29257" r="452" b="25388"/>
                      <a:stretch/>
                    </pic:blipFill>
                    <pic:spPr bwMode="auto">
                      <a:xfrm>
                        <a:off x="0" y="0"/>
                        <a:ext cx="5542118" cy="3674008"/>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71"/>
      <w:ins w:id="473" w:author="Teh Stand" w:date="2023-11-09T11:12:00Z">
        <w:r w:rsidR="006C11F2">
          <w:rPr>
            <w:rStyle w:val="CommentReference"/>
          </w:rPr>
          <w:commentReference w:id="471"/>
        </w:r>
      </w:ins>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474" w:name="_Toc515440336"/>
      <w:bookmarkStart w:id="475" w:name="_Toc517858847"/>
      <w:bookmarkStart w:id="476" w:name="_Toc519859087"/>
      <w:bookmarkStart w:id="477" w:name="_Toc521495131"/>
      <w:bookmarkStart w:id="478" w:name="_Toc527117744"/>
      <w:bookmarkStart w:id="479" w:name="_Toc527620271"/>
      <w:bookmarkStart w:id="480" w:name="_Toc529974513"/>
      <w:bookmarkStart w:id="481" w:name="_Toc439685270"/>
      <w:bookmarkStart w:id="482" w:name="_Toc149916555"/>
      <w:bookmarkEnd w:id="474"/>
      <w:bookmarkEnd w:id="475"/>
      <w:bookmarkEnd w:id="476"/>
      <w:bookmarkEnd w:id="477"/>
      <w:bookmarkEnd w:id="478"/>
      <w:bookmarkEnd w:id="479"/>
      <w:bookmarkEnd w:id="480"/>
      <w:r w:rsidRPr="004507E0">
        <w:rPr>
          <w:lang w:eastAsia="en-US"/>
        </w:rPr>
        <w:lastRenderedPageBreak/>
        <w:t>Dataset size</w:t>
      </w:r>
      <w:bookmarkEnd w:id="481"/>
      <w:bookmarkEnd w:id="482"/>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483" w:name="_Toc510784284"/>
      <w:bookmarkStart w:id="484" w:name="_Toc510785433"/>
      <w:bookmarkStart w:id="485" w:name="_Toc439685271"/>
      <w:bookmarkStart w:id="486" w:name="_Toc149916556"/>
      <w:bookmarkEnd w:id="483"/>
      <w:bookmarkEnd w:id="484"/>
      <w:commentRangeStart w:id="487"/>
      <w:r w:rsidRPr="00693533">
        <w:t xml:space="preserve">Display </w:t>
      </w:r>
      <w:r w:rsidR="00C81B2F">
        <w:t>s</w:t>
      </w:r>
      <w:r w:rsidRPr="00693533">
        <w:t xml:space="preserve">cale </w:t>
      </w:r>
      <w:r w:rsidR="00C81B2F">
        <w:t>r</w:t>
      </w:r>
      <w:r w:rsidRPr="00693533">
        <w:t>ange</w:t>
      </w:r>
      <w:bookmarkEnd w:id="485"/>
      <w:commentRangeEnd w:id="487"/>
      <w:r w:rsidR="00141C7E">
        <w:rPr>
          <w:rStyle w:val="CommentReference"/>
          <w:b w:val="0"/>
          <w:bCs w:val="0"/>
        </w:rPr>
        <w:commentReference w:id="487"/>
      </w:r>
      <w:bookmarkEnd w:id="486"/>
    </w:p>
    <w:p w14:paraId="65D15825" w14:textId="7C077C0C"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del w:id="488" w:author="Teh Stand" w:date="2023-10-13T10:29:00Z">
        <w:r w:rsidRPr="00693533" w:rsidDel="00F6661C">
          <w:rPr>
            <w:rFonts w:cs="Arial"/>
            <w:b/>
          </w:rPr>
          <w:delText xml:space="preserve">maximum </w:delText>
        </w:r>
      </w:del>
      <w:ins w:id="489" w:author="Teh Stand" w:date="2023-10-13T10:29:00Z">
        <w:r w:rsidR="00F6661C">
          <w:rPr>
            <w:rFonts w:cs="Arial"/>
            <w:b/>
          </w:rPr>
          <w:t xml:space="preserve">optimum </w:t>
        </w:r>
      </w:ins>
      <w:r w:rsidRPr="00693533">
        <w:rPr>
          <w:rFonts w:cs="Arial"/>
          <w:b/>
        </w:rPr>
        <w:t>display scale</w:t>
      </w:r>
      <w:r w:rsidRPr="00693533">
        <w:rPr>
          <w:rFonts w:cs="Arial"/>
        </w:rPr>
        <w:t xml:space="preserve">. </w:t>
      </w:r>
      <w:ins w:id="490" w:author="Teh Stand" w:date="2023-10-13T10:30:00Z">
        <w:r w:rsidR="00F6661C">
          <w:rPr>
            <w:rFonts w:cs="Arial"/>
          </w:rPr>
          <w:t xml:space="preserve">The </w:t>
        </w:r>
        <w:r w:rsidR="003349C5">
          <w:rPr>
            <w:rFonts w:cs="Arial"/>
            <w:b/>
          </w:rPr>
          <w:t>maximum display scale</w:t>
        </w:r>
        <w:r w:rsidR="003349C5">
          <w:rPr>
            <w:rFonts w:cs="Arial"/>
          </w:rPr>
          <w:t xml:space="preserve"> indicates the scale that the Data Producer considers </w:t>
        </w:r>
      </w:ins>
      <w:ins w:id="491" w:author="Teh Stand" w:date="2023-10-13T11:02:00Z">
        <w:r w:rsidR="00AF19C3">
          <w:rPr>
            <w:rFonts w:cs="Arial"/>
          </w:rPr>
          <w:t xml:space="preserve">that </w:t>
        </w:r>
      </w:ins>
      <w:ins w:id="492" w:author="Teh Stand" w:date="2023-10-13T10:30:00Z">
        <w:r w:rsidR="003349C5">
          <w:rPr>
            <w:rFonts w:cs="Arial"/>
          </w:rPr>
          <w:t xml:space="preserve">the </w:t>
        </w:r>
      </w:ins>
      <w:ins w:id="493" w:author="Teh Stand" w:date="2023-10-13T10:31:00Z">
        <w:r w:rsidR="003349C5">
          <w:rPr>
            <w:rFonts w:cs="Arial"/>
          </w:rPr>
          <w:t xml:space="preserve">“grossly </w:t>
        </w:r>
        <w:proofErr w:type="spellStart"/>
        <w:r w:rsidR="003349C5">
          <w:rPr>
            <w:rFonts w:cs="Arial"/>
          </w:rPr>
          <w:t>overscaled</w:t>
        </w:r>
        <w:proofErr w:type="spellEnd"/>
        <w:r w:rsidR="003349C5">
          <w:rPr>
            <w:rFonts w:cs="Arial"/>
          </w:rPr>
          <w:t>” warning should be triggered.</w:t>
        </w:r>
      </w:ins>
      <w:ins w:id="494" w:author="Teh Stand" w:date="2023-10-13T10:30:00Z">
        <w:r w:rsidR="00F6661C">
          <w:rPr>
            <w:rFonts w:cs="Arial"/>
          </w:rPr>
          <w:t xml:space="preserve"> </w:t>
        </w:r>
      </w:ins>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ins w:id="495" w:author="Teh Stand" w:date="2023-11-09T11:20:00Z">
        <w:r w:rsidR="009278A7">
          <w:rPr>
            <w:rFonts w:cs="Arial"/>
          </w:rPr>
          <w:t xml:space="preserve"> (that is, overlaps between values of </w:t>
        </w:r>
      </w:ins>
      <w:ins w:id="496" w:author="Teh Stand" w:date="2023-11-09T11:21:00Z">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ins>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7C03DD59" w:rsidR="00E73EDF" w:rsidRDefault="004C22F2" w:rsidP="00C81B2F">
      <w:pPr>
        <w:spacing w:after="120" w:line="240" w:lineRule="auto"/>
        <w:rPr>
          <w:ins w:id="497" w:author="Teh Stand" w:date="2023-10-13T10:57:00Z"/>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del w:id="498" w:author="Teh Stand" w:date="2023-10-13T10:32:00Z">
        <w:r w:rsidR="007653F1" w:rsidRPr="004507E0" w:rsidDel="003349C5">
          <w:rPr>
            <w:rFonts w:cs="Arial"/>
            <w:b/>
          </w:rPr>
          <w:delText xml:space="preserve">maximum </w:delText>
        </w:r>
      </w:del>
      <w:ins w:id="499" w:author="Teh Stand" w:date="2023-10-13T10:32:00Z">
        <w:r w:rsidR="003349C5">
          <w:rPr>
            <w:rFonts w:cs="Arial"/>
            <w:b/>
          </w:rPr>
          <w:t>optimum</w:t>
        </w:r>
        <w:r w:rsidR="003349C5" w:rsidRPr="004507E0">
          <w:rPr>
            <w:rFonts w:cs="Arial"/>
            <w:b/>
          </w:rPr>
          <w:t xml:space="preserve"> </w:t>
        </w:r>
      </w:ins>
      <w:r w:rsidR="007653F1" w:rsidRPr="004507E0">
        <w:rPr>
          <w:rFonts w:cs="Arial"/>
          <w:b/>
        </w:rPr>
        <w:t>display scale</w:t>
      </w:r>
      <w:r w:rsidR="007653F1" w:rsidRPr="004507E0">
        <w:rPr>
          <w:rFonts w:cs="Arial"/>
        </w:rPr>
        <w:t xml:space="preserve">, </w:t>
      </w:r>
      <w:r w:rsidR="00B364F9" w:rsidRPr="004507E0">
        <w:rPr>
          <w:rFonts w:cs="Arial"/>
        </w:rPr>
        <w:t xml:space="preserve">the </w:t>
      </w:r>
      <w:proofErr w:type="spellStart"/>
      <w:r w:rsidR="007653F1" w:rsidRPr="004507E0">
        <w:rPr>
          <w:rFonts w:cs="Arial"/>
        </w:rPr>
        <w:t>overscale</w:t>
      </w:r>
      <w:proofErr w:type="spellEnd"/>
      <w:r w:rsidR="007653F1" w:rsidRPr="004507E0">
        <w:rPr>
          <w:rFonts w:cs="Arial"/>
        </w:rPr>
        <w:t xml:space="preserve"> </w:t>
      </w:r>
      <w:r w:rsidR="00B364F9" w:rsidRPr="004507E0">
        <w:rPr>
          <w:rFonts w:cs="Arial"/>
        </w:rPr>
        <w:t>indication</w:t>
      </w:r>
      <w:r w:rsidR="00C450A7" w:rsidRPr="004507E0">
        <w:rPr>
          <w:rFonts w:cs="Arial"/>
        </w:rPr>
        <w:t>, in the form of a</w:t>
      </w:r>
      <w:r w:rsidR="007E7BB8" w:rsidRPr="004507E0">
        <w:rPr>
          <w:rFonts w:cs="Arial"/>
        </w:rPr>
        <w:t xml:space="preserve">n </w:t>
      </w:r>
      <w:proofErr w:type="spellStart"/>
      <w:r w:rsidR="007E7BB8" w:rsidRPr="004507E0">
        <w:rPr>
          <w:rFonts w:cs="Arial"/>
        </w:rPr>
        <w:t>overscale</w:t>
      </w:r>
      <w:proofErr w:type="spellEnd"/>
      <w:r w:rsidR="007E7BB8" w:rsidRPr="004507E0">
        <w:rPr>
          <w:rFonts w:cs="Arial"/>
        </w:rPr>
        <w:t xml:space="preserve"> factor </w:t>
      </w:r>
      <w:del w:id="500" w:author="Teh Stand" w:date="2023-10-13T10:59:00Z">
        <w:r w:rsidR="007E7BB8" w:rsidRPr="004507E0" w:rsidDel="00F440F3">
          <w:rPr>
            <w:rFonts w:cs="Arial"/>
          </w:rPr>
          <w:delText>and</w:delText>
        </w:r>
        <w:r w:rsidR="00C450A7" w:rsidRPr="004507E0" w:rsidDel="00F440F3">
          <w:rPr>
            <w:rFonts w:cs="Arial"/>
          </w:rPr>
          <w:delText xml:space="preserve"> pattern </w:delText>
        </w:r>
      </w:del>
      <w:r w:rsidR="00C450A7" w:rsidRPr="004507E0">
        <w:rPr>
          <w:rFonts w:cs="Arial"/>
        </w:rPr>
        <w:t xml:space="preserve">covering the area that is </w:t>
      </w:r>
      <w:proofErr w:type="spellStart"/>
      <w:r w:rsidR="00C450A7" w:rsidRPr="004507E0">
        <w:rPr>
          <w:rFonts w:cs="Arial"/>
        </w:rPr>
        <w:t>overscale</w:t>
      </w:r>
      <w:proofErr w:type="spellEnd"/>
      <w:r w:rsidR="00C450A7" w:rsidRPr="004507E0">
        <w:rPr>
          <w:rFonts w:cs="Arial"/>
        </w:rPr>
        <w:t>,</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del w:id="501" w:author="Teh Stand" w:date="2023-10-13T10:56:00Z">
        <w:r w:rsidR="007E7BB8" w:rsidRPr="004507E0" w:rsidDel="00F440F3">
          <w:rPr>
            <w:rFonts w:cs="Arial"/>
            <w:b/>
          </w:rPr>
          <w:delText xml:space="preserve">maximum </w:delText>
        </w:r>
      </w:del>
      <w:ins w:id="502" w:author="Teh Stand" w:date="2023-10-13T10:56:00Z">
        <w:r w:rsidR="00F440F3">
          <w:rPr>
            <w:rFonts w:cs="Arial"/>
            <w:b/>
          </w:rPr>
          <w:t>optimum</w:t>
        </w:r>
        <w:r w:rsidR="00F440F3" w:rsidRPr="004507E0">
          <w:rPr>
            <w:rFonts w:cs="Arial"/>
            <w:b/>
          </w:rPr>
          <w:t xml:space="preserve"> </w:t>
        </w:r>
      </w:ins>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ins w:id="503" w:author="Teh Stand" w:date="2023-10-13T10:57:00Z">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xml:space="preserve">, the </w:t>
        </w:r>
        <w:proofErr w:type="spellStart"/>
        <w:r w:rsidRPr="004507E0">
          <w:rPr>
            <w:rFonts w:cs="Arial"/>
          </w:rPr>
          <w:t>overscale</w:t>
        </w:r>
        <w:proofErr w:type="spellEnd"/>
        <w:r w:rsidRPr="004507E0">
          <w:rPr>
            <w:rFonts w:cs="Arial"/>
          </w:rPr>
          <w:t xml:space="preserve"> indication, in the form of an </w:t>
        </w:r>
        <w:proofErr w:type="spellStart"/>
        <w:r w:rsidRPr="004507E0">
          <w:rPr>
            <w:rFonts w:cs="Arial"/>
          </w:rPr>
          <w:t>overscale</w:t>
        </w:r>
        <w:proofErr w:type="spellEnd"/>
        <w:r w:rsidRPr="004507E0">
          <w:rPr>
            <w:rFonts w:cs="Arial"/>
          </w:rPr>
          <w:t xml:space="preserve"> factor and</w:t>
        </w:r>
      </w:ins>
      <w:ins w:id="504" w:author="Teh Stand" w:date="2023-10-13T10:59:00Z">
        <w:r>
          <w:rPr>
            <w:rFonts w:cs="Arial"/>
          </w:rPr>
          <w:t>, additionally, a</w:t>
        </w:r>
      </w:ins>
      <w:ins w:id="505" w:author="Teh Stand" w:date="2023-10-13T10:57:00Z">
        <w:r w:rsidRPr="004507E0">
          <w:rPr>
            <w:rFonts w:cs="Arial"/>
          </w:rPr>
          <w:t xml:space="preserve"> pattern covering the area that is </w:t>
        </w:r>
        <w:proofErr w:type="spellStart"/>
        <w:r w:rsidRPr="004507E0">
          <w:rPr>
            <w:rFonts w:cs="Arial"/>
          </w:rPr>
          <w:t>overscale</w:t>
        </w:r>
        <w:proofErr w:type="spellEnd"/>
        <w:r w:rsidRPr="004507E0">
          <w:rPr>
            <w:rFonts w:cs="Arial"/>
          </w:rPr>
          <w:t>, must be shown</w:t>
        </w:r>
      </w:ins>
      <w:ins w:id="506" w:author="Teh Stand" w:date="2023-10-13T10:58:00Z">
        <w:r>
          <w:rPr>
            <w:rFonts w:cs="Arial"/>
          </w:rPr>
          <w:t xml:space="preserve"> to indicate that the data is </w:t>
        </w:r>
      </w:ins>
      <w:ins w:id="507" w:author="Teh Stand" w:date="2023-10-13T10:59:00Z">
        <w:r>
          <w:rPr>
            <w:rFonts w:cs="Arial"/>
          </w:rPr>
          <w:t xml:space="preserve">“grossly </w:t>
        </w:r>
        <w:proofErr w:type="spellStart"/>
        <w:r>
          <w:rPr>
            <w:rFonts w:cs="Arial"/>
          </w:rPr>
          <w:t>overscaled</w:t>
        </w:r>
        <w:proofErr w:type="spellEnd"/>
        <w:r>
          <w:rPr>
            <w:rFonts w:cs="Arial"/>
          </w:rPr>
          <w:t>”</w:t>
        </w:r>
      </w:ins>
      <w:ins w:id="508" w:author="Teh Stand" w:date="2023-10-13T10:57:00Z">
        <w:r>
          <w:rPr>
            <w:rFonts w:cs="Arial"/>
          </w:rPr>
          <w:t>.</w:t>
        </w:r>
      </w:ins>
    </w:p>
    <w:p w14:paraId="33434FE0" w14:textId="6AF782A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del w:id="509" w:author="Teh Stand" w:date="2023-10-13T10:58:00Z">
        <w:r w:rsidR="00565423" w:rsidRPr="004507E0" w:rsidDel="00F440F3">
          <w:rPr>
            <w:rFonts w:cs="Arial"/>
            <w:b/>
          </w:rPr>
          <w:delText xml:space="preserve">maximum </w:delText>
        </w:r>
      </w:del>
      <w:ins w:id="510" w:author="Teh Stand" w:date="2023-10-13T10:58:00Z">
        <w:r w:rsidR="00F440F3">
          <w:rPr>
            <w:rFonts w:cs="Arial"/>
            <w:b/>
          </w:rPr>
          <w:t>opt</w:t>
        </w:r>
        <w:r w:rsidR="00F440F3" w:rsidRPr="004507E0">
          <w:rPr>
            <w:rFonts w:cs="Arial"/>
            <w:b/>
          </w:rPr>
          <w:t xml:space="preserve">imum </w:t>
        </w:r>
      </w:ins>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511" w:name="_Toc510785435"/>
      <w:bookmarkStart w:id="512" w:name="_Toc510784286"/>
      <w:bookmarkStart w:id="513" w:name="_Toc439685272"/>
      <w:bookmarkStart w:id="514" w:name="_Toc149916557"/>
      <w:bookmarkEnd w:id="511"/>
      <w:bookmarkEnd w:id="512"/>
      <w:r w:rsidRPr="00693533">
        <w:t xml:space="preserve">Dataset </w:t>
      </w:r>
      <w:r w:rsidR="00C81B2F">
        <w:t>l</w:t>
      </w:r>
      <w:r w:rsidRPr="00693533">
        <w:t xml:space="preserve">oading </w:t>
      </w:r>
      <w:bookmarkEnd w:id="513"/>
      <w:r w:rsidR="004C22F2" w:rsidRPr="00693533">
        <w:t xml:space="preserve">and </w:t>
      </w:r>
      <w:r w:rsidR="00C81B2F">
        <w:t>d</w:t>
      </w:r>
      <w:r w:rsidR="004C22F2" w:rsidRPr="004507E0">
        <w:t xml:space="preserve">isplay </w:t>
      </w:r>
      <w:r w:rsidR="00C81B2F">
        <w:t>o</w:t>
      </w:r>
      <w:r w:rsidR="004C22F2" w:rsidRPr="004507E0">
        <w:t>rder</w:t>
      </w:r>
      <w:bookmarkEnd w:id="514"/>
    </w:p>
    <w:p w14:paraId="108B563B" w14:textId="2FA65A61" w:rsidR="00E73EDF" w:rsidRDefault="007653F1" w:rsidP="00C81B2F">
      <w:pPr>
        <w:spacing w:after="120" w:line="240" w:lineRule="auto"/>
        <w:rPr>
          <w:rFonts w:cs="Arial"/>
        </w:rPr>
      </w:pPr>
      <w:r w:rsidRPr="00693533">
        <w:rPr>
          <w:rFonts w:cs="Arial"/>
        </w:rPr>
        <w:t>A new algorithm for dataset loading and unloading within a navigation system is prescribed in S-101 in order for the appropriate ENC to be viewed at the mariner’s selected viewing scale. This will simplify the process for navigation systems, giving clear and concise rules on how and when data is loaded and unloaded.</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01718512"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515" w:name="_Hlk121371744"/>
      <w:r>
        <w:rPr>
          <w:rFonts w:cs="Arial"/>
        </w:rPr>
        <w:t xml:space="preserve">Annex D –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r>
        <w:rPr>
          <w:rFonts w:cs="Arial"/>
        </w:rPr>
        <w:t>.</w:t>
      </w:r>
      <w:bookmarkEnd w:id="515"/>
    </w:p>
    <w:p w14:paraId="31F39231" w14:textId="2E8ED3E9"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commentRangeStart w:id="516"/>
      <w:del w:id="517" w:author="Teh Stand" w:date="2023-08-09T14:29:00Z">
        <w:r w:rsidDel="008C67DD">
          <w:rPr>
            <w:rFonts w:cs="Arial"/>
          </w:rPr>
          <w:delText>232</w:delText>
        </w:r>
      </w:del>
      <w:ins w:id="518" w:author="Teh Stand" w:date="2023-08-09T14:29:00Z">
        <w:r w:rsidR="008C67DD">
          <w:rPr>
            <w:rFonts w:cs="Arial"/>
          </w:rPr>
          <w:t>530</w:t>
        </w:r>
      </w:ins>
      <w:r>
        <w:rPr>
          <w:rFonts w:cs="Arial"/>
        </w:rPr>
        <w:t>(</w:t>
      </w:r>
      <w:del w:id="519" w:author="Teh Stand" w:date="2023-08-09T14:29:00Z">
        <w:r w:rsidDel="008C67DD">
          <w:rPr>
            <w:rFonts w:cs="Arial"/>
          </w:rPr>
          <w:delText>82</w:delText>
        </w:r>
      </w:del>
      <w:ins w:id="520" w:author="Teh Stand" w:date="2023-08-09T14:29:00Z">
        <w:r w:rsidR="008C67DD">
          <w:rPr>
            <w:rFonts w:cs="Arial"/>
          </w:rPr>
          <w:t>106</w:t>
        </w:r>
      </w:ins>
      <w:r>
        <w:rPr>
          <w:rFonts w:cs="Arial"/>
        </w:rPr>
        <w:t>)</w:t>
      </w:r>
      <w:commentRangeEnd w:id="516"/>
      <w:r w:rsidR="008C67DD">
        <w:rPr>
          <w:rStyle w:val="CommentReference"/>
        </w:rPr>
        <w:commentReference w:id="516"/>
      </w:r>
      <w:r>
        <w:rPr>
          <w:rFonts w:cs="Arial"/>
        </w:rPr>
        <w:t xml:space="preserve">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521" w:name="_Toc439685273"/>
      <w:bookmarkStart w:id="522" w:name="_Toc149916558"/>
      <w:r w:rsidRPr="004507E0">
        <w:t xml:space="preserve">Dataset </w:t>
      </w:r>
      <w:r w:rsidR="004E2E40">
        <w:t>l</w:t>
      </w:r>
      <w:r w:rsidRPr="004507E0">
        <w:t xml:space="preserve">oading </w:t>
      </w:r>
      <w:r w:rsidR="004E2E40">
        <w:t>a</w:t>
      </w:r>
      <w:r w:rsidRPr="004507E0">
        <w:t>lgorithm</w:t>
      </w:r>
      <w:bookmarkEnd w:id="521"/>
      <w:r w:rsidR="005F0731">
        <w:t xml:space="preserve"> (dataset selection)</w:t>
      </w:r>
      <w:bookmarkEnd w:id="522"/>
    </w:p>
    <w:p w14:paraId="6AF443CE" w14:textId="5BE7B219" w:rsidR="00365E38" w:rsidRPr="005F0731" w:rsidRDefault="005F0731" w:rsidP="00412A1B">
      <w:pPr>
        <w:spacing w:after="120" w:line="240" w:lineRule="auto"/>
        <w:rPr>
          <w:rFonts w:cs="Arial"/>
        </w:rPr>
      </w:pPr>
      <w:r>
        <w:rPr>
          <w:rFonts w:cs="Arial"/>
        </w:rPr>
        <w:t xml:space="preserve">See </w:t>
      </w:r>
      <w:r w:rsidRPr="005F0731">
        <w:rPr>
          <w:rFonts w:cs="Arial"/>
        </w:rPr>
        <w:t xml:space="preserve">Annex D – </w:t>
      </w:r>
      <w:r w:rsidRPr="00412A1B">
        <w:rPr>
          <w:rFonts w:cs="Arial"/>
          <w:i/>
        </w:rPr>
        <w:t>Dataset Loading Algorithm (Dataset Selection)</w:t>
      </w:r>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523" w:name="_Toc149916559"/>
      <w:r w:rsidRPr="005A5D26">
        <w:t>Dataset display order</w:t>
      </w:r>
      <w:r w:rsidR="005F0731">
        <w:t xml:space="preserve"> (dataset rendering)</w:t>
      </w:r>
      <w:bookmarkEnd w:id="523"/>
    </w:p>
    <w:p w14:paraId="4905D05B" w14:textId="1BE605CB" w:rsidR="00365E38" w:rsidRDefault="005F0731" w:rsidP="005F0731">
      <w:pPr>
        <w:spacing w:after="120" w:line="240" w:lineRule="auto"/>
      </w:pPr>
      <w:r>
        <w:t xml:space="preserve">To assist implementers, </w:t>
      </w:r>
      <w:commentRangeStart w:id="524"/>
      <w:r>
        <w:t>an algorithm describing how the selected datasets must be drawn will be prepared for S-101 Edition 1.2.</w:t>
      </w:r>
      <w:commentRangeEnd w:id="524"/>
      <w:r w:rsidR="004C3CAE">
        <w:rPr>
          <w:rStyle w:val="CommentReference"/>
        </w:rPr>
        <w:commentReference w:id="524"/>
      </w:r>
      <w:r>
        <w:t>0.</w:t>
      </w:r>
    </w:p>
    <w:p w14:paraId="3EC35E3D" w14:textId="53FE11B3" w:rsidR="005F0731" w:rsidRDefault="005F0731" w:rsidP="005E3114">
      <w:pPr>
        <w:widowControl w:val="0"/>
        <w:spacing w:after="120" w:line="240" w:lineRule="auto"/>
      </w:pPr>
      <w:r>
        <w:t xml:space="preserve">Figures 4-7 to 4-9 below are intended to assist in understanding how the datasets should be displayed </w:t>
      </w:r>
      <w:r>
        <w:lastRenderedPageBreak/>
        <w:t>in the system graphics window:</w:t>
      </w:r>
    </w:p>
    <w:p w14:paraId="554F73AB" w14:textId="7063AC13" w:rsidR="00E73EDF" w:rsidRPr="004507E0" w:rsidRDefault="00412A1B" w:rsidP="004E2E40">
      <w:pPr>
        <w:keepNext/>
        <w:spacing w:line="240" w:lineRule="auto"/>
        <w:jc w:val="center"/>
      </w:pPr>
      <w:del w:id="525" w:author="Teh Stand" w:date="2023-11-09T11:13:00Z">
        <w:r w:rsidRPr="000A542A" w:rsidDel="006C11F2">
          <w:rPr>
            <w:noProof/>
            <w:lang w:val="fr-FR" w:eastAsia="fr-FR"/>
          </w:rPr>
          <w:drawing>
            <wp:inline distT="0" distB="0" distL="0" distR="0" wp14:anchorId="2A93CD7C" wp14:editId="5412CD88">
              <wp:extent cx="5770880" cy="2863850"/>
              <wp:effectExtent l="0" t="0" r="127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0880" cy="2863850"/>
                      </a:xfrm>
                      <a:prstGeom prst="rect">
                        <a:avLst/>
                      </a:prstGeom>
                    </pic:spPr>
                  </pic:pic>
                </a:graphicData>
              </a:graphic>
            </wp:inline>
          </w:drawing>
        </w:r>
      </w:del>
      <w:ins w:id="526" w:author="Teh Stand" w:date="2023-11-09T11:13:00Z">
        <w:r w:rsidR="006C11F2"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ins>
    </w:p>
    <w:p w14:paraId="64153EC9" w14:textId="7173C73E" w:rsidR="00E73EDF" w:rsidRPr="00067165" w:rsidRDefault="001D40A3" w:rsidP="004E2E40">
      <w:pPr>
        <w:pStyle w:val="Caption"/>
        <w:spacing w:line="240" w:lineRule="auto"/>
        <w:jc w:val="center"/>
        <w:rPr>
          <w:rFonts w:cs="Arial"/>
          <w:sz w:val="18"/>
          <w:szCs w:val="18"/>
        </w:rPr>
      </w:pPr>
      <w:commentRangeStart w:id="527"/>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commentRangeEnd w:id="527"/>
      <w:r w:rsidR="004C3CAE">
        <w:rPr>
          <w:rStyle w:val="CommentReference"/>
          <w:b w:val="0"/>
        </w:rPr>
        <w:commentReference w:id="527"/>
      </w:r>
    </w:p>
    <w:p w14:paraId="11491C60" w14:textId="7EA6C5AC" w:rsidR="00E73EDF" w:rsidRPr="00723450" w:rsidRDefault="00412A1B" w:rsidP="00FD2B86">
      <w:pPr>
        <w:keepNext/>
        <w:spacing w:line="240" w:lineRule="auto"/>
        <w:jc w:val="center"/>
      </w:pPr>
      <w:del w:id="528" w:author="Teh Stand" w:date="2023-11-09T11:14:00Z">
        <w:r w:rsidRPr="00082993" w:rsidDel="006C11F2">
          <w:rPr>
            <w:noProof/>
            <w:lang w:val="fr-FR" w:eastAsia="fr-FR"/>
          </w:rPr>
          <w:drawing>
            <wp:inline distT="0" distB="0" distL="0" distR="0" wp14:anchorId="6A7F9467" wp14:editId="539BEABB">
              <wp:extent cx="5770880" cy="2874010"/>
              <wp:effectExtent l="0" t="0" r="1270" b="254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0880" cy="2874010"/>
                      </a:xfrm>
                      <a:prstGeom prst="rect">
                        <a:avLst/>
                      </a:prstGeom>
                    </pic:spPr>
                  </pic:pic>
                </a:graphicData>
              </a:graphic>
            </wp:inline>
          </w:drawing>
        </w:r>
      </w:del>
      <w:ins w:id="529" w:author="Teh Stand" w:date="2023-11-09T11:15:00Z">
        <w:r w:rsidR="006C11F2" w:rsidRPr="006C11F2">
          <w:rPr>
            <w:noProof/>
            <w:lang w:val="fr-FR" w:eastAsia="fr-FR"/>
          </w:rPr>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ins>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3FEBC307" w:rsidR="00E73EDF" w:rsidRPr="00723450" w:rsidRDefault="00412A1B" w:rsidP="00C128E3">
      <w:pPr>
        <w:spacing w:before="120" w:line="240" w:lineRule="auto"/>
        <w:jc w:val="center"/>
      </w:pPr>
      <w:del w:id="530" w:author="Teh Stand" w:date="2023-11-09T11:15:00Z">
        <w:r w:rsidRPr="00AE31B4" w:rsidDel="006C11F2">
          <w:rPr>
            <w:noProof/>
            <w:lang w:val="fr-FR" w:eastAsia="fr-FR"/>
          </w:rPr>
          <w:lastRenderedPageBreak/>
          <w:drawing>
            <wp:inline distT="0" distB="0" distL="0" distR="0" wp14:anchorId="28EB6B80" wp14:editId="6640FAB8">
              <wp:extent cx="5770880" cy="2877820"/>
              <wp:effectExtent l="0" t="0" r="127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0880" cy="2877820"/>
                      </a:xfrm>
                      <a:prstGeom prst="rect">
                        <a:avLst/>
                      </a:prstGeom>
                    </pic:spPr>
                  </pic:pic>
                </a:graphicData>
              </a:graphic>
            </wp:inline>
          </w:drawing>
        </w:r>
      </w:del>
      <w:ins w:id="531" w:author="Teh Stand" w:date="2023-11-09T11:15:00Z">
        <w:r w:rsidR="006C11F2"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ins>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532" w:name="_Toc510784289"/>
      <w:bookmarkStart w:id="533" w:name="_Toc510785438"/>
      <w:bookmarkStart w:id="534" w:name="_Toc439685274"/>
      <w:bookmarkStart w:id="535" w:name="_Toc149916560"/>
      <w:bookmarkEnd w:id="532"/>
      <w:bookmarkEnd w:id="533"/>
      <w:r w:rsidRPr="00284E7D">
        <w:t>Geometry</w:t>
      </w:r>
      <w:bookmarkEnd w:id="446"/>
      <w:bookmarkEnd w:id="447"/>
      <w:bookmarkEnd w:id="534"/>
      <w:bookmarkEnd w:id="535"/>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536" w:name="_Toc439685275"/>
      <w:bookmarkStart w:id="537" w:name="_Toc149916561"/>
      <w:r w:rsidRPr="00284E7D">
        <w:t xml:space="preserve">S-100 </w:t>
      </w:r>
      <w:r w:rsidR="00885BE8">
        <w:t>l</w:t>
      </w:r>
      <w:r w:rsidRPr="00284E7D">
        <w:t xml:space="preserve">evel 3a </w:t>
      </w:r>
      <w:r w:rsidR="00885BE8">
        <w:t>g</w:t>
      </w:r>
      <w:r w:rsidRPr="00284E7D">
        <w:t>eometry</w:t>
      </w:r>
      <w:bookmarkEnd w:id="536"/>
      <w:bookmarkEnd w:id="537"/>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7A802B1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w:t>
      </w:r>
      <w:proofErr w:type="spellStart"/>
      <w:r w:rsidRPr="00284E7D">
        <w:rPr>
          <w:rFonts w:eastAsia="Times New Roman" w:cs="Arial"/>
          <w:lang w:eastAsia="en-GB"/>
        </w:rPr>
        <w:t>self intersect</w:t>
      </w:r>
      <w:proofErr w:type="spellEnd"/>
      <w:proofErr w:type="gramStart"/>
      <w:r w:rsidRPr="00284E7D">
        <w:rPr>
          <w:rFonts w:eastAsia="Times New Roman" w:cs="Arial"/>
          <w:lang w:eastAsia="en-GB"/>
        </w:rPr>
        <w:t xml:space="preserve">. </w:t>
      </w:r>
      <w:r w:rsidR="00656219" w:rsidRPr="00284E7D">
        <w:rPr>
          <w:rFonts w:eastAsia="Times New Roman" w:cs="Arial"/>
          <w:lang w:eastAsia="en-GB"/>
        </w:rPr>
        <w:t xml:space="preserve"> </w:t>
      </w:r>
      <w:proofErr w:type="gramEnd"/>
      <w:r w:rsidRPr="00284E7D">
        <w:rPr>
          <w:rFonts w:eastAsia="Times New Roman" w:cs="Arial"/>
          <w:lang w:eastAsia="en-GB"/>
        </w:rPr>
        <w:t xml:space="preserve">See Figure </w:t>
      </w:r>
      <w:r w:rsidR="00885BE8">
        <w:rPr>
          <w:rFonts w:eastAsia="Times New Roman" w:cs="Arial"/>
          <w:lang w:eastAsia="en-GB"/>
        </w:rPr>
        <w:t>4-</w:t>
      </w:r>
      <w:del w:id="538" w:author="Teh Stand" w:date="2023-06-20T11:28:00Z">
        <w:r w:rsidR="000975C4" w:rsidRPr="00284E7D" w:rsidDel="004C3CAE">
          <w:rPr>
            <w:rFonts w:eastAsia="Times New Roman" w:cs="Arial"/>
            <w:lang w:eastAsia="en-GB"/>
          </w:rPr>
          <w:delText>1</w:delText>
        </w:r>
        <w:r w:rsidR="00546E0E" w:rsidDel="004C3CAE">
          <w:rPr>
            <w:rFonts w:eastAsia="Times New Roman" w:cs="Arial"/>
            <w:lang w:eastAsia="en-GB"/>
          </w:rPr>
          <w:delText>1</w:delText>
        </w:r>
      </w:del>
      <w:ins w:id="539" w:author="Teh Stand" w:date="2023-06-20T11:28:00Z">
        <w:r w:rsidR="004C3CAE" w:rsidRPr="00284E7D">
          <w:rPr>
            <w:rFonts w:eastAsia="Times New Roman" w:cs="Arial"/>
            <w:lang w:eastAsia="en-GB"/>
          </w:rPr>
          <w:t>1</w:t>
        </w:r>
        <w:r w:rsidR="004C3CAE">
          <w:rPr>
            <w:rFonts w:eastAsia="Times New Roman" w:cs="Arial"/>
            <w:lang w:eastAsia="en-GB"/>
          </w:rPr>
          <w:t>0</w:t>
        </w:r>
      </w:ins>
      <w:r w:rsidRPr="00284E7D">
        <w:rPr>
          <w:rFonts w:eastAsia="Times New Roman" w:cs="Arial"/>
          <w:lang w:eastAsia="en-GB"/>
        </w:rPr>
        <w:t>.</w:t>
      </w:r>
    </w:p>
    <w:p w14:paraId="6DC400D3"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4BDC9380"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del w:id="540" w:author="Teh Stand" w:date="2023-06-20T11:28:00Z">
        <w:r w:rsidR="000975C4" w:rsidRPr="00284E7D" w:rsidDel="004C3CAE">
          <w:rPr>
            <w:rFonts w:eastAsia="Times New Roman" w:cs="Arial"/>
            <w:lang w:eastAsia="en-GB"/>
          </w:rPr>
          <w:delText>1</w:delText>
        </w:r>
        <w:r w:rsidR="00546E0E" w:rsidDel="004C3CAE">
          <w:rPr>
            <w:rFonts w:eastAsia="Times New Roman" w:cs="Arial"/>
            <w:lang w:eastAsia="en-GB"/>
          </w:rPr>
          <w:delText>2</w:delText>
        </w:r>
      </w:del>
      <w:ins w:id="541" w:author="Teh Stand" w:date="2023-06-20T11:28:00Z">
        <w:r w:rsidR="004C3CAE" w:rsidRPr="00284E7D">
          <w:rPr>
            <w:rFonts w:eastAsia="Times New Roman" w:cs="Arial"/>
            <w:lang w:eastAsia="en-GB"/>
          </w:rPr>
          <w:t>1</w:t>
        </w:r>
        <w:r w:rsidR="004C3CAE">
          <w:rPr>
            <w:rFonts w:eastAsia="Times New Roman" w:cs="Arial"/>
            <w:lang w:eastAsia="en-GB"/>
          </w:rPr>
          <w:t>1</w:t>
        </w:r>
      </w:ins>
      <w:r w:rsidRPr="00284E7D">
        <w:rPr>
          <w:rFonts w:eastAsia="Times New Roman" w:cs="Arial"/>
          <w:lang w:eastAsia="en-GB"/>
        </w:rPr>
        <w:t>.</w:t>
      </w:r>
    </w:p>
    <w:p w14:paraId="79039409" w14:textId="00D4032E" w:rsidR="00E73EDF" w:rsidRPr="00284E7D" w:rsidRDefault="007653F1" w:rsidP="00885BE8">
      <w:pPr>
        <w:numPr>
          <w:ilvl w:val="0"/>
          <w:numId w:val="13"/>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del w:id="542" w:author="Teh Stand" w:date="2023-06-20T11:28:00Z">
        <w:r w:rsidR="000975C4" w:rsidRPr="00284E7D" w:rsidDel="004C3CAE">
          <w:delText>1</w:delText>
        </w:r>
        <w:r w:rsidR="00546E0E" w:rsidDel="004C3CAE">
          <w:delText>3</w:delText>
        </w:r>
      </w:del>
      <w:ins w:id="543" w:author="Teh Stand" w:date="2023-06-20T11:28:00Z">
        <w:r w:rsidR="004C3CAE" w:rsidRPr="00284E7D">
          <w:t>1</w:t>
        </w:r>
        <w:r w:rsidR="004C3CAE">
          <w:t>2</w:t>
        </w:r>
      </w:ins>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7591F7EF" w:rsidR="00E73EDF" w:rsidRPr="00284E7D" w:rsidRDefault="007653F1" w:rsidP="00885BE8">
      <w:pPr>
        <w:pStyle w:val="NormalWeb"/>
        <w:numPr>
          <w:ilvl w:val="0"/>
          <w:numId w:val="14"/>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del w:id="544" w:author="Teh Stand" w:date="2023-10-13T11:04:00Z">
        <w:r w:rsidRPr="00284E7D" w:rsidDel="00AF19C3">
          <w:rPr>
            <w:rFonts w:ascii="Arial" w:hAnsi="Arial" w:cs="Arial"/>
            <w:sz w:val="20"/>
            <w:szCs w:val="20"/>
            <w:lang w:val="en-US"/>
          </w:rPr>
          <w:delText xml:space="preserve">maximum </w:delText>
        </w:r>
      </w:del>
      <w:ins w:id="545" w:author="Teh Stand" w:date="2023-10-13T11:04:00Z">
        <w:r w:rsidR="00AF19C3">
          <w:rPr>
            <w:rFonts w:ascii="Arial" w:hAnsi="Arial" w:cs="Arial"/>
            <w:sz w:val="20"/>
            <w:szCs w:val="20"/>
            <w:lang w:val="en-US"/>
          </w:rPr>
          <w:t>optimum</w:t>
        </w:r>
        <w:r w:rsidR="00AF19C3" w:rsidRPr="00284E7D">
          <w:rPr>
            <w:rFonts w:ascii="Arial" w:hAnsi="Arial" w:cs="Arial"/>
            <w:sz w:val="20"/>
            <w:szCs w:val="20"/>
            <w:lang w:val="en-US"/>
          </w:rPr>
          <w:t xml:space="preserve"> </w:t>
        </w:r>
      </w:ins>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885BE8">
      <w:pPr>
        <w:numPr>
          <w:ilvl w:val="0"/>
          <w:numId w:val="15"/>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1">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7ADF484A"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commentRangeStart w:id="546"/>
      <w:del w:id="547" w:author="Teh Stand" w:date="2023-06-20T11:28:00Z">
        <w:r w:rsidR="000975C4" w:rsidRPr="00C44B4D" w:rsidDel="004C3CAE">
          <w:rPr>
            <w:sz w:val="18"/>
            <w:szCs w:val="18"/>
          </w:rPr>
          <w:delText>1</w:delText>
        </w:r>
        <w:r w:rsidR="00546E0E" w:rsidDel="004C3CAE">
          <w:rPr>
            <w:sz w:val="18"/>
            <w:szCs w:val="18"/>
          </w:rPr>
          <w:delText>1</w:delText>
        </w:r>
        <w:r w:rsidR="000975C4" w:rsidRPr="00C44B4D" w:rsidDel="004C3CAE">
          <w:rPr>
            <w:sz w:val="18"/>
            <w:szCs w:val="18"/>
          </w:rPr>
          <w:delText xml:space="preserve"> </w:delText>
        </w:r>
      </w:del>
      <w:ins w:id="548" w:author="Teh Stand" w:date="2023-06-20T11:28:00Z">
        <w:r w:rsidR="004C3CAE" w:rsidRPr="00C44B4D">
          <w:rPr>
            <w:sz w:val="18"/>
            <w:szCs w:val="18"/>
          </w:rPr>
          <w:t>1</w:t>
        </w:r>
        <w:r w:rsidR="004C3CAE">
          <w:rPr>
            <w:sz w:val="18"/>
            <w:szCs w:val="18"/>
          </w:rPr>
          <w:t>0</w:t>
        </w:r>
      </w:ins>
      <w:commentRangeEnd w:id="546"/>
      <w:ins w:id="549" w:author="Teh Stand" w:date="2023-06-20T11:32:00Z">
        <w:r w:rsidR="006F500C">
          <w:rPr>
            <w:rStyle w:val="CommentReference"/>
            <w:b w:val="0"/>
          </w:rPr>
          <w:commentReference w:id="546"/>
        </w:r>
      </w:ins>
      <w:ins w:id="550" w:author="Teh Stand" w:date="2023-06-20T11:28:00Z">
        <w:r w:rsidR="004C3CAE" w:rsidRPr="00C44B4D">
          <w:rPr>
            <w:sz w:val="18"/>
            <w:szCs w:val="18"/>
          </w:rPr>
          <w:t xml:space="preserve"> </w:t>
        </w:r>
      </w:ins>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commentRangeStart w:id="551"/>
      <w:ins w:id="552" w:author="Teh Stand" w:date="2023-06-20T11:32:00Z">
        <w:r w:rsidR="006F500C">
          <w:rPr>
            <w:sz w:val="18"/>
            <w:szCs w:val="18"/>
          </w:rPr>
          <w:t>s</w:t>
        </w:r>
        <w:commentRangeEnd w:id="551"/>
        <w:r w:rsidR="006F500C">
          <w:rPr>
            <w:rStyle w:val="CommentReference"/>
            <w:b w:val="0"/>
          </w:rPr>
          <w:commentReference w:id="551"/>
        </w:r>
      </w:ins>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3E58C48"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53" w:author="Teh Stand" w:date="2023-06-20T11:28:00Z">
        <w:r w:rsidR="000975C4" w:rsidRPr="00C44B4D" w:rsidDel="004C3CAE">
          <w:rPr>
            <w:sz w:val="18"/>
            <w:szCs w:val="18"/>
          </w:rPr>
          <w:delText>1</w:delText>
        </w:r>
        <w:r w:rsidR="00546E0E" w:rsidDel="004C3CAE">
          <w:rPr>
            <w:sz w:val="18"/>
            <w:szCs w:val="18"/>
          </w:rPr>
          <w:delText>2</w:delText>
        </w:r>
        <w:r w:rsidR="000975C4" w:rsidRPr="00C44B4D" w:rsidDel="004C3CAE">
          <w:rPr>
            <w:sz w:val="18"/>
            <w:szCs w:val="18"/>
          </w:rPr>
          <w:delText xml:space="preserve"> </w:delText>
        </w:r>
      </w:del>
      <w:ins w:id="554" w:author="Teh Stand" w:date="2023-06-20T11:28:00Z">
        <w:r w:rsidR="004C3CAE" w:rsidRPr="00C44B4D">
          <w:rPr>
            <w:sz w:val="18"/>
            <w:szCs w:val="18"/>
          </w:rPr>
          <w:t>1</w:t>
        </w:r>
        <w:r w:rsidR="004C3CAE">
          <w:rPr>
            <w:sz w:val="18"/>
            <w:szCs w:val="18"/>
          </w:rPr>
          <w:t>1</w:t>
        </w:r>
        <w:r w:rsidR="004C3CAE" w:rsidRPr="00C44B4D">
          <w:rPr>
            <w:sz w:val="18"/>
            <w:szCs w:val="18"/>
          </w:rPr>
          <w:t xml:space="preserve"> </w:t>
        </w:r>
      </w:ins>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lastRenderedPageBreak/>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2332D1CA"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55" w:author="Teh Stand" w:date="2023-06-20T11:28:00Z">
        <w:r w:rsidR="000975C4" w:rsidRPr="00C44B4D" w:rsidDel="004C3CAE">
          <w:rPr>
            <w:sz w:val="18"/>
            <w:szCs w:val="18"/>
          </w:rPr>
          <w:delText>1</w:delText>
        </w:r>
        <w:r w:rsidR="00546E0E" w:rsidDel="004C3CAE">
          <w:rPr>
            <w:sz w:val="18"/>
            <w:szCs w:val="18"/>
          </w:rPr>
          <w:delText>3</w:delText>
        </w:r>
        <w:r w:rsidR="000975C4" w:rsidRPr="00C44B4D" w:rsidDel="004C3CAE">
          <w:rPr>
            <w:sz w:val="18"/>
            <w:szCs w:val="18"/>
          </w:rPr>
          <w:delText xml:space="preserve"> </w:delText>
        </w:r>
      </w:del>
      <w:ins w:id="556" w:author="Teh Stand" w:date="2023-06-20T11:28:00Z">
        <w:r w:rsidR="004C3CAE" w:rsidRPr="00C44B4D">
          <w:rPr>
            <w:sz w:val="18"/>
            <w:szCs w:val="18"/>
          </w:rPr>
          <w:t>1</w:t>
        </w:r>
        <w:r w:rsidR="004C3CAE">
          <w:rPr>
            <w:sz w:val="18"/>
            <w:szCs w:val="18"/>
          </w:rPr>
          <w:t>2</w:t>
        </w:r>
        <w:r w:rsidR="004C3CAE" w:rsidRPr="00C44B4D">
          <w:rPr>
            <w:sz w:val="18"/>
            <w:szCs w:val="18"/>
          </w:rPr>
          <w:t xml:space="preserve"> </w:t>
        </w:r>
      </w:ins>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rPr>
          <w:ins w:id="557" w:author="Teh Stand" w:date="2023-08-10T11:26:00Z"/>
        </w:rPr>
      </w:pPr>
      <w:bookmarkStart w:id="558" w:name="_Toc149916562"/>
      <w:bookmarkStart w:id="559" w:name="_Toc439685276"/>
      <w:commentRangeStart w:id="560"/>
      <w:ins w:id="561" w:author="Teh Stand" w:date="2023-08-10T11:26:00Z">
        <w:r>
          <w:t>Use of scale properties for feature to geometry relations</w:t>
        </w:r>
        <w:bookmarkEnd w:id="558"/>
      </w:ins>
    </w:p>
    <w:p w14:paraId="299F3009" w14:textId="5606C6D3" w:rsidR="00A87DF5" w:rsidRDefault="00A87DF5" w:rsidP="00A87DF5">
      <w:pPr>
        <w:spacing w:after="120" w:line="240" w:lineRule="auto"/>
        <w:rPr>
          <w:ins w:id="562" w:author="Teh Stand" w:date="2023-08-10T11:27:00Z"/>
        </w:rPr>
      </w:pPr>
      <w:ins w:id="563" w:author="Teh Stand" w:date="2023-08-10T11:27:00Z">
        <w:r>
          <w:t xml:space="preserve">The </w:t>
        </w:r>
      </w:ins>
      <w:ins w:id="564" w:author="Teh Stand" w:date="2023-08-10T11:33:00Z">
        <w:r w:rsidR="00F27F1D">
          <w:t>attributes</w:t>
        </w:r>
      </w:ins>
      <w:ins w:id="565" w:author="Teh Stand" w:date="2023-08-10T11:27:00Z">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ins>
      <w:ins w:id="566" w:author="Teh Stand" w:date="2023-08-10T11:33:00Z">
        <w:r w:rsidR="00F27F1D">
          <w:t xml:space="preserve"> class</w:t>
        </w:r>
      </w:ins>
      <w:ins w:id="567" w:author="Teh Stand" w:date="2023-08-10T11:27:00Z">
        <w:r>
          <w:t xml:space="preserve"> S100_GF_SpatialAttributeType </w:t>
        </w:r>
      </w:ins>
      <w:ins w:id="568" w:author="Teh Stand" w:date="2023-08-10T11:33:00Z">
        <w:r w:rsidR="00F27F1D">
          <w:t>are not</w:t>
        </w:r>
      </w:ins>
      <w:ins w:id="569" w:author="Teh Stand" w:date="2023-08-10T11:27:00Z">
        <w:r>
          <w:t xml:space="preserve"> used. Therefore, the encoding must always encode the values ‘Not Appl</w:t>
        </w:r>
      </w:ins>
      <w:ins w:id="570" w:author="Teh Stand" w:date="2023-08-10T11:29:00Z">
        <w:r w:rsidR="00F27F1D">
          <w:t>icable</w:t>
        </w:r>
      </w:ins>
      <w:ins w:id="571" w:author="Teh Stand" w:date="2023-08-10T11:27:00Z">
        <w:r>
          <w:t>’.</w:t>
        </w:r>
      </w:ins>
    </w:p>
    <w:p w14:paraId="452F2217" w14:textId="1370662A" w:rsidR="00A87DF5" w:rsidRPr="00A87DF5" w:rsidRDefault="00F27F1D" w:rsidP="00A87DF5">
      <w:pPr>
        <w:spacing w:after="120" w:line="240" w:lineRule="auto"/>
        <w:rPr>
          <w:ins w:id="572" w:author="Teh Stand" w:date="2023-08-10T11:25:00Z"/>
        </w:rPr>
      </w:pPr>
      <w:ins w:id="573" w:author="Teh Stand" w:date="2023-08-10T11:30:00Z">
        <w:r>
          <w:t>S</w:t>
        </w:r>
      </w:ins>
      <w:ins w:id="574" w:author="Teh Stand" w:date="2023-08-10T11:27:00Z">
        <w:r w:rsidR="00A87DF5">
          <w:t>cale dependent depiction</w:t>
        </w:r>
      </w:ins>
      <w:ins w:id="575" w:author="Teh Stand" w:date="2023-08-10T11:30:00Z">
        <w:r>
          <w:t xml:space="preserve"> </w:t>
        </w:r>
      </w:ins>
      <w:ins w:id="576" w:author="Teh Stand" w:date="2023-08-10T11:34:00Z">
        <w:r w:rsidR="00F31B4D">
          <w:t>f</w:t>
        </w:r>
      </w:ins>
      <w:ins w:id="577" w:author="Teh Stand" w:date="2023-08-10T11:30:00Z">
        <w:r>
          <w:t>or the end user system</w:t>
        </w:r>
      </w:ins>
      <w:ins w:id="578" w:author="Teh Stand" w:date="2023-08-10T11:27:00Z">
        <w:r w:rsidR="00A87DF5">
          <w:t xml:space="preserve"> </w:t>
        </w:r>
      </w:ins>
      <w:ins w:id="579" w:author="Teh Stand" w:date="2023-08-10T11:34:00Z">
        <w:r w:rsidR="00F31B4D">
          <w:t>is</w:t>
        </w:r>
      </w:ins>
      <w:ins w:id="580" w:author="Teh Stand" w:date="2023-08-10T11:27:00Z">
        <w:r w:rsidR="00A87DF5">
          <w:t xml:space="preserve"> controlled by the thematic attribute </w:t>
        </w:r>
      </w:ins>
      <w:ins w:id="581" w:author="Teh Stand" w:date="2023-08-10T11:31:00Z">
        <w:r>
          <w:rPr>
            <w:b/>
          </w:rPr>
          <w:t>scale minimum</w:t>
        </w:r>
      </w:ins>
      <w:ins w:id="582" w:author="Teh Stand" w:date="2023-08-10T11:27:00Z">
        <w:r w:rsidR="00A87DF5">
          <w:t xml:space="preserve"> </w:t>
        </w:r>
      </w:ins>
      <w:ins w:id="583" w:author="Teh Stand" w:date="2023-08-10T11:34:00Z">
        <w:r w:rsidR="00F31B4D">
          <w:t>for the</w:t>
        </w:r>
      </w:ins>
      <w:ins w:id="584" w:author="Teh Stand" w:date="2023-08-10T11:27:00Z">
        <w:r w:rsidR="00A87DF5">
          <w:t xml:space="preserve"> feature type only.</w:t>
        </w:r>
      </w:ins>
      <w:commentRangeEnd w:id="560"/>
      <w:ins w:id="585" w:author="Teh Stand" w:date="2023-08-10T11:36:00Z">
        <w:r w:rsidR="00F31B4D">
          <w:rPr>
            <w:rStyle w:val="CommentReference"/>
          </w:rPr>
          <w:commentReference w:id="560"/>
        </w:r>
      </w:ins>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586" w:name="_Toc149916563"/>
      <w:r w:rsidRPr="00284E7D">
        <w:t>Masking</w:t>
      </w:r>
      <w:bookmarkEnd w:id="559"/>
      <w:bookmarkEnd w:id="586"/>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58DB6199"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del w:id="587" w:author="Teh Stand" w:date="2023-06-20T11:28:00Z">
        <w:r w:rsidR="000975C4" w:rsidRPr="00284E7D" w:rsidDel="006F500C">
          <w:rPr>
            <w:rFonts w:cs="Arial"/>
          </w:rPr>
          <w:delText>1</w:delText>
        </w:r>
        <w:r w:rsidR="00546E0E" w:rsidDel="006F500C">
          <w:rPr>
            <w:rFonts w:cs="Arial"/>
          </w:rPr>
          <w:delText>4</w:delText>
        </w:r>
        <w:r w:rsidR="000975C4" w:rsidRPr="00284E7D" w:rsidDel="006F500C">
          <w:rPr>
            <w:rFonts w:cs="Arial"/>
          </w:rPr>
          <w:delText xml:space="preserve"> </w:delText>
        </w:r>
      </w:del>
      <w:ins w:id="588" w:author="Teh Stand" w:date="2023-06-20T11:28:00Z">
        <w:r w:rsidR="006F500C" w:rsidRPr="00284E7D">
          <w:rPr>
            <w:rFonts w:cs="Arial"/>
          </w:rPr>
          <w:t>1</w:t>
        </w:r>
        <w:r w:rsidR="006F500C">
          <w:rPr>
            <w:rFonts w:cs="Arial"/>
          </w:rPr>
          <w:t>3</w:t>
        </w:r>
        <w:r w:rsidR="006F500C" w:rsidRPr="00284E7D">
          <w:rPr>
            <w:rFonts w:cs="Arial"/>
          </w:rPr>
          <w:t xml:space="preserve"> </w:t>
        </w:r>
      </w:ins>
      <w:r w:rsidRPr="00284E7D">
        <w:rPr>
          <w:rFonts w:cs="Arial"/>
        </w:rPr>
        <w:t xml:space="preserve">is an example without masking and Figure </w:t>
      </w:r>
      <w:r w:rsidR="00275D57">
        <w:rPr>
          <w:rFonts w:cs="Arial"/>
        </w:rPr>
        <w:t>4-</w:t>
      </w:r>
      <w:del w:id="589" w:author="Teh Stand" w:date="2023-06-20T11:28:00Z">
        <w:r w:rsidR="000975C4" w:rsidRPr="00284E7D" w:rsidDel="006F500C">
          <w:rPr>
            <w:rFonts w:cs="Arial"/>
          </w:rPr>
          <w:delText>1</w:delText>
        </w:r>
        <w:r w:rsidR="00546E0E" w:rsidDel="006F500C">
          <w:rPr>
            <w:rFonts w:cs="Arial"/>
          </w:rPr>
          <w:delText>5</w:delText>
        </w:r>
        <w:r w:rsidR="000975C4" w:rsidRPr="00284E7D" w:rsidDel="006F500C">
          <w:rPr>
            <w:rFonts w:cs="Arial"/>
          </w:rPr>
          <w:delText xml:space="preserve"> </w:delText>
        </w:r>
      </w:del>
      <w:ins w:id="590" w:author="Teh Stand" w:date="2023-06-20T11:28:00Z">
        <w:r w:rsidR="006F500C" w:rsidRPr="00284E7D">
          <w:rPr>
            <w:rFonts w:cs="Arial"/>
          </w:rPr>
          <w:t>1</w:t>
        </w:r>
        <w:r w:rsidR="006F500C">
          <w:rPr>
            <w:rFonts w:cs="Arial"/>
          </w:rPr>
          <w:t>4</w:t>
        </w:r>
        <w:r w:rsidR="006F500C" w:rsidRPr="00284E7D">
          <w:rPr>
            <w:rFonts w:cs="Arial"/>
          </w:rPr>
          <w:t xml:space="preserve"> </w:t>
        </w:r>
      </w:ins>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46F90AA3"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91" w:author="Teh Stand" w:date="2023-06-20T11:29:00Z">
        <w:r w:rsidR="000975C4" w:rsidRPr="00C44B4D" w:rsidDel="006F500C">
          <w:rPr>
            <w:sz w:val="18"/>
            <w:szCs w:val="18"/>
          </w:rPr>
          <w:delText>1</w:delText>
        </w:r>
        <w:r w:rsidR="00546E0E" w:rsidDel="006F500C">
          <w:rPr>
            <w:sz w:val="18"/>
            <w:szCs w:val="18"/>
          </w:rPr>
          <w:delText>4</w:delText>
        </w:r>
        <w:r w:rsidR="000975C4" w:rsidRPr="00C44B4D" w:rsidDel="006F500C">
          <w:rPr>
            <w:sz w:val="18"/>
            <w:szCs w:val="18"/>
          </w:rPr>
          <w:delText xml:space="preserve"> </w:delText>
        </w:r>
      </w:del>
      <w:ins w:id="592" w:author="Teh Stand" w:date="2023-06-20T11:29:00Z">
        <w:r w:rsidR="006F500C" w:rsidRPr="00C44B4D">
          <w:rPr>
            <w:sz w:val="18"/>
            <w:szCs w:val="18"/>
          </w:rPr>
          <w:t>1</w:t>
        </w:r>
        <w:r w:rsidR="006F500C">
          <w:rPr>
            <w:sz w:val="18"/>
            <w:szCs w:val="18"/>
          </w:rPr>
          <w:t>3</w:t>
        </w:r>
        <w:r w:rsidR="006F500C" w:rsidRPr="00C44B4D">
          <w:rPr>
            <w:sz w:val="18"/>
            <w:szCs w:val="18"/>
          </w:rPr>
          <w:t xml:space="preserve"> </w:t>
        </w:r>
      </w:ins>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593" w:name="_Toc225648316"/>
      <w:bookmarkStart w:id="594" w:name="_Toc225065173"/>
    </w:p>
    <w:p w14:paraId="67914FE2" w14:textId="014DB0B8"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595" w:author="Teh Stand" w:date="2023-06-20T11:29:00Z">
        <w:r w:rsidR="000975C4" w:rsidRPr="00C44B4D" w:rsidDel="006F500C">
          <w:rPr>
            <w:sz w:val="18"/>
            <w:szCs w:val="18"/>
          </w:rPr>
          <w:delText>1</w:delText>
        </w:r>
        <w:r w:rsidR="00546E0E" w:rsidDel="006F500C">
          <w:rPr>
            <w:sz w:val="18"/>
            <w:szCs w:val="18"/>
          </w:rPr>
          <w:delText>5</w:delText>
        </w:r>
        <w:r w:rsidR="000975C4" w:rsidRPr="00C44B4D" w:rsidDel="006F500C">
          <w:rPr>
            <w:sz w:val="18"/>
            <w:szCs w:val="18"/>
          </w:rPr>
          <w:delText xml:space="preserve"> </w:delText>
        </w:r>
      </w:del>
      <w:ins w:id="596" w:author="Teh Stand" w:date="2023-06-20T11:29:00Z">
        <w:r w:rsidR="006F500C" w:rsidRPr="00C44B4D">
          <w:rPr>
            <w:sz w:val="18"/>
            <w:szCs w:val="18"/>
          </w:rPr>
          <w:t>1</w:t>
        </w:r>
        <w:r w:rsidR="006F500C">
          <w:rPr>
            <w:sz w:val="18"/>
            <w:szCs w:val="18"/>
          </w:rPr>
          <w:t>4</w:t>
        </w:r>
        <w:r w:rsidR="006F500C" w:rsidRPr="00C44B4D">
          <w:rPr>
            <w:sz w:val="18"/>
            <w:szCs w:val="18"/>
          </w:rPr>
          <w:t xml:space="preserve"> </w:t>
        </w:r>
      </w:ins>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597" w:name="_Toc439685277"/>
      <w:bookmarkStart w:id="598" w:name="_Toc149916564"/>
      <w:r w:rsidRPr="00C44B4D">
        <w:t>Coordinate Reference Systems (CRS)</w:t>
      </w:r>
      <w:bookmarkEnd w:id="593"/>
      <w:bookmarkEnd w:id="594"/>
      <w:bookmarkEnd w:id="597"/>
      <w:bookmarkEnd w:id="598"/>
    </w:p>
    <w:p w14:paraId="27A18142" w14:textId="77777777" w:rsidR="00E73EDF" w:rsidRPr="00284E7D" w:rsidRDefault="007653F1" w:rsidP="00940AF0">
      <w:pPr>
        <w:pStyle w:val="Heading2"/>
        <w:tabs>
          <w:tab w:val="clear" w:pos="540"/>
        </w:tabs>
        <w:spacing w:before="120" w:after="200" w:line="240" w:lineRule="auto"/>
        <w:ind w:left="709" w:hanging="709"/>
      </w:pPr>
      <w:bookmarkStart w:id="599" w:name="_Toc439685278"/>
      <w:bookmarkStart w:id="600" w:name="_Toc225065174"/>
      <w:bookmarkStart w:id="601" w:name="_Toc225648317"/>
      <w:bookmarkStart w:id="602" w:name="_Toc149916565"/>
      <w:r w:rsidRPr="00284E7D">
        <w:t>Introduction</w:t>
      </w:r>
      <w:bookmarkEnd w:id="599"/>
      <w:bookmarkEnd w:id="600"/>
      <w:bookmarkEnd w:id="601"/>
      <w:bookmarkEnd w:id="602"/>
      <w:r w:rsidRPr="00284E7D">
        <w:t xml:space="preserve"> </w:t>
      </w:r>
    </w:p>
    <w:p w14:paraId="79E89173" w14:textId="18BF7194" w:rsidR="00E73EDF" w:rsidRDefault="007653F1" w:rsidP="00940AF0">
      <w:pPr>
        <w:spacing w:after="120" w:line="240" w:lineRule="auto"/>
        <w:rPr>
          <w:rFonts w:cs="Arial"/>
          <w:lang w:eastAsia="en-GB"/>
        </w:rPr>
      </w:pPr>
      <w:bookmarkStart w:id="603" w:name="_Toc225648318"/>
      <w:bookmarkStart w:id="604"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605" w:name="_Toc439685279"/>
      <w:bookmarkStart w:id="606" w:name="_Toc149916566"/>
      <w:r w:rsidRPr="00284E7D">
        <w:t xml:space="preserve">Horizontal </w:t>
      </w:r>
      <w:bookmarkEnd w:id="603"/>
      <w:bookmarkEnd w:id="604"/>
      <w:r w:rsidRPr="00284E7D">
        <w:t>Coordinate Reference System</w:t>
      </w:r>
      <w:bookmarkEnd w:id="605"/>
      <w:bookmarkEnd w:id="606"/>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607" w:name="_Toc225065177"/>
      <w:bookmarkStart w:id="608"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w:t>
      </w:r>
      <w:proofErr w:type="gramStart"/>
      <w:r w:rsidRPr="00284E7D">
        <w:rPr>
          <w:rFonts w:eastAsia="Times New Roman" w:cs="Arial"/>
          <w:lang w:eastAsia="en-GB"/>
        </w:rPr>
        <w:t xml:space="preserve">.  </w:t>
      </w:r>
      <w:proofErr w:type="gramEnd"/>
      <w:r w:rsidRPr="00284E7D">
        <w:rPr>
          <w:rFonts w:eastAsia="Times New Roman" w:cs="Arial"/>
          <w:lang w:eastAsia="en-GB"/>
        </w:rPr>
        <w:t>The full reference to EPSG</w:t>
      </w:r>
      <w:proofErr w:type="gramStart"/>
      <w:r w:rsidRPr="00284E7D">
        <w:rPr>
          <w:rFonts w:eastAsia="Times New Roman" w:cs="Arial"/>
          <w:lang w:eastAsia="en-GB"/>
        </w:rPr>
        <w:t>:4326</w:t>
      </w:r>
      <w:proofErr w:type="gramEnd"/>
      <w:r w:rsidRPr="00284E7D">
        <w:rPr>
          <w:rFonts w:eastAsia="Times New Roman" w:cs="Arial"/>
          <w:lang w:eastAsia="en-GB"/>
        </w:rPr>
        <w:t xml:space="preserve"> can be </w:t>
      </w:r>
      <w:r>
        <w:rPr>
          <w:rFonts w:eastAsia="Times New Roman" w:cs="Arial"/>
          <w:lang w:eastAsia="en-GB"/>
        </w:rPr>
        <w:t xml:space="preserve">found at </w:t>
      </w:r>
      <w:hyperlink r:id="rId46"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609" w:name="_Toc288812326"/>
      <w:bookmarkStart w:id="610" w:name="_Toc288810279"/>
      <w:r w:rsidRPr="00284E7D">
        <w:t>EPSG</w:t>
      </w:r>
      <w:proofErr w:type="gramStart"/>
      <w:r w:rsidRPr="00284E7D">
        <w:t>:4326</w:t>
      </w:r>
      <w:proofErr w:type="gramEnd"/>
      <w:r w:rsidRPr="00284E7D">
        <w:t xml:space="preserve"> (WGS84)</w:t>
      </w:r>
    </w:p>
    <w:p w14:paraId="6F665F8B" w14:textId="0E3FE03F" w:rsidR="00E73EDF" w:rsidRPr="00284E7D" w:rsidRDefault="007653F1" w:rsidP="00940AF0">
      <w:pPr>
        <w:spacing w:after="60" w:line="240" w:lineRule="auto"/>
        <w:ind w:left="4111" w:hanging="4111"/>
      </w:pPr>
      <w:bookmarkStart w:id="611" w:name="_Toc288810277"/>
      <w:bookmarkStart w:id="612" w:name="_Toc288812324"/>
      <w:r w:rsidRPr="00284E7D">
        <w:rPr>
          <w:b/>
        </w:rPr>
        <w:t xml:space="preserve">Projection: </w:t>
      </w:r>
      <w:r w:rsidRPr="00284E7D">
        <w:rPr>
          <w:b/>
        </w:rPr>
        <w:tab/>
      </w:r>
      <w:bookmarkEnd w:id="611"/>
      <w:bookmarkEnd w:id="612"/>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609"/>
      <w:bookmarkEnd w:id="610"/>
    </w:p>
    <w:p w14:paraId="64CCC978" w14:textId="3F7DF304" w:rsidR="00E73EDF" w:rsidRDefault="007653F1" w:rsidP="00940AF0">
      <w:pPr>
        <w:spacing w:after="60" w:line="240" w:lineRule="auto"/>
        <w:ind w:left="4111" w:hanging="4111"/>
      </w:pPr>
      <w:bookmarkStart w:id="613" w:name="_Toc288812327"/>
      <w:bookmarkStart w:id="614"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7" w:history="1">
        <w:r>
          <w:rPr>
            <w:rStyle w:val="Hyperlink"/>
            <w:lang w:val="en-US"/>
          </w:rPr>
          <w:t xml:space="preserve">EPSG Geodetic Parameter </w:t>
        </w:r>
        <w:bookmarkEnd w:id="613"/>
        <w:bookmarkEnd w:id="614"/>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615" w:name="_Toc288812329"/>
      <w:bookmarkStart w:id="616" w:name="_Toc288810282"/>
      <w:r w:rsidRPr="004A70BB">
        <w:rPr>
          <w:b/>
        </w:rPr>
        <w:t>Date type (according to ISO 19115):</w:t>
      </w:r>
      <w:r w:rsidRPr="004A70BB">
        <w:t xml:space="preserve">  </w:t>
      </w:r>
      <w:r w:rsidRPr="004A70BB">
        <w:tab/>
      </w:r>
      <w:bookmarkEnd w:id="615"/>
      <w:bookmarkEnd w:id="616"/>
      <w:r w:rsidRPr="004A70BB">
        <w:t>002- publication</w:t>
      </w:r>
    </w:p>
    <w:p w14:paraId="3A49E48D" w14:textId="7E593232" w:rsidR="00940AF0" w:rsidRDefault="007653F1" w:rsidP="00940AF0">
      <w:pPr>
        <w:spacing w:after="60" w:line="240" w:lineRule="auto"/>
        <w:ind w:left="4111" w:hanging="4111"/>
      </w:pPr>
      <w:bookmarkStart w:id="617" w:name="_Toc288812330"/>
      <w:bookmarkStart w:id="618" w:name="_Toc288810283"/>
      <w:r w:rsidRPr="004A70BB">
        <w:rPr>
          <w:b/>
        </w:rPr>
        <w:t>Responsible party:</w:t>
      </w:r>
      <w:r w:rsidR="00940AF0">
        <w:t xml:space="preserve">  </w:t>
      </w:r>
      <w:r w:rsidR="00940AF0">
        <w:tab/>
      </w:r>
      <w:r w:rsidRPr="004A70BB">
        <w:t>International Organisation of Oil and Gas Producers</w:t>
      </w:r>
      <w:bookmarkEnd w:id="617"/>
      <w:bookmarkEnd w:id="618"/>
      <w:r w:rsidRPr="004A70BB">
        <w:t xml:space="preserve"> (</w:t>
      </w:r>
      <w:r w:rsidR="0025683E" w:rsidRPr="004A70BB">
        <w:t>I</w:t>
      </w:r>
      <w:bookmarkStart w:id="619" w:name="_Toc288810284"/>
      <w:bookmarkStart w:id="620"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619"/>
      <w:bookmarkEnd w:id="620"/>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621" w:name="_Toc439685280"/>
      <w:bookmarkStart w:id="622" w:name="_Toc149916567"/>
      <w:r w:rsidRPr="004A70BB">
        <w:t xml:space="preserve">Vertical </w:t>
      </w:r>
      <w:bookmarkEnd w:id="607"/>
      <w:bookmarkEnd w:id="608"/>
      <w:r w:rsidRPr="004A70BB">
        <w:t>CRS for Soundings</w:t>
      </w:r>
      <w:bookmarkEnd w:id="621"/>
      <w:bookmarkEnd w:id="622"/>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w:t>
      </w:r>
      <w:proofErr w:type="spellStart"/>
      <w:r w:rsidRPr="004A70BB">
        <w:rPr>
          <w:rFonts w:cs="Arial"/>
        </w:rPr>
        <w:t>Datums</w:t>
      </w:r>
      <w:proofErr w:type="spellEnd"/>
      <w:r w:rsidRPr="004A70BB">
        <w:rPr>
          <w:rFonts w:cs="Arial"/>
        </w:rPr>
        <w:t xml:space="preserve">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w:t>
      </w:r>
      <w:r w:rsidRPr="004A70BB">
        <w:rPr>
          <w:rFonts w:ascii="Arial" w:eastAsia="MS Mincho" w:hAnsi="Arial" w:cs="Arial"/>
          <w:lang w:eastAsia="ja-JP"/>
        </w:rPr>
        <w:lastRenderedPageBreak/>
        <w:t xml:space="preserve">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lastRenderedPageBreak/>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623" w:name="_Toc517858859"/>
      <w:bookmarkStart w:id="624" w:name="_Toc519859099"/>
      <w:bookmarkStart w:id="625" w:name="_Toc521495143"/>
      <w:bookmarkStart w:id="626" w:name="_Toc527117756"/>
      <w:bookmarkStart w:id="627" w:name="_Toc527620283"/>
      <w:bookmarkStart w:id="628" w:name="_Toc529974525"/>
      <w:bookmarkStart w:id="629" w:name="_Toc225648327"/>
      <w:bookmarkStart w:id="630" w:name="_Toc439685281"/>
      <w:bookmarkStart w:id="631" w:name="_Toc225065184"/>
      <w:bookmarkStart w:id="632" w:name="_Toc149916568"/>
      <w:bookmarkEnd w:id="623"/>
      <w:bookmarkEnd w:id="624"/>
      <w:bookmarkEnd w:id="625"/>
      <w:bookmarkEnd w:id="626"/>
      <w:bookmarkEnd w:id="627"/>
      <w:bookmarkEnd w:id="628"/>
      <w:commentRangeStart w:id="633"/>
      <w:r w:rsidRPr="004A70BB">
        <w:t>Data Quality</w:t>
      </w:r>
      <w:bookmarkEnd w:id="629"/>
      <w:bookmarkEnd w:id="630"/>
      <w:bookmarkEnd w:id="631"/>
      <w:commentRangeEnd w:id="633"/>
      <w:r w:rsidR="00CC70CC">
        <w:rPr>
          <w:rStyle w:val="CommentReference"/>
          <w:b w:val="0"/>
          <w:bCs w:val="0"/>
        </w:rPr>
        <w:commentReference w:id="633"/>
      </w:r>
      <w:bookmarkEnd w:id="632"/>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634" w:name="_Toc439685282"/>
      <w:bookmarkStart w:id="635" w:name="_Toc149916569"/>
      <w:bookmarkStart w:id="636" w:name="_Toc225648328"/>
      <w:bookmarkStart w:id="637" w:name="_Toc225065185"/>
      <w:bookmarkStart w:id="638" w:name="_Toc8629844"/>
      <w:bookmarkStart w:id="639" w:name="_Toc422735435"/>
      <w:bookmarkStart w:id="640" w:name="_Toc8629976"/>
      <w:bookmarkStart w:id="641" w:name="_Toc19077363"/>
      <w:bookmarkStart w:id="642" w:name="_Toc191284893"/>
      <w:r w:rsidRPr="004A70BB">
        <w:t>Introduction</w:t>
      </w:r>
      <w:bookmarkEnd w:id="634"/>
      <w:bookmarkEnd w:id="635"/>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F42AB4">
      <w:pPr>
        <w:numPr>
          <w:ilvl w:val="0"/>
          <w:numId w:val="30"/>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F42AB4">
      <w:pPr>
        <w:numPr>
          <w:ilvl w:val="0"/>
          <w:numId w:val="30"/>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F42AB4">
      <w:pPr>
        <w:numPr>
          <w:ilvl w:val="0"/>
          <w:numId w:val="30"/>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F42AB4">
      <w:pPr>
        <w:numPr>
          <w:ilvl w:val="0"/>
          <w:numId w:val="30"/>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F42AB4">
      <w:pPr>
        <w:numPr>
          <w:ilvl w:val="0"/>
          <w:numId w:val="30"/>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F42AB4">
      <w:pPr>
        <w:numPr>
          <w:ilvl w:val="0"/>
          <w:numId w:val="30"/>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F42AB4">
      <w:pPr>
        <w:numPr>
          <w:ilvl w:val="0"/>
          <w:numId w:val="30"/>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F42AB4">
      <w:pPr>
        <w:numPr>
          <w:ilvl w:val="0"/>
          <w:numId w:val="30"/>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F42AB4">
      <w:pPr>
        <w:numPr>
          <w:ilvl w:val="0"/>
          <w:numId w:val="30"/>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F42AB4">
      <w:pPr>
        <w:numPr>
          <w:ilvl w:val="0"/>
          <w:numId w:val="30"/>
        </w:numPr>
        <w:spacing w:after="0" w:line="240" w:lineRule="auto"/>
        <w:ind w:left="567" w:hanging="283"/>
        <w:rPr>
          <w:lang w:val="en-US"/>
        </w:rPr>
      </w:pPr>
      <w:r w:rsidRPr="0076198D">
        <w:rPr>
          <w:lang w:val="en-US"/>
        </w:rPr>
        <w:lastRenderedPageBreak/>
        <w:t>Validation checks or conformance checks including:</w:t>
      </w:r>
    </w:p>
    <w:p w14:paraId="506761DD" w14:textId="1B05F6B2" w:rsidR="00793F40" w:rsidRPr="0076198D" w:rsidRDefault="00793F40" w:rsidP="00F42AB4">
      <w:pPr>
        <w:numPr>
          <w:ilvl w:val="0"/>
          <w:numId w:val="31"/>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F42AB4">
      <w:pPr>
        <w:numPr>
          <w:ilvl w:val="0"/>
          <w:numId w:val="31"/>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07421465" w:rsidR="00E73EDF" w:rsidRDefault="00BF67E1" w:rsidP="00F42AB4">
      <w:pPr>
        <w:spacing w:after="120" w:line="240" w:lineRule="auto"/>
        <w:rPr>
          <w:ins w:id="643" w:author="Teh Stand" w:date="2023-08-14T10:36:00Z"/>
        </w:rPr>
      </w:pPr>
      <w:ins w:id="644" w:author="Teh Stand" w:date="2023-10-30T13:48:00Z">
        <w:r>
          <w:t xml:space="preserve">In addition to conformance to the Data Quality elements detailed in </w:t>
        </w:r>
      </w:ins>
      <w:ins w:id="645" w:author="Teh Stand" w:date="2023-10-30T13:49:00Z">
        <w:r>
          <w:t>clause</w:t>
        </w:r>
      </w:ins>
      <w:ins w:id="646" w:author="Teh Stand" w:date="2023-10-30T13:48:00Z">
        <w:r>
          <w:t xml:space="preserve"> 6.2</w:t>
        </w:r>
      </w:ins>
      <w:ins w:id="647" w:author="Teh Stand" w:date="2023-10-30T13:49:00Z">
        <w:r>
          <w:t xml:space="preserve"> below,</w:t>
        </w:r>
      </w:ins>
      <w:ins w:id="648" w:author="Teh Stand" w:date="2023-10-30T13:48:00Z">
        <w:r>
          <w:t xml:space="preserve"> additional quantitative information may be provided to the user using relevant metadata features and attribution. The hierarchy of metadata</w:t>
        </w:r>
      </w:ins>
      <w:ins w:id="649" w:author="Teh Stand" w:date="2023-10-30T13:49:00Z">
        <w:r>
          <w:t xml:space="preserve"> provided at</w:t>
        </w:r>
      </w:ins>
      <w:ins w:id="650" w:author="Teh Stand" w:date="2023-10-30T13:48:00Z">
        <w:r>
          <w:t xml:space="preserve"> Table</w:t>
        </w:r>
      </w:ins>
      <w:ins w:id="651" w:author="Teh Stand" w:date="2023-10-30T13:50:00Z">
        <w:r>
          <w:t xml:space="preserve"> </w:t>
        </w:r>
        <w:r>
          <w:rPr>
            <w:color w:val="FF0000"/>
          </w:rPr>
          <w:t>X-X</w:t>
        </w:r>
      </w:ins>
      <w:ins w:id="652" w:author="Teh Stand" w:date="2023-10-30T13:48:00Z">
        <w:r>
          <w:t xml:space="preserve"> </w:t>
        </w:r>
      </w:ins>
      <w:ins w:id="653" w:author="Teh Stand" w:date="2023-10-30T13:50:00Z">
        <w:r>
          <w:t>in</w:t>
        </w:r>
      </w:ins>
      <w:ins w:id="654" w:author="Teh Stand" w:date="2023-10-30T13:48:00Z">
        <w:r>
          <w:t xml:space="preserve"> </w:t>
        </w:r>
      </w:ins>
      <w:ins w:id="655" w:author="Teh Stand" w:date="2023-10-30T13:50:00Z">
        <w:r>
          <w:t>clause</w:t>
        </w:r>
      </w:ins>
      <w:ins w:id="656" w:author="Teh Stand" w:date="2023-10-30T13:48:00Z">
        <w:r>
          <w:t xml:space="preserve"> </w:t>
        </w:r>
        <w:r w:rsidRPr="00BF67E1">
          <w:rPr>
            <w:color w:val="FF0000"/>
            <w:rPrChange w:id="657" w:author="Teh Stand" w:date="2023-10-30T13:48:00Z">
              <w:rPr/>
            </w:rPrChange>
          </w:rPr>
          <w:t>X.X</w:t>
        </w:r>
        <w:r>
          <w:t xml:space="preserve"> describes this further. For S-101 it is not relevant to provide a Data Quality Report to </w:t>
        </w:r>
      </w:ins>
      <w:ins w:id="658" w:author="Teh Stand" w:date="2023-10-30T13:50:00Z">
        <w:r>
          <w:t xml:space="preserve">end </w:t>
        </w:r>
      </w:ins>
      <w:ins w:id="659" w:author="Teh Stand" w:date="2023-10-30T13:48:00Z">
        <w:r>
          <w:t>users.</w:t>
        </w:r>
      </w:ins>
      <w:del w:id="660" w:author="Teh Stand" w:date="2023-10-30T13:48:00Z">
        <w:r w:rsidR="00793F40" w:rsidRPr="00F74A0D" w:rsidDel="00BF67E1">
          <w:delText>F</w:delText>
        </w:r>
        <w:r w:rsidR="007653F1" w:rsidRPr="00F74A0D" w:rsidDel="00BF67E1">
          <w:delText xml:space="preserve">or S-101 </w:delText>
        </w:r>
        <w:r w:rsidR="00793F40" w:rsidRPr="00F74A0D" w:rsidDel="00BF67E1">
          <w:delText xml:space="preserve">data quality </w:delText>
        </w:r>
        <w:r w:rsidR="007653F1" w:rsidRPr="00F74A0D" w:rsidDel="00BF67E1">
          <w:delText>is divided into two parts – data compliance</w:delText>
        </w:r>
        <w:r w:rsidR="00513327" w:rsidRPr="00F74A0D" w:rsidDel="00BF67E1">
          <w:delText>, usability</w:delText>
        </w:r>
        <w:r w:rsidR="007653F1" w:rsidRPr="00F74A0D" w:rsidDel="00BF67E1">
          <w:delText xml:space="preserve"> and integrity against all requirements of S-101; and bathymetric data quality.</w:delText>
        </w:r>
      </w:del>
      <w:r w:rsidR="007653F1" w:rsidRPr="00F74A0D">
        <w:t xml:space="preserve">  </w:t>
      </w:r>
    </w:p>
    <w:p w14:paraId="293E9F0A" w14:textId="77777777" w:rsidR="008C5E4B" w:rsidRDefault="008C5E4B" w:rsidP="00F42AB4">
      <w:pPr>
        <w:spacing w:after="120" w:line="240" w:lineRule="auto"/>
        <w:rPr>
          <w:ins w:id="661" w:author="Teh Stand" w:date="2023-08-14T10:37:00Z"/>
        </w:rPr>
      </w:pPr>
    </w:p>
    <w:p w14:paraId="5D90DE05" w14:textId="35341CCD" w:rsidR="008C5E4B" w:rsidRPr="004A70BB" w:rsidRDefault="008C5E4B" w:rsidP="008C5E4B">
      <w:pPr>
        <w:pStyle w:val="Heading2"/>
        <w:tabs>
          <w:tab w:val="clear" w:pos="540"/>
        </w:tabs>
        <w:spacing w:before="120" w:after="200" w:line="240" w:lineRule="auto"/>
        <w:ind w:left="709" w:hanging="709"/>
        <w:rPr>
          <w:ins w:id="662" w:author="Teh Stand" w:date="2023-08-14T10:37:00Z"/>
        </w:rPr>
      </w:pPr>
      <w:bookmarkStart w:id="663" w:name="_Toc149916570"/>
      <w:ins w:id="664" w:author="Teh Stand" w:date="2023-08-14T10:38:00Z">
        <w:r w:rsidRPr="008C5E4B">
          <w:t>Completeness</w:t>
        </w:r>
      </w:ins>
      <w:bookmarkEnd w:id="663"/>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rPr>
          <w:ins w:id="665" w:author="Teh Stand" w:date="2023-08-14T10:37:00Z"/>
        </w:rPr>
      </w:pPr>
      <w:bookmarkStart w:id="666" w:name="_Toc149916571"/>
      <w:ins w:id="667" w:author="Teh Stand" w:date="2023-08-14T10:38:00Z">
        <w:r w:rsidRPr="00107E61">
          <w:t>Commission</w:t>
        </w:r>
      </w:ins>
      <w:bookmarkEnd w:id="666"/>
    </w:p>
    <w:p w14:paraId="4B76B108" w14:textId="146FF9BC" w:rsidR="007F395B" w:rsidRPr="00546C86" w:rsidRDefault="007F395B" w:rsidP="007F395B">
      <w:pPr>
        <w:pStyle w:val="ParagraphText"/>
        <w:spacing w:after="120"/>
        <w:jc w:val="both"/>
        <w:rPr>
          <w:ins w:id="668" w:author="Teh Stand" w:date="2023-08-14T12:09:00Z"/>
          <w:rFonts w:eastAsiaTheme="minorEastAsia" w:cs="Arial"/>
          <w:color w:val="auto"/>
          <w:szCs w:val="20"/>
          <w:lang w:eastAsia="zh-CN"/>
        </w:rPr>
      </w:pPr>
      <w:ins w:id="669" w:author="Teh Stand" w:date="2023-08-14T12:09:00Z">
        <w:r w:rsidRPr="00546C86">
          <w:rPr>
            <w:rFonts w:cs="Arial"/>
            <w:color w:val="auto"/>
            <w:szCs w:val="20"/>
          </w:rPr>
          <w:t xml:space="preserve">Commission is applicable for </w:t>
        </w:r>
      </w:ins>
      <w:ins w:id="670" w:author="Teh Stand" w:date="2023-08-16T09:35:00Z">
        <w:r w:rsidR="00633C1F" w:rsidRPr="00546C86">
          <w:rPr>
            <w:rFonts w:cs="Arial"/>
            <w:color w:val="auto"/>
            <w:szCs w:val="20"/>
          </w:rPr>
          <w:t>S-101</w:t>
        </w:r>
      </w:ins>
      <w:ins w:id="671" w:author="Teh Stand" w:date="2023-08-14T12:09:00Z">
        <w:r w:rsidRPr="00546C86">
          <w:rPr>
            <w:rFonts w:cs="Arial"/>
            <w:color w:val="auto"/>
            <w:szCs w:val="20"/>
          </w:rPr>
          <w:t>.</w:t>
        </w:r>
      </w:ins>
      <w:ins w:id="672" w:author="Teh Stand" w:date="2023-10-30T13:52:00Z">
        <w:r w:rsidR="00BF67E1">
          <w:rPr>
            <w:rFonts w:cs="Arial"/>
            <w:color w:val="auto"/>
            <w:szCs w:val="20"/>
          </w:rPr>
          <w:t xml:space="preserve"> Data Producers must verify that no excess items have been included in the dataset. This includes duplicate items, which </w:t>
        </w:r>
      </w:ins>
      <w:ins w:id="673" w:author="Teh Stand" w:date="2023-10-30T13:56:00Z">
        <w:r w:rsidR="003D1E55">
          <w:rPr>
            <w:rFonts w:cs="Arial"/>
            <w:color w:val="auto"/>
            <w:szCs w:val="20"/>
          </w:rPr>
          <w:t>must</w:t>
        </w:r>
      </w:ins>
      <w:ins w:id="674" w:author="Teh Stand" w:date="2023-10-30T13:52:00Z">
        <w:r w:rsidR="00BF67E1">
          <w:rPr>
            <w:rFonts w:cs="Arial"/>
            <w:color w:val="auto"/>
            <w:szCs w:val="20"/>
          </w:rPr>
          <w:t xml:space="preserve"> be removed.</w:t>
        </w:r>
      </w:ins>
    </w:p>
    <w:p w14:paraId="4A1C329C" w14:textId="7F3A6F15" w:rsidR="00BF67E1" w:rsidRPr="00546C86" w:rsidRDefault="003E3EEF" w:rsidP="00BF67E1">
      <w:pPr>
        <w:pStyle w:val="ParagraphText"/>
        <w:spacing w:after="120"/>
        <w:jc w:val="both"/>
        <w:rPr>
          <w:ins w:id="675" w:author="Teh Stand" w:date="2023-10-30T13:53:00Z"/>
          <w:rFonts w:cs="Arial"/>
          <w:color w:val="auto"/>
          <w:szCs w:val="20"/>
        </w:rPr>
      </w:pPr>
      <w:bookmarkStart w:id="676" w:name="OLE_LINK2"/>
      <w:bookmarkStart w:id="677" w:name="OLE_LINK3"/>
      <w:ins w:id="678" w:author="Teh Stand" w:date="2023-10-30T14:0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679" w:author="Teh Stand" w:date="2023-10-30T14:05:00Z">
        <w:r w:rsidR="00920605">
          <w:rPr>
            <w:rFonts w:cs="Arial"/>
            <w:color w:val="auto"/>
            <w:szCs w:val="20"/>
          </w:rPr>
          <w:t>includes data validation check(s)</w:t>
        </w:r>
      </w:ins>
      <w:ins w:id="680" w:author="Teh Stand" w:date="2023-10-30T14:06:00Z">
        <w:r w:rsidR="00920605">
          <w:rPr>
            <w:rFonts w:cs="Arial"/>
            <w:color w:val="auto"/>
            <w:szCs w:val="20"/>
          </w:rPr>
          <w:t xml:space="preserve"> intended to</w:t>
        </w:r>
      </w:ins>
      <w:ins w:id="681" w:author="Teh Stand" w:date="2023-10-30T14:05:00Z">
        <w:r w:rsidR="00920605">
          <w:rPr>
            <w:rFonts w:cs="Arial"/>
            <w:color w:val="auto"/>
            <w:szCs w:val="20"/>
          </w:rPr>
          <w:t xml:space="preserve"> </w:t>
        </w:r>
      </w:ins>
      <w:ins w:id="682" w:author="Teh Stand" w:date="2023-10-30T14:20:00Z">
        <w:r w:rsidR="00FF780F">
          <w:rPr>
            <w:rFonts w:cs="Arial"/>
            <w:color w:val="auto"/>
            <w:szCs w:val="20"/>
          </w:rPr>
          <w:t>identify</w:t>
        </w:r>
      </w:ins>
      <w:ins w:id="683" w:author="Teh Stand" w:date="2023-10-30T13:53:00Z">
        <w:r w:rsidR="00BF67E1">
          <w:rPr>
            <w:rFonts w:cs="Arial"/>
            <w:color w:val="auto"/>
            <w:szCs w:val="20"/>
          </w:rPr>
          <w:t xml:space="preserve"> </w:t>
        </w:r>
      </w:ins>
      <w:ins w:id="684" w:author="Teh Stand" w:date="2023-10-30T14:06:00Z">
        <w:r w:rsidR="00920605">
          <w:rPr>
            <w:rFonts w:cs="Arial"/>
            <w:color w:val="auto"/>
            <w:szCs w:val="20"/>
          </w:rPr>
          <w:t xml:space="preserve">excess and/or </w:t>
        </w:r>
      </w:ins>
      <w:ins w:id="685" w:author="Teh Stand" w:date="2023-10-30T13:53:00Z">
        <w:r w:rsidR="00BF67E1">
          <w:rPr>
            <w:rFonts w:cs="Arial"/>
            <w:color w:val="auto"/>
            <w:szCs w:val="20"/>
          </w:rPr>
          <w:t xml:space="preserve">duplicate </w:t>
        </w:r>
      </w:ins>
      <w:ins w:id="686" w:author="Teh Stand" w:date="2023-10-30T14:24:00Z">
        <w:r w:rsidR="00FF780F">
          <w:rPr>
            <w:rFonts w:cs="Arial"/>
            <w:color w:val="auto"/>
            <w:szCs w:val="20"/>
          </w:rPr>
          <w:t>item</w:t>
        </w:r>
      </w:ins>
      <w:ins w:id="687" w:author="Teh Stand" w:date="2023-10-30T13:53:00Z">
        <w:r w:rsidR="00BF67E1">
          <w:rPr>
            <w:rFonts w:cs="Arial"/>
            <w:color w:val="auto"/>
            <w:szCs w:val="20"/>
          </w:rPr>
          <w:t>s.</w:t>
        </w:r>
      </w:ins>
    </w:p>
    <w:p w14:paraId="5938BA0E" w14:textId="36CE60EA" w:rsidR="007F395B" w:rsidRPr="00546C86" w:rsidRDefault="00BF67E1" w:rsidP="00BF67E1">
      <w:pPr>
        <w:pStyle w:val="ParagraphText"/>
        <w:spacing w:after="120"/>
        <w:jc w:val="both"/>
        <w:rPr>
          <w:ins w:id="688" w:author="Teh Stand" w:date="2023-08-14T12:09:00Z"/>
          <w:rFonts w:cs="Arial"/>
          <w:color w:val="auto"/>
          <w:szCs w:val="20"/>
        </w:rPr>
      </w:pPr>
      <w:ins w:id="689" w:author="Teh Stand" w:date="2023-10-30T13:53:00Z">
        <w:r w:rsidRPr="00306553">
          <w:t>If no excess or duplicate items are present the dataset PASSES this test.</w:t>
        </w:r>
      </w:ins>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rPr>
          <w:ins w:id="690" w:author="Teh Stand" w:date="2023-08-14T11:19:00Z"/>
        </w:rPr>
      </w:pPr>
      <w:bookmarkStart w:id="691" w:name="_Toc149916572"/>
      <w:bookmarkEnd w:id="676"/>
      <w:bookmarkEnd w:id="677"/>
      <w:ins w:id="692" w:author="Teh Stand" w:date="2023-08-14T11:19:00Z">
        <w:r w:rsidRPr="00AB2995">
          <w:t>Omission</w:t>
        </w:r>
        <w:bookmarkEnd w:id="691"/>
      </w:ins>
    </w:p>
    <w:p w14:paraId="22EF06B7" w14:textId="63FFDE12" w:rsidR="00F23078" w:rsidRDefault="00F23078" w:rsidP="00F23078">
      <w:pPr>
        <w:pStyle w:val="ParagraphText"/>
        <w:spacing w:after="120"/>
        <w:jc w:val="both"/>
        <w:rPr>
          <w:ins w:id="693" w:author="Teh Stand" w:date="2023-10-30T14:12:00Z"/>
          <w:rFonts w:cs="Arial"/>
          <w:color w:val="auto"/>
          <w:szCs w:val="20"/>
        </w:rPr>
      </w:pPr>
      <w:ins w:id="694" w:author="Teh Stand" w:date="2023-10-30T14:11:00Z">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ins>
      <w:ins w:id="695" w:author="Teh Stand" w:date="2023-10-30T14:19:00Z">
        <w:r w:rsidR="003C29D8">
          <w:rPr>
            <w:rFonts w:cs="Arial"/>
            <w:color w:val="auto"/>
            <w:szCs w:val="20"/>
          </w:rPr>
          <w:t xml:space="preserve">Data </w:t>
        </w:r>
      </w:ins>
      <w:ins w:id="696" w:author="Teh Stand" w:date="2023-10-30T14:11:00Z">
        <w:r>
          <w:rPr>
            <w:rFonts w:cs="Arial"/>
            <w:color w:val="auto"/>
            <w:szCs w:val="20"/>
          </w:rPr>
          <w:t xml:space="preserve">Producers must verify that no items that should have been included in the dataset have been missed. </w:t>
        </w:r>
      </w:ins>
      <w:ins w:id="697" w:author="Teh Stand" w:date="2023-10-30T14:21:00Z">
        <w:r w:rsidR="00FF780F">
          <w:rPr>
            <w:rFonts w:cs="Arial"/>
            <w:color w:val="auto"/>
            <w:szCs w:val="20"/>
          </w:rPr>
          <w:t xml:space="preserve">This includes missing </w:t>
        </w:r>
      </w:ins>
      <w:ins w:id="698" w:author="Teh Stand" w:date="2023-10-30T14:23:00Z">
        <w:r w:rsidR="00FF780F">
          <w:rPr>
            <w:rFonts w:cs="Arial"/>
            <w:color w:val="auto"/>
            <w:szCs w:val="20"/>
          </w:rPr>
          <w:t>features</w:t>
        </w:r>
      </w:ins>
      <w:ins w:id="699" w:author="Teh Stand" w:date="2023-10-30T14:22:00Z">
        <w:r w:rsidR="00FF780F">
          <w:rPr>
            <w:rFonts w:cs="Arial"/>
            <w:color w:val="auto"/>
            <w:szCs w:val="20"/>
          </w:rPr>
          <w:t xml:space="preserve"> specified as mandatory in S-101;</w:t>
        </w:r>
      </w:ins>
      <w:ins w:id="700" w:author="Teh Stand" w:date="2023-10-30T14:21:00Z">
        <w:r w:rsidR="00FF780F">
          <w:rPr>
            <w:rFonts w:cs="Arial"/>
            <w:color w:val="auto"/>
            <w:szCs w:val="20"/>
          </w:rPr>
          <w:t xml:space="preserve"> </w:t>
        </w:r>
      </w:ins>
      <w:ins w:id="701" w:author="Teh Stand" w:date="2023-10-30T14:23:00Z">
        <w:r w:rsidR="00FF780F">
          <w:rPr>
            <w:rFonts w:cs="Arial"/>
            <w:color w:val="auto"/>
            <w:szCs w:val="20"/>
          </w:rPr>
          <w:t>and</w:t>
        </w:r>
      </w:ins>
      <w:ins w:id="702" w:author="Teh Stand" w:date="2023-10-30T14:21:00Z">
        <w:r w:rsidR="00FF780F">
          <w:rPr>
            <w:rFonts w:cs="Arial"/>
            <w:color w:val="auto"/>
            <w:szCs w:val="20"/>
          </w:rPr>
          <w:t xml:space="preserve"> </w:t>
        </w:r>
      </w:ins>
      <w:ins w:id="703" w:author="Teh Stand" w:date="2023-10-30T14:22:00Z">
        <w:r w:rsidR="00FF780F">
          <w:rPr>
            <w:rFonts w:cs="Arial"/>
            <w:color w:val="auto"/>
            <w:szCs w:val="20"/>
          </w:rPr>
          <w:t>missing support files</w:t>
        </w:r>
      </w:ins>
      <w:ins w:id="704" w:author="Teh Stand" w:date="2023-10-30T14:26:00Z">
        <w:r w:rsidR="00020E4A">
          <w:rPr>
            <w:rFonts w:cs="Arial"/>
            <w:color w:val="auto"/>
            <w:szCs w:val="20"/>
          </w:rPr>
          <w:t xml:space="preserve"> referenced by the dataset</w:t>
        </w:r>
      </w:ins>
      <w:ins w:id="705" w:author="Teh Stand" w:date="2023-10-30T14:21:00Z">
        <w:r w:rsidR="00FF780F">
          <w:rPr>
            <w:rFonts w:cs="Arial"/>
            <w:color w:val="auto"/>
            <w:szCs w:val="20"/>
          </w:rPr>
          <w:t>.</w:t>
        </w:r>
      </w:ins>
    </w:p>
    <w:p w14:paraId="21508C44" w14:textId="42E5A916" w:rsidR="00F23078" w:rsidRPr="00546C86" w:rsidRDefault="00F23078" w:rsidP="00F23078">
      <w:pPr>
        <w:pStyle w:val="ParagraphText"/>
        <w:spacing w:after="120"/>
        <w:jc w:val="both"/>
        <w:rPr>
          <w:ins w:id="706" w:author="Teh Stand" w:date="2023-10-30T14:13:00Z"/>
          <w:rFonts w:cs="Arial"/>
          <w:color w:val="auto"/>
          <w:szCs w:val="20"/>
        </w:rPr>
      </w:pPr>
      <w:ins w:id="707" w:author="Teh Stand" w:date="2023-10-30T14:13: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ins>
      <w:ins w:id="708" w:author="Teh Stand" w:date="2023-10-30T14:24:00Z">
        <w:r w:rsidR="00FF780F">
          <w:rPr>
            <w:rFonts w:cs="Arial"/>
            <w:color w:val="auto"/>
            <w:szCs w:val="20"/>
          </w:rPr>
          <w:t>missing items</w:t>
        </w:r>
      </w:ins>
      <w:ins w:id="709" w:author="Teh Stand" w:date="2023-10-30T14:13:00Z">
        <w:r>
          <w:rPr>
            <w:rFonts w:cs="Arial"/>
            <w:color w:val="auto"/>
            <w:szCs w:val="20"/>
          </w:rPr>
          <w:t>.</w:t>
        </w:r>
      </w:ins>
    </w:p>
    <w:p w14:paraId="46E168DB" w14:textId="77777777" w:rsidR="00F23078" w:rsidRPr="00546C86" w:rsidRDefault="00F23078" w:rsidP="00F23078">
      <w:pPr>
        <w:pStyle w:val="ParagraphText"/>
        <w:spacing w:after="120"/>
        <w:jc w:val="both"/>
        <w:rPr>
          <w:ins w:id="710" w:author="Teh Stand" w:date="2023-10-30T14:11:00Z"/>
          <w:rFonts w:eastAsiaTheme="minorEastAsia" w:cs="Arial"/>
          <w:color w:val="auto"/>
          <w:szCs w:val="20"/>
          <w:lang w:eastAsia="zh-CN"/>
        </w:rPr>
      </w:pPr>
      <w:ins w:id="711" w:author="Teh Stand" w:date="2023-10-30T14:11:00Z">
        <w:r>
          <w:rPr>
            <w:rFonts w:cs="Arial"/>
            <w:color w:val="auto"/>
            <w:szCs w:val="20"/>
          </w:rPr>
          <w:t xml:space="preserve">If no items have been omitted the dataset PASSES this test. </w:t>
        </w:r>
      </w:ins>
    </w:p>
    <w:p w14:paraId="3DA3462A" w14:textId="77777777" w:rsidR="00BC45F7" w:rsidRPr="008B3C81" w:rsidRDefault="00BC45F7" w:rsidP="00BC45F7">
      <w:pPr>
        <w:pStyle w:val="ParagraphText"/>
        <w:spacing w:after="120"/>
        <w:jc w:val="both"/>
        <w:rPr>
          <w:ins w:id="712" w:author="Teh Stand" w:date="2023-08-14T11:31:00Z"/>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rPr>
          <w:ins w:id="713" w:author="Teh Stand" w:date="2023-08-14T11:31:00Z"/>
        </w:rPr>
      </w:pPr>
      <w:bookmarkStart w:id="714" w:name="_Toc149916573"/>
      <w:ins w:id="715" w:author="Teh Stand" w:date="2023-08-14T11:31:00Z">
        <w:r>
          <w:t>Logical consistency</w:t>
        </w:r>
        <w:bookmarkEnd w:id="714"/>
      </w:ins>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rPr>
          <w:ins w:id="716" w:author="Teh Stand" w:date="2023-08-14T11:31:00Z"/>
        </w:rPr>
      </w:pPr>
      <w:bookmarkStart w:id="717" w:name="_Toc149916574"/>
      <w:ins w:id="718" w:author="Teh Stand" w:date="2023-08-14T11:32:00Z">
        <w:r w:rsidRPr="00AB2995">
          <w:t>Conceptual consistency</w:t>
        </w:r>
      </w:ins>
      <w:bookmarkEnd w:id="717"/>
    </w:p>
    <w:p w14:paraId="32E50BC6" w14:textId="43746EC9" w:rsidR="00F738E1" w:rsidRPr="00686B2E" w:rsidRDefault="00F738E1" w:rsidP="00F738E1">
      <w:pPr>
        <w:pStyle w:val="ParagraphText"/>
        <w:spacing w:after="120"/>
        <w:jc w:val="both"/>
        <w:rPr>
          <w:ins w:id="719" w:author="Teh Stand" w:date="2023-08-14T12:10:00Z"/>
          <w:rFonts w:eastAsiaTheme="minorEastAsia" w:cs="Arial"/>
          <w:color w:val="auto"/>
          <w:szCs w:val="20"/>
          <w:lang w:eastAsia="zh-CN"/>
        </w:rPr>
      </w:pPr>
      <w:ins w:id="720" w:author="Teh Stand" w:date="2023-08-14T12:10:00Z">
        <w:r w:rsidRPr="00686B2E">
          <w:rPr>
            <w:rFonts w:cs="Arial"/>
            <w:color w:val="auto"/>
            <w:szCs w:val="20"/>
          </w:rPr>
          <w:t xml:space="preserve">Conceptual Consistency is applicable for </w:t>
        </w:r>
      </w:ins>
      <w:ins w:id="721" w:author="Teh Stand" w:date="2023-08-16T09:42:00Z">
        <w:r w:rsidR="00546C86" w:rsidRPr="00686B2E">
          <w:rPr>
            <w:rFonts w:cs="Arial"/>
            <w:color w:val="auto"/>
            <w:szCs w:val="20"/>
          </w:rPr>
          <w:t>S-101</w:t>
        </w:r>
      </w:ins>
      <w:ins w:id="722" w:author="Teh Stand" w:date="2023-08-14T12:10:00Z">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ins>
    </w:p>
    <w:p w14:paraId="6B76FD63" w14:textId="70DF3A16" w:rsidR="00E674DC" w:rsidRDefault="00E674DC" w:rsidP="00E674DC">
      <w:pPr>
        <w:pStyle w:val="ParagraphText"/>
        <w:spacing w:after="120"/>
        <w:jc w:val="both"/>
        <w:rPr>
          <w:ins w:id="723" w:author="Teh Stand" w:date="2023-10-30T14:30:00Z"/>
          <w:rFonts w:cs="Arial"/>
          <w:color w:val="auto"/>
          <w:szCs w:val="20"/>
        </w:rPr>
      </w:pPr>
      <w:ins w:id="724" w:author="Teh Stand" w:date="2023-10-30T14:30:00Z">
        <w:r>
          <w:rPr>
            <w:rFonts w:cs="Arial"/>
            <w:color w:val="auto"/>
            <w:szCs w:val="20"/>
          </w:rPr>
          <w:t xml:space="preserve">Data Producers must verify that the dataset conforms to the S-100 General Feature Model. S-101 Annex C </w:t>
        </w:r>
      </w:ins>
      <w:ins w:id="725" w:author="Teh Stand" w:date="2023-10-30T14:31:00Z">
        <w:r>
          <w:rPr>
            <w:rFonts w:cs="Arial"/>
            <w:color w:val="auto"/>
            <w:szCs w:val="20"/>
          </w:rPr>
          <w:t xml:space="preserve">– </w:t>
        </w:r>
        <w:r>
          <w:rPr>
            <w:rFonts w:cs="Arial"/>
            <w:i/>
            <w:color w:val="auto"/>
            <w:szCs w:val="20"/>
          </w:rPr>
          <w:t>S-101 Validation Checks</w:t>
        </w:r>
        <w:r w:rsidRPr="003E3EEF">
          <w:rPr>
            <w:rFonts w:cs="Arial"/>
            <w:color w:val="auto"/>
            <w:szCs w:val="20"/>
          </w:rPr>
          <w:t xml:space="preserve">, </w:t>
        </w:r>
      </w:ins>
      <w:ins w:id="726" w:author="Teh Stand" w:date="2023-10-30T14:30:00Z">
        <w:r>
          <w:rPr>
            <w:rFonts w:cs="Arial"/>
            <w:color w:val="auto"/>
            <w:szCs w:val="20"/>
          </w:rPr>
          <w:t xml:space="preserve">provides validation checks which verify this conformance. </w:t>
        </w:r>
      </w:ins>
    </w:p>
    <w:p w14:paraId="4EE3AE88" w14:textId="30B57C5A" w:rsidR="00E674DC" w:rsidRDefault="00E674DC" w:rsidP="00E674DC">
      <w:pPr>
        <w:pStyle w:val="ParagraphText"/>
        <w:spacing w:after="120"/>
        <w:jc w:val="both"/>
        <w:rPr>
          <w:ins w:id="727" w:author="Teh Stand" w:date="2023-10-30T14:30:00Z"/>
          <w:rFonts w:cs="Arial"/>
          <w:color w:val="auto"/>
          <w:szCs w:val="20"/>
        </w:rPr>
      </w:pPr>
      <w:ins w:id="728" w:author="Teh Stand" w:date="2023-10-30T14:30:00Z">
        <w:r>
          <w:rPr>
            <w:rFonts w:cs="Arial"/>
            <w:color w:val="auto"/>
            <w:szCs w:val="20"/>
          </w:rPr>
          <w:t xml:space="preserve">If no conceptual consistency checks </w:t>
        </w:r>
      </w:ins>
      <w:ins w:id="729" w:author="Teh Stand" w:date="2023-10-30T14:31:00Z">
        <w:r>
          <w:rPr>
            <w:rFonts w:cs="Arial"/>
            <w:color w:val="auto"/>
            <w:szCs w:val="20"/>
          </w:rPr>
          <w:t xml:space="preserve">classified as </w:t>
        </w:r>
      </w:ins>
      <w:ins w:id="730" w:author="Teh Stand" w:date="2023-10-30T14:30:00Z">
        <w:r>
          <w:rPr>
            <w:rFonts w:cs="Arial"/>
            <w:color w:val="auto"/>
            <w:szCs w:val="20"/>
          </w:rPr>
          <w:t>Critical</w:t>
        </w:r>
      </w:ins>
      <w:ins w:id="731" w:author="Teh Stand" w:date="2023-10-30T14:57:00Z">
        <w:r w:rsidR="008D7B83">
          <w:rPr>
            <w:rFonts w:cs="Arial"/>
            <w:color w:val="auto"/>
            <w:szCs w:val="20"/>
          </w:rPr>
          <w:t xml:space="preserve"> in S-101 Annex C</w:t>
        </w:r>
      </w:ins>
      <w:ins w:id="732" w:author="Teh Stand" w:date="2023-10-30T14:30:00Z">
        <w:r>
          <w:rPr>
            <w:rFonts w:cs="Arial"/>
            <w:color w:val="auto"/>
            <w:szCs w:val="20"/>
          </w:rPr>
          <w:t xml:space="preserve"> are reported the dataset PASSES this test. </w:t>
        </w:r>
      </w:ins>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rPr>
          <w:ins w:id="733" w:author="Teh Stand" w:date="2023-08-14T11:38:00Z"/>
        </w:rPr>
      </w:pPr>
      <w:bookmarkStart w:id="734" w:name="_Toc149916575"/>
      <w:ins w:id="735" w:author="Teh Stand" w:date="2023-08-14T11:38:00Z">
        <w:r>
          <w:t>Domain</w:t>
        </w:r>
        <w:r w:rsidRPr="00AB2995">
          <w:t xml:space="preserve"> consistency</w:t>
        </w:r>
        <w:bookmarkEnd w:id="734"/>
      </w:ins>
    </w:p>
    <w:p w14:paraId="37FA9CA9" w14:textId="73BB3656" w:rsidR="00F738E1" w:rsidRPr="00C835FC" w:rsidRDefault="00F738E1" w:rsidP="00F738E1">
      <w:pPr>
        <w:pStyle w:val="ParagraphText"/>
        <w:spacing w:after="120"/>
        <w:jc w:val="both"/>
        <w:rPr>
          <w:ins w:id="736" w:author="Teh Stand" w:date="2023-08-14T12:10:00Z"/>
          <w:rFonts w:eastAsiaTheme="minorEastAsia" w:cs="Arial"/>
          <w:color w:val="auto"/>
          <w:szCs w:val="20"/>
          <w:lang w:eastAsia="zh-CN"/>
        </w:rPr>
      </w:pPr>
      <w:ins w:id="737" w:author="Teh Stand" w:date="2023-08-14T12:10:00Z">
        <w:r w:rsidRPr="00C835FC">
          <w:rPr>
            <w:rFonts w:cs="Arial"/>
            <w:color w:val="auto"/>
            <w:szCs w:val="20"/>
          </w:rPr>
          <w:t xml:space="preserve">Domain consistency is applicable for </w:t>
        </w:r>
      </w:ins>
      <w:ins w:id="738" w:author="Teh Stand" w:date="2023-08-16T09:46:00Z">
        <w:r w:rsidR="00686B2E" w:rsidRPr="00C835FC">
          <w:rPr>
            <w:rFonts w:cs="Arial"/>
            <w:color w:val="auto"/>
            <w:szCs w:val="20"/>
          </w:rPr>
          <w:t>S-101</w:t>
        </w:r>
      </w:ins>
      <w:ins w:id="739" w:author="Teh Stand" w:date="2023-08-14T12:10:00Z">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ins>
    </w:p>
    <w:p w14:paraId="2F93AA35" w14:textId="7A820722" w:rsidR="00E674DC" w:rsidRDefault="00E674DC" w:rsidP="00E674DC">
      <w:pPr>
        <w:pStyle w:val="ParagraphText"/>
        <w:spacing w:after="120"/>
        <w:jc w:val="both"/>
        <w:rPr>
          <w:ins w:id="740" w:author="Teh Stand" w:date="2023-10-30T14:33:00Z"/>
          <w:rFonts w:cs="Arial"/>
          <w:color w:val="auto"/>
          <w:szCs w:val="20"/>
        </w:rPr>
      </w:pPr>
      <w:ins w:id="741" w:author="Teh Stand" w:date="2023-10-30T14:33:00Z">
        <w:r>
          <w:rPr>
            <w:rFonts w:cs="Arial"/>
            <w:color w:val="auto"/>
            <w:szCs w:val="20"/>
          </w:rPr>
          <w:t xml:space="preserve">Data Producers must verify that the dataset conforms to the </w:t>
        </w:r>
      </w:ins>
      <w:ins w:id="742" w:author="Teh Stand" w:date="2023-10-30T14:34:00Z">
        <w:r>
          <w:rPr>
            <w:rFonts w:cs="Arial"/>
            <w:color w:val="auto"/>
            <w:szCs w:val="20"/>
          </w:rPr>
          <w:t xml:space="preserve">S-101 </w:t>
        </w:r>
      </w:ins>
      <w:ins w:id="743" w:author="Teh Stand" w:date="2023-10-30T14:33:00Z">
        <w:r>
          <w:rPr>
            <w:rFonts w:cs="Arial"/>
            <w:color w:val="auto"/>
            <w:szCs w:val="20"/>
          </w:rPr>
          <w:t xml:space="preserve">Feature Catalogue and rules described in the </w:t>
        </w:r>
      </w:ins>
      <w:ins w:id="744" w:author="Teh Stand" w:date="2023-10-30T14:34:00Z">
        <w:r>
          <w:rPr>
            <w:rFonts w:cs="Arial"/>
            <w:color w:val="auto"/>
            <w:szCs w:val="20"/>
          </w:rPr>
          <w:t xml:space="preserve">S-101 Annex </w:t>
        </w:r>
      </w:ins>
      <w:ins w:id="745" w:author="Teh Stand" w:date="2023-10-30T14:53:00Z">
        <w:r w:rsidR="0014612C">
          <w:rPr>
            <w:rFonts w:cs="Arial"/>
            <w:color w:val="auto"/>
            <w:szCs w:val="20"/>
          </w:rPr>
          <w:t>A</w:t>
        </w:r>
      </w:ins>
      <w:ins w:id="746" w:author="Teh Stand" w:date="2023-10-30T14:34:00Z">
        <w:r>
          <w:rPr>
            <w:rFonts w:cs="Arial"/>
            <w:color w:val="auto"/>
            <w:szCs w:val="20"/>
          </w:rPr>
          <w:t xml:space="preserve"> – </w:t>
        </w:r>
      </w:ins>
      <w:ins w:id="747" w:author="Teh Stand" w:date="2023-10-30T14:33:00Z">
        <w:r w:rsidRPr="00E674DC">
          <w:rPr>
            <w:rFonts w:cs="Arial"/>
            <w:i/>
            <w:color w:val="auto"/>
            <w:szCs w:val="20"/>
          </w:rPr>
          <w:t>Data Classification and Encoding Guide</w:t>
        </w:r>
        <w:r>
          <w:rPr>
            <w:rFonts w:cs="Arial"/>
            <w:color w:val="auto"/>
            <w:szCs w:val="20"/>
          </w:rPr>
          <w:t xml:space="preserve">. </w:t>
        </w:r>
      </w:ins>
      <w:ins w:id="748" w:author="Teh Stand" w:date="2023-10-30T14:3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749" w:author="Teh Stand" w:date="2023-10-30T14:33:00Z">
        <w:r>
          <w:rPr>
            <w:rFonts w:cs="Arial"/>
            <w:color w:val="auto"/>
            <w:szCs w:val="20"/>
          </w:rPr>
          <w:t xml:space="preserve">provides validation checks which verify this conformance. </w:t>
        </w:r>
      </w:ins>
    </w:p>
    <w:p w14:paraId="4EF57F3B" w14:textId="7253EEDF" w:rsidR="00E674DC" w:rsidRDefault="00E674DC" w:rsidP="00E674DC">
      <w:pPr>
        <w:pStyle w:val="ParagraphText"/>
        <w:spacing w:after="120"/>
        <w:jc w:val="both"/>
        <w:rPr>
          <w:ins w:id="750" w:author="Teh Stand" w:date="2023-10-30T14:33:00Z"/>
          <w:rFonts w:cs="Arial"/>
          <w:color w:val="auto"/>
          <w:szCs w:val="20"/>
        </w:rPr>
      </w:pPr>
      <w:ins w:id="751" w:author="Teh Stand" w:date="2023-10-30T14:33:00Z">
        <w:r>
          <w:rPr>
            <w:rFonts w:cs="Arial"/>
            <w:color w:val="auto"/>
            <w:szCs w:val="20"/>
          </w:rPr>
          <w:t xml:space="preserve">If no domain consistency checks </w:t>
        </w:r>
      </w:ins>
      <w:ins w:id="752" w:author="Teh Stand" w:date="2023-10-30T14:35:00Z">
        <w:r>
          <w:rPr>
            <w:rFonts w:cs="Arial"/>
            <w:color w:val="auto"/>
            <w:szCs w:val="20"/>
          </w:rPr>
          <w:t xml:space="preserve">classified as </w:t>
        </w:r>
      </w:ins>
      <w:ins w:id="753" w:author="Teh Stand" w:date="2023-10-30T14:33:00Z">
        <w:r>
          <w:rPr>
            <w:rFonts w:cs="Arial"/>
            <w:color w:val="auto"/>
            <w:szCs w:val="20"/>
          </w:rPr>
          <w:t xml:space="preserve">Critical </w:t>
        </w:r>
      </w:ins>
      <w:ins w:id="754" w:author="Teh Stand" w:date="2023-10-30T14:57:00Z">
        <w:r w:rsidR="008D7B83">
          <w:rPr>
            <w:rFonts w:cs="Arial"/>
            <w:color w:val="auto"/>
            <w:szCs w:val="20"/>
          </w:rPr>
          <w:t xml:space="preserve">in S-101 Annex C </w:t>
        </w:r>
      </w:ins>
      <w:ins w:id="755" w:author="Teh Stand" w:date="2023-10-30T14:33:00Z">
        <w:r>
          <w:rPr>
            <w:rFonts w:cs="Arial"/>
            <w:color w:val="auto"/>
            <w:szCs w:val="20"/>
          </w:rPr>
          <w:t xml:space="preserve">are reported the dataset PASSES this test. </w:t>
        </w:r>
      </w:ins>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rPr>
          <w:ins w:id="756" w:author="Teh Stand" w:date="2023-08-14T11:40:00Z"/>
        </w:rPr>
      </w:pPr>
      <w:bookmarkStart w:id="757" w:name="_Toc149916576"/>
      <w:ins w:id="758" w:author="Teh Stand" w:date="2023-08-14T11:41:00Z">
        <w:r w:rsidRPr="0014612C">
          <w:t>Format</w:t>
        </w:r>
      </w:ins>
      <w:ins w:id="759" w:author="Teh Stand" w:date="2023-08-14T11:40:00Z">
        <w:r w:rsidRPr="0014612C">
          <w:t xml:space="preserve"> consistency</w:t>
        </w:r>
        <w:bookmarkEnd w:id="757"/>
      </w:ins>
    </w:p>
    <w:p w14:paraId="4C73FA07" w14:textId="39C460E4" w:rsidR="00F738E1" w:rsidRDefault="00F738E1" w:rsidP="00F738E1">
      <w:pPr>
        <w:pStyle w:val="ParagraphText"/>
        <w:spacing w:after="120"/>
        <w:jc w:val="both"/>
        <w:rPr>
          <w:ins w:id="760" w:author="Teh Stand" w:date="2023-10-30T14:50:00Z"/>
          <w:rFonts w:cs="Arial"/>
          <w:color w:val="auto"/>
          <w:szCs w:val="20"/>
        </w:rPr>
      </w:pPr>
      <w:ins w:id="761" w:author="Teh Stand" w:date="2023-08-14T12:10:00Z">
        <w:r w:rsidRPr="00C835FC">
          <w:rPr>
            <w:rFonts w:cs="Arial"/>
            <w:color w:val="auto"/>
            <w:szCs w:val="20"/>
          </w:rPr>
          <w:t xml:space="preserve">Format Consistency is applicable for </w:t>
        </w:r>
      </w:ins>
      <w:ins w:id="762" w:author="Teh Stand" w:date="2023-08-16T09:51:00Z">
        <w:r w:rsidR="00C835FC" w:rsidRPr="00C835FC">
          <w:rPr>
            <w:rFonts w:cs="Arial"/>
            <w:color w:val="auto"/>
            <w:szCs w:val="20"/>
          </w:rPr>
          <w:t>S-101</w:t>
        </w:r>
      </w:ins>
      <w:ins w:id="763" w:author="Teh Stand" w:date="2023-08-14T12:10:00Z">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ins>
    </w:p>
    <w:p w14:paraId="4389A6CA" w14:textId="277A09AA" w:rsidR="0014612C" w:rsidRDefault="0014612C" w:rsidP="0014612C">
      <w:pPr>
        <w:pStyle w:val="ParagraphText"/>
        <w:spacing w:after="120"/>
        <w:jc w:val="both"/>
        <w:rPr>
          <w:ins w:id="764" w:author="Teh Stand" w:date="2023-10-30T14:50:00Z"/>
          <w:rFonts w:cs="Arial"/>
          <w:color w:val="auto"/>
          <w:szCs w:val="20"/>
        </w:rPr>
      </w:pPr>
      <w:ins w:id="765" w:author="Teh Stand" w:date="2023-10-30T14:51:00Z">
        <w:r>
          <w:rPr>
            <w:rFonts w:cs="Arial"/>
            <w:color w:val="auto"/>
            <w:szCs w:val="20"/>
          </w:rPr>
          <w:t xml:space="preserve">Data </w:t>
        </w:r>
      </w:ins>
      <w:ins w:id="766" w:author="Teh Stand" w:date="2023-10-30T14:50:00Z">
        <w:r>
          <w:rPr>
            <w:rFonts w:cs="Arial"/>
            <w:color w:val="auto"/>
            <w:szCs w:val="20"/>
          </w:rPr>
          <w:t xml:space="preserve">Producers must verify that the dataset conforms to </w:t>
        </w:r>
      </w:ins>
      <w:ins w:id="767" w:author="Teh Stand" w:date="2023-10-30T14:51:00Z">
        <w:r>
          <w:rPr>
            <w:rFonts w:cs="Arial"/>
            <w:color w:val="auto"/>
            <w:szCs w:val="20"/>
          </w:rPr>
          <w:t xml:space="preserve">S-101 </w:t>
        </w:r>
      </w:ins>
      <w:ins w:id="768" w:author="Teh Stand" w:date="2023-10-30T14:50:00Z">
        <w:r>
          <w:rPr>
            <w:rFonts w:cs="Arial"/>
            <w:color w:val="auto"/>
            <w:szCs w:val="20"/>
          </w:rPr>
          <w:t>Annex B</w:t>
        </w:r>
      </w:ins>
      <w:ins w:id="769" w:author="Teh Stand" w:date="2023-10-30T14:51:00Z">
        <w:r>
          <w:rPr>
            <w:rFonts w:cs="Arial"/>
            <w:color w:val="auto"/>
            <w:szCs w:val="20"/>
          </w:rPr>
          <w:t xml:space="preserve"> – </w:t>
        </w:r>
      </w:ins>
      <w:ins w:id="770" w:author="Teh Stand" w:date="2023-10-30T14:52:00Z">
        <w:r w:rsidRPr="0014612C">
          <w:rPr>
            <w:rFonts w:cs="Arial"/>
            <w:i/>
            <w:color w:val="auto"/>
            <w:szCs w:val="20"/>
          </w:rPr>
          <w:t>Data Product format (encoding)</w:t>
        </w:r>
      </w:ins>
      <w:ins w:id="771" w:author="Teh Stand" w:date="2023-10-30T14:50:00Z">
        <w:r>
          <w:rPr>
            <w:rFonts w:cs="Arial"/>
            <w:color w:val="auto"/>
            <w:szCs w:val="20"/>
          </w:rPr>
          <w:t xml:space="preserve">. </w:t>
        </w:r>
      </w:ins>
      <w:ins w:id="772" w:author="Teh Stand" w:date="2023-10-30T14:53: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773" w:author="Teh Stand" w:date="2023-10-30T14:50:00Z">
        <w:r>
          <w:rPr>
            <w:rFonts w:cs="Arial"/>
            <w:color w:val="auto"/>
            <w:szCs w:val="20"/>
          </w:rPr>
          <w:t xml:space="preserve">provides validation checks which verify this conformance. </w:t>
        </w:r>
      </w:ins>
    </w:p>
    <w:p w14:paraId="12D07132" w14:textId="18FFE27E" w:rsidR="0014612C" w:rsidRDefault="0014612C" w:rsidP="0014612C">
      <w:pPr>
        <w:pStyle w:val="ParagraphText"/>
        <w:spacing w:after="120"/>
        <w:jc w:val="both"/>
        <w:rPr>
          <w:ins w:id="774" w:author="Teh Stand" w:date="2023-10-30T14:50:00Z"/>
          <w:rFonts w:cs="Arial"/>
          <w:color w:val="auto"/>
          <w:szCs w:val="20"/>
        </w:rPr>
      </w:pPr>
      <w:ins w:id="775" w:author="Teh Stand" w:date="2023-10-30T14:50:00Z">
        <w:r>
          <w:rPr>
            <w:rFonts w:cs="Arial"/>
            <w:color w:val="auto"/>
            <w:szCs w:val="20"/>
          </w:rPr>
          <w:t xml:space="preserve">If no format consistency checks </w:t>
        </w:r>
      </w:ins>
      <w:ins w:id="776" w:author="Teh Stand" w:date="2023-10-30T14:54:00Z">
        <w:r>
          <w:rPr>
            <w:rFonts w:cs="Arial"/>
            <w:color w:val="auto"/>
            <w:szCs w:val="20"/>
          </w:rPr>
          <w:t xml:space="preserve">classified as </w:t>
        </w:r>
      </w:ins>
      <w:ins w:id="777" w:author="Teh Stand" w:date="2023-10-30T14:50:00Z">
        <w:r>
          <w:rPr>
            <w:rFonts w:cs="Arial"/>
            <w:color w:val="auto"/>
            <w:szCs w:val="20"/>
          </w:rPr>
          <w:t xml:space="preserve">Critical </w:t>
        </w:r>
      </w:ins>
      <w:ins w:id="778" w:author="Teh Stand" w:date="2023-10-30T14:57:00Z">
        <w:r w:rsidR="008D7B83">
          <w:rPr>
            <w:rFonts w:cs="Arial"/>
            <w:color w:val="auto"/>
            <w:szCs w:val="20"/>
          </w:rPr>
          <w:t xml:space="preserve">in S-101 Annex C </w:t>
        </w:r>
      </w:ins>
      <w:ins w:id="779" w:author="Teh Stand" w:date="2023-10-30T14:50:00Z">
        <w:r>
          <w:rPr>
            <w:rFonts w:cs="Arial"/>
            <w:color w:val="auto"/>
            <w:szCs w:val="20"/>
          </w:rPr>
          <w:t xml:space="preserve">are reported the dataset PASSES this test. </w:t>
        </w:r>
      </w:ins>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rPr>
          <w:ins w:id="780" w:author="Teh Stand" w:date="2023-08-14T11:43:00Z"/>
        </w:rPr>
      </w:pPr>
      <w:bookmarkStart w:id="781" w:name="_Toc149916577"/>
      <w:ins w:id="782" w:author="Teh Stand" w:date="2023-08-14T11:43:00Z">
        <w:r>
          <w:lastRenderedPageBreak/>
          <w:t>Topological</w:t>
        </w:r>
        <w:r w:rsidRPr="00AB2995">
          <w:t xml:space="preserve"> consistency</w:t>
        </w:r>
        <w:bookmarkEnd w:id="781"/>
      </w:ins>
    </w:p>
    <w:p w14:paraId="741E5E18" w14:textId="4BDC9212" w:rsidR="00F738E1" w:rsidRPr="00ED1B8E" w:rsidRDefault="00F738E1" w:rsidP="00F738E1">
      <w:pPr>
        <w:pStyle w:val="ParagraphText"/>
        <w:spacing w:after="120"/>
        <w:jc w:val="both"/>
        <w:rPr>
          <w:ins w:id="783" w:author="Teh Stand" w:date="2023-08-14T12:11:00Z"/>
          <w:rFonts w:eastAsiaTheme="minorEastAsia" w:cs="Arial"/>
          <w:color w:val="auto"/>
          <w:szCs w:val="20"/>
          <w:lang w:eastAsia="zh-CN"/>
        </w:rPr>
      </w:pPr>
      <w:ins w:id="784" w:author="Teh Stand" w:date="2023-08-14T12:11:00Z">
        <w:r w:rsidRPr="00ED1B8E">
          <w:rPr>
            <w:rFonts w:cs="Arial"/>
            <w:color w:val="auto"/>
            <w:szCs w:val="20"/>
          </w:rPr>
          <w:t xml:space="preserve">Topological consistency is applicable for </w:t>
        </w:r>
      </w:ins>
      <w:ins w:id="785" w:author="Teh Stand" w:date="2023-08-16T09:54:00Z">
        <w:r w:rsidR="00C835FC" w:rsidRPr="00ED1B8E">
          <w:rPr>
            <w:rFonts w:cs="Arial"/>
            <w:color w:val="auto"/>
            <w:szCs w:val="20"/>
          </w:rPr>
          <w:t>S-101</w:t>
        </w:r>
      </w:ins>
      <w:ins w:id="786" w:author="Teh Stand" w:date="2023-08-14T12:11:00Z">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ins>
    </w:p>
    <w:p w14:paraId="0EBCF171" w14:textId="49F2F48A" w:rsidR="008D7B83" w:rsidRDefault="008D7B83" w:rsidP="008D7B83">
      <w:pPr>
        <w:pStyle w:val="ParagraphText"/>
        <w:widowControl w:val="0"/>
        <w:spacing w:after="120"/>
        <w:jc w:val="both"/>
        <w:rPr>
          <w:ins w:id="787" w:author="Teh Stand" w:date="2023-10-30T14:55:00Z"/>
          <w:rFonts w:cs="Arial"/>
          <w:color w:val="auto"/>
          <w:szCs w:val="20"/>
        </w:rPr>
      </w:pPr>
      <w:ins w:id="788" w:author="Teh Stand" w:date="2023-10-30T14:55:00Z">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1874376" w14:textId="2BA0AA75" w:rsidR="008D7B83" w:rsidRDefault="008D7B83" w:rsidP="008D7B83">
      <w:pPr>
        <w:pStyle w:val="ParagraphText"/>
        <w:widowControl w:val="0"/>
        <w:spacing w:after="120"/>
        <w:jc w:val="both"/>
        <w:rPr>
          <w:ins w:id="789" w:author="Teh Stand" w:date="2023-10-30T14:55:00Z"/>
          <w:rFonts w:cs="Arial"/>
          <w:color w:val="auto"/>
          <w:szCs w:val="20"/>
        </w:rPr>
      </w:pPr>
      <w:ins w:id="790" w:author="Teh Stand" w:date="2023-10-30T14:55:00Z">
        <w:r>
          <w:rPr>
            <w:rFonts w:cs="Arial"/>
            <w:color w:val="auto"/>
            <w:szCs w:val="20"/>
          </w:rPr>
          <w:t xml:space="preserve">If no topological consistency checks </w:t>
        </w:r>
      </w:ins>
      <w:ins w:id="791" w:author="Teh Stand" w:date="2023-10-30T14:56:00Z">
        <w:r>
          <w:rPr>
            <w:rFonts w:cs="Arial"/>
            <w:color w:val="auto"/>
            <w:szCs w:val="20"/>
          </w:rPr>
          <w:t xml:space="preserve">classified as </w:t>
        </w:r>
      </w:ins>
      <w:ins w:id="792" w:author="Teh Stand" w:date="2023-10-30T14:55:00Z">
        <w:r>
          <w:rPr>
            <w:rFonts w:cs="Arial"/>
            <w:color w:val="auto"/>
            <w:szCs w:val="20"/>
          </w:rPr>
          <w:t xml:space="preserve">Critical </w:t>
        </w:r>
      </w:ins>
      <w:ins w:id="793" w:author="Teh Stand" w:date="2023-10-30T14:57:00Z">
        <w:r>
          <w:rPr>
            <w:rFonts w:cs="Arial"/>
            <w:color w:val="auto"/>
            <w:szCs w:val="20"/>
          </w:rPr>
          <w:t xml:space="preserve">in S-101 Annex C </w:t>
        </w:r>
      </w:ins>
      <w:ins w:id="794" w:author="Teh Stand" w:date="2023-10-30T14:55:00Z">
        <w:r>
          <w:rPr>
            <w:rFonts w:cs="Arial"/>
            <w:color w:val="auto"/>
            <w:szCs w:val="20"/>
          </w:rPr>
          <w:t xml:space="preserve">are reported the dataset PASSES this test. </w:t>
        </w:r>
      </w:ins>
    </w:p>
    <w:p w14:paraId="0822F418" w14:textId="4A7DFC1B" w:rsidR="00AB2995" w:rsidRDefault="00AB2995" w:rsidP="00AB2995">
      <w:pPr>
        <w:pStyle w:val="ParagraphText"/>
        <w:spacing w:after="120"/>
        <w:jc w:val="both"/>
        <w:rPr>
          <w:ins w:id="795" w:author="Teh Stand" w:date="2023-08-14T12:04:00Z"/>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rPr>
          <w:ins w:id="796" w:author="Teh Stand" w:date="2023-08-14T12:05:00Z"/>
        </w:rPr>
      </w:pPr>
      <w:bookmarkStart w:id="797" w:name="_Toc149916578"/>
      <w:ins w:id="798" w:author="Teh Stand" w:date="2023-08-14T12:05:00Z">
        <w:r w:rsidRPr="007F395B">
          <w:t>Positional uncertainty and accuracy</w:t>
        </w:r>
        <w:bookmarkEnd w:id="797"/>
      </w:ins>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rPr>
          <w:ins w:id="799" w:author="Teh Stand" w:date="2023-08-14T12:05:00Z"/>
        </w:rPr>
      </w:pPr>
      <w:bookmarkStart w:id="800" w:name="_Toc149916579"/>
      <w:ins w:id="801" w:author="Teh Stand" w:date="2023-08-14T12:05:00Z">
        <w:r w:rsidRPr="007F395B">
          <w:t>Absolute or external accuracy</w:t>
        </w:r>
        <w:bookmarkEnd w:id="800"/>
      </w:ins>
    </w:p>
    <w:p w14:paraId="597FA1BA" w14:textId="4809635A" w:rsidR="00F738E1" w:rsidRDefault="00F738E1" w:rsidP="00F738E1">
      <w:pPr>
        <w:pStyle w:val="ParagraphText"/>
        <w:spacing w:after="120"/>
        <w:jc w:val="both"/>
        <w:rPr>
          <w:ins w:id="802" w:author="Teh Stand" w:date="2023-10-30T14:59:00Z"/>
          <w:rFonts w:cs="Arial"/>
          <w:color w:val="auto"/>
          <w:szCs w:val="20"/>
        </w:rPr>
      </w:pPr>
      <w:ins w:id="803" w:author="Teh Stand" w:date="2023-08-14T12:12:00Z">
        <w:r w:rsidRPr="00C43BD7">
          <w:rPr>
            <w:rFonts w:cs="Arial"/>
            <w:color w:val="auto"/>
            <w:szCs w:val="20"/>
          </w:rPr>
          <w:t xml:space="preserve">Absolute or external accuracy is applicable for </w:t>
        </w:r>
      </w:ins>
      <w:ins w:id="804" w:author="Teh Stand" w:date="2023-08-16T09:58:00Z">
        <w:r w:rsidR="00ED1B8E" w:rsidRPr="00C43BD7">
          <w:rPr>
            <w:rFonts w:cs="Arial"/>
            <w:color w:val="auto"/>
            <w:szCs w:val="20"/>
          </w:rPr>
          <w:t>S-101</w:t>
        </w:r>
      </w:ins>
      <w:ins w:id="805" w:author="Teh Stand" w:date="2023-08-14T12:12:00Z">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ins>
    </w:p>
    <w:p w14:paraId="2F70BA60" w14:textId="62BF0870" w:rsidR="008D7B83" w:rsidRPr="00C43BD7" w:rsidRDefault="008D7B83" w:rsidP="00F738E1">
      <w:pPr>
        <w:pStyle w:val="ParagraphText"/>
        <w:spacing w:after="120"/>
        <w:jc w:val="both"/>
        <w:rPr>
          <w:ins w:id="806" w:author="Teh Stand" w:date="2023-08-14T12:12:00Z"/>
          <w:rFonts w:eastAsiaTheme="minorEastAsia" w:cs="Arial"/>
          <w:color w:val="auto"/>
          <w:szCs w:val="20"/>
          <w:lang w:eastAsia="zh-CN"/>
        </w:rPr>
      </w:pPr>
      <w:ins w:id="807" w:author="Teh Stand" w:date="2023-10-30T14:59:00Z">
        <w:r>
          <w:rPr>
            <w:rFonts w:cs="Arial"/>
            <w:color w:val="auto"/>
            <w:szCs w:val="20"/>
          </w:rPr>
          <w:t>Data Producers must verify the absolute accuracy of S-101 datasets and ensure that they achieve an adequate accuracy. Additionally the relevant metadata features and attributes</w:t>
        </w:r>
      </w:ins>
      <w:ins w:id="808" w:author="Teh Stand" w:date="2023-10-30T15:00:00Z">
        <w:r w:rsidR="00222DE7">
          <w:rPr>
            <w:rFonts w:cs="Arial"/>
            <w:color w:val="auto"/>
            <w:szCs w:val="20"/>
          </w:rPr>
          <w:t xml:space="preserve"> as described in S-101 Annex A – </w:t>
        </w:r>
        <w:r w:rsidR="00222DE7" w:rsidRPr="00E674DC">
          <w:rPr>
            <w:rFonts w:cs="Arial"/>
            <w:i/>
            <w:color w:val="auto"/>
            <w:szCs w:val="20"/>
          </w:rPr>
          <w:t>Data Classification and Encoding Guide</w:t>
        </w:r>
      </w:ins>
      <w:ins w:id="809" w:author="Teh Stand" w:date="2023-10-30T15:01:00Z">
        <w:r w:rsidR="00222DE7">
          <w:rPr>
            <w:rFonts w:cs="Arial"/>
            <w:color w:val="auto"/>
            <w:szCs w:val="20"/>
          </w:rPr>
          <w:t>,</w:t>
        </w:r>
      </w:ins>
      <w:ins w:id="810" w:author="Teh Stand" w:date="2023-10-30T14:59:00Z">
        <w:r>
          <w:rPr>
            <w:rFonts w:cs="Arial"/>
            <w:color w:val="auto"/>
            <w:szCs w:val="20"/>
          </w:rPr>
          <w:t xml:space="preserve"> must be populated where applicable.</w:t>
        </w:r>
      </w:ins>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11" w:author="Teh Stand" w:date="2023-08-14T12:12:00Z"/>
        </w:rPr>
      </w:pPr>
      <w:bookmarkStart w:id="812" w:name="_Toc149916580"/>
      <w:ins w:id="813" w:author="Teh Stand" w:date="2023-08-14T12:12:00Z">
        <w:r w:rsidRPr="00F738E1">
          <w:t>Vertical position accuracy</w:t>
        </w:r>
        <w:bookmarkEnd w:id="812"/>
      </w:ins>
    </w:p>
    <w:p w14:paraId="250F02FE" w14:textId="28916724" w:rsidR="00F738E1" w:rsidRDefault="00F738E1" w:rsidP="00F738E1">
      <w:pPr>
        <w:pStyle w:val="ParagraphText"/>
        <w:spacing w:after="120"/>
        <w:jc w:val="both"/>
        <w:rPr>
          <w:ins w:id="814" w:author="Teh Stand" w:date="2023-10-30T15:02:00Z"/>
          <w:rFonts w:cs="Arial"/>
          <w:color w:val="auto"/>
          <w:szCs w:val="20"/>
        </w:rPr>
      </w:pPr>
      <w:ins w:id="815" w:author="Teh Stand" w:date="2023-08-14T12:12:00Z">
        <w:r w:rsidRPr="001B179C">
          <w:rPr>
            <w:rFonts w:cs="Arial"/>
            <w:color w:val="auto"/>
            <w:szCs w:val="20"/>
          </w:rPr>
          <w:t xml:space="preserve">Vertical position accuracy is applicable for </w:t>
        </w:r>
      </w:ins>
      <w:ins w:id="816" w:author="Teh Stand" w:date="2023-08-16T10:07:00Z">
        <w:r w:rsidR="00C43BD7" w:rsidRPr="001B179C">
          <w:rPr>
            <w:rFonts w:cs="Arial"/>
            <w:color w:val="auto"/>
            <w:szCs w:val="20"/>
          </w:rPr>
          <w:t>S-101</w:t>
        </w:r>
      </w:ins>
      <w:ins w:id="817" w:author="Teh Stand" w:date="2023-08-14T12:12:00Z">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ins>
    </w:p>
    <w:p w14:paraId="27070D8C" w14:textId="26466CB0" w:rsidR="00222DE7" w:rsidRPr="00000336" w:rsidRDefault="00222DE7" w:rsidP="00F738E1">
      <w:pPr>
        <w:pStyle w:val="ParagraphText"/>
        <w:spacing w:after="120"/>
        <w:jc w:val="both"/>
        <w:rPr>
          <w:ins w:id="818" w:author="Teh Stand" w:date="2023-08-14T12:12:00Z"/>
          <w:rFonts w:eastAsiaTheme="minorEastAsia" w:cs="Arial"/>
          <w:color w:val="auto"/>
          <w:szCs w:val="20"/>
          <w:lang w:eastAsia="zh-CN"/>
        </w:rPr>
      </w:pPr>
      <w:ins w:id="819" w:author="Teh Stand" w:date="2023-10-30T15:02:00Z">
        <w:r>
          <w:rPr>
            <w:rFonts w:cs="Arial"/>
            <w:color w:val="auto"/>
            <w:szCs w:val="20"/>
          </w:rPr>
          <w:t xml:space="preserve">Data Producers must verify the vertical position accuracy of S-101 datasets and ensure that they achieve an adequate accuracy. The relevant metadata features and attributes </w:t>
        </w:r>
      </w:ins>
      <w:ins w:id="820" w:author="Teh Stand" w:date="2023-10-30T15:03:00Z">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ins>
      <w:ins w:id="821" w:author="Teh Stand" w:date="2023-10-30T15:02:00Z">
        <w:r>
          <w:rPr>
            <w:rFonts w:cs="Arial"/>
            <w:color w:val="auto"/>
            <w:szCs w:val="20"/>
          </w:rPr>
          <w:t>should be populated to reflect the vertical position accuracy.</w:t>
        </w:r>
      </w:ins>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rPr>
          <w:ins w:id="822" w:author="Teh Stand" w:date="2023-08-14T12:13:00Z"/>
        </w:rPr>
      </w:pPr>
      <w:bookmarkStart w:id="823" w:name="_Toc149916581"/>
      <w:ins w:id="824" w:author="Teh Stand" w:date="2023-08-14T12:13:00Z">
        <w:r w:rsidRPr="00507803">
          <w:t>Horizontal position accuracy</w:t>
        </w:r>
        <w:bookmarkEnd w:id="823"/>
      </w:ins>
    </w:p>
    <w:p w14:paraId="11153A29" w14:textId="3C0F00D5" w:rsidR="00F738E1" w:rsidRPr="001B179C" w:rsidRDefault="00F738E1" w:rsidP="00F738E1">
      <w:pPr>
        <w:pStyle w:val="ParagraphText"/>
        <w:spacing w:after="120"/>
        <w:jc w:val="both"/>
        <w:rPr>
          <w:ins w:id="825" w:author="Teh Stand" w:date="2023-08-14T12:13:00Z"/>
          <w:rFonts w:eastAsiaTheme="minorEastAsia" w:cs="Arial"/>
          <w:color w:val="auto"/>
          <w:szCs w:val="20"/>
          <w:lang w:eastAsia="zh-CN"/>
        </w:rPr>
      </w:pPr>
      <w:ins w:id="826" w:author="Teh Stand" w:date="2023-08-14T12:13:00Z">
        <w:r w:rsidRPr="001B179C">
          <w:rPr>
            <w:rFonts w:cs="Arial"/>
            <w:color w:val="auto"/>
            <w:szCs w:val="20"/>
          </w:rPr>
          <w:t xml:space="preserve">Horizontal position accuracy is applicable for </w:t>
        </w:r>
      </w:ins>
      <w:ins w:id="827" w:author="Teh Stand" w:date="2023-08-16T10:13:00Z">
        <w:r w:rsidR="006B622B" w:rsidRPr="001B179C">
          <w:rPr>
            <w:rFonts w:cs="Arial"/>
            <w:color w:val="auto"/>
            <w:szCs w:val="20"/>
          </w:rPr>
          <w:t>S-101</w:t>
        </w:r>
      </w:ins>
      <w:ins w:id="828" w:author="Teh Stand" w:date="2023-08-14T12:13:00Z">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ins>
    </w:p>
    <w:p w14:paraId="213BC011" w14:textId="5E4D9D57" w:rsidR="00F738E1" w:rsidRPr="00EE21A9" w:rsidRDefault="00507803" w:rsidP="00F738E1">
      <w:pPr>
        <w:pStyle w:val="ParagraphText"/>
        <w:spacing w:after="120"/>
        <w:jc w:val="both"/>
        <w:rPr>
          <w:ins w:id="829" w:author="Teh Stand" w:date="2023-08-14T12:13:00Z"/>
          <w:rFonts w:cs="Arial"/>
          <w:color w:val="auto"/>
          <w:szCs w:val="20"/>
        </w:rPr>
      </w:pPr>
      <w:ins w:id="830" w:author="Jeff Wootton" w:date="2023-11-01T03:00:00Z">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ins>
      <w:ins w:id="831" w:author="Jeff Wootton" w:date="2023-11-01T03:01:00Z">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ins>
      <w:ins w:id="832" w:author="Jeff Wootton" w:date="2023-11-01T03:00:00Z">
        <w:r w:rsidRPr="00507803">
          <w:rPr>
            <w:rFonts w:cs="Arial"/>
            <w:color w:val="auto"/>
            <w:szCs w:val="20"/>
          </w:rPr>
          <w:t>should be populated to reflect the horizontal position accuracy.</w:t>
        </w:r>
      </w:ins>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33" w:author="Teh Stand" w:date="2023-08-14T12:14:00Z"/>
        </w:rPr>
      </w:pPr>
      <w:bookmarkStart w:id="834" w:name="_Toc149916582"/>
      <w:ins w:id="835" w:author="Teh Stand" w:date="2023-08-14T12:14:00Z">
        <w:r w:rsidRPr="00F738E1">
          <w:t>Relative or internal accuracy</w:t>
        </w:r>
        <w:bookmarkEnd w:id="834"/>
      </w:ins>
    </w:p>
    <w:p w14:paraId="33B59CC4" w14:textId="6981E4DE" w:rsidR="00F738E1" w:rsidRPr="00B53358" w:rsidRDefault="00F738E1" w:rsidP="00F738E1">
      <w:pPr>
        <w:pStyle w:val="ParagraphText"/>
        <w:spacing w:after="120"/>
        <w:jc w:val="both"/>
        <w:rPr>
          <w:ins w:id="836" w:author="Teh Stand" w:date="2023-08-14T12:14:00Z"/>
          <w:rFonts w:eastAsiaTheme="minorEastAsia" w:cs="Arial"/>
          <w:color w:val="auto"/>
          <w:szCs w:val="20"/>
          <w:lang w:eastAsia="zh-CN"/>
        </w:rPr>
      </w:pPr>
      <w:ins w:id="837" w:author="Teh Stand" w:date="2023-08-14T12:14:00Z">
        <w:r w:rsidRPr="00B53358">
          <w:rPr>
            <w:rFonts w:cs="Arial"/>
            <w:color w:val="auto"/>
            <w:szCs w:val="20"/>
          </w:rPr>
          <w:t xml:space="preserve">Relative or internal accuracy is applicable for </w:t>
        </w:r>
      </w:ins>
      <w:ins w:id="838" w:author="Teh Stand" w:date="2023-08-16T10:26:00Z">
        <w:r w:rsidR="00B53358" w:rsidRPr="00B53358">
          <w:rPr>
            <w:rFonts w:cs="Arial"/>
            <w:color w:val="auto"/>
            <w:szCs w:val="20"/>
          </w:rPr>
          <w:t>S-101</w:t>
        </w:r>
      </w:ins>
      <w:ins w:id="839" w:author="Teh Stand" w:date="2023-08-14T12:14:00Z">
        <w:r w:rsidRPr="00B53358">
          <w:rPr>
            <w:rFonts w:cs="Arial"/>
            <w:color w:val="auto"/>
            <w:szCs w:val="20"/>
          </w:rPr>
          <w:t xml:space="preserve"> and follows the guidelines from S-100 Part 4c.</w:t>
        </w:r>
      </w:ins>
    </w:p>
    <w:p w14:paraId="4F96200F" w14:textId="171AED36" w:rsidR="00F738E1" w:rsidRPr="00B53358" w:rsidRDefault="004B01D1" w:rsidP="00F738E1">
      <w:pPr>
        <w:pStyle w:val="ParagraphText"/>
        <w:spacing w:after="120"/>
        <w:jc w:val="both"/>
        <w:rPr>
          <w:ins w:id="840" w:author="Teh Stand" w:date="2023-08-14T12:14:00Z"/>
          <w:rFonts w:eastAsiaTheme="minorEastAsia" w:cs="Arial"/>
          <w:color w:val="auto"/>
          <w:szCs w:val="20"/>
          <w:lang w:eastAsia="zh-CN"/>
        </w:rPr>
      </w:pPr>
      <w:ins w:id="841" w:author="Jeff Wootton" w:date="2023-11-01T03:23:00Z">
        <w:r>
          <w:rPr>
            <w:rFonts w:cs="Arial"/>
            <w:color w:val="auto"/>
            <w:szCs w:val="20"/>
          </w:rPr>
          <w:t xml:space="preserve">Data </w:t>
        </w:r>
      </w:ins>
      <w:ins w:id="842" w:author="Jeff Wootton" w:date="2023-11-01T03:03:00Z">
        <w:r w:rsidR="00507803" w:rsidRPr="00507803">
          <w:rPr>
            <w:rFonts w:cs="Arial"/>
            <w:color w:val="auto"/>
            <w:szCs w:val="20"/>
          </w:rPr>
          <w:t xml:space="preserve">Producers must verify the </w:t>
        </w:r>
      </w:ins>
      <w:ins w:id="843" w:author="Jeff Wootton" w:date="2023-11-01T03:07:00Z">
        <w:r w:rsidR="0056593D">
          <w:rPr>
            <w:rFonts w:cs="Arial"/>
            <w:color w:val="auto"/>
            <w:szCs w:val="20"/>
          </w:rPr>
          <w:t>relative or internal accuracy</w:t>
        </w:r>
      </w:ins>
      <w:ins w:id="844" w:author="Jeff Wootton" w:date="2023-11-01T03:03:00Z">
        <w:r w:rsidR="00507803" w:rsidRPr="00507803">
          <w:rPr>
            <w:rFonts w:cs="Arial"/>
            <w:color w:val="auto"/>
            <w:szCs w:val="20"/>
          </w:rPr>
          <w:t xml:space="preserve"> of S-101 datasets and ensure that they achieve an adequate accuracy.</w:t>
        </w:r>
      </w:ins>
      <w:ins w:id="845" w:author="Teh Stand" w:date="2023-08-14T12:14:00Z">
        <w:r w:rsidR="00F738E1" w:rsidRPr="00B53358">
          <w:rPr>
            <w:rFonts w:cs="Arial"/>
            <w:color w:val="auto"/>
            <w:szCs w:val="20"/>
          </w:rPr>
          <w:t xml:space="preserve"> </w:t>
        </w:r>
      </w:ins>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46" w:author="Teh Stand" w:date="2023-08-14T12:14:00Z"/>
        </w:rPr>
      </w:pPr>
      <w:bookmarkStart w:id="847" w:name="_Toc149916583"/>
      <w:ins w:id="848" w:author="Teh Stand" w:date="2023-08-14T12:15:00Z">
        <w:r w:rsidRPr="00F738E1">
          <w:t>Gridded data positional accuracy</w:t>
        </w:r>
      </w:ins>
      <w:bookmarkEnd w:id="847"/>
    </w:p>
    <w:p w14:paraId="293F15A8" w14:textId="3CA85ED0" w:rsidR="00F738E1" w:rsidRPr="00B53358" w:rsidRDefault="00F738E1" w:rsidP="00F738E1">
      <w:pPr>
        <w:pStyle w:val="ParagraphText"/>
        <w:spacing w:after="120"/>
        <w:jc w:val="both"/>
        <w:rPr>
          <w:ins w:id="849" w:author="Teh Stand" w:date="2023-08-14T12:15:00Z"/>
          <w:rFonts w:eastAsiaTheme="minorEastAsia" w:cs="Arial"/>
          <w:color w:val="auto"/>
          <w:szCs w:val="20"/>
          <w:lang w:eastAsia="zh-CN"/>
        </w:rPr>
      </w:pPr>
      <w:ins w:id="850" w:author="Teh Stand" w:date="2023-08-14T12:15:00Z">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ins>
      <w:ins w:id="851" w:author="Teh Stand" w:date="2023-08-16T10:29:00Z">
        <w:r w:rsidR="00B53358">
          <w:rPr>
            <w:rFonts w:cs="Arial"/>
            <w:color w:val="auto"/>
            <w:szCs w:val="20"/>
          </w:rPr>
          <w:t xml:space="preserve"> not</w:t>
        </w:r>
      </w:ins>
      <w:ins w:id="852" w:author="Teh Stand" w:date="2023-08-14T12:15:00Z">
        <w:r w:rsidRPr="00B53358">
          <w:rPr>
            <w:rFonts w:cs="Arial"/>
            <w:color w:val="auto"/>
            <w:szCs w:val="20"/>
          </w:rPr>
          <w:t xml:space="preserve"> applicable for S-101.</w:t>
        </w:r>
      </w:ins>
    </w:p>
    <w:p w14:paraId="0C9FD157" w14:textId="77777777" w:rsidR="007F395B" w:rsidRDefault="007F395B" w:rsidP="00AB2995">
      <w:pPr>
        <w:pStyle w:val="ParagraphText"/>
        <w:spacing w:after="120"/>
        <w:jc w:val="both"/>
        <w:rPr>
          <w:ins w:id="853" w:author="Teh Stand" w:date="2023-08-14T12:16:00Z"/>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rPr>
          <w:ins w:id="854" w:author="Teh Stand" w:date="2023-08-14T12:17:00Z"/>
        </w:rPr>
      </w:pPr>
      <w:bookmarkStart w:id="855" w:name="_Toc149916584"/>
      <w:ins w:id="856" w:author="Teh Stand" w:date="2023-08-14T12:17:00Z">
        <w:r w:rsidRPr="008F63E6">
          <w:t>Thematic accuracy</w:t>
        </w:r>
        <w:bookmarkEnd w:id="855"/>
      </w:ins>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857" w:author="Teh Stand" w:date="2023-08-14T12:18:00Z"/>
        </w:rPr>
      </w:pPr>
      <w:bookmarkStart w:id="858" w:name="_Toc149916585"/>
      <w:ins w:id="859" w:author="Teh Stand" w:date="2023-08-14T12:18:00Z">
        <w:r w:rsidRPr="008F63E6">
          <w:t>Thematic classification correctness</w:t>
        </w:r>
        <w:bookmarkEnd w:id="858"/>
      </w:ins>
    </w:p>
    <w:p w14:paraId="55302A46" w14:textId="1FEEA355" w:rsidR="008F63E6" w:rsidRPr="00F75022" w:rsidRDefault="008F63E6" w:rsidP="008F63E6">
      <w:pPr>
        <w:pStyle w:val="ParagraphText"/>
        <w:spacing w:after="120"/>
        <w:jc w:val="both"/>
        <w:rPr>
          <w:ins w:id="860" w:author="Teh Stand" w:date="2023-08-14T12:19:00Z"/>
          <w:rFonts w:eastAsiaTheme="minorEastAsia" w:cs="Arial"/>
          <w:color w:val="auto"/>
          <w:szCs w:val="20"/>
          <w:lang w:eastAsia="zh-CN"/>
        </w:rPr>
      </w:pPr>
      <w:ins w:id="861" w:author="Teh Stand" w:date="2023-08-14T12:19:00Z">
        <w:r w:rsidRPr="00F75022">
          <w:rPr>
            <w:rFonts w:cs="Arial"/>
            <w:color w:val="auto"/>
            <w:szCs w:val="20"/>
          </w:rPr>
          <w:t xml:space="preserve">Thematic classification correctness is applicable for </w:t>
        </w:r>
      </w:ins>
      <w:ins w:id="862" w:author="Teh Stand" w:date="2023-08-16T10:29:00Z">
        <w:r w:rsidR="00B53358" w:rsidRPr="00F75022">
          <w:rPr>
            <w:rFonts w:cs="Arial"/>
            <w:color w:val="auto"/>
            <w:szCs w:val="20"/>
          </w:rPr>
          <w:t>S-101</w:t>
        </w:r>
      </w:ins>
      <w:ins w:id="863" w:author="Teh Stand" w:date="2023-08-14T12:19:00Z">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ins>
    </w:p>
    <w:p w14:paraId="5F7B3091" w14:textId="149A495E" w:rsidR="004B01D1" w:rsidRDefault="004B01D1" w:rsidP="004B01D1">
      <w:pPr>
        <w:pStyle w:val="ParagraphText"/>
        <w:spacing w:after="120"/>
        <w:jc w:val="both"/>
        <w:rPr>
          <w:ins w:id="864" w:author="Jeff Wootton" w:date="2023-11-01T03:23:00Z"/>
          <w:rFonts w:cs="Arial"/>
          <w:color w:val="auto"/>
          <w:szCs w:val="20"/>
        </w:rPr>
      </w:pPr>
      <w:ins w:id="865" w:author="Jeff Wootton" w:date="2023-11-01T03:23:00Z">
        <w:r>
          <w:rPr>
            <w:rFonts w:cs="Arial"/>
            <w:color w:val="auto"/>
            <w:szCs w:val="20"/>
          </w:rPr>
          <w:t xml:space="preserve">Data </w:t>
        </w:r>
      </w:ins>
      <w:ins w:id="866" w:author="Jeff Wootton" w:date="2023-11-01T03:18:00Z">
        <w:r>
          <w:rPr>
            <w:rFonts w:cs="Arial"/>
            <w:color w:val="auto"/>
            <w:szCs w:val="20"/>
          </w:rPr>
          <w:t xml:space="preserve">Producers must verify that </w:t>
        </w:r>
      </w:ins>
      <w:ins w:id="867" w:author="Jeff Wootton" w:date="2023-11-01T03:20:00Z">
        <w:r>
          <w:rPr>
            <w:rFonts w:cs="Arial"/>
            <w:color w:val="auto"/>
            <w:szCs w:val="20"/>
          </w:rPr>
          <w:t>features</w:t>
        </w:r>
      </w:ins>
      <w:ins w:id="868" w:author="Jeff Wootton" w:date="2023-11-01T03:18:00Z">
        <w:r>
          <w:rPr>
            <w:rFonts w:cs="Arial"/>
            <w:color w:val="auto"/>
            <w:szCs w:val="20"/>
          </w:rPr>
          <w:t xml:space="preserve"> have been </w:t>
        </w:r>
      </w:ins>
      <w:ins w:id="869" w:author="Jeff Wootton" w:date="2023-11-01T03:20:00Z">
        <w:r>
          <w:rPr>
            <w:rFonts w:cs="Arial"/>
            <w:color w:val="auto"/>
            <w:szCs w:val="20"/>
          </w:rPr>
          <w:t>encoded</w:t>
        </w:r>
      </w:ins>
      <w:ins w:id="870" w:author="Jeff Wootton" w:date="2023-11-01T03:18:00Z">
        <w:r>
          <w:rPr>
            <w:rFonts w:cs="Arial"/>
            <w:color w:val="auto"/>
            <w:szCs w:val="20"/>
          </w:rPr>
          <w:t xml:space="preserve"> correctly when included in the S-101 dataset.</w:t>
        </w:r>
      </w:ins>
      <w:ins w:id="871" w:author="Jeff Wootton" w:date="2023-11-01T03:23:00Z">
        <w:r>
          <w:rPr>
            <w:rFonts w:cs="Arial"/>
            <w:color w:val="auto"/>
            <w:szCs w:val="20"/>
          </w:rPr>
          <w:t xml:space="preserve"> </w:t>
        </w:r>
      </w:ins>
      <w:ins w:id="872" w:author="Jeff Wootton" w:date="2023-11-01T03:25:00Z">
        <w:r>
          <w:rPr>
            <w:rFonts w:cs="Arial"/>
            <w:color w:val="auto"/>
            <w:szCs w:val="20"/>
          </w:rPr>
          <w:t>Encoded features</w:t>
        </w:r>
      </w:ins>
      <w:ins w:id="873" w:author="Jeff Wootton" w:date="2023-11-01T03:23:00Z">
        <w:r>
          <w:rPr>
            <w:rFonts w:cs="Arial"/>
            <w:color w:val="auto"/>
            <w:szCs w:val="20"/>
          </w:rPr>
          <w:t xml:space="preserve"> must conform to the S-101 Feature Catalogue and </w:t>
        </w:r>
      </w:ins>
      <w:ins w:id="874" w:author="Jeff Wootton" w:date="2023-11-01T03:25:00Z">
        <w:r>
          <w:rPr>
            <w:rFonts w:cs="Arial"/>
            <w:color w:val="auto"/>
            <w:szCs w:val="20"/>
          </w:rPr>
          <w:t xml:space="preserve">the </w:t>
        </w:r>
      </w:ins>
      <w:ins w:id="875" w:author="Jeff Wootton" w:date="2023-11-01T03:23:00Z">
        <w:r>
          <w:rPr>
            <w:rFonts w:cs="Arial"/>
            <w:color w:val="auto"/>
            <w:szCs w:val="20"/>
          </w:rPr>
          <w:t xml:space="preserve">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B79F345" w14:textId="690C6038" w:rsidR="008F63E6" w:rsidRPr="00F75022" w:rsidRDefault="004B01D1" w:rsidP="004B01D1">
      <w:pPr>
        <w:pStyle w:val="ParagraphText"/>
        <w:spacing w:after="120"/>
        <w:jc w:val="both"/>
        <w:rPr>
          <w:ins w:id="876" w:author="Teh Stand" w:date="2023-08-14T12:19:00Z"/>
          <w:rFonts w:cs="Arial"/>
          <w:color w:val="auto"/>
          <w:szCs w:val="20"/>
        </w:rPr>
      </w:pPr>
      <w:ins w:id="877" w:author="Jeff Wootton" w:date="2023-11-01T03:23:00Z">
        <w:r>
          <w:rPr>
            <w:rFonts w:cs="Arial"/>
            <w:color w:val="auto"/>
            <w:szCs w:val="20"/>
          </w:rPr>
          <w:t xml:space="preserve">If no </w:t>
        </w:r>
      </w:ins>
      <w:ins w:id="878" w:author="Jeff Wootton" w:date="2023-11-01T03:27:00Z">
        <w:r>
          <w:rPr>
            <w:rFonts w:cs="Arial"/>
            <w:color w:val="auto"/>
            <w:szCs w:val="20"/>
          </w:rPr>
          <w:t>thematic classification correctness</w:t>
        </w:r>
      </w:ins>
      <w:ins w:id="879" w:author="Jeff Wootton" w:date="2023-11-01T03:23:00Z">
        <w:r>
          <w:rPr>
            <w:rFonts w:cs="Arial"/>
            <w:color w:val="auto"/>
            <w:szCs w:val="20"/>
          </w:rPr>
          <w:t xml:space="preserve"> checks classified as Critical in S-101 Annex C are reported the dataset PASSES this test.</w:t>
        </w:r>
      </w:ins>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880" w:author="Teh Stand" w:date="2023-08-14T12:19:00Z"/>
        </w:rPr>
      </w:pPr>
      <w:bookmarkStart w:id="881" w:name="_Toc149916586"/>
      <w:ins w:id="882" w:author="Teh Stand" w:date="2023-08-14T12:19:00Z">
        <w:r w:rsidRPr="008F63E6">
          <w:t>Non-quantitative attribute accuracy</w:t>
        </w:r>
        <w:bookmarkEnd w:id="881"/>
      </w:ins>
    </w:p>
    <w:p w14:paraId="4F29DAFC" w14:textId="0465F580" w:rsidR="008F63E6" w:rsidRPr="00E07191" w:rsidRDefault="008F63E6" w:rsidP="008F63E6">
      <w:pPr>
        <w:pStyle w:val="ParagraphText"/>
        <w:spacing w:after="120"/>
        <w:jc w:val="both"/>
        <w:rPr>
          <w:ins w:id="883" w:author="Teh Stand" w:date="2023-08-14T12:19:00Z"/>
          <w:rFonts w:eastAsiaTheme="minorEastAsia" w:cs="Arial"/>
          <w:color w:val="auto"/>
          <w:szCs w:val="20"/>
          <w:lang w:eastAsia="zh-CN"/>
        </w:rPr>
      </w:pPr>
      <w:ins w:id="884" w:author="Teh Stand" w:date="2023-08-14T12:19:00Z">
        <w:r w:rsidRPr="00E07191">
          <w:rPr>
            <w:rFonts w:cs="Arial"/>
            <w:color w:val="auto"/>
            <w:szCs w:val="20"/>
          </w:rPr>
          <w:t xml:space="preserve">Non-quantitative attribute accuracy is applicable for </w:t>
        </w:r>
      </w:ins>
      <w:ins w:id="885" w:author="Teh Stand" w:date="2023-08-16T10:36:00Z">
        <w:r w:rsidR="002E0F4E" w:rsidRPr="00E07191">
          <w:rPr>
            <w:rFonts w:cs="Arial"/>
            <w:color w:val="auto"/>
            <w:szCs w:val="20"/>
          </w:rPr>
          <w:t>S-101</w:t>
        </w:r>
      </w:ins>
      <w:ins w:id="886" w:author="Teh Stand" w:date="2023-08-14T12:19:00Z">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ins>
    </w:p>
    <w:p w14:paraId="0F364032" w14:textId="78541DE1" w:rsidR="0009315C" w:rsidRDefault="0009315C" w:rsidP="0009315C">
      <w:pPr>
        <w:pStyle w:val="ParagraphText"/>
        <w:spacing w:after="120"/>
        <w:jc w:val="both"/>
        <w:rPr>
          <w:ins w:id="887" w:author="Jeff Wootton" w:date="2023-11-01T03:31:00Z"/>
          <w:rFonts w:cs="Arial"/>
          <w:color w:val="auto"/>
          <w:szCs w:val="20"/>
        </w:rPr>
      </w:pPr>
      <w:ins w:id="888" w:author="Jeff Wootton" w:date="2023-11-01T03:31:00Z">
        <w:r>
          <w:rPr>
            <w:rFonts w:cs="Arial"/>
            <w:color w:val="auto"/>
            <w:szCs w:val="20"/>
          </w:rPr>
          <w:lastRenderedPageBreak/>
          <w:t xml:space="preserve">Data Producers must verify that </w:t>
        </w:r>
      </w:ins>
      <w:ins w:id="889" w:author="Jeff Wootton" w:date="2023-11-01T03:32:00Z">
        <w:r>
          <w:rPr>
            <w:rFonts w:cs="Arial"/>
            <w:color w:val="auto"/>
            <w:szCs w:val="20"/>
          </w:rPr>
          <w:t>n</w:t>
        </w:r>
        <w:r w:rsidRPr="00E07191">
          <w:rPr>
            <w:rFonts w:cs="Arial"/>
            <w:color w:val="auto"/>
            <w:szCs w:val="20"/>
          </w:rPr>
          <w:t>on-quantitative attribute</w:t>
        </w:r>
        <w:r>
          <w:rPr>
            <w:rFonts w:cs="Arial"/>
            <w:color w:val="auto"/>
            <w:szCs w:val="20"/>
          </w:rPr>
          <w:t>s</w:t>
        </w:r>
      </w:ins>
      <w:ins w:id="890" w:author="Jeff Wootton" w:date="2023-11-01T03:31:00Z">
        <w:r>
          <w:rPr>
            <w:rFonts w:cs="Arial"/>
            <w:color w:val="auto"/>
            <w:szCs w:val="20"/>
          </w:rPr>
          <w:t xml:space="preserve"> have been </w:t>
        </w:r>
      </w:ins>
      <w:ins w:id="891" w:author="Jeff Wootton" w:date="2023-11-01T03:32:00Z">
        <w:r>
          <w:rPr>
            <w:rFonts w:cs="Arial"/>
            <w:color w:val="auto"/>
            <w:szCs w:val="20"/>
          </w:rPr>
          <w:t>populat</w:t>
        </w:r>
      </w:ins>
      <w:ins w:id="892" w:author="Jeff Wootton" w:date="2023-11-01T03:31:00Z">
        <w:r>
          <w:rPr>
            <w:rFonts w:cs="Arial"/>
            <w:color w:val="auto"/>
            <w:szCs w:val="20"/>
          </w:rPr>
          <w:t xml:space="preserve">ed correctly when included in the S-101 dataset. </w:t>
        </w:r>
      </w:ins>
      <w:ins w:id="893" w:author="Jeff Wootton" w:date="2023-11-01T03:32:00Z">
        <w:r w:rsidRPr="00E07191">
          <w:rPr>
            <w:rFonts w:cs="Arial"/>
            <w:color w:val="auto"/>
            <w:szCs w:val="20"/>
          </w:rPr>
          <w:t>Non-quantitative attribute</w:t>
        </w:r>
        <w:r>
          <w:rPr>
            <w:rFonts w:cs="Arial"/>
            <w:color w:val="auto"/>
            <w:szCs w:val="20"/>
          </w:rPr>
          <w:t>s</w:t>
        </w:r>
      </w:ins>
      <w:ins w:id="894" w:author="Jeff Wootton" w:date="2023-11-01T03:31:00Z">
        <w:r>
          <w:rPr>
            <w:rFonts w:cs="Arial"/>
            <w:color w:val="auto"/>
            <w:szCs w:val="20"/>
          </w:rPr>
          <w:t xml:space="preserve">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181341F6" w14:textId="4E653B1D" w:rsidR="008F63E6" w:rsidRPr="00E07191" w:rsidRDefault="0009315C" w:rsidP="0009315C">
      <w:pPr>
        <w:pStyle w:val="ParagraphText"/>
        <w:spacing w:after="120"/>
        <w:jc w:val="both"/>
        <w:rPr>
          <w:ins w:id="895" w:author="Teh Stand" w:date="2023-08-14T12:19:00Z"/>
          <w:rFonts w:cs="Arial"/>
          <w:color w:val="auto"/>
          <w:szCs w:val="20"/>
        </w:rPr>
      </w:pPr>
      <w:ins w:id="896" w:author="Jeff Wootton" w:date="2023-11-01T03:31:00Z">
        <w:r>
          <w:rPr>
            <w:rFonts w:cs="Arial"/>
            <w:color w:val="auto"/>
            <w:szCs w:val="20"/>
          </w:rPr>
          <w:t xml:space="preserve">If no </w:t>
        </w:r>
      </w:ins>
      <w:ins w:id="897" w:author="Jeff Wootton" w:date="2023-11-01T03:33:00Z">
        <w:r>
          <w:rPr>
            <w:rFonts w:cs="Arial"/>
            <w:color w:val="auto"/>
            <w:szCs w:val="20"/>
          </w:rPr>
          <w:t>n</w:t>
        </w:r>
        <w:r w:rsidRPr="00E07191">
          <w:rPr>
            <w:rFonts w:cs="Arial"/>
            <w:color w:val="auto"/>
            <w:szCs w:val="20"/>
          </w:rPr>
          <w:t>on-quantitative attribute</w:t>
        </w:r>
      </w:ins>
      <w:ins w:id="898" w:author="Jeff Wootton" w:date="2023-11-01T03:31:00Z">
        <w:r>
          <w:rPr>
            <w:rFonts w:cs="Arial"/>
            <w:color w:val="auto"/>
            <w:szCs w:val="20"/>
          </w:rPr>
          <w:t xml:space="preserve"> checks classified as Critical in S-101 Annex C are reported the dataset PASSES this test.</w:t>
        </w:r>
      </w:ins>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899" w:author="Teh Stand" w:date="2023-08-14T12:19:00Z"/>
        </w:rPr>
      </w:pPr>
      <w:bookmarkStart w:id="900" w:name="_Toc149916587"/>
      <w:ins w:id="901" w:author="Teh Stand" w:date="2023-08-14T12:20:00Z">
        <w:r w:rsidRPr="008F63E6">
          <w:t>Quantitative attribute accuracy</w:t>
        </w:r>
      </w:ins>
      <w:bookmarkEnd w:id="900"/>
    </w:p>
    <w:p w14:paraId="45547312" w14:textId="1D23CA2F" w:rsidR="008F63E6" w:rsidRPr="00F46785" w:rsidRDefault="008F63E6" w:rsidP="008F63E6">
      <w:pPr>
        <w:pStyle w:val="ParagraphText"/>
        <w:spacing w:after="120"/>
        <w:jc w:val="both"/>
        <w:rPr>
          <w:ins w:id="902" w:author="Teh Stand" w:date="2023-08-14T12:20:00Z"/>
          <w:rFonts w:eastAsiaTheme="minorEastAsia" w:cs="Arial"/>
          <w:color w:val="auto"/>
          <w:szCs w:val="20"/>
          <w:lang w:eastAsia="zh-CN"/>
        </w:rPr>
      </w:pPr>
      <w:ins w:id="903" w:author="Teh Stand" w:date="2023-08-14T12:20:00Z">
        <w:r w:rsidRPr="00F46785">
          <w:rPr>
            <w:rFonts w:cs="Arial"/>
            <w:color w:val="auto"/>
            <w:szCs w:val="20"/>
          </w:rPr>
          <w:t xml:space="preserve">Quantitative attribute accuracy is applicable for </w:t>
        </w:r>
      </w:ins>
      <w:ins w:id="904" w:author="Teh Stand" w:date="2023-08-16T10:43:00Z">
        <w:r w:rsidR="00E07191" w:rsidRPr="00F46785">
          <w:rPr>
            <w:rFonts w:cs="Arial"/>
            <w:color w:val="auto"/>
            <w:szCs w:val="20"/>
          </w:rPr>
          <w:t>S-101</w:t>
        </w:r>
      </w:ins>
      <w:ins w:id="905" w:author="Teh Stand" w:date="2023-08-14T12:20:00Z">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ins>
    </w:p>
    <w:p w14:paraId="6FEF20D9" w14:textId="101E2964" w:rsidR="0009315C" w:rsidRDefault="0009315C" w:rsidP="0009315C">
      <w:pPr>
        <w:pStyle w:val="ParagraphText"/>
        <w:spacing w:after="120"/>
        <w:jc w:val="both"/>
        <w:rPr>
          <w:ins w:id="906" w:author="Jeff Wootton" w:date="2023-11-01T03:34:00Z"/>
          <w:rFonts w:cs="Arial"/>
          <w:color w:val="auto"/>
          <w:szCs w:val="20"/>
        </w:rPr>
      </w:pPr>
      <w:ins w:id="907" w:author="Jeff Wootton" w:date="2023-11-01T03:34: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 xml:space="preserve">s have been populated correctly when included in the S-101 dataset. </w:t>
        </w:r>
      </w:ins>
      <w:ins w:id="908" w:author="Jeff Wootton" w:date="2023-11-01T03:35:00Z">
        <w:r>
          <w:rPr>
            <w:rFonts w:cs="Arial"/>
            <w:color w:val="auto"/>
            <w:szCs w:val="20"/>
          </w:rPr>
          <w:t>Q</w:t>
        </w:r>
      </w:ins>
      <w:ins w:id="909" w:author="Jeff Wootton" w:date="2023-11-01T03:34:00Z">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ns w:id="910" w:author="Jeff Wootton" w:date="2023-11-01T03:36:00Z">
        <w:r>
          <w:rPr>
            <w:rFonts w:cs="Arial"/>
            <w:color w:val="auto"/>
            <w:szCs w:val="20"/>
          </w:rPr>
          <w:t xml:space="preserve">Relevant metadata features and attributes must be used to indicate the accuracy where applicable. </w:t>
        </w:r>
      </w:ins>
      <w:ins w:id="911" w:author="Jeff Wootton" w:date="2023-11-01T03:3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60A18E76" w14:textId="4EE5D44C" w:rsidR="008F63E6" w:rsidRPr="00F46785" w:rsidRDefault="0009315C" w:rsidP="008F63E6">
      <w:pPr>
        <w:pStyle w:val="ParagraphText"/>
        <w:spacing w:after="120"/>
        <w:jc w:val="both"/>
        <w:rPr>
          <w:ins w:id="912" w:author="Teh Stand" w:date="2023-08-14T12:20:00Z"/>
          <w:rFonts w:cs="Arial"/>
          <w:color w:val="auto"/>
          <w:szCs w:val="20"/>
        </w:rPr>
      </w:pPr>
      <w:ins w:id="913" w:author="Jeff Wootton" w:date="2023-11-01T03:34: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ins>
    </w:p>
    <w:p w14:paraId="56380016" w14:textId="77777777" w:rsidR="00D731F4" w:rsidRPr="00F46785" w:rsidRDefault="00D731F4" w:rsidP="00AB2995">
      <w:pPr>
        <w:pStyle w:val="ParagraphText"/>
        <w:spacing w:after="120"/>
        <w:jc w:val="both"/>
        <w:rPr>
          <w:ins w:id="914" w:author="Teh Stand" w:date="2023-08-14T12:20:00Z"/>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rPr>
          <w:ins w:id="915" w:author="Teh Stand" w:date="2023-08-14T12:20:00Z"/>
        </w:rPr>
      </w:pPr>
      <w:bookmarkStart w:id="916" w:name="_Toc149916588"/>
      <w:ins w:id="917" w:author="Teh Stand" w:date="2023-08-14T12:21:00Z">
        <w:r w:rsidRPr="002B2660">
          <w:t>Temporal quality</w:t>
        </w:r>
      </w:ins>
      <w:bookmarkEnd w:id="916"/>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rPr>
          <w:ins w:id="918" w:author="Teh Stand" w:date="2023-08-14T12:21:00Z"/>
        </w:rPr>
      </w:pPr>
      <w:bookmarkStart w:id="919" w:name="_Toc149916589"/>
      <w:ins w:id="920" w:author="Teh Stand" w:date="2023-08-14T12:21:00Z">
        <w:r w:rsidRPr="002B2660">
          <w:t>Temporal consistency</w:t>
        </w:r>
        <w:bookmarkEnd w:id="919"/>
      </w:ins>
    </w:p>
    <w:p w14:paraId="2B570CCB" w14:textId="36910933" w:rsidR="002B2660" w:rsidRPr="00506EBA" w:rsidRDefault="002B2660" w:rsidP="002B2660">
      <w:pPr>
        <w:pStyle w:val="ParagraphText"/>
        <w:spacing w:after="120"/>
        <w:jc w:val="both"/>
        <w:rPr>
          <w:ins w:id="921" w:author="Teh Stand" w:date="2023-08-14T12:22:00Z"/>
          <w:rFonts w:eastAsiaTheme="minorEastAsia" w:cs="Arial"/>
          <w:color w:val="auto"/>
          <w:szCs w:val="20"/>
          <w:lang w:eastAsia="zh-CN"/>
        </w:rPr>
      </w:pPr>
      <w:ins w:id="922" w:author="Teh Stand" w:date="2023-08-14T12:22:00Z">
        <w:r w:rsidRPr="00506EBA">
          <w:rPr>
            <w:rFonts w:cs="Arial"/>
            <w:color w:val="auto"/>
            <w:szCs w:val="20"/>
          </w:rPr>
          <w:t xml:space="preserve">Temporal consistency is applicable for </w:t>
        </w:r>
      </w:ins>
      <w:ins w:id="923" w:author="Teh Stand" w:date="2023-08-16T10:52:00Z">
        <w:r w:rsidR="00506EBA" w:rsidRPr="00506EBA">
          <w:rPr>
            <w:rFonts w:cs="Arial"/>
            <w:color w:val="auto"/>
            <w:szCs w:val="20"/>
          </w:rPr>
          <w:t>S-101</w:t>
        </w:r>
      </w:ins>
      <w:ins w:id="924" w:author="Teh Stand" w:date="2023-08-14T12:22:00Z">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ins>
    </w:p>
    <w:p w14:paraId="051599A2" w14:textId="19BDD8EE" w:rsidR="001B107A" w:rsidRDefault="001B107A" w:rsidP="001B107A">
      <w:pPr>
        <w:pStyle w:val="ParagraphText"/>
        <w:widowControl w:val="0"/>
        <w:spacing w:after="120"/>
        <w:jc w:val="both"/>
        <w:rPr>
          <w:ins w:id="925" w:author="Jeff Wootton" w:date="2023-11-01T03:38:00Z"/>
          <w:rFonts w:cs="Arial"/>
          <w:color w:val="auto"/>
          <w:szCs w:val="20"/>
        </w:rPr>
      </w:pPr>
      <w:ins w:id="926" w:author="Jeff Wootton" w:date="2023-11-01T03:38:00Z">
        <w:r>
          <w:rPr>
            <w:rFonts w:cs="Arial"/>
            <w:color w:val="auto"/>
            <w:szCs w:val="20"/>
          </w:rPr>
          <w:t xml:space="preserve">Data Producers must verify that the dataset conforms to </w:t>
        </w:r>
      </w:ins>
      <w:ins w:id="927" w:author="Jeff Wootton" w:date="2023-11-01T03:46:00Z">
        <w:r>
          <w:rPr>
            <w:rFonts w:cs="Arial"/>
            <w:color w:val="auto"/>
            <w:szCs w:val="20"/>
          </w:rPr>
          <w:t>rules described</w:t>
        </w:r>
      </w:ins>
      <w:ins w:id="928" w:author="Jeff Wootton" w:date="2023-11-01T03:38:00Z">
        <w:r>
          <w:rPr>
            <w:rFonts w:cs="Arial"/>
            <w:color w:val="auto"/>
            <w:szCs w:val="20"/>
          </w:rPr>
          <w:t xml:space="preserve"> in </w:t>
        </w:r>
      </w:ins>
      <w:ins w:id="929" w:author="Jeff Wootton" w:date="2023-11-01T03:49:00Z">
        <w:r>
          <w:rPr>
            <w:rFonts w:cs="Arial"/>
            <w:color w:val="auto"/>
            <w:szCs w:val="20"/>
          </w:rPr>
          <w:t xml:space="preserve">the S-101 Annex A – </w:t>
        </w:r>
        <w:r w:rsidRPr="00E674DC">
          <w:rPr>
            <w:rFonts w:cs="Arial"/>
            <w:i/>
            <w:color w:val="auto"/>
            <w:szCs w:val="20"/>
          </w:rPr>
          <w:t>Data Classification and Encoding Guide</w:t>
        </w:r>
      </w:ins>
      <w:ins w:id="930" w:author="Jeff Wootton" w:date="2023-11-01T03:38:00Z">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2131B880" w14:textId="0BE7EADB" w:rsidR="002B2660" w:rsidRPr="00506EBA" w:rsidRDefault="001B107A" w:rsidP="002B2660">
      <w:pPr>
        <w:pStyle w:val="ParagraphText"/>
        <w:spacing w:after="120"/>
        <w:jc w:val="both"/>
        <w:rPr>
          <w:ins w:id="931" w:author="Teh Stand" w:date="2023-08-14T12:22:00Z"/>
          <w:rFonts w:eastAsiaTheme="minorEastAsia" w:cs="Arial"/>
          <w:color w:val="auto"/>
          <w:szCs w:val="20"/>
          <w:lang w:eastAsia="zh-CN"/>
        </w:rPr>
      </w:pPr>
      <w:ins w:id="932" w:author="Jeff Wootton" w:date="2023-11-01T03:38:00Z">
        <w:r>
          <w:rPr>
            <w:rFonts w:cs="Arial"/>
            <w:color w:val="auto"/>
            <w:szCs w:val="20"/>
          </w:rPr>
          <w:t xml:space="preserve">If no </w:t>
        </w:r>
      </w:ins>
      <w:ins w:id="933" w:author="Jeff Wootton" w:date="2023-11-01T03:51:00Z">
        <w:r w:rsidR="00DE77E5">
          <w:rPr>
            <w:rFonts w:cs="Arial"/>
            <w:color w:val="auto"/>
            <w:szCs w:val="20"/>
          </w:rPr>
          <w:t>temporal</w:t>
        </w:r>
      </w:ins>
      <w:ins w:id="934" w:author="Jeff Wootton" w:date="2023-11-01T03:38:00Z">
        <w:r>
          <w:rPr>
            <w:rFonts w:cs="Arial"/>
            <w:color w:val="auto"/>
            <w:szCs w:val="20"/>
          </w:rPr>
          <w:t xml:space="preserve"> consistency checks classified as Critical in S-101 Annex C are reported the dataset PASSES this test.</w:t>
        </w:r>
      </w:ins>
      <w:bookmarkStart w:id="935" w:name="OLE_LINK14"/>
      <w:bookmarkStart w:id="936"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rPr>
          <w:ins w:id="937" w:author="Teh Stand" w:date="2023-08-14T12:22:00Z"/>
        </w:rPr>
      </w:pPr>
      <w:bookmarkStart w:id="938" w:name="_Toc149916590"/>
      <w:bookmarkEnd w:id="935"/>
      <w:bookmarkEnd w:id="936"/>
      <w:ins w:id="939" w:author="Teh Stand" w:date="2023-08-14T12:22:00Z">
        <w:r w:rsidRPr="002B2660">
          <w:t xml:space="preserve">Temporal </w:t>
        </w:r>
        <w:r>
          <w:t>validity</w:t>
        </w:r>
        <w:bookmarkEnd w:id="938"/>
      </w:ins>
    </w:p>
    <w:p w14:paraId="685B1ABB" w14:textId="578D984D" w:rsidR="002B2660" w:rsidRPr="0025449D" w:rsidRDefault="002B2660" w:rsidP="002B2660">
      <w:pPr>
        <w:pStyle w:val="ParagraphText"/>
        <w:spacing w:after="120"/>
        <w:jc w:val="both"/>
        <w:rPr>
          <w:ins w:id="940" w:author="Teh Stand" w:date="2023-08-14T12:22:00Z"/>
          <w:rFonts w:eastAsiaTheme="minorEastAsia" w:cs="Arial"/>
          <w:color w:val="auto"/>
          <w:szCs w:val="20"/>
          <w:lang w:eastAsia="zh-CN"/>
        </w:rPr>
      </w:pPr>
      <w:ins w:id="941" w:author="Teh Stand" w:date="2023-08-14T12:22:00Z">
        <w:r w:rsidRPr="0025449D">
          <w:rPr>
            <w:rFonts w:cs="Arial"/>
            <w:color w:val="auto"/>
            <w:szCs w:val="20"/>
          </w:rPr>
          <w:t xml:space="preserve">Temporal validity is applicable for </w:t>
        </w:r>
      </w:ins>
      <w:ins w:id="942" w:author="Teh Stand" w:date="2023-08-16T10:54:00Z">
        <w:r w:rsidR="00506EBA" w:rsidRPr="0025449D">
          <w:rPr>
            <w:rFonts w:cs="Arial"/>
            <w:color w:val="auto"/>
            <w:szCs w:val="20"/>
          </w:rPr>
          <w:t>S-101</w:t>
        </w:r>
      </w:ins>
      <w:ins w:id="943" w:author="Teh Stand" w:date="2023-08-14T12:22:00Z">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ins>
    </w:p>
    <w:p w14:paraId="590D32FC" w14:textId="77777777" w:rsidR="00DE77E5" w:rsidRDefault="00DE77E5" w:rsidP="00DE77E5">
      <w:pPr>
        <w:pStyle w:val="ParagraphText"/>
        <w:widowControl w:val="0"/>
        <w:spacing w:after="120"/>
        <w:jc w:val="both"/>
        <w:rPr>
          <w:ins w:id="944" w:author="Jeff Wootton" w:date="2023-11-01T03:52:00Z"/>
          <w:rFonts w:cs="Arial"/>
          <w:color w:val="auto"/>
          <w:szCs w:val="20"/>
        </w:rPr>
      </w:pPr>
      <w:ins w:id="945" w:author="Jeff Wootton" w:date="2023-11-01T03:52:00Z">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69996966" w14:textId="414A8C64" w:rsidR="002B2660" w:rsidRPr="0025449D" w:rsidRDefault="00DE77E5" w:rsidP="002B2660">
      <w:pPr>
        <w:pStyle w:val="ParagraphText"/>
        <w:spacing w:after="120"/>
        <w:jc w:val="both"/>
        <w:rPr>
          <w:ins w:id="946" w:author="Teh Stand" w:date="2023-08-14T12:22:00Z"/>
          <w:rFonts w:eastAsiaTheme="minorEastAsia" w:cs="Arial"/>
          <w:color w:val="auto"/>
          <w:szCs w:val="20"/>
          <w:lang w:eastAsia="zh-CN"/>
        </w:rPr>
      </w:pPr>
      <w:ins w:id="947" w:author="Jeff Wootton" w:date="2023-11-01T03:52:00Z">
        <w:r>
          <w:rPr>
            <w:rFonts w:cs="Arial"/>
            <w:color w:val="auto"/>
            <w:szCs w:val="20"/>
          </w:rPr>
          <w:t>If no temporal validity checks classified as Critical in S-101 Annex C are reported the dataset PASSES this test.</w:t>
        </w:r>
      </w:ins>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rPr>
          <w:ins w:id="948" w:author="Teh Stand" w:date="2023-08-14T12:22:00Z"/>
        </w:rPr>
      </w:pPr>
      <w:bookmarkStart w:id="949" w:name="_Toc149916591"/>
      <w:ins w:id="950" w:author="Teh Stand" w:date="2023-08-14T12:22:00Z">
        <w:r w:rsidRPr="00075403">
          <w:t>Temporal accuracy</w:t>
        </w:r>
        <w:bookmarkEnd w:id="949"/>
      </w:ins>
    </w:p>
    <w:p w14:paraId="4F2EE638" w14:textId="05DC616B" w:rsidR="002B2660" w:rsidRPr="0025449D" w:rsidRDefault="002B2660" w:rsidP="002B2660">
      <w:pPr>
        <w:pStyle w:val="ParagraphText"/>
        <w:spacing w:after="120"/>
        <w:jc w:val="both"/>
        <w:rPr>
          <w:ins w:id="951" w:author="Teh Stand" w:date="2023-08-14T12:22:00Z"/>
          <w:rFonts w:eastAsiaTheme="minorEastAsia" w:cs="Arial"/>
          <w:color w:val="auto"/>
          <w:szCs w:val="20"/>
          <w:lang w:eastAsia="zh-CN"/>
        </w:rPr>
      </w:pPr>
      <w:ins w:id="952" w:author="Teh Stand" w:date="2023-08-14T12:22:00Z">
        <w:r w:rsidRPr="0025449D">
          <w:rPr>
            <w:rFonts w:cs="Arial"/>
            <w:color w:val="auto"/>
            <w:szCs w:val="20"/>
          </w:rPr>
          <w:t xml:space="preserve">Temporal accuracy is applicable for </w:t>
        </w:r>
      </w:ins>
      <w:ins w:id="953" w:author="Teh Stand" w:date="2023-08-16T11:35:00Z">
        <w:r w:rsidR="0025449D" w:rsidRPr="0025449D">
          <w:rPr>
            <w:rFonts w:cs="Arial"/>
            <w:color w:val="auto"/>
            <w:szCs w:val="20"/>
          </w:rPr>
          <w:t>S-101</w:t>
        </w:r>
      </w:ins>
      <w:ins w:id="954" w:author="Teh Stand" w:date="2023-08-14T12:22:00Z">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ins>
    </w:p>
    <w:p w14:paraId="5F6DE5A5" w14:textId="763FDA14" w:rsidR="002B2660" w:rsidRPr="0025449D" w:rsidRDefault="00075403" w:rsidP="002B2660">
      <w:pPr>
        <w:pStyle w:val="ParagraphText"/>
        <w:spacing w:after="120"/>
        <w:jc w:val="both"/>
        <w:rPr>
          <w:ins w:id="955" w:author="Teh Stand" w:date="2023-08-14T12:22:00Z"/>
          <w:rFonts w:cs="Arial"/>
          <w:color w:val="auto"/>
          <w:szCs w:val="20"/>
        </w:rPr>
      </w:pPr>
      <w:ins w:id="956" w:author="Teh Stand" w:date="2023-11-03T09:42:00Z">
        <w:r>
          <w:rPr>
            <w:rFonts w:cs="Arial"/>
            <w:color w:val="auto"/>
            <w:szCs w:val="20"/>
          </w:rPr>
          <w:t>The Data Producer must verify the temporal accuracy of the S-101 dataset.</w:t>
        </w:r>
      </w:ins>
    </w:p>
    <w:p w14:paraId="30E33CC1" w14:textId="77777777" w:rsidR="008F63E6" w:rsidRDefault="008F63E6" w:rsidP="00AB2995">
      <w:pPr>
        <w:pStyle w:val="ParagraphText"/>
        <w:spacing w:after="120"/>
        <w:jc w:val="both"/>
        <w:rPr>
          <w:ins w:id="957" w:author="Teh Stand" w:date="2023-08-14T12:23:00Z"/>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rPr>
          <w:ins w:id="958" w:author="Teh Stand" w:date="2023-08-14T12:23:00Z"/>
        </w:rPr>
      </w:pPr>
      <w:bookmarkStart w:id="959" w:name="_Toc149916592"/>
      <w:ins w:id="960" w:author="Teh Stand" w:date="2023-08-14T12:23:00Z">
        <w:r>
          <w:t>Aggregation</w:t>
        </w:r>
        <w:bookmarkEnd w:id="959"/>
      </w:ins>
    </w:p>
    <w:p w14:paraId="0F1DAC0D" w14:textId="0A7743C3" w:rsidR="002B2660" w:rsidRPr="00EE21A9" w:rsidRDefault="002B2660" w:rsidP="002B2660">
      <w:pPr>
        <w:pStyle w:val="ParagraphText"/>
        <w:spacing w:after="120"/>
        <w:jc w:val="both"/>
        <w:rPr>
          <w:ins w:id="961" w:author="Teh Stand" w:date="2023-08-14T12:23:00Z"/>
          <w:rFonts w:eastAsiaTheme="minorEastAsia" w:cs="Arial"/>
          <w:color w:val="auto"/>
          <w:szCs w:val="20"/>
          <w:lang w:eastAsia="zh-CN"/>
        </w:rPr>
      </w:pPr>
      <w:ins w:id="962" w:author="Teh Stand" w:date="2023-08-14T12:23:00Z">
        <w:r w:rsidRPr="00000336">
          <w:rPr>
            <w:rFonts w:cs="Arial"/>
            <w:color w:val="auto"/>
            <w:szCs w:val="20"/>
          </w:rPr>
          <w:t xml:space="preserve">Aggregation is applicable for </w:t>
        </w:r>
      </w:ins>
      <w:ins w:id="963" w:author="Teh Stand" w:date="2023-08-16T11:40:00Z">
        <w:r w:rsidR="00872E81" w:rsidRPr="00000336">
          <w:rPr>
            <w:rFonts w:cs="Arial"/>
            <w:color w:val="auto"/>
            <w:szCs w:val="20"/>
          </w:rPr>
          <w:t>S-101</w:t>
        </w:r>
      </w:ins>
      <w:ins w:id="964" w:author="Teh Stand" w:date="2023-08-14T12:23:00Z">
        <w:r w:rsidRPr="00000336">
          <w:rPr>
            <w:rFonts w:cs="Arial"/>
            <w:color w:val="auto"/>
            <w:szCs w:val="20"/>
          </w:rPr>
          <w:t>. The aggregated data quality result provides a result if the dataset has passed conformance to the Product Specification.</w:t>
        </w:r>
      </w:ins>
    </w:p>
    <w:p w14:paraId="1B813E76" w14:textId="3781381C" w:rsidR="002B2660" w:rsidRPr="00000336" w:rsidRDefault="00234F06" w:rsidP="002B2660">
      <w:pPr>
        <w:pStyle w:val="ParagraphText"/>
        <w:spacing w:after="120"/>
        <w:jc w:val="both"/>
        <w:rPr>
          <w:ins w:id="965" w:author="Teh Stand" w:date="2023-08-14T12:23:00Z"/>
          <w:rFonts w:cs="Arial"/>
          <w:color w:val="auto"/>
          <w:szCs w:val="20"/>
        </w:rPr>
      </w:pPr>
      <w:ins w:id="966" w:author="Teh Stand" w:date="2023-11-03T09:45:00Z">
        <w:r>
          <w:rPr>
            <w:rFonts w:cs="Arial"/>
            <w:color w:val="auto"/>
            <w:szCs w:val="20"/>
          </w:rPr>
          <w:t xml:space="preserve">Data Producers must ensure that all applicable </w:t>
        </w:r>
      </w:ins>
      <w:ins w:id="967" w:author="Teh Stand" w:date="2023-11-03T09:47:00Z">
        <w:r>
          <w:rPr>
            <w:rFonts w:cs="Arial"/>
            <w:color w:val="auto"/>
            <w:szCs w:val="20"/>
          </w:rPr>
          <w:t>d</w:t>
        </w:r>
      </w:ins>
      <w:ins w:id="968" w:author="Teh Stand" w:date="2023-11-03T09:45:00Z">
        <w:r>
          <w:rPr>
            <w:rFonts w:cs="Arial"/>
            <w:color w:val="auto"/>
            <w:szCs w:val="20"/>
          </w:rPr>
          <w:t xml:space="preserve">ata </w:t>
        </w:r>
      </w:ins>
      <w:ins w:id="969" w:author="Teh Stand" w:date="2023-11-03T09:47:00Z">
        <w:r>
          <w:rPr>
            <w:rFonts w:cs="Arial"/>
            <w:color w:val="auto"/>
            <w:szCs w:val="20"/>
          </w:rPr>
          <w:t>q</w:t>
        </w:r>
      </w:ins>
      <w:ins w:id="970" w:author="Teh Stand" w:date="2023-11-03T09:45:00Z">
        <w:r>
          <w:rPr>
            <w:rFonts w:cs="Arial"/>
            <w:color w:val="auto"/>
            <w:szCs w:val="20"/>
          </w:rPr>
          <w:t>uality aspects are checked and only if all of these checks are PASSED can the dataset be considered a valid S-101 dataset. This is indicated by the Data Producer signing the dataset.</w:t>
        </w:r>
      </w:ins>
    </w:p>
    <w:p w14:paraId="4845EC8A" w14:textId="77777777" w:rsidR="002B2660" w:rsidRDefault="002B2660" w:rsidP="00AB2995">
      <w:pPr>
        <w:pStyle w:val="ParagraphText"/>
        <w:spacing w:after="120"/>
        <w:jc w:val="both"/>
        <w:rPr>
          <w:ins w:id="971" w:author="Teh Stand" w:date="2023-08-14T12:19:00Z"/>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rPr>
          <w:ins w:id="972" w:author="Teh Stand" w:date="2023-08-14T12:27:00Z"/>
        </w:rPr>
      </w:pPr>
      <w:bookmarkStart w:id="973" w:name="_Toc149916593"/>
      <w:ins w:id="974" w:author="Teh Stand" w:date="2023-08-14T12:27:00Z">
        <w:r w:rsidRPr="00F74A0D">
          <w:t xml:space="preserve">Data </w:t>
        </w:r>
        <w:r>
          <w:t>c</w:t>
        </w:r>
        <w:r w:rsidRPr="00F74A0D">
          <w:t xml:space="preserve">ompliance and </w:t>
        </w:r>
        <w:r>
          <w:t>u</w:t>
        </w:r>
        <w:r w:rsidRPr="00F74A0D">
          <w:t>sability</w:t>
        </w:r>
        <w:bookmarkEnd w:id="973"/>
      </w:ins>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lastRenderedPageBreak/>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FF5200">
      <w:pPr>
        <w:pStyle w:val="ListParagraph"/>
        <w:numPr>
          <w:ilvl w:val="0"/>
          <w:numId w:val="32"/>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FF5200">
      <w:pPr>
        <w:pStyle w:val="ListParagraph"/>
        <w:numPr>
          <w:ilvl w:val="0"/>
          <w:numId w:val="32"/>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ins w:id="975" w:author="Teh Stand" w:date="2023-11-03T09:51:00Z">
        <w:r w:rsidR="000D7FE9">
          <w:t xml:space="preserve"> below</w:t>
        </w:r>
      </w:ins>
      <w:r w:rsidR="00513327" w:rsidRPr="00F74A0D">
        <w:t>); and</w:t>
      </w:r>
    </w:p>
    <w:p w14:paraId="6E7EA7FE" w14:textId="0EC21898" w:rsidR="00513327" w:rsidRPr="00F74A0D" w:rsidRDefault="00513327" w:rsidP="00FF5200">
      <w:pPr>
        <w:pStyle w:val="ListParagraph"/>
        <w:numPr>
          <w:ilvl w:val="0"/>
          <w:numId w:val="32"/>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976" w:name="_Toc510784300"/>
      <w:bookmarkStart w:id="977" w:name="_Toc510785449"/>
      <w:bookmarkEnd w:id="976"/>
      <w:bookmarkEnd w:id="977"/>
    </w:p>
    <w:p w14:paraId="552BA760" w14:textId="77777777" w:rsidR="00E73EDF" w:rsidRPr="00F74A0D" w:rsidRDefault="007653F1" w:rsidP="004A47EC">
      <w:pPr>
        <w:pStyle w:val="Heading1"/>
        <w:tabs>
          <w:tab w:val="clear" w:pos="400"/>
        </w:tabs>
        <w:spacing w:before="120" w:after="200" w:line="240" w:lineRule="auto"/>
        <w:ind w:left="567" w:hanging="567"/>
      </w:pPr>
      <w:bookmarkStart w:id="978" w:name="_Toc225065206"/>
      <w:bookmarkStart w:id="979" w:name="_Toc225648349"/>
      <w:bookmarkStart w:id="980" w:name="_Toc439685287"/>
      <w:bookmarkStart w:id="981" w:name="_Toc149916594"/>
      <w:bookmarkEnd w:id="636"/>
      <w:bookmarkEnd w:id="637"/>
      <w:bookmarkEnd w:id="638"/>
      <w:bookmarkEnd w:id="639"/>
      <w:bookmarkEnd w:id="640"/>
      <w:bookmarkEnd w:id="641"/>
      <w:bookmarkEnd w:id="642"/>
      <w:r w:rsidRPr="00F74A0D">
        <w:t>Data Capture and Classification</w:t>
      </w:r>
      <w:bookmarkEnd w:id="978"/>
      <w:bookmarkEnd w:id="979"/>
      <w:bookmarkEnd w:id="980"/>
      <w:bookmarkEnd w:id="981"/>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982" w:name="_Toc191284919"/>
      <w:bookmarkStart w:id="983" w:name="_Toc8629863"/>
      <w:bookmarkStart w:id="984" w:name="_Toc19077382"/>
      <w:bookmarkStart w:id="985" w:name="_Toc8629995"/>
      <w:bookmarkStart w:id="986" w:name="_Toc225065208"/>
      <w:bookmarkStart w:id="987" w:name="_Toc439685289"/>
      <w:bookmarkStart w:id="988" w:name="_Toc225648351"/>
      <w:bookmarkStart w:id="989" w:name="_Toc149916595"/>
      <w:bookmarkEnd w:id="982"/>
      <w:bookmarkEnd w:id="983"/>
      <w:bookmarkEnd w:id="984"/>
      <w:bookmarkEnd w:id="985"/>
      <w:r w:rsidRPr="00F74A0D">
        <w:t>Maintenance</w:t>
      </w:r>
      <w:bookmarkEnd w:id="986"/>
      <w:bookmarkEnd w:id="987"/>
      <w:bookmarkEnd w:id="988"/>
      <w:bookmarkEnd w:id="989"/>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990" w:name="_Toc439685290"/>
      <w:bookmarkStart w:id="991" w:name="_Toc149916596"/>
      <w:r w:rsidRPr="00F74A0D">
        <w:t>Introduction</w:t>
      </w:r>
      <w:bookmarkEnd w:id="990"/>
      <w:bookmarkEnd w:id="991"/>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992" w:name="_Toc439685291"/>
      <w:bookmarkStart w:id="993" w:name="_Toc149916597"/>
      <w:r w:rsidRPr="00F74A0D">
        <w:t xml:space="preserve">Maintenance and </w:t>
      </w:r>
      <w:r w:rsidR="00636ED5">
        <w:t>u</w:t>
      </w:r>
      <w:r w:rsidRPr="00F74A0D">
        <w:t xml:space="preserve">pdate </w:t>
      </w:r>
      <w:r w:rsidR="00636ED5">
        <w:t>f</w:t>
      </w:r>
      <w:r w:rsidRPr="00F74A0D">
        <w:t>requency</w:t>
      </w:r>
      <w:bookmarkEnd w:id="992"/>
      <w:bookmarkEnd w:id="993"/>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994" w:name="_Toc439685292"/>
      <w:bookmarkStart w:id="995" w:name="_Toc149916598"/>
      <w:r w:rsidRPr="00F74A0D">
        <w:t xml:space="preserve">Data </w:t>
      </w:r>
      <w:bookmarkEnd w:id="994"/>
      <w:r w:rsidR="00D24503">
        <w:t>s</w:t>
      </w:r>
      <w:r w:rsidR="00D24503" w:rsidRPr="00F74A0D">
        <w:t>ource</w:t>
      </w:r>
      <w:bookmarkEnd w:id="995"/>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996" w:name="_Toc439685293"/>
      <w:bookmarkStart w:id="997" w:name="_Toc149916599"/>
      <w:r w:rsidRPr="00F74A0D">
        <w:t xml:space="preserve">Production </w:t>
      </w:r>
      <w:bookmarkEnd w:id="996"/>
      <w:r w:rsidR="00D24503">
        <w:t>p</w:t>
      </w:r>
      <w:r w:rsidR="00D24503" w:rsidRPr="00F74A0D">
        <w:t>rocess</w:t>
      </w:r>
      <w:bookmarkEnd w:id="997"/>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998" w:name="_Toc510785459"/>
      <w:bookmarkStart w:id="999" w:name="_Toc510784310"/>
      <w:bookmarkStart w:id="1000" w:name="_Toc439685294"/>
      <w:bookmarkStart w:id="1001" w:name="_Toc149916600"/>
      <w:bookmarkEnd w:id="998"/>
      <w:bookmarkEnd w:id="999"/>
      <w:r w:rsidRPr="003F76E9">
        <w:rPr>
          <w:lang w:val="en-AU"/>
        </w:rPr>
        <w:t xml:space="preserve">Feature and Portrayal Catalogue </w:t>
      </w:r>
      <w:r w:rsidR="00975677">
        <w:rPr>
          <w:lang w:val="en-AU"/>
        </w:rPr>
        <w:t>m</w:t>
      </w:r>
      <w:r w:rsidRPr="003F76E9">
        <w:rPr>
          <w:lang w:val="en-AU"/>
        </w:rPr>
        <w:t>anagement</w:t>
      </w:r>
      <w:bookmarkEnd w:id="1000"/>
      <w:bookmarkEnd w:id="1001"/>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1002" w:name="_Toc225065220"/>
      <w:bookmarkStart w:id="1003" w:name="_Toc439685295"/>
      <w:bookmarkStart w:id="1004" w:name="_Toc225648363"/>
      <w:bookmarkStart w:id="1005" w:name="_Toc149916601"/>
      <w:r w:rsidRPr="003F76E9">
        <w:lastRenderedPageBreak/>
        <w:t>Portrayal</w:t>
      </w:r>
      <w:bookmarkEnd w:id="1002"/>
      <w:bookmarkEnd w:id="1003"/>
      <w:bookmarkEnd w:id="1004"/>
      <w:bookmarkEnd w:id="1005"/>
    </w:p>
    <w:p w14:paraId="26AF6290" w14:textId="77777777" w:rsidR="00E73EDF" w:rsidRPr="003F76E9" w:rsidRDefault="007653F1" w:rsidP="00750665">
      <w:pPr>
        <w:pStyle w:val="Heading2"/>
        <w:tabs>
          <w:tab w:val="clear" w:pos="540"/>
        </w:tabs>
        <w:spacing w:before="120" w:after="200" w:line="240" w:lineRule="auto"/>
        <w:ind w:left="709" w:hanging="709"/>
      </w:pPr>
      <w:bookmarkStart w:id="1006" w:name="_Toc439685296"/>
      <w:bookmarkStart w:id="1007" w:name="_Toc149916602"/>
      <w:r w:rsidRPr="003F76E9">
        <w:t>Introduction</w:t>
      </w:r>
      <w:bookmarkEnd w:id="1006"/>
      <w:bookmarkEnd w:id="1007"/>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750665">
      <w:pPr>
        <w:numPr>
          <w:ilvl w:val="0"/>
          <w:numId w:val="16"/>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ins w:id="1008" w:author="Teh Stand" w:date="2023-10-30T13:30:00Z"/>
          <w:rFonts w:cs="Arial"/>
          <w:szCs w:val="22"/>
        </w:rPr>
      </w:pPr>
      <w:commentRangeStart w:id="1009"/>
      <w:ins w:id="1010" w:author="Teh Stand" w:date="2023-10-30T13:30:00Z">
        <w:r w:rsidRPr="00E73BC2">
          <w:rPr>
            <w:rFonts w:cs="Arial"/>
            <w:szCs w:val="22"/>
          </w:rPr>
          <w:t xml:space="preserve">To ensure that presentation </w:t>
        </w:r>
        <w:r>
          <w:rPr>
            <w:rFonts w:cs="Arial"/>
            <w:szCs w:val="22"/>
          </w:rPr>
          <w:t>remains intuitive</w:t>
        </w:r>
      </w:ins>
      <w:ins w:id="1011" w:author="Teh Stand" w:date="2023-10-30T13:32:00Z">
        <w:r>
          <w:rPr>
            <w:rFonts w:cs="Arial"/>
            <w:szCs w:val="22"/>
          </w:rPr>
          <w:t>,</w:t>
        </w:r>
      </w:ins>
      <w:ins w:id="1012" w:author="Teh Stand" w:date="2023-10-30T13:30:00Z">
        <w:r>
          <w:rPr>
            <w:rFonts w:cs="Arial"/>
            <w:szCs w:val="22"/>
          </w:rPr>
          <w:t xml:space="preserve"> including where S-101 ENCs are used in conjunction with S-57 ENCs</w:t>
        </w:r>
      </w:ins>
      <w:ins w:id="1013" w:author="Teh Stand" w:date="2023-10-30T13:32:00Z">
        <w:r>
          <w:rPr>
            <w:rFonts w:cs="Arial"/>
            <w:szCs w:val="22"/>
          </w:rPr>
          <w:t>,</w:t>
        </w:r>
      </w:ins>
      <w:ins w:id="1014" w:author="Teh Stand" w:date="2023-10-30T13:30:00Z">
        <w:r>
          <w:rPr>
            <w:rFonts w:cs="Arial"/>
            <w:szCs w:val="22"/>
          </w:rPr>
          <w:t xml:space="preserve"> the following principles must be followed when changes are made to the S-101 Portrayal Catalogue:</w:t>
        </w:r>
      </w:ins>
    </w:p>
    <w:p w14:paraId="2DB09452" w14:textId="6DFA0B48" w:rsidR="009448E2" w:rsidRDefault="009448E2"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15" w:author="Teh Stand" w:date="2023-10-30T13:36:00Z"/>
          <w:rFonts w:cs="Arial"/>
          <w:szCs w:val="22"/>
        </w:rPr>
      </w:pPr>
      <w:ins w:id="1016" w:author="Teh Stand" w:date="2023-10-30T13:36:00Z">
        <w:r w:rsidRPr="00412620">
          <w:rPr>
            <w:rFonts w:cs="Arial"/>
            <w:szCs w:val="22"/>
          </w:rPr>
          <w:t>S-101 may extend the Portrayal Catalogue with new symbols</w:t>
        </w:r>
      </w:ins>
      <w:ins w:id="1017" w:author="Teh Stand" w:date="2023-10-30T13:37:00Z">
        <w:r>
          <w:rPr>
            <w:rFonts w:cs="Arial"/>
            <w:szCs w:val="22"/>
          </w:rPr>
          <w:t>,</w:t>
        </w:r>
      </w:ins>
      <w:ins w:id="1018" w:author="Teh Stand" w:date="2023-10-30T13:36:00Z">
        <w:r w:rsidRPr="00412620">
          <w:rPr>
            <w:rFonts w:cs="Arial"/>
            <w:szCs w:val="22"/>
          </w:rPr>
          <w:t xml:space="preserve"> </w:t>
        </w:r>
      </w:ins>
      <w:ins w:id="1019" w:author="Teh Stand" w:date="2023-10-30T13:37:00Z">
        <w:r>
          <w:rPr>
            <w:rFonts w:cs="Arial"/>
            <w:szCs w:val="22"/>
          </w:rPr>
          <w:t>however</w:t>
        </w:r>
      </w:ins>
      <w:ins w:id="1020" w:author="Teh Stand" w:date="2023-10-30T13:36:00Z">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ins>
      <w:ins w:id="1021" w:author="Teh Stand" w:date="2023-10-30T13:37:00Z">
        <w:r>
          <w:rPr>
            <w:rFonts w:cs="Arial"/>
            <w:szCs w:val="22"/>
          </w:rPr>
          <w:t>;</w:t>
        </w:r>
      </w:ins>
    </w:p>
    <w:p w14:paraId="3FD00A4A" w14:textId="77777777" w:rsidR="00FE0CE5" w:rsidRDefault="00FE0CE5"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22" w:author="Teh Stand" w:date="2023-10-30T13:30:00Z"/>
          <w:rFonts w:cs="Arial"/>
          <w:szCs w:val="22"/>
        </w:rPr>
      </w:pPr>
      <w:ins w:id="1023" w:author="Teh Stand" w:date="2023-10-30T13:30:00Z">
        <w:r w:rsidRPr="00412620">
          <w:rPr>
            <w:rFonts w:cs="Arial"/>
            <w:szCs w:val="22"/>
          </w:rPr>
          <w:t>S-101 may modify existing symbols</w:t>
        </w:r>
        <w:r>
          <w:rPr>
            <w:rFonts w:cs="Arial"/>
            <w:szCs w:val="22"/>
          </w:rPr>
          <w:t>, however key aspects such as shape and colour should be retained in order to ensure that the symbol remains identifiable;</w:t>
        </w:r>
      </w:ins>
    </w:p>
    <w:p w14:paraId="25BC3155" w14:textId="77777777" w:rsidR="00FE0CE5" w:rsidRDefault="00FE0CE5"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24" w:author="Teh Stand" w:date="2023-10-30T13:30:00Z"/>
          <w:rFonts w:cs="Arial"/>
          <w:szCs w:val="22"/>
        </w:rPr>
      </w:pPr>
      <w:ins w:id="1025" w:author="Teh Stand" w:date="2023-10-30T13:30:00Z">
        <w:r w:rsidRPr="00412620">
          <w:rPr>
            <w:rFonts w:cs="Arial"/>
            <w:szCs w:val="22"/>
          </w:rPr>
          <w:t>S-101 must maintain equivalence in terms of alerts and indications functionality in ECDIS</w:t>
        </w:r>
        <w:r>
          <w:rPr>
            <w:rFonts w:cs="Arial"/>
            <w:szCs w:val="22"/>
          </w:rPr>
          <w:t>;</w:t>
        </w:r>
      </w:ins>
    </w:p>
    <w:p w14:paraId="70A0533C" w14:textId="1F2A111C" w:rsidR="00FE0CE5" w:rsidRPr="00FE0CE5" w:rsidRDefault="00FE0CE5" w:rsidP="000D7FE9">
      <w:pPr>
        <w:pStyle w:val="ListParagraph"/>
        <w:numPr>
          <w:ilvl w:val="0"/>
          <w:numId w:val="56"/>
        </w:numPr>
        <w:tabs>
          <w:tab w:val="left" w:pos="993"/>
          <w:tab w:val="left" w:pos="1418"/>
          <w:tab w:val="left" w:pos="1985"/>
        </w:tabs>
        <w:snapToGrid w:val="0"/>
        <w:spacing w:after="120" w:line="240" w:lineRule="auto"/>
        <w:ind w:left="567" w:hanging="283"/>
        <w:rPr>
          <w:ins w:id="1026" w:author="Teh Stand" w:date="2023-10-30T13:30:00Z"/>
          <w:rFonts w:cs="Arial"/>
          <w:szCs w:val="22"/>
        </w:rPr>
      </w:pPr>
      <w:commentRangeStart w:id="1027"/>
      <w:ins w:id="1028" w:author="Teh Stand" w:date="2023-10-30T13:30:00Z">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commentRangeEnd w:id="1027"/>
        <w:r>
          <w:rPr>
            <w:rStyle w:val="CommentReference"/>
          </w:rPr>
          <w:commentReference w:id="1027"/>
        </w:r>
      </w:ins>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 xml:space="preserve">systems. The Portrayal Catalogue defines </w:t>
      </w:r>
      <w:proofErr w:type="spellStart"/>
      <w:r w:rsidRPr="003F76E9">
        <w:rPr>
          <w:rFonts w:cs="Arial"/>
          <w:szCs w:val="22"/>
        </w:rPr>
        <w:t>symbology</w:t>
      </w:r>
      <w:proofErr w:type="spellEnd"/>
      <w:r w:rsidRPr="003F76E9">
        <w:rPr>
          <w:rFonts w:cs="Arial"/>
          <w:szCs w:val="22"/>
        </w:rPr>
        <w:t xml:space="preserve">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rPr>
          <w:ins w:id="1029" w:author="Teh Stand" w:date="2023-10-30T13:39:00Z"/>
        </w:rPr>
      </w:pPr>
      <w:r w:rsidRPr="003F76E9">
        <w:t>S-101 uses the portrayal process defined in S-100 Part 9A.</w:t>
      </w:r>
    </w:p>
    <w:p w14:paraId="591FD3C8" w14:textId="373C18A0" w:rsidR="009448E2" w:rsidRDefault="009448E2" w:rsidP="00750665">
      <w:pPr>
        <w:spacing w:after="120" w:line="240" w:lineRule="auto"/>
      </w:pPr>
      <w:ins w:id="1030" w:author="Teh Stand" w:date="2023-10-30T13:39:00Z">
        <w:r>
          <w:t>Items included in an S-101 Portrayal Catalogue must be registered in the IHO Geospatial Information (GI) Registry.</w:t>
        </w:r>
      </w:ins>
      <w:commentRangeEnd w:id="1009"/>
      <w:ins w:id="1031" w:author="Teh Stand" w:date="2023-10-30T13:42:00Z">
        <w:r w:rsidR="00944A5F">
          <w:rPr>
            <w:rStyle w:val="CommentReference"/>
          </w:rPr>
          <w:commentReference w:id="1009"/>
        </w:r>
      </w:ins>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1032" w:name="_Toc439685297"/>
      <w:bookmarkStart w:id="1033" w:name="_Toc149916603"/>
      <w:r w:rsidRPr="003F76E9">
        <w:t>Portrayal Catalogue</w:t>
      </w:r>
      <w:bookmarkEnd w:id="1032"/>
      <w:bookmarkEnd w:id="1033"/>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7DD0ADDE" w:rsidR="002B17B1" w:rsidRPr="002D60A8" w:rsidRDefault="002233B4" w:rsidP="00944A5F">
            <w:pPr>
              <w:spacing w:before="60" w:after="60" w:line="240" w:lineRule="auto"/>
              <w:rPr>
                <w:rFonts w:cs="Arial"/>
                <w:sz w:val="18"/>
                <w:szCs w:val="18"/>
              </w:rPr>
            </w:pPr>
            <w:del w:id="1034" w:author="Teh Stand" w:date="2023-10-25T10:14:00Z">
              <w:r w:rsidRPr="002D60A8" w:rsidDel="00BB54AE">
                <w:rPr>
                  <w:rFonts w:cs="Arial"/>
                  <w:sz w:val="18"/>
                  <w:szCs w:val="18"/>
                </w:rPr>
                <w:delText>20</w:delText>
              </w:r>
              <w:r w:rsidDel="00BB54AE">
                <w:rPr>
                  <w:rFonts w:cs="Arial"/>
                  <w:sz w:val="18"/>
                  <w:szCs w:val="18"/>
                </w:rPr>
                <w:delText>22</w:delText>
              </w:r>
            </w:del>
            <w:ins w:id="1035" w:author="Teh Stand" w:date="2023-10-25T10:14:00Z">
              <w:r w:rsidR="00BB54AE" w:rsidRPr="002D60A8">
                <w:rPr>
                  <w:rFonts w:cs="Arial"/>
                  <w:sz w:val="18"/>
                  <w:szCs w:val="18"/>
                </w:rPr>
                <w:t>20</w:t>
              </w:r>
              <w:r w:rsidR="00BB54AE">
                <w:rPr>
                  <w:rFonts w:cs="Arial"/>
                  <w:sz w:val="18"/>
                  <w:szCs w:val="18"/>
                </w:rPr>
                <w:t>2</w:t>
              </w:r>
            </w:ins>
            <w:ins w:id="1036" w:author="Teh Stand" w:date="2023-10-30T13:41:00Z">
              <w:r w:rsidR="00944A5F">
                <w:rPr>
                  <w:rFonts w:cs="Arial"/>
                  <w:sz w:val="18"/>
                  <w:szCs w:val="18"/>
                </w:rPr>
                <w:t>4</w:t>
              </w:r>
            </w:ins>
            <w:r w:rsidR="002B17B1" w:rsidRPr="002D60A8">
              <w:rPr>
                <w:rFonts w:cs="Arial"/>
                <w:sz w:val="18"/>
                <w:szCs w:val="18"/>
              </w:rPr>
              <w:t>-</w:t>
            </w:r>
            <w:r>
              <w:rPr>
                <w:rFonts w:cs="Arial"/>
                <w:color w:val="FF0000"/>
                <w:sz w:val="18"/>
                <w:szCs w:val="18"/>
              </w:rPr>
              <w:t>xx</w:t>
            </w:r>
            <w:r w:rsidR="002B17B1" w:rsidRPr="002D60A8">
              <w:rPr>
                <w:rFonts w:cs="Arial"/>
                <w:sz w:val="18"/>
                <w:szCs w:val="18"/>
              </w:rPr>
              <w:t>-</w:t>
            </w:r>
            <w:r>
              <w:rPr>
                <w:rFonts w:cs="Arial"/>
                <w:color w:val="FF0000"/>
                <w:sz w:val="18"/>
                <w:szCs w:val="18"/>
              </w:rPr>
              <w:t>xx</w:t>
            </w:r>
            <w:r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2D2A40B2" w:rsidR="002B17B1" w:rsidRPr="002D60A8" w:rsidRDefault="002B17B1" w:rsidP="00BB54AE">
            <w:pPr>
              <w:spacing w:before="60" w:after="60" w:line="240" w:lineRule="auto"/>
              <w:rPr>
                <w:rFonts w:cs="Arial"/>
                <w:sz w:val="18"/>
                <w:szCs w:val="18"/>
              </w:rPr>
            </w:pPr>
            <w:r w:rsidRPr="002D60A8">
              <w:rPr>
                <w:rFonts w:cs="Arial"/>
                <w:sz w:val="18"/>
                <w:szCs w:val="18"/>
              </w:rPr>
              <w:t>1.</w:t>
            </w:r>
            <w:del w:id="1037" w:author="Teh Stand" w:date="2023-10-25T10:14:00Z">
              <w:r w:rsidR="002233B4" w:rsidDel="00BB54AE">
                <w:rPr>
                  <w:rFonts w:cs="Arial"/>
                  <w:sz w:val="18"/>
                  <w:szCs w:val="18"/>
                </w:rPr>
                <w:delText>1</w:delText>
              </w:r>
            </w:del>
            <w:ins w:id="1038" w:author="Teh Stand" w:date="2023-10-25T10:14:00Z">
              <w:r w:rsidR="00BB54AE">
                <w:rPr>
                  <w:rFonts w:cs="Arial"/>
                  <w:sz w:val="18"/>
                  <w:szCs w:val="18"/>
                </w:rPr>
                <w:t>2</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44D5E3AB" w:rsidR="002B17B1" w:rsidRPr="002D60A8" w:rsidRDefault="002233B4" w:rsidP="00944A5F">
            <w:pPr>
              <w:spacing w:before="60" w:after="60" w:line="240" w:lineRule="auto"/>
              <w:rPr>
                <w:rFonts w:cs="Arial"/>
                <w:sz w:val="18"/>
                <w:szCs w:val="18"/>
              </w:rPr>
            </w:pPr>
            <w:del w:id="1039" w:author="Teh Stand" w:date="2023-10-25T10:14:00Z">
              <w:r w:rsidRPr="002D60A8" w:rsidDel="00BB54AE">
                <w:rPr>
                  <w:rFonts w:cs="Arial"/>
                  <w:sz w:val="18"/>
                  <w:szCs w:val="18"/>
                </w:rPr>
                <w:delText>20</w:delText>
              </w:r>
              <w:r w:rsidDel="00BB54AE">
                <w:rPr>
                  <w:rFonts w:cs="Arial"/>
                  <w:sz w:val="18"/>
                  <w:szCs w:val="18"/>
                </w:rPr>
                <w:delText>22</w:delText>
              </w:r>
            </w:del>
            <w:ins w:id="1040" w:author="Teh Stand" w:date="2023-10-25T10:14:00Z">
              <w:r w:rsidR="00BB54AE" w:rsidRPr="002D60A8">
                <w:rPr>
                  <w:rFonts w:cs="Arial"/>
                  <w:sz w:val="18"/>
                  <w:szCs w:val="18"/>
                </w:rPr>
                <w:t>20</w:t>
              </w:r>
              <w:r w:rsidR="00BB54AE">
                <w:rPr>
                  <w:rFonts w:cs="Arial"/>
                  <w:sz w:val="18"/>
                  <w:szCs w:val="18"/>
                </w:rPr>
                <w:t>2</w:t>
              </w:r>
            </w:ins>
            <w:ins w:id="1041" w:author="Teh Stand" w:date="2023-10-30T13:41:00Z">
              <w:r w:rsidR="00944A5F">
                <w:rPr>
                  <w:rFonts w:cs="Arial"/>
                  <w:sz w:val="18"/>
                  <w:szCs w:val="18"/>
                </w:rPr>
                <w:t>4</w:t>
              </w:r>
            </w:ins>
            <w:r w:rsidR="002B17B1" w:rsidRPr="002D60A8">
              <w:rPr>
                <w:rFonts w:cs="Arial"/>
                <w:sz w:val="18"/>
                <w:szCs w:val="18"/>
              </w:rPr>
              <w:t>-</w:t>
            </w:r>
            <w:r>
              <w:rPr>
                <w:rFonts w:cs="Arial"/>
                <w:color w:val="FF0000"/>
                <w:sz w:val="18"/>
                <w:szCs w:val="18"/>
              </w:rPr>
              <w:t>xx</w:t>
            </w:r>
            <w:r w:rsidR="002B17B1" w:rsidRPr="002D60A8">
              <w:rPr>
                <w:rFonts w:cs="Arial"/>
                <w:sz w:val="18"/>
                <w:szCs w:val="18"/>
              </w:rPr>
              <w:t>-</w:t>
            </w:r>
            <w:r>
              <w:rPr>
                <w:rFonts w:cs="Arial"/>
                <w:color w:val="FF0000"/>
                <w:sz w:val="18"/>
                <w:szCs w:val="18"/>
              </w:rPr>
              <w:t>xx</w:t>
            </w:r>
            <w:r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lastRenderedPageBreak/>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w:t>
            </w:r>
            <w:proofErr w:type="gramStart"/>
            <w:r w:rsidRPr="002D60A8">
              <w:rPr>
                <w:rFonts w:cs="Arial"/>
                <w:sz w:val="18"/>
                <w:szCs w:val="18"/>
              </w:rPr>
              <w:t>..</w:t>
            </w:r>
            <w:proofErr w:type="gramEnd"/>
            <w:r w:rsidRPr="002D60A8">
              <w:rPr>
                <w:rFonts w:cs="Arial"/>
                <w:sz w:val="18"/>
                <w:szCs w:val="18"/>
              </w:rPr>
              <w:t xml:space="preserve">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E6689B" w:rsidP="002233B4">
            <w:pPr>
              <w:spacing w:before="60" w:after="60" w:line="240" w:lineRule="auto"/>
              <w:rPr>
                <w:rFonts w:cs="Arial"/>
                <w:sz w:val="18"/>
                <w:szCs w:val="18"/>
              </w:rPr>
            </w:pPr>
            <w:hyperlink r:id="rId48"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 xml:space="preserve">ls, colour profiles, rules, </w:t>
            </w:r>
            <w:proofErr w:type="spellStart"/>
            <w:r w:rsidR="002233B4">
              <w:rPr>
                <w:rFonts w:cs="Arial"/>
                <w:sz w:val="18"/>
                <w:szCs w:val="18"/>
              </w:rPr>
              <w:t>etc</w:t>
            </w:r>
            <w:proofErr w:type="spellEnd"/>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B30DD0">
      <w:pPr>
        <w:pStyle w:val="ListParagraph1"/>
        <w:numPr>
          <w:ilvl w:val="0"/>
          <w:numId w:val="17"/>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B30DD0">
      <w:pPr>
        <w:pStyle w:val="ListParagraph1"/>
        <w:numPr>
          <w:ilvl w:val="0"/>
          <w:numId w:val="17"/>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1042" w:name="_Toc510785464"/>
      <w:bookmarkStart w:id="1043" w:name="_Toc510784315"/>
      <w:bookmarkStart w:id="1044" w:name="_Toc439685298"/>
      <w:bookmarkStart w:id="1045" w:name="_Toc149916604"/>
      <w:bookmarkEnd w:id="1042"/>
      <w:bookmarkEnd w:id="1043"/>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1044"/>
      <w:bookmarkEnd w:id="1045"/>
    </w:p>
    <w:p w14:paraId="1EB3981F" w14:textId="77777777" w:rsidR="00E73EDF" w:rsidRPr="00177DE2" w:rsidRDefault="007653F1" w:rsidP="005F5259">
      <w:pPr>
        <w:pStyle w:val="Heading2"/>
        <w:tabs>
          <w:tab w:val="clear" w:pos="540"/>
        </w:tabs>
        <w:spacing w:before="120" w:after="200" w:line="240" w:lineRule="auto"/>
        <w:ind w:left="709" w:hanging="709"/>
      </w:pPr>
      <w:bookmarkStart w:id="1046" w:name="_Toc439685299"/>
      <w:bookmarkStart w:id="1047" w:name="_Toc149916605"/>
      <w:r w:rsidRPr="00177DE2">
        <w:t>Introduction</w:t>
      </w:r>
      <w:bookmarkEnd w:id="1046"/>
      <w:bookmarkEnd w:id="1047"/>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48" w:name="_Toc439685300"/>
      <w:bookmarkStart w:id="1049" w:name="_Toc149916606"/>
      <w:r w:rsidRPr="005B73F1">
        <w:t xml:space="preserve">Encoding of </w:t>
      </w:r>
      <w:r w:rsidR="005F5259">
        <w:t>l</w:t>
      </w:r>
      <w:r w:rsidRPr="005B73F1">
        <w:t xml:space="preserve">atitude and </w:t>
      </w:r>
      <w:r w:rsidR="005F5259">
        <w:t>l</w:t>
      </w:r>
      <w:r w:rsidRPr="005B73F1">
        <w:t>ongitude</w:t>
      </w:r>
      <w:bookmarkEnd w:id="1048"/>
      <w:bookmarkEnd w:id="1049"/>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50" w:name="_Toc439685301"/>
      <w:bookmarkStart w:id="1051" w:name="_Toc149916607"/>
      <w:bookmarkStart w:id="1052" w:name="_Toc225065183"/>
      <w:bookmarkStart w:id="1053" w:name="_Toc225648326"/>
      <w:r w:rsidRPr="005B73F1">
        <w:t xml:space="preserve">Encoding of </w:t>
      </w:r>
      <w:r w:rsidR="00B4398F">
        <w:t>d</w:t>
      </w:r>
      <w:r w:rsidRPr="005B73F1">
        <w:t>epths</w:t>
      </w:r>
      <w:bookmarkEnd w:id="1050"/>
      <w:r w:rsidR="00242BA7">
        <w:t xml:space="preserve"> as coordinates</w:t>
      </w:r>
      <w:bookmarkEnd w:id="1051"/>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1052"/>
      <w:bookmarkEnd w:id="1053"/>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lastRenderedPageBreak/>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54" w:name="_Toc225648294"/>
      <w:bookmarkStart w:id="1055" w:name="_Toc225065151"/>
      <w:bookmarkStart w:id="1056" w:name="_Toc439685302"/>
      <w:bookmarkStart w:id="1057" w:name="_Toc149916608"/>
      <w:r w:rsidRPr="005B73F1">
        <w:t xml:space="preserve">Numeric </w:t>
      </w:r>
      <w:r w:rsidR="00B4398F">
        <w:t>a</w:t>
      </w:r>
      <w:r w:rsidRPr="005B73F1">
        <w:t xml:space="preserve">ttribute </w:t>
      </w:r>
      <w:bookmarkEnd w:id="1054"/>
      <w:bookmarkEnd w:id="1055"/>
      <w:r w:rsidR="00B4398F">
        <w:t>e</w:t>
      </w:r>
      <w:r w:rsidRPr="005B73F1">
        <w:t>ncoding</w:t>
      </w:r>
      <w:bookmarkEnd w:id="1056"/>
      <w:bookmarkEnd w:id="1057"/>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1058" w:name="_Toc510784321"/>
      <w:bookmarkStart w:id="1059" w:name="_Toc510785470"/>
      <w:bookmarkStart w:id="1060" w:name="_Toc439685303"/>
      <w:bookmarkStart w:id="1061" w:name="_Toc149916609"/>
      <w:bookmarkEnd w:id="1058"/>
      <w:bookmarkEnd w:id="1059"/>
      <w:r w:rsidRPr="005B73F1">
        <w:t xml:space="preserve">Text </w:t>
      </w:r>
      <w:r w:rsidR="00B4398F">
        <w:t>a</w:t>
      </w:r>
      <w:r w:rsidRPr="005B73F1">
        <w:t xml:space="preserve">ttribute </w:t>
      </w:r>
      <w:r w:rsidR="00B4398F">
        <w:t>v</w:t>
      </w:r>
      <w:r w:rsidRPr="005B73F1">
        <w:t>alues</w:t>
      </w:r>
      <w:bookmarkEnd w:id="1060"/>
      <w:bookmarkEnd w:id="1061"/>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1062" w:name="_Toc517858879"/>
      <w:bookmarkStart w:id="1063" w:name="_Toc519859119"/>
      <w:bookmarkStart w:id="1064" w:name="_Toc521495163"/>
      <w:bookmarkStart w:id="1065" w:name="_Toc527117776"/>
      <w:bookmarkStart w:id="1066" w:name="_Toc527620303"/>
      <w:bookmarkStart w:id="1067" w:name="_Toc529974545"/>
      <w:bookmarkStart w:id="1068" w:name="_Toc517858880"/>
      <w:bookmarkStart w:id="1069" w:name="_Toc519859120"/>
      <w:bookmarkStart w:id="1070" w:name="_Toc521495164"/>
      <w:bookmarkStart w:id="1071" w:name="_Toc527117777"/>
      <w:bookmarkStart w:id="1072" w:name="_Toc527620304"/>
      <w:bookmarkStart w:id="1073" w:name="_Toc529974546"/>
      <w:bookmarkStart w:id="1074" w:name="_Toc517858881"/>
      <w:bookmarkStart w:id="1075" w:name="_Toc519859121"/>
      <w:bookmarkStart w:id="1076" w:name="_Toc521495165"/>
      <w:bookmarkStart w:id="1077" w:name="_Toc527117778"/>
      <w:bookmarkStart w:id="1078" w:name="_Toc527620305"/>
      <w:bookmarkStart w:id="1079" w:name="_Toc529974547"/>
      <w:bookmarkStart w:id="1080" w:name="_Toc517858882"/>
      <w:bookmarkStart w:id="1081" w:name="_Toc519859122"/>
      <w:bookmarkStart w:id="1082" w:name="_Toc521495166"/>
      <w:bookmarkStart w:id="1083" w:name="_Toc527117779"/>
      <w:bookmarkStart w:id="1084" w:name="_Toc527620306"/>
      <w:bookmarkStart w:id="1085" w:name="_Toc529974548"/>
      <w:bookmarkStart w:id="1086" w:name="_Toc517858883"/>
      <w:bookmarkStart w:id="1087" w:name="_Toc519859123"/>
      <w:bookmarkStart w:id="1088" w:name="_Toc521495167"/>
      <w:bookmarkStart w:id="1089" w:name="_Toc527117780"/>
      <w:bookmarkStart w:id="1090" w:name="_Toc527620307"/>
      <w:bookmarkStart w:id="1091" w:name="_Toc529974549"/>
      <w:bookmarkStart w:id="1092" w:name="_Toc517858884"/>
      <w:bookmarkStart w:id="1093" w:name="_Toc519859124"/>
      <w:bookmarkStart w:id="1094" w:name="_Toc521495168"/>
      <w:bookmarkStart w:id="1095" w:name="_Toc527117781"/>
      <w:bookmarkStart w:id="1096" w:name="_Toc527620308"/>
      <w:bookmarkStart w:id="1097" w:name="_Toc529974550"/>
      <w:bookmarkStart w:id="1098" w:name="_Toc517858885"/>
      <w:bookmarkStart w:id="1099" w:name="_Toc519859125"/>
      <w:bookmarkStart w:id="1100" w:name="_Toc521495169"/>
      <w:bookmarkStart w:id="1101" w:name="_Toc527117782"/>
      <w:bookmarkStart w:id="1102" w:name="_Toc527620309"/>
      <w:bookmarkStart w:id="1103" w:name="_Toc529974551"/>
      <w:bookmarkStart w:id="1104" w:name="_Toc517858886"/>
      <w:bookmarkStart w:id="1105" w:name="_Toc519859126"/>
      <w:bookmarkStart w:id="1106" w:name="_Toc521495170"/>
      <w:bookmarkStart w:id="1107" w:name="_Toc527117783"/>
      <w:bookmarkStart w:id="1108" w:name="_Toc527620310"/>
      <w:bookmarkStart w:id="1109" w:name="_Toc529974552"/>
      <w:bookmarkStart w:id="1110" w:name="_Toc517858887"/>
      <w:bookmarkStart w:id="1111" w:name="_Toc519859127"/>
      <w:bookmarkStart w:id="1112" w:name="_Toc521495171"/>
      <w:bookmarkStart w:id="1113" w:name="_Toc527117784"/>
      <w:bookmarkStart w:id="1114" w:name="_Toc527620311"/>
      <w:bookmarkStart w:id="1115" w:name="_Toc529974553"/>
      <w:bookmarkStart w:id="1116" w:name="_Toc510784324"/>
      <w:bookmarkStart w:id="1117" w:name="_Toc510785473"/>
      <w:bookmarkStart w:id="1118" w:name="_Toc439685305"/>
      <w:bookmarkStart w:id="1119" w:name="_Toc149916610"/>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1118"/>
      <w:bookmarkEnd w:id="1119"/>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r>
      <w:proofErr w:type="gramStart"/>
      <w:r w:rsidRPr="005B73F1">
        <w:rPr>
          <w:rFonts w:cs="Arial"/>
          <w:lang w:val="en-AU"/>
        </w:rPr>
        <w:t>that</w:t>
      </w:r>
      <w:proofErr w:type="gramEnd"/>
      <w:r w:rsidRPr="005B73F1">
        <w:rPr>
          <w:rFonts w:cs="Arial"/>
          <w:lang w:val="en-AU"/>
        </w:rPr>
        <w:t xml:space="preserve">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r>
      <w:proofErr w:type="gramStart"/>
      <w:r w:rsidRPr="005B73F1">
        <w:rPr>
          <w:rFonts w:cs="Arial"/>
          <w:lang w:val="en-AU"/>
        </w:rPr>
        <w:t>that</w:t>
      </w:r>
      <w:proofErr w:type="gramEnd"/>
      <w:r w:rsidRPr="005B73F1">
        <w:rPr>
          <w:rFonts w:cs="Arial"/>
          <w:lang w:val="en-AU"/>
        </w:rPr>
        <w:t xml:space="preserve">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1120" w:name="_Toc510785475"/>
      <w:bookmarkStart w:id="1121" w:name="_Toc510784326"/>
      <w:bookmarkStart w:id="1122" w:name="_Toc510785476"/>
      <w:bookmarkStart w:id="1123" w:name="_Toc510784327"/>
      <w:bookmarkStart w:id="1124" w:name="_Toc439685306"/>
      <w:bookmarkStart w:id="1125" w:name="_Toc225648364"/>
      <w:bookmarkStart w:id="1126" w:name="_Toc225065221"/>
      <w:bookmarkStart w:id="1127" w:name="_Toc149916611"/>
      <w:bookmarkStart w:id="1128" w:name="_Toc225648340"/>
      <w:bookmarkStart w:id="1129" w:name="_Toc225065197"/>
      <w:bookmarkEnd w:id="1120"/>
      <w:bookmarkEnd w:id="1121"/>
      <w:bookmarkEnd w:id="1122"/>
      <w:bookmarkEnd w:id="1123"/>
      <w:r w:rsidRPr="005B73F1">
        <w:t>Data Product Delivery</w:t>
      </w:r>
      <w:bookmarkEnd w:id="1124"/>
      <w:bookmarkEnd w:id="1125"/>
      <w:bookmarkEnd w:id="1126"/>
      <w:bookmarkEnd w:id="1127"/>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1130" w:name="_Toc439685307"/>
      <w:bookmarkStart w:id="1131" w:name="_Toc149916612"/>
      <w:r w:rsidRPr="005B73F1">
        <w:t>Introduction</w:t>
      </w:r>
      <w:bookmarkEnd w:id="1130"/>
      <w:bookmarkEnd w:id="1131"/>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1132" w:name="_Toc439685308"/>
      <w:bookmarkStart w:id="1133" w:name="_Toc149916613"/>
      <w:r w:rsidRPr="00AE200A">
        <w:rPr>
          <w:lang w:eastAsia="en-US"/>
        </w:rPr>
        <w:t>Exchange Set</w:t>
      </w:r>
      <w:bookmarkEnd w:id="1132"/>
      <w:bookmarkEnd w:id="1133"/>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End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1134" w:name="_Toc510784332"/>
      <w:bookmarkStart w:id="1135" w:name="_Toc510785481"/>
      <w:bookmarkStart w:id="1136" w:name="_Toc513198124"/>
      <w:bookmarkStart w:id="1137" w:name="_Toc515440376"/>
      <w:bookmarkStart w:id="1138" w:name="_Toc517858893"/>
      <w:bookmarkStart w:id="1139" w:name="_Toc519859133"/>
      <w:bookmarkStart w:id="1140" w:name="_Toc521495177"/>
      <w:bookmarkStart w:id="1141" w:name="_Toc527117790"/>
      <w:bookmarkStart w:id="1142" w:name="_Toc527620317"/>
      <w:bookmarkStart w:id="1143" w:name="_Toc529974559"/>
      <w:bookmarkStart w:id="1144" w:name="_Toc510784333"/>
      <w:bookmarkStart w:id="1145" w:name="_Toc510785482"/>
      <w:bookmarkStart w:id="1146" w:name="_Toc513198125"/>
      <w:bookmarkStart w:id="1147" w:name="_Toc515440377"/>
      <w:bookmarkStart w:id="1148" w:name="_Toc517858894"/>
      <w:bookmarkStart w:id="1149" w:name="_Toc519859134"/>
      <w:bookmarkStart w:id="1150" w:name="_Toc521495178"/>
      <w:bookmarkStart w:id="1151" w:name="_Toc527117791"/>
      <w:bookmarkStart w:id="1152" w:name="_Toc527620318"/>
      <w:bookmarkStart w:id="1153" w:name="_Toc529974560"/>
      <w:bookmarkStart w:id="1154" w:name="_Toc510785483"/>
      <w:bookmarkStart w:id="1155" w:name="_Toc510784334"/>
      <w:bookmarkStart w:id="1156" w:name="_Toc513198126"/>
      <w:bookmarkStart w:id="1157" w:name="_Toc515440378"/>
      <w:bookmarkStart w:id="1158" w:name="_Toc517858895"/>
      <w:bookmarkStart w:id="1159" w:name="_Toc519859135"/>
      <w:bookmarkStart w:id="1160" w:name="_Toc521495179"/>
      <w:bookmarkStart w:id="1161" w:name="_Toc527117792"/>
      <w:bookmarkStart w:id="1162" w:name="_Toc527620319"/>
      <w:bookmarkStart w:id="1163" w:name="_Toc529974561"/>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1164" w:name="_Toc510784336"/>
      <w:bookmarkStart w:id="1165" w:name="_Toc510785485"/>
      <w:bookmarkStart w:id="1166" w:name="_Toc513198128"/>
      <w:bookmarkStart w:id="1167" w:name="_Toc515440380"/>
      <w:bookmarkStart w:id="1168" w:name="_Toc517858897"/>
      <w:bookmarkStart w:id="1169" w:name="_Toc519859137"/>
      <w:bookmarkStart w:id="1170" w:name="_Toc521495181"/>
      <w:bookmarkStart w:id="1171" w:name="_Toc527117794"/>
      <w:bookmarkStart w:id="1172" w:name="_Toc527620321"/>
      <w:bookmarkStart w:id="1173" w:name="_Toc529974563"/>
      <w:bookmarkStart w:id="1174" w:name="_Toc510785486"/>
      <w:bookmarkStart w:id="1175" w:name="_Toc510784337"/>
      <w:bookmarkStart w:id="1176" w:name="_Toc513198129"/>
      <w:bookmarkStart w:id="1177" w:name="_Toc515440381"/>
      <w:bookmarkStart w:id="1178" w:name="_Toc517858898"/>
      <w:bookmarkStart w:id="1179" w:name="_Toc519859138"/>
      <w:bookmarkStart w:id="1180" w:name="_Toc521495182"/>
      <w:bookmarkStart w:id="1181" w:name="_Toc527117795"/>
      <w:bookmarkStart w:id="1182" w:name="_Toc527620322"/>
      <w:bookmarkStart w:id="1183" w:name="_Toc529974564"/>
      <w:bookmarkStart w:id="1184" w:name="_Toc510784338"/>
      <w:bookmarkStart w:id="1185" w:name="_Toc510785487"/>
      <w:bookmarkStart w:id="1186" w:name="_Toc513198130"/>
      <w:bookmarkStart w:id="1187" w:name="_Toc515440382"/>
      <w:bookmarkStart w:id="1188" w:name="_Toc517858899"/>
      <w:bookmarkStart w:id="1189" w:name="_Toc519859139"/>
      <w:bookmarkStart w:id="1190" w:name="_Toc521495183"/>
      <w:bookmarkStart w:id="1191" w:name="_Toc527117796"/>
      <w:bookmarkStart w:id="1192" w:name="_Toc527620323"/>
      <w:bookmarkStart w:id="1193" w:name="_Toc529974565"/>
      <w:bookmarkStart w:id="1194" w:name="_Toc510785488"/>
      <w:bookmarkStart w:id="1195" w:name="_Toc510784339"/>
      <w:bookmarkStart w:id="1196" w:name="_Toc513198131"/>
      <w:bookmarkStart w:id="1197" w:name="_Toc515440383"/>
      <w:bookmarkStart w:id="1198" w:name="_Toc517858900"/>
      <w:bookmarkStart w:id="1199" w:name="_Toc519859140"/>
      <w:bookmarkStart w:id="1200" w:name="_Toc521495184"/>
      <w:bookmarkStart w:id="1201" w:name="_Toc527117797"/>
      <w:bookmarkStart w:id="1202" w:name="_Toc527620324"/>
      <w:bookmarkStart w:id="1203" w:name="_Toc529974566"/>
      <w:bookmarkStart w:id="1204" w:name="_Toc439685309"/>
      <w:bookmarkStart w:id="1205" w:name="_Toc149916614"/>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Pr="000F0F0F">
        <w:rPr>
          <w:lang w:eastAsia="en-US"/>
        </w:rPr>
        <w:t>Dataset</w:t>
      </w:r>
      <w:bookmarkEnd w:id="1204"/>
      <w:bookmarkEnd w:id="1205"/>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1206" w:name="_Toc225648341"/>
      <w:bookmarkStart w:id="1207" w:name="_Toc225648342"/>
      <w:bookmarkStart w:id="1208" w:name="_Toc439685310"/>
      <w:bookmarkStart w:id="1209" w:name="_Toc149916615"/>
      <w:r w:rsidRPr="000F0F0F">
        <w:rPr>
          <w:lang w:eastAsia="en-US"/>
        </w:rPr>
        <w:t>Datasets</w:t>
      </w:r>
      <w:bookmarkEnd w:id="1206"/>
      <w:bookmarkEnd w:id="1207"/>
      <w:bookmarkEnd w:id="1208"/>
      <w:bookmarkEnd w:id="1209"/>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51DC9E8D"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del w:id="1210" w:author="Teh Stand" w:date="2023-10-13T11:04:00Z">
        <w:r w:rsidRPr="000F0F0F" w:rsidDel="00AF19C3">
          <w:rPr>
            <w:rFonts w:eastAsia="Times New Roman" w:cs="Arial"/>
            <w:lang w:eastAsia="en-US"/>
          </w:rPr>
          <w:delText xml:space="preserve">maximum </w:delText>
        </w:r>
      </w:del>
      <w:ins w:id="1211" w:author="Teh Stand" w:date="2023-10-13T11:04:00Z">
        <w:r w:rsidR="00AF19C3">
          <w:rPr>
            <w:rFonts w:eastAsia="Times New Roman" w:cs="Arial"/>
            <w:lang w:eastAsia="en-US"/>
          </w:rPr>
          <w:t>optimum</w:t>
        </w:r>
        <w:r w:rsidR="00AF19C3" w:rsidRPr="000F0F0F">
          <w:rPr>
            <w:rFonts w:eastAsia="Times New Roman" w:cs="Arial"/>
            <w:lang w:eastAsia="en-US"/>
          </w:rPr>
          <w:t xml:space="preserve"> </w:t>
        </w:r>
      </w:ins>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w:t>
      </w:r>
      <w:r w:rsidR="00734289" w:rsidRPr="00734289">
        <w:rPr>
          <w:rFonts w:eastAsia="Times New Roman" w:cs="Arial"/>
          <w:lang w:eastAsia="en-US"/>
        </w:rPr>
        <w:lastRenderedPageBreak/>
        <w:t>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7491C">
      <w:pPr>
        <w:numPr>
          <w:ilvl w:val="0"/>
          <w:numId w:val="18"/>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40C4453F" w:rsidR="00E73EDF" w:rsidRPr="000F0F0F" w:rsidRDefault="007653F1" w:rsidP="0017491C">
      <w:pPr>
        <w:numPr>
          <w:ilvl w:val="0"/>
          <w:numId w:val="18"/>
        </w:numPr>
        <w:autoSpaceDE w:val="0"/>
        <w:autoSpaceDN w:val="0"/>
        <w:adjustRightInd w:val="0"/>
        <w:spacing w:after="120" w:line="240" w:lineRule="auto"/>
        <w:ind w:left="567" w:hanging="283"/>
        <w:rPr>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1212" w:name="_Toc510785491"/>
      <w:bookmarkStart w:id="1213" w:name="_Toc510784342"/>
      <w:bookmarkStart w:id="1214" w:name="_Toc225065200"/>
      <w:bookmarkStart w:id="1215" w:name="_Toc439685311"/>
      <w:bookmarkStart w:id="1216" w:name="_Toc225648343"/>
      <w:bookmarkStart w:id="1217" w:name="_Toc149916616"/>
      <w:bookmarkEnd w:id="1212"/>
      <w:bookmarkEnd w:id="1213"/>
      <w:r w:rsidRPr="000F0F0F">
        <w:rPr>
          <w:lang w:eastAsia="en-US"/>
        </w:rPr>
        <w:t>Dataset file naming</w:t>
      </w:r>
      <w:bookmarkEnd w:id="1214"/>
      <w:bookmarkEnd w:id="1215"/>
      <w:bookmarkEnd w:id="1216"/>
      <w:bookmarkEnd w:id="1217"/>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w:t>
      </w:r>
      <w:proofErr w:type="gramStart"/>
      <w:r w:rsidRPr="000F0F0F">
        <w:rPr>
          <w:rFonts w:eastAsia="Times New Roman" w:cs="Arial"/>
          <w:lang w:eastAsia="en-US"/>
        </w:rPr>
        <w:t>the</w:t>
      </w:r>
      <w:proofErr w:type="gramEnd"/>
      <w:r w:rsidRPr="000F0F0F">
        <w:rPr>
          <w:rFonts w:eastAsia="Times New Roman" w:cs="Arial"/>
          <w:lang w:eastAsia="en-US"/>
        </w:rPr>
        <w:t xml:space="preserve"> first 3 characters </w:t>
      </w:r>
      <w:r w:rsidR="00E50706" w:rsidRPr="000F0F0F">
        <w:rPr>
          <w:rFonts w:eastAsia="Times New Roman" w:cs="Arial"/>
          <w:lang w:eastAsia="en-US"/>
        </w:rPr>
        <w:t>identify the dataset as an S-101 dataset (mandatory).</w:t>
      </w:r>
    </w:p>
    <w:p w14:paraId="55206A9B" w14:textId="47D44D76" w:rsidR="00E73EDF" w:rsidRPr="000F0F0F" w:rsidRDefault="007653F1"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commentRangeStart w:id="1218"/>
      <w:ins w:id="1219" w:author="Teh Stand" w:date="2023-07-13T11:45:00Z">
        <w:r w:rsidR="003337E7" w:rsidRPr="003337E7">
          <w:rPr>
            <w:rFonts w:eastAsia="Times New Roman" w:cs="Arial"/>
            <w:lang w:val="en-AU" w:eastAsia="en-US"/>
          </w:rPr>
          <w:t xml:space="preserve">Producer </w:t>
        </w:r>
      </w:ins>
      <w:ins w:id="1220" w:author="Teh Stand" w:date="2023-08-16T12:25:00Z">
        <w:r w:rsidR="001A0194">
          <w:rPr>
            <w:rFonts w:eastAsia="Times New Roman" w:cs="Arial"/>
            <w:lang w:val="en-AU" w:eastAsia="en-US"/>
          </w:rPr>
          <w:t>C</w:t>
        </w:r>
      </w:ins>
      <w:ins w:id="1221" w:author="Teh Stand" w:date="2023-07-13T11:45:00Z">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ins>
      <w:ins w:id="1222" w:author="Teh Stand" w:date="2023-07-13T11:46:00Z">
        <w:r w:rsidR="003337E7">
          <w:rPr>
            <w:rFonts w:eastAsia="Times New Roman" w:cs="Arial"/>
            <w:lang w:val="en-AU" w:eastAsia="en-US"/>
          </w:rPr>
          <w:t>)</w:t>
        </w:r>
      </w:ins>
      <w:ins w:id="1223" w:author="Teh Stand" w:date="2023-07-13T11:45:00Z">
        <w:r w:rsidR="003337E7" w:rsidRPr="003337E7">
          <w:rPr>
            <w:rFonts w:eastAsia="Times New Roman" w:cs="Arial"/>
            <w:lang w:val="en-AU" w:eastAsia="en-US"/>
          </w:rPr>
          <w:t xml:space="preserve"> Registry</w:t>
        </w:r>
      </w:ins>
      <w:ins w:id="1224" w:author="Teh Stand" w:date="2023-07-13T11:46:00Z">
        <w:r w:rsidR="003337E7">
          <w:rPr>
            <w:rFonts w:eastAsia="Times New Roman" w:cs="Arial"/>
            <w:lang w:val="en-AU" w:eastAsia="en-US"/>
          </w:rPr>
          <w:t>,</w:t>
        </w:r>
      </w:ins>
      <w:ins w:id="1225" w:author="Teh Stand" w:date="2023-07-13T11:45:00Z">
        <w:r w:rsidR="003337E7" w:rsidRPr="003337E7">
          <w:rPr>
            <w:rFonts w:eastAsia="Times New Roman" w:cs="Arial"/>
            <w:lang w:val="en-AU" w:eastAsia="en-US"/>
          </w:rPr>
          <w:t xml:space="preserve"> Producer Code Register</w:t>
        </w:r>
      </w:ins>
      <w:ins w:id="1226" w:author="Teh Stand" w:date="2023-07-13T11:46:00Z">
        <w:r w:rsidR="003337E7">
          <w:rPr>
            <w:rFonts w:eastAsia="Times New Roman" w:cs="Arial"/>
            <w:lang w:val="en-AU" w:eastAsia="en-US"/>
          </w:rPr>
          <w:t>;</w:t>
        </w:r>
      </w:ins>
      <w:ins w:id="1227" w:author="Teh Stand" w:date="2023-07-13T11:45:00Z">
        <w:r w:rsidR="003337E7" w:rsidRPr="003337E7">
          <w:rPr>
            <w:rFonts w:eastAsia="Times New Roman" w:cs="Arial"/>
            <w:lang w:val="en-AU" w:eastAsia="en-US"/>
          </w:rPr>
          <w:t xml:space="preserve"> and conform to its rules. </w:t>
        </w:r>
      </w:ins>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del w:id="1228" w:author="Teh Stand" w:date="2023-07-13T11:44:00Z">
        <w:r w:rsidR="007935E1" w:rsidRPr="000F0F0F" w:rsidDel="003337E7">
          <w:rPr>
            <w:rFonts w:eastAsia="Times New Roman" w:cs="Arial"/>
            <w:lang w:eastAsia="en-US"/>
          </w:rPr>
          <w:delText xml:space="preserve"> for the sixth and seventh characters of the dataset file name</w:delText>
        </w:r>
      </w:del>
      <w:r w:rsidR="007935E1" w:rsidRPr="000F0F0F">
        <w:rPr>
          <w:rFonts w:eastAsia="Times New Roman" w:cs="Arial"/>
          <w:lang w:eastAsia="en-US"/>
        </w:rPr>
        <w:t xml:space="preserve">, </w:t>
      </w:r>
      <w:commentRangeEnd w:id="1218"/>
      <w:r w:rsidR="003337E7">
        <w:rPr>
          <w:rStyle w:val="CommentReference"/>
        </w:rPr>
        <w:commentReference w:id="1218"/>
      </w:r>
      <w:r w:rsidR="007935E1" w:rsidRPr="000F0F0F">
        <w:rPr>
          <w:rFonts w:eastAsia="Times New Roman" w:cs="Arial"/>
          <w:lang w:eastAsia="en-US"/>
        </w:rPr>
        <w:t>as required</w:t>
      </w:r>
      <w:r w:rsidR="00C90A8F" w:rsidRPr="000F0F0F">
        <w:rPr>
          <w:rFonts w:eastAsia="Times New Roman" w:cs="Arial"/>
          <w:lang w:eastAsia="en-US"/>
        </w:rPr>
        <w:t>.</w:t>
      </w:r>
    </w:p>
    <w:p w14:paraId="57A6B1A5" w14:textId="41BCEE65" w:rsidR="00E73EDF" w:rsidRPr="000F0F0F" w:rsidRDefault="00413A6F" w:rsidP="00A11156">
      <w:pPr>
        <w:numPr>
          <w:ilvl w:val="0"/>
          <w:numId w:val="19"/>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6729B3">
      <w:pPr>
        <w:numPr>
          <w:ilvl w:val="0"/>
          <w:numId w:val="19"/>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1229" w:name="_Toc510785493"/>
      <w:bookmarkStart w:id="1230" w:name="_Toc510784344"/>
      <w:bookmarkStart w:id="1231" w:name="_Toc513198135"/>
      <w:bookmarkStart w:id="1232" w:name="_Toc515440387"/>
      <w:bookmarkStart w:id="1233" w:name="_Toc517858904"/>
      <w:bookmarkStart w:id="1234" w:name="_Toc519859144"/>
      <w:bookmarkStart w:id="1235" w:name="_Toc521495188"/>
      <w:bookmarkStart w:id="1236" w:name="_Toc527117801"/>
      <w:bookmarkStart w:id="1237" w:name="_Toc527620328"/>
      <w:bookmarkStart w:id="1238" w:name="_Toc529974570"/>
      <w:bookmarkStart w:id="1239" w:name="_Toc510784345"/>
      <w:bookmarkStart w:id="1240" w:name="_Toc510785494"/>
      <w:bookmarkStart w:id="1241" w:name="_Toc513198136"/>
      <w:bookmarkStart w:id="1242" w:name="_Toc515440388"/>
      <w:bookmarkStart w:id="1243" w:name="_Toc517858905"/>
      <w:bookmarkStart w:id="1244" w:name="_Toc519859145"/>
      <w:bookmarkStart w:id="1245" w:name="_Toc521495189"/>
      <w:bookmarkStart w:id="1246" w:name="_Toc527117802"/>
      <w:bookmarkStart w:id="1247" w:name="_Toc527620329"/>
      <w:bookmarkStart w:id="1248" w:name="_Toc529974571"/>
      <w:bookmarkStart w:id="1249" w:name="_Toc439685312"/>
      <w:bookmarkStart w:id="1250" w:name="_Toc149916617"/>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1249"/>
      <w:bookmarkEnd w:id="1250"/>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proofErr w:type="gramStart"/>
      <w:r w:rsidR="00B658F6" w:rsidRPr="000F0F0F">
        <w:t>W</w:t>
      </w:r>
      <w:r w:rsidRPr="000F0F0F">
        <w:t>hen</w:t>
      </w:r>
      <w:proofErr w:type="gramEnd"/>
      <w:r w:rsidRPr="000F0F0F">
        <w:t xml:space="preserve">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pdate number 1</w:t>
      </w:r>
      <w:proofErr w:type="gramStart"/>
      <w:r w:rsidRPr="000F0F0F">
        <w:t xml:space="preserve">. </w:t>
      </w:r>
      <w:r w:rsidR="00EE6A75" w:rsidRPr="000F0F0F">
        <w:t xml:space="preserve"> </w:t>
      </w:r>
      <w:proofErr w:type="gramEnd"/>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1251" w:name="_Toc439685313"/>
      <w:bookmarkStart w:id="1252" w:name="_Toc149916618"/>
      <w:r w:rsidRPr="00EE1D62">
        <w:rPr>
          <w:lang w:eastAsia="en-US"/>
        </w:rPr>
        <w:t xml:space="preserve">Support </w:t>
      </w:r>
      <w:r w:rsidR="00EB36AC">
        <w:rPr>
          <w:lang w:eastAsia="en-US"/>
        </w:rPr>
        <w:t>f</w:t>
      </w:r>
      <w:r w:rsidRPr="00EE1D62">
        <w:rPr>
          <w:lang w:eastAsia="en-US"/>
        </w:rPr>
        <w:t>iles</w:t>
      </w:r>
      <w:bookmarkEnd w:id="1251"/>
      <w:bookmarkEnd w:id="1252"/>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52B7FD3A" w:rsidR="00E73EDF" w:rsidRPr="00EE1D62" w:rsidRDefault="007653F1" w:rsidP="00B303E4">
      <w:pPr>
        <w:pStyle w:val="ListParagraph1"/>
        <w:numPr>
          <w:ilvl w:val="0"/>
          <w:numId w:val="20"/>
        </w:numPr>
        <w:tabs>
          <w:tab w:val="left" w:pos="373"/>
          <w:tab w:val="left" w:pos="1167"/>
        </w:tabs>
        <w:spacing w:after="60" w:line="240" w:lineRule="auto"/>
        <w:ind w:left="567" w:hanging="283"/>
      </w:pPr>
      <w:r w:rsidRPr="00EE1D62">
        <w:lastRenderedPageBreak/>
        <w:t>Text files must contain only general text as defined by this standard</w:t>
      </w:r>
      <w:r w:rsidR="0055057E">
        <w:t xml:space="preserve"> (t</w:t>
      </w:r>
      <w:r w:rsidR="0055057E" w:rsidRPr="0055057E">
        <w:t xml:space="preserve">ext consisting only of printable characters and without HTML, XML, or other </w:t>
      </w:r>
      <w:proofErr w:type="spellStart"/>
      <w:r w:rsidR="0055057E" w:rsidRPr="0055057E">
        <w:t>markup</w:t>
      </w:r>
      <w:proofErr w:type="spellEnd"/>
      <w:r w:rsidR="0055057E">
        <w:t>)</w:t>
      </w:r>
      <w:r w:rsidRPr="00EE1D62">
        <w:t>. Extensible mark-up language (XML) supports UTF-8 character encoding</w:t>
      </w:r>
      <w:r w:rsidR="00B658F6" w:rsidRPr="00EE1D62">
        <w:t xml:space="preserve">. </w:t>
      </w:r>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777A6957" w:rsidR="00E73EDF" w:rsidRPr="00B303E4" w:rsidRDefault="007653F1" w:rsidP="00B303E4">
      <w:pPr>
        <w:pStyle w:val="ListParagraph1"/>
        <w:numPr>
          <w:ilvl w:val="0"/>
          <w:numId w:val="2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2E28358E"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w:t>
            </w:r>
            <w:proofErr w:type="spellStart"/>
            <w:r w:rsidRPr="00EE1D62">
              <w:rPr>
                <w:rFonts w:ascii="Arial" w:hAnsi="Arial" w:cs="Arial"/>
                <w:sz w:val="18"/>
                <w:szCs w:val="18"/>
              </w:rPr>
              <w:t>Javascript</w:t>
            </w:r>
            <w:proofErr w:type="spellEnd"/>
            <w:r w:rsidRPr="00EE1D62">
              <w:rPr>
                <w:rFonts w:ascii="Arial" w:hAnsi="Arial" w:cs="Arial"/>
                <w:sz w:val="18"/>
                <w:szCs w:val="18"/>
              </w:rPr>
              <w:t xml:space="preserve">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579B414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1253" w:name="_Toc510784348"/>
      <w:bookmarkStart w:id="1254" w:name="_Toc510785497"/>
      <w:bookmarkStart w:id="1255" w:name="_Toc226430998"/>
      <w:bookmarkStart w:id="1256" w:name="_Toc225065202"/>
      <w:bookmarkStart w:id="1257" w:name="_Toc439685314"/>
      <w:bookmarkStart w:id="1258" w:name="_Toc225648345"/>
      <w:bookmarkStart w:id="1259" w:name="_Toc149916619"/>
      <w:bookmarkEnd w:id="1253"/>
      <w:bookmarkEnd w:id="1254"/>
      <w:r w:rsidRPr="00EE1D62">
        <w:t xml:space="preserve">Support </w:t>
      </w:r>
      <w:r w:rsidR="00D24503">
        <w:t>f</w:t>
      </w:r>
      <w:r w:rsidR="00D24503" w:rsidRPr="00EE1D62">
        <w:t xml:space="preserve">ile </w:t>
      </w:r>
      <w:r w:rsidRPr="00EE1D62">
        <w:t>Naming</w:t>
      </w:r>
      <w:bookmarkEnd w:id="1255"/>
      <w:bookmarkEnd w:id="1256"/>
      <w:bookmarkEnd w:id="1257"/>
      <w:bookmarkEnd w:id="1258"/>
      <w:bookmarkEnd w:id="1259"/>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E36276">
      <w:pPr>
        <w:numPr>
          <w:ilvl w:val="0"/>
          <w:numId w:val="19"/>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w:t>
      </w:r>
      <w:proofErr w:type="gramStart"/>
      <w:r w:rsidRPr="00EE1D62">
        <w:rPr>
          <w:rFonts w:eastAsia="Times New Roman" w:cs="Arial"/>
          <w:lang w:eastAsia="en-US"/>
        </w:rPr>
        <w:t>the</w:t>
      </w:r>
      <w:proofErr w:type="gramEnd"/>
      <w:r w:rsidRPr="00EE1D62">
        <w:rPr>
          <w:rFonts w:eastAsia="Times New Roman" w:cs="Arial"/>
          <w:lang w:eastAsia="en-US"/>
        </w:rPr>
        <w:t xml:space="preserve"> first 3 characters identify the support file as applicable to an S-101 dataset (mandatory).</w:t>
      </w:r>
    </w:p>
    <w:p w14:paraId="1F569DBB" w14:textId="013F79C9" w:rsidR="00E73EDF" w:rsidRPr="00EE1D62" w:rsidRDefault="00812B6A" w:rsidP="00E36276">
      <w:pPr>
        <w:numPr>
          <w:ilvl w:val="0"/>
          <w:numId w:val="19"/>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E36276">
      <w:pPr>
        <w:numPr>
          <w:ilvl w:val="0"/>
          <w:numId w:val="19"/>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14AE4E67" w:rsidR="00E73EDF" w:rsidRPr="00EE1D62" w:rsidRDefault="007653F1" w:rsidP="00E36276">
      <w:pPr>
        <w:numPr>
          <w:ilvl w:val="0"/>
          <w:numId w:val="19"/>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1260" w:name="_Toc510784350"/>
      <w:bookmarkStart w:id="1261" w:name="_Toc510785499"/>
      <w:bookmarkStart w:id="1262" w:name="_Toc513198140"/>
      <w:bookmarkStart w:id="1263" w:name="_Toc515440392"/>
      <w:bookmarkStart w:id="1264" w:name="_Toc517858909"/>
      <w:bookmarkStart w:id="1265" w:name="_Toc519859149"/>
      <w:bookmarkStart w:id="1266" w:name="_Toc521495193"/>
      <w:bookmarkStart w:id="1267" w:name="_Toc527117806"/>
      <w:bookmarkStart w:id="1268" w:name="_Toc527620333"/>
      <w:bookmarkStart w:id="1269" w:name="_Toc529974575"/>
      <w:bookmarkStart w:id="1270" w:name="_Toc510784351"/>
      <w:bookmarkStart w:id="1271" w:name="_Toc510785500"/>
      <w:bookmarkStart w:id="1272" w:name="_Toc513198141"/>
      <w:bookmarkStart w:id="1273" w:name="_Toc515440393"/>
      <w:bookmarkStart w:id="1274" w:name="_Toc517858910"/>
      <w:bookmarkStart w:id="1275" w:name="_Toc519859150"/>
      <w:bookmarkStart w:id="1276" w:name="_Toc521495194"/>
      <w:bookmarkStart w:id="1277" w:name="_Toc527117807"/>
      <w:bookmarkStart w:id="1278" w:name="_Toc527620334"/>
      <w:bookmarkStart w:id="1279" w:name="_Toc529974576"/>
      <w:bookmarkStart w:id="1280" w:name="_Toc510785501"/>
      <w:bookmarkStart w:id="1281" w:name="_Toc510784352"/>
      <w:bookmarkStart w:id="1282" w:name="_Toc513198142"/>
      <w:bookmarkStart w:id="1283" w:name="_Toc515440394"/>
      <w:bookmarkStart w:id="1284" w:name="_Toc517858911"/>
      <w:bookmarkStart w:id="1285" w:name="_Toc519859151"/>
      <w:bookmarkStart w:id="1286" w:name="_Toc521495195"/>
      <w:bookmarkStart w:id="1287" w:name="_Toc527117808"/>
      <w:bookmarkStart w:id="1288" w:name="_Toc527620335"/>
      <w:bookmarkStart w:id="1289" w:name="_Toc529974577"/>
      <w:bookmarkStart w:id="1290" w:name="_Toc439685315"/>
      <w:bookmarkStart w:id="1291" w:name="_Toc149916620"/>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290"/>
      <w:bookmarkEnd w:id="1291"/>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200520E9"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“purpose”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154B10B3"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r w:rsidR="000559BE">
        <w:rPr>
          <w:rFonts w:cs="Arial"/>
          <w:lang w:val="en-US" w:eastAsia="en-US"/>
        </w:rPr>
        <w:t>12-3</w:t>
      </w:r>
      <w:r w:rsidR="000559BE" w:rsidRPr="00EC74DC">
        <w:rPr>
          <w:rFonts w:cs="Arial"/>
          <w:lang w:val="en-US" w:eastAsia="en-US"/>
        </w:rPr>
        <w:t xml:space="preserve"> </w:t>
      </w:r>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lastRenderedPageBreak/>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6C7DBDBC"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Reference to new 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1A8670C5"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lastRenderedPageBreak/>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627238A8"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5C53E249"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New support file affecting limited referenced features</w:t>
      </w:r>
    </w:p>
    <w:p w14:paraId="7241ADC0" w14:textId="21571033" w:rsidR="00E55914" w:rsidRDefault="00E55914"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292" w:name="_Toc149916621"/>
      <w:r>
        <w:rPr>
          <w:lang w:eastAsia="en-US"/>
        </w:rPr>
        <w:t>Associated XML Metadata file</w:t>
      </w:r>
      <w:bookmarkEnd w:id="1292"/>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lastRenderedPageBreak/>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293" w:name="_Toc517858913"/>
      <w:bookmarkStart w:id="1294" w:name="_Toc519859153"/>
      <w:bookmarkStart w:id="1295" w:name="_Toc521495197"/>
      <w:bookmarkStart w:id="1296" w:name="_Toc527117810"/>
      <w:bookmarkStart w:id="1297" w:name="_Toc527620337"/>
      <w:bookmarkStart w:id="1298" w:name="_Toc529974579"/>
      <w:bookmarkStart w:id="1299" w:name="_Toc439685316"/>
      <w:bookmarkStart w:id="1300" w:name="_Toc149916622"/>
      <w:bookmarkEnd w:id="1293"/>
      <w:bookmarkEnd w:id="1294"/>
      <w:bookmarkEnd w:id="1295"/>
      <w:bookmarkEnd w:id="1296"/>
      <w:bookmarkEnd w:id="1297"/>
      <w:bookmarkEnd w:id="1298"/>
      <w:r w:rsidRPr="00EC74DC">
        <w:rPr>
          <w:lang w:eastAsia="en-US"/>
        </w:rPr>
        <w:t xml:space="preserve">S-101 </w:t>
      </w:r>
      <w:r w:rsidR="007653F1" w:rsidRPr="00EC74DC">
        <w:rPr>
          <w:lang w:eastAsia="en-US"/>
        </w:rPr>
        <w:t>Exchange Catalogue</w:t>
      </w:r>
      <w:bookmarkEnd w:id="1299"/>
      <w:bookmarkEnd w:id="1300"/>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1128"/>
      <w:bookmarkEnd w:id="1129"/>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301" w:name="_Toc510784355"/>
      <w:bookmarkStart w:id="1302" w:name="_Toc510785504"/>
      <w:bookmarkStart w:id="1303" w:name="_Toc439685317"/>
      <w:bookmarkStart w:id="1304" w:name="_Toc149916623"/>
      <w:bookmarkEnd w:id="1301"/>
      <w:bookmarkEnd w:id="1302"/>
      <w:r w:rsidRPr="00EC74DC">
        <w:t>Data integrity and encryption</w:t>
      </w:r>
      <w:bookmarkEnd w:id="1303"/>
      <w:bookmarkEnd w:id="1304"/>
    </w:p>
    <w:p w14:paraId="718A55B6" w14:textId="30EC0C5F"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del w:id="1305" w:author="Teh Stand" w:date="2023-06-20T11:33:00Z">
        <w:r w:rsidR="006D018A" w:rsidRPr="00EC74DC" w:rsidDel="006F500C">
          <w:delText>.</w:delText>
        </w:r>
      </w:del>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306" w:name="_Toc510784360"/>
      <w:bookmarkStart w:id="1307" w:name="_Toc510785509"/>
      <w:bookmarkEnd w:id="1306"/>
      <w:bookmarkEnd w:id="1307"/>
    </w:p>
    <w:p w14:paraId="5C9C4538" w14:textId="77777777" w:rsidR="00E73EDF" w:rsidRPr="00EC74DC" w:rsidRDefault="007653F1" w:rsidP="00507FDE">
      <w:pPr>
        <w:pStyle w:val="Heading1"/>
        <w:tabs>
          <w:tab w:val="clear" w:pos="400"/>
        </w:tabs>
        <w:spacing w:before="120" w:after="200" w:line="240" w:lineRule="auto"/>
        <w:ind w:left="567" w:hanging="567"/>
      </w:pPr>
      <w:bookmarkStart w:id="1308" w:name="_Toc225648311"/>
      <w:bookmarkStart w:id="1309" w:name="_Toc225065168"/>
      <w:bookmarkStart w:id="1310" w:name="_Toc439685322"/>
      <w:bookmarkStart w:id="1311" w:name="_Toc149916624"/>
      <w:r w:rsidRPr="00EC74DC">
        <w:t>Metadata</w:t>
      </w:r>
      <w:bookmarkEnd w:id="1308"/>
      <w:bookmarkEnd w:id="1309"/>
      <w:bookmarkEnd w:id="1310"/>
      <w:bookmarkEnd w:id="1311"/>
    </w:p>
    <w:p w14:paraId="72185015" w14:textId="77777777" w:rsidR="00E73EDF" w:rsidRPr="00EC74DC" w:rsidRDefault="007653F1" w:rsidP="00507FDE">
      <w:pPr>
        <w:pStyle w:val="Heading2"/>
        <w:tabs>
          <w:tab w:val="clear" w:pos="540"/>
        </w:tabs>
        <w:spacing w:before="120" w:after="200" w:line="240" w:lineRule="auto"/>
        <w:ind w:left="709" w:hanging="709"/>
      </w:pPr>
      <w:bookmarkStart w:id="1312" w:name="_Toc439685323"/>
      <w:bookmarkStart w:id="1313" w:name="_Toc149916625"/>
      <w:r w:rsidRPr="00EC74DC">
        <w:t>Introduction</w:t>
      </w:r>
      <w:bookmarkEnd w:id="1312"/>
      <w:bookmarkEnd w:id="1313"/>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57BE985" w14:textId="218273AB" w:rsidR="00496009" w:rsidRDefault="007653F1" w:rsidP="00FC4A19">
      <w:pPr>
        <w:spacing w:after="120" w:line="240" w:lineRule="auto"/>
        <w:rPr>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72E901B6" w:rsidR="00601644" w:rsidRDefault="00601644" w:rsidP="00FC4A19">
      <w:pPr>
        <w:spacing w:after="120" w:line="240" w:lineRule="auto"/>
      </w:pPr>
    </w:p>
    <w:p w14:paraId="6FF394DB" w14:textId="77777777" w:rsidR="00601644" w:rsidRDefault="00601644">
      <w:pPr>
        <w:spacing w:after="160" w:line="259" w:lineRule="auto"/>
        <w:jc w:val="left"/>
      </w:pPr>
      <w:r>
        <w:br w:type="page"/>
      </w:r>
    </w:p>
    <w:p w14:paraId="12C08383" w14:textId="77777777" w:rsidR="00601644" w:rsidRPr="00E61AD8" w:rsidRDefault="00601644" w:rsidP="00601644">
      <w:pPr>
        <w:spacing w:line="240" w:lineRule="auto"/>
        <w:rPr>
          <w:lang w:val="en-US"/>
        </w:rPr>
      </w:pPr>
    </w:p>
    <w:p w14:paraId="7E81E133" w14:textId="77777777" w:rsidR="00601644" w:rsidRPr="00E61AD8" w:rsidRDefault="00601644" w:rsidP="00601644">
      <w:pPr>
        <w:spacing w:line="240" w:lineRule="auto"/>
        <w:rPr>
          <w:lang w:val="en-US"/>
        </w:rPr>
      </w:pPr>
    </w:p>
    <w:p w14:paraId="57A94C99" w14:textId="77777777" w:rsidR="00601644" w:rsidRPr="00E61AD8" w:rsidRDefault="00601644" w:rsidP="00601644">
      <w:pPr>
        <w:spacing w:line="240" w:lineRule="auto"/>
        <w:rPr>
          <w:lang w:val="en-US"/>
        </w:rPr>
      </w:pPr>
    </w:p>
    <w:p w14:paraId="14EC7927" w14:textId="77777777" w:rsidR="00601644" w:rsidRPr="00E61AD8" w:rsidRDefault="00601644" w:rsidP="00601644">
      <w:pPr>
        <w:spacing w:line="240" w:lineRule="auto"/>
        <w:rPr>
          <w:lang w:val="en-US"/>
        </w:rPr>
      </w:pPr>
    </w:p>
    <w:p w14:paraId="4EF09267" w14:textId="77777777" w:rsidR="00601644" w:rsidRPr="00E61AD8" w:rsidRDefault="00601644" w:rsidP="00601644">
      <w:pPr>
        <w:spacing w:line="240" w:lineRule="auto"/>
        <w:rPr>
          <w:lang w:val="en-US"/>
        </w:rPr>
      </w:pPr>
    </w:p>
    <w:p w14:paraId="7E2D4CF6" w14:textId="77777777" w:rsidR="00601644" w:rsidRPr="00E61AD8" w:rsidRDefault="00601644" w:rsidP="00601644">
      <w:pPr>
        <w:spacing w:line="240" w:lineRule="auto"/>
        <w:rPr>
          <w:lang w:val="en-US"/>
        </w:rPr>
      </w:pPr>
    </w:p>
    <w:p w14:paraId="2AEE6783" w14:textId="77777777" w:rsidR="00601644" w:rsidRPr="00E61AD8" w:rsidRDefault="00601644" w:rsidP="00601644">
      <w:pPr>
        <w:spacing w:line="240" w:lineRule="auto"/>
        <w:rPr>
          <w:lang w:val="en-US"/>
        </w:rPr>
      </w:pPr>
    </w:p>
    <w:p w14:paraId="1705E708" w14:textId="77777777" w:rsidR="00601644" w:rsidRPr="00E61AD8" w:rsidRDefault="00601644" w:rsidP="00601644">
      <w:pPr>
        <w:spacing w:line="240" w:lineRule="auto"/>
        <w:rPr>
          <w:lang w:val="en-US"/>
        </w:rPr>
      </w:pPr>
    </w:p>
    <w:p w14:paraId="587CDA99" w14:textId="77777777" w:rsidR="00601644" w:rsidRPr="00E61AD8" w:rsidRDefault="00601644" w:rsidP="00601644">
      <w:pPr>
        <w:spacing w:line="240" w:lineRule="auto"/>
        <w:rPr>
          <w:lang w:val="en-US"/>
        </w:rPr>
      </w:pPr>
    </w:p>
    <w:p w14:paraId="48DAFE5E" w14:textId="77777777" w:rsidR="00601644" w:rsidRPr="00E61AD8" w:rsidRDefault="00601644" w:rsidP="00601644">
      <w:pPr>
        <w:spacing w:line="240" w:lineRule="auto"/>
        <w:rPr>
          <w:lang w:val="en-US"/>
        </w:rPr>
      </w:pPr>
    </w:p>
    <w:p w14:paraId="145D2D60" w14:textId="77777777" w:rsidR="00601644" w:rsidRPr="00E61AD8" w:rsidRDefault="00601644" w:rsidP="00601644">
      <w:pPr>
        <w:spacing w:line="240" w:lineRule="auto"/>
        <w:rPr>
          <w:lang w:val="en-US"/>
        </w:rPr>
      </w:pPr>
    </w:p>
    <w:p w14:paraId="55A26B74" w14:textId="77777777" w:rsidR="00601644" w:rsidRPr="00E61AD8" w:rsidRDefault="00601644" w:rsidP="00601644">
      <w:pPr>
        <w:spacing w:line="240" w:lineRule="auto"/>
        <w:rPr>
          <w:lang w:val="en-US"/>
        </w:rPr>
      </w:pPr>
    </w:p>
    <w:p w14:paraId="53012817" w14:textId="77777777" w:rsidR="00601644" w:rsidRPr="00E61AD8" w:rsidRDefault="00601644" w:rsidP="00601644">
      <w:pPr>
        <w:spacing w:line="240" w:lineRule="auto"/>
        <w:rPr>
          <w:lang w:val="en-US"/>
        </w:rPr>
      </w:pPr>
    </w:p>
    <w:p w14:paraId="6E6BEA39" w14:textId="77777777" w:rsidR="00601644" w:rsidRPr="00E61AD8" w:rsidRDefault="00601644" w:rsidP="00601644">
      <w:pPr>
        <w:spacing w:line="240" w:lineRule="auto"/>
        <w:rPr>
          <w:lang w:val="en-US"/>
        </w:rPr>
      </w:pPr>
    </w:p>
    <w:p w14:paraId="3D056DD1" w14:textId="77777777" w:rsidR="00601644" w:rsidRPr="00E61AD8"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1452ADFD" w14:textId="77777777" w:rsidR="00601644" w:rsidRPr="00E61AD8" w:rsidRDefault="00601644" w:rsidP="00601644">
      <w:pPr>
        <w:spacing w:line="240" w:lineRule="auto"/>
        <w:rPr>
          <w:lang w:val="en-US"/>
        </w:rPr>
      </w:pPr>
    </w:p>
    <w:p w14:paraId="463B7AF6" w14:textId="77777777" w:rsidR="00716509" w:rsidRPr="00716509" w:rsidRDefault="00716509" w:rsidP="00FC4A19">
      <w:pPr>
        <w:spacing w:after="120" w:line="240" w:lineRule="auto"/>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235F26">
          <w:headerReference w:type="default" r:id="rId53"/>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314" w:name="_Toc510784364"/>
      <w:bookmarkStart w:id="1315" w:name="_Toc510785513"/>
      <w:bookmarkStart w:id="1316" w:name="_Toc439685324"/>
      <w:bookmarkStart w:id="1317" w:name="_Toc149916626"/>
      <w:bookmarkEnd w:id="1314"/>
      <w:bookmarkEnd w:id="1315"/>
      <w:r w:rsidRPr="00651940">
        <w:lastRenderedPageBreak/>
        <w:t>S100</w:t>
      </w:r>
      <w:r w:rsidR="007653F1" w:rsidRPr="00651940">
        <w:t>_ExchangeCatalogue</w:t>
      </w:r>
      <w:bookmarkEnd w:id="1316"/>
      <w:bookmarkEnd w:id="1317"/>
    </w:p>
    <w:p w14:paraId="55B5A9F8" w14:textId="6D1D2CE1"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proofErr w:type="spellStart"/>
            <w:r w:rsidRPr="00651940">
              <w:rPr>
                <w:rFonts w:cs="Arial"/>
                <w:b/>
                <w:bCs/>
                <w:sz w:val="16"/>
                <w:szCs w:val="16"/>
                <w:lang w:val="en-AU" w:eastAsia="en-US"/>
              </w:rPr>
              <w:t>Mult</w:t>
            </w:r>
            <w:proofErr w:type="spellEnd"/>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roofErr w:type="gramStart"/>
            <w:r w:rsidR="00E170AC">
              <w:rPr>
                <w:rFonts w:cs="Arial"/>
                <w:sz w:val="16"/>
                <w:szCs w:val="16"/>
                <w:lang w:val="en-AU" w:eastAsia="en-US"/>
              </w:rPr>
              <w:t>,</w:t>
            </w:r>
            <w:r w:rsidR="00E422B2">
              <w:rPr>
                <w:rFonts w:cs="Arial"/>
                <w:sz w:val="16"/>
                <w:szCs w:val="16"/>
                <w:lang w:val="en-AU" w:eastAsia="en-US"/>
              </w:rPr>
              <w:t>.</w:t>
            </w:r>
            <w:proofErr w:type="gramEnd"/>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commentRangeStart w:id="1318"/>
            <w:ins w:id="1319" w:author="Teh Stand" w:date="2023-07-24T13:49:00Z">
              <w:r w:rsidR="002912FE">
                <w:rPr>
                  <w:rFonts w:cs="Arial"/>
                  <w:sz w:val="16"/>
                  <w:szCs w:val="16"/>
                </w:rPr>
                <w:t>Type</w:t>
              </w:r>
            </w:ins>
            <w:commentRangeEnd w:id="1318"/>
            <w:ins w:id="1320" w:author="Teh Stand" w:date="2023-07-24T13:50:00Z">
              <w:r w:rsidR="002912FE">
                <w:rPr>
                  <w:rStyle w:val="CommentReference"/>
                </w:rPr>
                <w:commentReference w:id="1318"/>
              </w:r>
            </w:ins>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proofErr w:type="spellStart"/>
            <w:r w:rsidRPr="00651940">
              <w:rPr>
                <w:b/>
                <w:sz w:val="16"/>
                <w:szCs w:val="16"/>
                <w:lang w:val="en-AU" w:eastAsia="ar-SA"/>
              </w:rPr>
              <w:t>Mult</w:t>
            </w:r>
            <w:proofErr w:type="spellEnd"/>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commentRangeStart w:id="1321"/>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commentRangeEnd w:id="1321"/>
            <w:r w:rsidR="00393B21">
              <w:rPr>
                <w:rStyle w:val="CommentReference"/>
              </w:rPr>
              <w:commentReference w:id="1321"/>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2153ED7F" w:rsidR="00E73EDF" w:rsidRPr="00651940" w:rsidRDefault="002912FE" w:rsidP="002912FE">
            <w:pPr>
              <w:keepNext/>
              <w:suppressAutoHyphens/>
              <w:snapToGrid w:val="0"/>
              <w:spacing w:before="60" w:after="60" w:line="240" w:lineRule="auto"/>
              <w:jc w:val="left"/>
              <w:rPr>
                <w:b/>
                <w:bCs/>
                <w:sz w:val="16"/>
                <w:szCs w:val="16"/>
                <w:lang w:val="en-AU" w:eastAsia="ar-SA"/>
              </w:rPr>
            </w:pPr>
            <w:commentRangeStart w:id="1322"/>
            <w:ins w:id="1323" w:author="Teh Stand" w:date="2023-07-24T13:53:00Z">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ins>
            <w:commentRangeEnd w:id="1322"/>
            <w:ins w:id="1324" w:author="Teh Stand" w:date="2023-07-24T13:54:00Z">
              <w:r>
                <w:rPr>
                  <w:rStyle w:val="CommentReference"/>
                </w:rPr>
                <w:commentReference w:id="1322"/>
              </w:r>
            </w:ins>
            <w:del w:id="1325" w:author="Teh Stand" w:date="2023-07-24T13:53:00Z">
              <w:r w:rsidR="007653F1" w:rsidRPr="00651940" w:rsidDel="002912FE">
                <w:rPr>
                  <w:sz w:val="16"/>
                  <w:szCs w:val="16"/>
                  <w:lang w:val="en-AU" w:eastAsia="ar-SA"/>
                </w:rPr>
                <w:delText>-</w:delText>
              </w:r>
            </w:del>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proofErr w:type="spellStart"/>
            <w:r w:rsidRPr="00651940">
              <w:rPr>
                <w:b/>
                <w:sz w:val="16"/>
                <w:szCs w:val="16"/>
                <w:lang w:eastAsia="ar-SA"/>
              </w:rPr>
              <w:t>Mult</w:t>
            </w:r>
            <w:proofErr w:type="spellEnd"/>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 xml:space="preserve">This could be an individual producer, value added reseller, </w:t>
            </w:r>
            <w:proofErr w:type="spellStart"/>
            <w:r w:rsidRPr="00651940">
              <w:rPr>
                <w:sz w:val="16"/>
                <w:szCs w:val="16"/>
                <w:lang w:eastAsia="ar-SA"/>
              </w:rPr>
              <w:t>etc</w:t>
            </w:r>
            <w:proofErr w:type="spellEnd"/>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326" w:name="_Toc510785515"/>
      <w:bookmarkStart w:id="1327" w:name="_Toc510784366"/>
      <w:bookmarkStart w:id="1328" w:name="_Toc439685325"/>
      <w:bookmarkStart w:id="1329" w:name="_Toc149916627"/>
      <w:bookmarkEnd w:id="1326"/>
      <w:bookmarkEnd w:id="1327"/>
      <w:r w:rsidRPr="00130A33">
        <w:t>S100</w:t>
      </w:r>
      <w:r w:rsidR="007653F1" w:rsidRPr="00130A33">
        <w:t>_DatasetDiscoveryMetadata</w:t>
      </w:r>
      <w:bookmarkEnd w:id="1328"/>
      <w:bookmarkEnd w:id="1329"/>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proofErr w:type="spellStart"/>
            <w:r>
              <w:rPr>
                <w:rFonts w:cs="Arial"/>
                <w:b/>
                <w:bCs/>
                <w:sz w:val="16"/>
                <w:szCs w:val="16"/>
                <w:lang w:eastAsia="en-US"/>
              </w:rPr>
              <w:t>Mult</w:t>
            </w:r>
            <w:proofErr w:type="spellEnd"/>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CE6E" w14:textId="0FDCA752"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 xml:space="preserve">For example, a harbour or port name, between two named locations </w:t>
            </w:r>
            <w:proofErr w:type="spellStart"/>
            <w:r w:rsidRPr="003440C2">
              <w:rPr>
                <w:rFonts w:cs="Arial"/>
                <w:sz w:val="16"/>
                <w:szCs w:val="16"/>
                <w:lang w:eastAsia="en-US"/>
              </w:rPr>
              <w:t>etc</w:t>
            </w:r>
            <w:proofErr w:type="spellEnd"/>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1F0BAD23" w:rsidR="00130A33" w:rsidRPr="003440C2" w:rsidRDefault="00130A33" w:rsidP="00130A33">
            <w:pPr>
              <w:spacing w:before="60" w:after="60" w:line="240" w:lineRule="auto"/>
              <w:jc w:val="left"/>
              <w:rPr>
                <w:rFonts w:cs="Arial"/>
                <w:sz w:val="16"/>
                <w:szCs w:val="16"/>
                <w:lang w:eastAsia="en-US"/>
              </w:rPr>
            </w:pPr>
            <w:r>
              <w:rPr>
                <w:sz w:val="16"/>
                <w:szCs w:val="16"/>
              </w:rPr>
              <w:t>Dataset ID expressed as a Marine Resource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commentRangeStart w:id="1330"/>
            <w:ins w:id="1331" w:author="Teh Stand" w:date="2023-07-24T13:56:00Z">
              <w:r w:rsidR="00393B21">
                <w:rPr>
                  <w:rFonts w:cs="Arial"/>
                  <w:sz w:val="16"/>
                  <w:szCs w:val="16"/>
                </w:rPr>
                <w:t>SE_</w:t>
              </w:r>
            </w:ins>
            <w:commentRangeEnd w:id="1330"/>
            <w:ins w:id="1332" w:author="Teh Stand" w:date="2023-07-24T13:57:00Z">
              <w:r w:rsidR="00393B21">
                <w:rPr>
                  <w:rStyle w:val="CommentReference"/>
                </w:rPr>
                <w:commentReference w:id="1330"/>
              </w:r>
            </w:ins>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06BC0272"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commentRangeStart w:id="1333"/>
            <w:ins w:id="1334" w:author="Teh Stand" w:date="2023-07-24T13:56:00Z">
              <w:r w:rsidR="00393B21">
                <w:rPr>
                  <w:rFonts w:cs="Arial"/>
                  <w:sz w:val="16"/>
                  <w:szCs w:val="16"/>
                </w:rPr>
                <w:t>SE_</w:t>
              </w:r>
            </w:ins>
            <w:commentRangeEnd w:id="1333"/>
            <w:ins w:id="1335" w:author="Teh Stand" w:date="2023-07-24T13:58:00Z">
              <w:r w:rsidR="00393B21">
                <w:rPr>
                  <w:rStyle w:val="CommentReference"/>
                </w:rPr>
                <w:commentReference w:id="1333"/>
              </w:r>
            </w:ins>
            <w:r w:rsidRPr="003440C2">
              <w:rPr>
                <w:rFonts w:cs="Arial"/>
                <w:sz w:val="16"/>
                <w:szCs w:val="16"/>
              </w:rPr>
              <w:t>DigitalSignature</w:t>
            </w:r>
            <w:del w:id="1336" w:author="Teh Stand" w:date="2023-07-24T14:49:00Z">
              <w:r w:rsidRPr="003440C2" w:rsidDel="004B3B4E">
                <w:rPr>
                  <w:rFonts w:cs="Arial"/>
                  <w:sz w:val="16"/>
                  <w:szCs w:val="16"/>
                </w:rPr>
                <w:delText>Value</w:delText>
              </w:r>
            </w:del>
            <w:r w:rsidRPr="003440C2">
              <w:rPr>
                <w:rFonts w:cs="Arial"/>
                <w:sz w:val="16"/>
                <w:szCs w:val="16"/>
              </w:rPr>
              <w:t xml:space="preserv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 xml:space="preserve">The S-100 </w:t>
            </w:r>
            <w:proofErr w:type="spellStart"/>
            <w:r w:rsidRPr="003440C2">
              <w:rPr>
                <w:rFonts w:cs="Arial"/>
                <w:sz w:val="16"/>
                <w:szCs w:val="16"/>
              </w:rPr>
              <w:t>datatype</w:t>
            </w:r>
            <w:proofErr w:type="spellEnd"/>
            <w:r w:rsidRPr="003440C2">
              <w:rPr>
                <w:rFonts w:cs="Arial"/>
                <w:sz w:val="16"/>
                <w:szCs w:val="16"/>
              </w:rPr>
              <w:t xml:space="preserv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2C233C9" w:rsidR="00130A33" w:rsidRPr="003440C2" w:rsidRDefault="00130A33" w:rsidP="00130A33">
            <w:pPr>
              <w:spacing w:before="60" w:after="60" w:line="240" w:lineRule="auto"/>
              <w:jc w:val="left"/>
              <w:rPr>
                <w:rFonts w:cs="Arial"/>
                <w:sz w:val="16"/>
                <w:szCs w:val="16"/>
                <w:lang w:eastAsia="en-US"/>
              </w:rPr>
            </w:pPr>
            <w:r>
              <w:rPr>
                <w:sz w:val="16"/>
                <w:szCs w:val="16"/>
              </w:rPr>
              <w:t>The official IHO Producer Code from S-62</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Provides information about data </w:t>
            </w:r>
            <w:proofErr w:type="spellStart"/>
            <w:r w:rsidRPr="003A450C">
              <w:rPr>
                <w:rFonts w:eastAsia="Times New Roman"/>
                <w:sz w:val="16"/>
                <w:szCs w:val="16"/>
              </w:rPr>
              <w:t>coverages</w:t>
            </w:r>
            <w:proofErr w:type="spellEnd"/>
            <w:r w:rsidRPr="003A450C">
              <w:rPr>
                <w:rFonts w:eastAsia="Times New Roman"/>
                <w:sz w:val="16"/>
                <w:szCs w:val="16"/>
              </w:rPr>
              <w:t xml:space="preserve">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3440C2" w:rsidRDefault="00130A33" w:rsidP="00130A33">
            <w:pPr>
              <w:snapToGrid w:val="0"/>
              <w:spacing w:before="60" w:after="60" w:line="240" w:lineRule="auto"/>
              <w:jc w:val="left"/>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CI_Individual</w:t>
            </w:r>
            <w:proofErr w:type="spellEnd"/>
            <w:r w:rsidRPr="003440C2">
              <w:rPr>
                <w:rFonts w:cs="Arial"/>
                <w:sz w:val="16"/>
                <w:szCs w:val="16"/>
                <w:lang w:val="fr-FR"/>
              </w:rPr>
              <w:t xml:space="preserve"> or</w:t>
            </w:r>
          </w:p>
          <w:p w14:paraId="4CDC1173" w14:textId="366C8B38" w:rsidR="00130A33" w:rsidRPr="003440C2" w:rsidRDefault="00130A33" w:rsidP="00130A33">
            <w:pPr>
              <w:spacing w:before="60" w:after="60" w:line="240" w:lineRule="auto"/>
              <w:jc w:val="left"/>
              <w:rPr>
                <w:rFonts w:cs="Arial"/>
                <w:sz w:val="16"/>
                <w:szCs w:val="16"/>
                <w:lang w:val="fr-FR" w:eastAsia="en-US"/>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commentRangeStart w:id="1337"/>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8053592" w:rsidR="00533D87" w:rsidRPr="003440C2" w:rsidRDefault="00533D87" w:rsidP="00CF51A6">
            <w:pPr>
              <w:spacing w:before="60" w:after="60" w:line="240" w:lineRule="auto"/>
              <w:jc w:val="left"/>
              <w:rPr>
                <w:rFonts w:cs="Arial"/>
                <w:sz w:val="16"/>
                <w:szCs w:val="16"/>
              </w:rPr>
            </w:pPr>
            <w:r w:rsidRPr="003A450C">
              <w:rPr>
                <w:rFonts w:cs="Arial"/>
                <w:sz w:val="16"/>
                <w:szCs w:val="16"/>
              </w:rPr>
              <w:t>I</w:t>
            </w:r>
            <w:ins w:id="1338" w:author="Teh Stand" w:date="2023-07-24T13:59:00Z">
              <w:r w:rsidR="00393B21">
                <w:rPr>
                  <w:rFonts w:cs="Arial"/>
                  <w:sz w:val="16"/>
                  <w:szCs w:val="16"/>
                </w:rPr>
                <w:t>ndicate</w:t>
              </w:r>
            </w:ins>
            <w:ins w:id="1339" w:author="Teh Stand" w:date="2023-07-24T14:01:00Z">
              <w:r w:rsidR="00CF51A6">
                <w:rPr>
                  <w:rFonts w:cs="Arial"/>
                  <w:sz w:val="16"/>
                  <w:szCs w:val="16"/>
                </w:rPr>
                <w:t>s</w:t>
              </w:r>
            </w:ins>
            <w:ins w:id="1340" w:author="Teh Stand" w:date="2023-07-24T13:59:00Z">
              <w:r w:rsidR="00393B21">
                <w:rPr>
                  <w:rFonts w:cs="Arial"/>
                  <w:sz w:val="16"/>
                  <w:szCs w:val="16"/>
                </w:rPr>
                <w:t xml:space="preserve"> i</w:t>
              </w:r>
            </w:ins>
            <w:r w:rsidRPr="003A450C">
              <w:rPr>
                <w:rFonts w:cs="Arial"/>
                <w:sz w:val="16"/>
                <w:szCs w:val="16"/>
              </w:rPr>
              <w:t xml:space="preserve">f a </w:t>
            </w:r>
            <w:del w:id="1341" w:author="Teh Stand" w:date="2023-07-24T13:59:00Z">
              <w:r w:rsidRPr="003A450C" w:rsidDel="00393B21">
                <w:rPr>
                  <w:rFonts w:cs="Arial"/>
                  <w:sz w:val="16"/>
                  <w:szCs w:val="16"/>
                </w:rPr>
                <w:delText xml:space="preserve">data file is </w:delText>
              </w:r>
            </w:del>
            <w:r w:rsidRPr="003A450C">
              <w:rPr>
                <w:rFonts w:cs="Arial"/>
                <w:sz w:val="16"/>
                <w:szCs w:val="16"/>
              </w:rPr>
              <w:t>cancelled</w:t>
            </w:r>
            <w:ins w:id="1342" w:author="Teh Stand" w:date="2023-07-24T13:59:00Z">
              <w:r w:rsidR="00393B21">
                <w:rPr>
                  <w:rFonts w:cs="Arial"/>
                  <w:sz w:val="16"/>
                  <w:szCs w:val="16"/>
                </w:rPr>
                <w:t xml:space="preserve"> dataset</w:t>
              </w:r>
            </w:ins>
            <w:r w:rsidRPr="003A450C">
              <w:rPr>
                <w:rFonts w:cs="Arial"/>
                <w:sz w:val="16"/>
                <w:szCs w:val="16"/>
              </w:rPr>
              <w:t xml:space="preserve"> is </w:t>
            </w:r>
            <w:del w:id="1343" w:author="Teh Stand" w:date="2023-07-24T14:02:00Z">
              <w:r w:rsidRPr="003A450C" w:rsidDel="00CF51A6">
                <w:rPr>
                  <w:rFonts w:cs="Arial"/>
                  <w:sz w:val="16"/>
                  <w:szCs w:val="16"/>
                </w:rPr>
                <w:delText xml:space="preserve">it </w:delText>
              </w:r>
            </w:del>
            <w:r w:rsidRPr="003A450C">
              <w:rPr>
                <w:rFonts w:cs="Arial"/>
                <w:sz w:val="16"/>
                <w:szCs w:val="16"/>
              </w:rPr>
              <w:t>replaced by another data file</w:t>
            </w:r>
            <w:ins w:id="1344" w:author="Teh Stand" w:date="2023-07-24T14:00:00Z">
              <w:r w:rsidR="00393B21">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8BA8D2" w14:textId="22F8BCAD" w:rsidR="00533D87" w:rsidRPr="00CF51A6" w:rsidDel="00CF51A6" w:rsidRDefault="00533D87" w:rsidP="00533D87">
            <w:pPr>
              <w:spacing w:before="60" w:after="60" w:line="240" w:lineRule="auto"/>
              <w:jc w:val="left"/>
              <w:rPr>
                <w:del w:id="1345" w:author="Teh Stand" w:date="2023-07-24T14:00:00Z"/>
                <w:rFonts w:cs="Arial"/>
                <w:sz w:val="16"/>
                <w:szCs w:val="16"/>
                <w:lang w:eastAsia="en-US"/>
              </w:rPr>
            </w:pPr>
            <w:del w:id="1346" w:author="Teh Stand" w:date="2023-07-24T14:00:00Z">
              <w:r w:rsidRPr="00CF51A6" w:rsidDel="00CF51A6">
                <w:rPr>
                  <w:rFonts w:cs="Arial"/>
                  <w:sz w:val="16"/>
                  <w:szCs w:val="16"/>
                  <w:lang w:eastAsia="en-US"/>
                </w:rPr>
                <w:delText>True indicates the cancelled dataset is to be replaced</w:delText>
              </w:r>
            </w:del>
          </w:p>
          <w:p w14:paraId="14B61111" w14:textId="5C81AB90" w:rsidR="00533D87" w:rsidRPr="003440C2" w:rsidRDefault="00533D87" w:rsidP="00533D87">
            <w:pPr>
              <w:spacing w:before="60" w:after="60" w:line="240" w:lineRule="auto"/>
              <w:jc w:val="left"/>
              <w:rPr>
                <w:rFonts w:cs="Arial"/>
                <w:sz w:val="16"/>
                <w:szCs w:val="16"/>
              </w:rPr>
            </w:pPr>
            <w:del w:id="1347" w:author="Teh Stand" w:date="2023-07-24T14:00:00Z">
              <w:r w:rsidRPr="00CF51A6" w:rsidDel="00CF51A6">
                <w:rPr>
                  <w:rFonts w:cs="Arial"/>
                  <w:sz w:val="16"/>
                  <w:szCs w:val="16"/>
                  <w:lang w:eastAsia="en-US"/>
                </w:rPr>
                <w:delText>False indicates the cancelled dataset is not to be replaced</w:delText>
              </w:r>
            </w:del>
            <w:ins w:id="1348" w:author="Teh Stand" w:date="2023-07-24T14:00:00Z">
              <w:r w:rsidR="00CF51A6" w:rsidRPr="00CF51A6">
                <w:rPr>
                  <w:rFonts w:cs="Arial"/>
                  <w:sz w:val="16"/>
                  <w:szCs w:val="16"/>
                  <w:lang w:eastAsia="en-US"/>
                </w:rPr>
                <w:t>See Note</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715AEBA" w:rsidR="00130A33" w:rsidRPr="003440C2" w:rsidRDefault="00130A33" w:rsidP="00130A33">
            <w:pPr>
              <w:spacing w:before="60" w:after="60" w:line="240" w:lineRule="auto"/>
              <w:jc w:val="left"/>
              <w:rPr>
                <w:rFonts w:cs="Arial"/>
                <w:sz w:val="16"/>
                <w:szCs w:val="16"/>
              </w:rPr>
            </w:pPr>
            <w:del w:id="1349" w:author="Teh Stand" w:date="2023-07-24T14:02:00Z">
              <w:r w:rsidRPr="003A450C" w:rsidDel="00CF51A6">
                <w:rPr>
                  <w:rFonts w:cs="Arial"/>
                  <w:sz w:val="16"/>
                  <w:szCs w:val="16"/>
                </w:rPr>
                <w:delText xml:space="preserve">Cell </w:delText>
              </w:r>
            </w:del>
            <w:ins w:id="1350" w:author="Teh Stand" w:date="2023-07-24T14:02:00Z">
              <w:r w:rsidR="00CF51A6">
                <w:rPr>
                  <w:rFonts w:cs="Arial"/>
                  <w:sz w:val="16"/>
                  <w:szCs w:val="16"/>
                </w:rPr>
                <w:t>Dataset</w:t>
              </w:r>
              <w:r w:rsidR="00CF51A6" w:rsidRPr="003A450C">
                <w:rPr>
                  <w:rFonts w:cs="Arial"/>
                  <w:sz w:val="16"/>
                  <w:szCs w:val="16"/>
                </w:rPr>
                <w:t xml:space="preserve"> </w:t>
              </w:r>
            </w:ins>
            <w:r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ins w:id="1351" w:author="Teh Stand" w:date="2023-07-24T14:02:00Z"/>
                <w:rFonts w:cs="Arial"/>
                <w:sz w:val="16"/>
                <w:szCs w:val="16"/>
              </w:rPr>
            </w:pPr>
            <w:r w:rsidRPr="003440C2">
              <w:rPr>
                <w:rFonts w:cs="Arial"/>
                <w:sz w:val="16"/>
                <w:szCs w:val="16"/>
              </w:rPr>
              <w:t>A dataset may be replaced by 1 or more datasets</w:t>
            </w:r>
          </w:p>
          <w:p w14:paraId="7604645F" w14:textId="5BB63467" w:rsidR="00CF51A6" w:rsidRPr="003440C2" w:rsidRDefault="00CF51A6" w:rsidP="00130A33">
            <w:pPr>
              <w:spacing w:before="60" w:after="60" w:line="240" w:lineRule="auto"/>
              <w:jc w:val="left"/>
              <w:rPr>
                <w:rFonts w:cs="Arial"/>
                <w:sz w:val="16"/>
                <w:szCs w:val="16"/>
              </w:rPr>
            </w:pPr>
            <w:ins w:id="1352" w:author="Teh Stand" w:date="2023-07-24T14:02:00Z">
              <w:r>
                <w:rPr>
                  <w:rFonts w:cs="Arial"/>
                  <w:sz w:val="16"/>
                  <w:szCs w:val="16"/>
                </w:rPr>
                <w:t>See Note</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w:t>
            </w:r>
            <w:proofErr w:type="gramStart"/>
            <w:r w:rsidRPr="00E77DEE">
              <w:rPr>
                <w:sz w:val="16"/>
                <w:szCs w:val="16"/>
              </w:rPr>
              <w:t>..1</w:t>
            </w:r>
            <w:proofErr w:type="gramEnd"/>
            <w:r w:rsidRPr="00E77DEE">
              <w:rPr>
                <w:sz w:val="16"/>
                <w:szCs w:val="16"/>
              </w:rPr>
              <w:t xml:space="preserve">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rPr>
          <w:ins w:id="1353" w:author="Teh Stand" w:date="2023-07-24T14:05:00Z"/>
        </w:rPr>
      </w:pPr>
    </w:p>
    <w:p w14:paraId="73F08750" w14:textId="45DCE8CD" w:rsidR="00932ACB" w:rsidRPr="00932ACB" w:rsidRDefault="00932ACB" w:rsidP="00932ACB">
      <w:pPr>
        <w:spacing w:after="120" w:line="240" w:lineRule="auto"/>
      </w:pPr>
      <w:ins w:id="1354" w:author="Teh Stand" w:date="2023-07-24T14:05:00Z">
        <w:r>
          <w:t xml:space="preserve">NOTE: </w:t>
        </w:r>
        <w:proofErr w:type="spellStart"/>
        <w:r>
          <w:t>replacedData</w:t>
        </w:r>
        <w:proofErr w:type="spellEnd"/>
        <w:r>
          <w:t xml:space="preserve"> and </w:t>
        </w:r>
        <w:proofErr w:type="spellStart"/>
        <w:r>
          <w:t>dataReplacement</w:t>
        </w:r>
        <w:proofErr w:type="spellEnd"/>
        <w:r>
          <w:t xml:space="preserve">: </w:t>
        </w:r>
      </w:ins>
      <w:ins w:id="1355" w:author="Teh Stand" w:date="2023-07-24T14:15:00Z">
        <w:r w:rsidR="003A3240">
          <w:t>T</w:t>
        </w:r>
      </w:ins>
      <w:ins w:id="1356" w:author="Teh Stand" w:date="2023-07-24T14:05:00Z">
        <w:r>
          <w:t xml:space="preserve">he attribute </w:t>
        </w:r>
        <w:proofErr w:type="spellStart"/>
        <w:r>
          <w:t>replacedData</w:t>
        </w:r>
      </w:ins>
      <w:proofErr w:type="spellEnd"/>
      <w:ins w:id="1357" w:author="Teh Stand" w:date="2023-07-24T14:15:00Z">
        <w:r w:rsidR="008C065C">
          <w:t xml:space="preserve"> </w:t>
        </w:r>
      </w:ins>
      <w:ins w:id="1358" w:author="Teh Stand" w:date="2023-07-24T14:31:00Z">
        <w:r w:rsidR="005D6D14">
          <w:t>is mandatory if the</w:t>
        </w:r>
      </w:ins>
      <w:ins w:id="1359" w:author="Teh Stand" w:date="2023-07-24T14:15:00Z">
        <w:r w:rsidR="008C065C">
          <w:t xml:space="preserve"> attribute purpose</w:t>
        </w:r>
      </w:ins>
      <w:ins w:id="1360" w:author="Teh Stand" w:date="2023-07-24T14:17:00Z">
        <w:r w:rsidR="008C065C">
          <w:t xml:space="preserve"> (see clause </w:t>
        </w:r>
      </w:ins>
      <w:ins w:id="1361" w:author="Teh Stand" w:date="2023-07-24T14:18:00Z">
        <w:r w:rsidR="008C065C">
          <w:t>12.1.2.3)</w:t>
        </w:r>
      </w:ins>
      <w:ins w:id="1362" w:author="Teh Stand" w:date="2023-07-24T14:15:00Z">
        <w:r w:rsidR="008C065C">
          <w:t xml:space="preserve"> is set to value </w:t>
        </w:r>
      </w:ins>
      <w:ins w:id="1363" w:author="Teh Stand" w:date="2023-07-24T14:16:00Z">
        <w:r w:rsidR="008C065C">
          <w:rPr>
            <w:i/>
          </w:rPr>
          <w:t>5</w:t>
        </w:r>
        <w:r w:rsidR="008C065C">
          <w:t xml:space="preserve"> (cancellation).</w:t>
        </w:r>
      </w:ins>
      <w:ins w:id="1364" w:author="Teh Stand" w:date="2023-07-24T14:05:00Z">
        <w:r>
          <w:t xml:space="preserve"> </w:t>
        </w:r>
      </w:ins>
      <w:ins w:id="1365" w:author="Teh Stand" w:date="2023-07-24T14:16:00Z">
        <w:r w:rsidR="008C065C">
          <w:t>The attribute</w:t>
        </w:r>
      </w:ins>
      <w:ins w:id="1366" w:author="Teh Stand" w:date="2023-07-24T14:05:00Z">
        <w:r>
          <w:t xml:space="preserve"> </w:t>
        </w:r>
        <w:proofErr w:type="spellStart"/>
        <w:r>
          <w:t>dataReplacement</w:t>
        </w:r>
        <w:proofErr w:type="spellEnd"/>
        <w:r>
          <w:t xml:space="preserve"> </w:t>
        </w:r>
      </w:ins>
      <w:ins w:id="1367" w:author="Teh Stand" w:date="2023-07-24T14:17:00Z">
        <w:r w:rsidR="008C065C">
          <w:t xml:space="preserve">is mandatory if </w:t>
        </w:r>
        <w:proofErr w:type="spellStart"/>
        <w:r w:rsidR="008C065C">
          <w:t>replacedData</w:t>
        </w:r>
        <w:proofErr w:type="spellEnd"/>
        <w:r w:rsidR="008C065C">
          <w:t xml:space="preserve"> = </w:t>
        </w:r>
        <w:r w:rsidR="008C065C">
          <w:rPr>
            <w:i/>
          </w:rPr>
          <w:t>True</w:t>
        </w:r>
      </w:ins>
      <w:ins w:id="1368" w:author="Teh Stand" w:date="2023-07-24T14:05:00Z">
        <w:r>
          <w:t>.</w:t>
        </w:r>
      </w:ins>
      <w:commentRangeEnd w:id="1337"/>
      <w:ins w:id="1369" w:author="Teh Stand" w:date="2023-07-24T14:07:00Z">
        <w:r>
          <w:rPr>
            <w:rStyle w:val="CommentReference"/>
          </w:rPr>
          <w:commentReference w:id="1337"/>
        </w:r>
      </w:ins>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lastRenderedPageBreak/>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1C2B6BB3" w:rsidR="00A12CC3" w:rsidRPr="00A04EA2" w:rsidRDefault="00A12CC3" w:rsidP="00A37DD1">
            <w:pPr>
              <w:snapToGrid w:val="0"/>
              <w:spacing w:before="60" w:after="60" w:line="240" w:lineRule="auto"/>
              <w:rPr>
                <w:rFonts w:cs="Arial"/>
                <w:b/>
                <w:sz w:val="16"/>
                <w:szCs w:val="16"/>
              </w:rPr>
            </w:pPr>
            <w:bookmarkStart w:id="1370" w:name="_Hlk91097681"/>
            <w:del w:id="1371" w:author="Teh Stand" w:date="2023-04-27T15:32:00Z">
              <w:r w:rsidRPr="00A04EA2" w:rsidDel="00A4519A">
                <w:rPr>
                  <w:rFonts w:cs="Arial"/>
                  <w:b/>
                  <w:sz w:val="16"/>
                  <w:szCs w:val="16"/>
                </w:rPr>
                <w:delText>Role Name</w:delText>
              </w:r>
            </w:del>
            <w:ins w:id="1372" w:author="Teh Stand" w:date="2023-04-27T15:32:00Z">
              <w:r w:rsidR="00A4519A">
                <w:rPr>
                  <w:rFonts w:cs="Arial"/>
                  <w:b/>
                  <w:sz w:val="16"/>
                  <w:szCs w:val="16"/>
                </w:rPr>
                <w:t>Item</w:t>
              </w:r>
            </w:ins>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370"/>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proofErr w:type="spellStart"/>
            <w:r w:rsidRPr="009F0C13">
              <w:rPr>
                <w:rFonts w:cs="Arial"/>
                <w:b/>
                <w:bCs/>
                <w:sz w:val="16"/>
                <w:szCs w:val="16"/>
                <w:lang w:eastAsia="en-US"/>
              </w:rPr>
              <w:t>Mult</w:t>
            </w:r>
            <w:proofErr w:type="spellEnd"/>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commentRangeStart w:id="1373"/>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9C19D2" w:rsidR="00810ADA" w:rsidRPr="009F0C13" w:rsidRDefault="00810ADA" w:rsidP="00810ADA">
            <w:pPr>
              <w:spacing w:before="60" w:after="60" w:line="240" w:lineRule="auto"/>
              <w:jc w:val="center"/>
              <w:rPr>
                <w:rFonts w:cs="Arial"/>
                <w:sz w:val="16"/>
                <w:szCs w:val="16"/>
                <w:lang w:eastAsia="en-US"/>
              </w:rPr>
            </w:pPr>
            <w:del w:id="1374" w:author="Teh Stand" w:date="2023-10-13T11:13:00Z">
              <w:r w:rsidDel="00810ADA">
                <w:rPr>
                  <w:rFonts w:cs="Arial"/>
                  <w:sz w:val="16"/>
                  <w:szCs w:val="16"/>
                  <w:lang w:eastAsia="en-US"/>
                </w:rPr>
                <w:delText>0..1</w:delText>
              </w:r>
            </w:del>
            <w:ins w:id="1375" w:author="Teh Stand" w:date="2023-10-13T11:13:00Z">
              <w:r>
                <w:rPr>
                  <w:rFonts w:cs="Arial"/>
                  <w:sz w:val="16"/>
                  <w:szCs w:val="16"/>
                  <w:lang w:eastAsia="en-US"/>
                </w:rPr>
                <w:t>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ins w:id="1376" w:author="Teh Stand" w:date="2023-10-13T11:13:00Z"/>
                <w:rFonts w:cs="Arial"/>
                <w:sz w:val="16"/>
                <w:szCs w:val="16"/>
                <w:lang w:eastAsia="en-US"/>
              </w:rPr>
            </w:pPr>
            <w:ins w:id="1377" w:author="Teh Stand" w:date="2023-10-13T11:13:00Z">
              <w:r w:rsidRPr="009F0C13">
                <w:rPr>
                  <w:rFonts w:cs="Arial"/>
                  <w:sz w:val="16"/>
                  <w:szCs w:val="16"/>
                  <w:lang w:eastAsia="en-US"/>
                </w:rPr>
                <w:t>Must be one of the following values:</w:t>
              </w:r>
            </w:ins>
          </w:p>
          <w:p w14:paraId="40694785" w14:textId="77777777" w:rsidR="00810ADA" w:rsidRPr="009F0C13" w:rsidRDefault="00810ADA" w:rsidP="00810ADA">
            <w:pPr>
              <w:spacing w:before="60" w:after="0" w:line="240" w:lineRule="auto"/>
              <w:jc w:val="left"/>
              <w:rPr>
                <w:ins w:id="1378" w:author="Teh Stand" w:date="2023-10-13T11:13:00Z"/>
                <w:rFonts w:cs="Arial"/>
                <w:b/>
                <w:bCs/>
                <w:sz w:val="16"/>
                <w:szCs w:val="16"/>
                <w:lang w:eastAsia="en-US"/>
              </w:rPr>
            </w:pPr>
            <w:ins w:id="1379" w:author="Teh Stand" w:date="2023-10-13T11:13:00Z">
              <w:r w:rsidRPr="009F0C13">
                <w:rPr>
                  <w:rFonts w:cs="Arial"/>
                  <w:sz w:val="16"/>
                  <w:szCs w:val="16"/>
                  <w:lang w:eastAsia="en-US"/>
                </w:rPr>
                <w:t>1000</w:t>
              </w:r>
            </w:ins>
          </w:p>
          <w:p w14:paraId="21E9922F" w14:textId="77777777" w:rsidR="00810ADA" w:rsidRPr="009F0C13" w:rsidRDefault="00810ADA" w:rsidP="00810ADA">
            <w:pPr>
              <w:spacing w:after="0" w:line="240" w:lineRule="auto"/>
              <w:jc w:val="left"/>
              <w:rPr>
                <w:ins w:id="1380" w:author="Teh Stand" w:date="2023-10-13T11:13:00Z"/>
                <w:rFonts w:cs="Arial"/>
                <w:b/>
                <w:bCs/>
                <w:sz w:val="16"/>
                <w:szCs w:val="16"/>
                <w:lang w:eastAsia="en-US"/>
              </w:rPr>
            </w:pPr>
            <w:ins w:id="1381" w:author="Teh Stand" w:date="2023-10-13T11:13:00Z">
              <w:r w:rsidRPr="009F0C13">
                <w:rPr>
                  <w:rFonts w:cs="Arial"/>
                  <w:sz w:val="16"/>
                  <w:szCs w:val="16"/>
                  <w:lang w:eastAsia="en-US"/>
                </w:rPr>
                <w:t>2000</w:t>
              </w:r>
            </w:ins>
          </w:p>
          <w:p w14:paraId="1899D8E3" w14:textId="77777777" w:rsidR="00810ADA" w:rsidRPr="009F0C13" w:rsidRDefault="00810ADA" w:rsidP="00810ADA">
            <w:pPr>
              <w:spacing w:after="0" w:line="240" w:lineRule="auto"/>
              <w:jc w:val="left"/>
              <w:rPr>
                <w:ins w:id="1382" w:author="Teh Stand" w:date="2023-10-13T11:13:00Z"/>
                <w:rFonts w:cs="Arial"/>
                <w:b/>
                <w:bCs/>
                <w:sz w:val="16"/>
                <w:szCs w:val="16"/>
                <w:lang w:eastAsia="en-US"/>
              </w:rPr>
            </w:pPr>
            <w:ins w:id="1383" w:author="Teh Stand" w:date="2023-10-13T11:13:00Z">
              <w:r w:rsidRPr="009F0C13">
                <w:rPr>
                  <w:rFonts w:cs="Arial"/>
                  <w:sz w:val="16"/>
                  <w:szCs w:val="16"/>
                  <w:lang w:eastAsia="en-US"/>
                </w:rPr>
                <w:t>3000</w:t>
              </w:r>
            </w:ins>
          </w:p>
          <w:p w14:paraId="61223EB3" w14:textId="77777777" w:rsidR="00810ADA" w:rsidRPr="009F0C13" w:rsidRDefault="00810ADA" w:rsidP="00810ADA">
            <w:pPr>
              <w:spacing w:after="0" w:line="240" w:lineRule="auto"/>
              <w:jc w:val="left"/>
              <w:rPr>
                <w:ins w:id="1384" w:author="Teh Stand" w:date="2023-10-13T11:13:00Z"/>
                <w:rFonts w:cs="Arial"/>
                <w:b/>
                <w:bCs/>
                <w:sz w:val="16"/>
                <w:szCs w:val="16"/>
                <w:lang w:eastAsia="en-US"/>
              </w:rPr>
            </w:pPr>
            <w:ins w:id="1385" w:author="Teh Stand" w:date="2023-10-13T11:13:00Z">
              <w:r w:rsidRPr="009F0C13">
                <w:rPr>
                  <w:rFonts w:cs="Arial"/>
                  <w:sz w:val="16"/>
                  <w:szCs w:val="16"/>
                  <w:lang w:eastAsia="en-US"/>
                </w:rPr>
                <w:t>4000</w:t>
              </w:r>
            </w:ins>
          </w:p>
          <w:p w14:paraId="79CC48BE" w14:textId="77777777" w:rsidR="00810ADA" w:rsidRPr="009F0C13" w:rsidRDefault="00810ADA" w:rsidP="00810ADA">
            <w:pPr>
              <w:spacing w:after="0" w:line="240" w:lineRule="auto"/>
              <w:jc w:val="left"/>
              <w:rPr>
                <w:ins w:id="1386" w:author="Teh Stand" w:date="2023-10-13T11:13:00Z"/>
                <w:rFonts w:cs="Arial"/>
                <w:b/>
                <w:bCs/>
                <w:sz w:val="16"/>
                <w:szCs w:val="16"/>
                <w:lang w:eastAsia="en-US"/>
              </w:rPr>
            </w:pPr>
            <w:ins w:id="1387" w:author="Teh Stand" w:date="2023-10-13T11:13:00Z">
              <w:r w:rsidRPr="009F0C13">
                <w:rPr>
                  <w:rFonts w:cs="Arial"/>
                  <w:sz w:val="16"/>
                  <w:szCs w:val="16"/>
                  <w:lang w:eastAsia="en-US"/>
                </w:rPr>
                <w:t>8000</w:t>
              </w:r>
            </w:ins>
          </w:p>
          <w:p w14:paraId="2D0F9A8F" w14:textId="77777777" w:rsidR="00810ADA" w:rsidRPr="009F0C13" w:rsidRDefault="00810ADA" w:rsidP="00810ADA">
            <w:pPr>
              <w:spacing w:after="0" w:line="240" w:lineRule="auto"/>
              <w:jc w:val="left"/>
              <w:rPr>
                <w:ins w:id="1388" w:author="Teh Stand" w:date="2023-10-13T11:13:00Z"/>
                <w:rFonts w:cs="Arial"/>
                <w:b/>
                <w:bCs/>
                <w:sz w:val="16"/>
                <w:szCs w:val="16"/>
                <w:lang w:eastAsia="en-US"/>
              </w:rPr>
            </w:pPr>
            <w:ins w:id="1389" w:author="Teh Stand" w:date="2023-10-13T11:13:00Z">
              <w:r w:rsidRPr="009F0C13">
                <w:rPr>
                  <w:rFonts w:cs="Arial"/>
                  <w:sz w:val="16"/>
                  <w:szCs w:val="16"/>
                  <w:lang w:eastAsia="en-US"/>
                </w:rPr>
                <w:t>12000</w:t>
              </w:r>
            </w:ins>
          </w:p>
          <w:p w14:paraId="4AA92B67" w14:textId="77777777" w:rsidR="00810ADA" w:rsidRPr="009F0C13" w:rsidRDefault="00810ADA" w:rsidP="00810ADA">
            <w:pPr>
              <w:spacing w:after="0" w:line="240" w:lineRule="auto"/>
              <w:jc w:val="left"/>
              <w:rPr>
                <w:ins w:id="1390" w:author="Teh Stand" w:date="2023-10-13T11:13:00Z"/>
                <w:rFonts w:cs="Arial"/>
                <w:b/>
                <w:bCs/>
                <w:sz w:val="16"/>
                <w:szCs w:val="16"/>
                <w:lang w:eastAsia="en-US"/>
              </w:rPr>
            </w:pPr>
            <w:ins w:id="1391" w:author="Teh Stand" w:date="2023-10-13T11:13:00Z">
              <w:r w:rsidRPr="009F0C13">
                <w:rPr>
                  <w:rFonts w:cs="Arial"/>
                  <w:sz w:val="16"/>
                  <w:szCs w:val="16"/>
                  <w:lang w:eastAsia="en-US"/>
                </w:rPr>
                <w:t>22000</w:t>
              </w:r>
            </w:ins>
          </w:p>
          <w:p w14:paraId="56F2E4E2" w14:textId="77777777" w:rsidR="00810ADA" w:rsidRPr="009F0C13" w:rsidRDefault="00810ADA" w:rsidP="00810ADA">
            <w:pPr>
              <w:spacing w:after="0" w:line="240" w:lineRule="auto"/>
              <w:jc w:val="left"/>
              <w:rPr>
                <w:ins w:id="1392" w:author="Teh Stand" w:date="2023-10-13T11:13:00Z"/>
                <w:rFonts w:cs="Arial"/>
                <w:b/>
                <w:bCs/>
                <w:sz w:val="16"/>
                <w:szCs w:val="16"/>
                <w:lang w:eastAsia="en-US"/>
              </w:rPr>
            </w:pPr>
            <w:ins w:id="1393" w:author="Teh Stand" w:date="2023-10-13T11:13:00Z">
              <w:r w:rsidRPr="009F0C13">
                <w:rPr>
                  <w:rFonts w:cs="Arial"/>
                  <w:sz w:val="16"/>
                  <w:szCs w:val="16"/>
                  <w:lang w:eastAsia="en-US"/>
                </w:rPr>
                <w:t>45000</w:t>
              </w:r>
            </w:ins>
          </w:p>
          <w:p w14:paraId="3F43A378" w14:textId="77777777" w:rsidR="00810ADA" w:rsidRPr="009F0C13" w:rsidRDefault="00810ADA" w:rsidP="00810ADA">
            <w:pPr>
              <w:spacing w:after="0" w:line="240" w:lineRule="auto"/>
              <w:jc w:val="left"/>
              <w:rPr>
                <w:ins w:id="1394" w:author="Teh Stand" w:date="2023-10-13T11:13:00Z"/>
                <w:rFonts w:cs="Arial"/>
                <w:b/>
                <w:bCs/>
                <w:sz w:val="16"/>
                <w:szCs w:val="16"/>
                <w:lang w:eastAsia="en-US"/>
              </w:rPr>
            </w:pPr>
            <w:ins w:id="1395" w:author="Teh Stand" w:date="2023-10-13T11:13:00Z">
              <w:r w:rsidRPr="009F0C13">
                <w:rPr>
                  <w:rFonts w:cs="Arial"/>
                  <w:sz w:val="16"/>
                  <w:szCs w:val="16"/>
                  <w:lang w:eastAsia="en-US"/>
                </w:rPr>
                <w:t>90000</w:t>
              </w:r>
            </w:ins>
          </w:p>
          <w:p w14:paraId="20E3059E" w14:textId="77777777" w:rsidR="00810ADA" w:rsidRPr="009F0C13" w:rsidRDefault="00810ADA" w:rsidP="00810ADA">
            <w:pPr>
              <w:spacing w:after="0" w:line="240" w:lineRule="auto"/>
              <w:jc w:val="left"/>
              <w:rPr>
                <w:ins w:id="1396" w:author="Teh Stand" w:date="2023-10-13T11:13:00Z"/>
                <w:rFonts w:cs="Arial"/>
                <w:b/>
                <w:bCs/>
                <w:sz w:val="16"/>
                <w:szCs w:val="16"/>
                <w:lang w:eastAsia="en-US"/>
              </w:rPr>
            </w:pPr>
            <w:ins w:id="1397" w:author="Teh Stand" w:date="2023-10-13T11:13:00Z">
              <w:r w:rsidRPr="009F0C13">
                <w:rPr>
                  <w:rFonts w:cs="Arial"/>
                  <w:sz w:val="16"/>
                  <w:szCs w:val="16"/>
                  <w:lang w:eastAsia="en-US"/>
                </w:rPr>
                <w:t>180000</w:t>
              </w:r>
            </w:ins>
          </w:p>
          <w:p w14:paraId="405B3BC4" w14:textId="77777777" w:rsidR="00810ADA" w:rsidRPr="009F0C13" w:rsidRDefault="00810ADA" w:rsidP="00810ADA">
            <w:pPr>
              <w:spacing w:after="0" w:line="240" w:lineRule="auto"/>
              <w:jc w:val="left"/>
              <w:rPr>
                <w:ins w:id="1398" w:author="Teh Stand" w:date="2023-10-13T11:13:00Z"/>
                <w:rFonts w:cs="Arial"/>
                <w:b/>
                <w:bCs/>
                <w:sz w:val="16"/>
                <w:szCs w:val="16"/>
                <w:lang w:eastAsia="en-US"/>
              </w:rPr>
            </w:pPr>
            <w:ins w:id="1399" w:author="Teh Stand" w:date="2023-10-13T11:13:00Z">
              <w:r w:rsidRPr="009F0C13">
                <w:rPr>
                  <w:rFonts w:cs="Arial"/>
                  <w:sz w:val="16"/>
                  <w:szCs w:val="16"/>
                  <w:lang w:eastAsia="en-US"/>
                </w:rPr>
                <w:t>350000</w:t>
              </w:r>
            </w:ins>
          </w:p>
          <w:p w14:paraId="07109EFB" w14:textId="77777777" w:rsidR="00810ADA" w:rsidRPr="009F0C13" w:rsidRDefault="00810ADA" w:rsidP="00810ADA">
            <w:pPr>
              <w:spacing w:after="0" w:line="240" w:lineRule="auto"/>
              <w:jc w:val="left"/>
              <w:rPr>
                <w:ins w:id="1400" w:author="Teh Stand" w:date="2023-10-13T11:13:00Z"/>
                <w:rFonts w:cs="Arial"/>
                <w:b/>
                <w:bCs/>
                <w:sz w:val="16"/>
                <w:szCs w:val="16"/>
                <w:lang w:eastAsia="en-US"/>
              </w:rPr>
            </w:pPr>
            <w:ins w:id="1401" w:author="Teh Stand" w:date="2023-10-13T11:13:00Z">
              <w:r w:rsidRPr="009F0C13">
                <w:rPr>
                  <w:rFonts w:cs="Arial"/>
                  <w:sz w:val="16"/>
                  <w:szCs w:val="16"/>
                  <w:lang w:eastAsia="en-US"/>
                </w:rPr>
                <w:t>700000</w:t>
              </w:r>
            </w:ins>
          </w:p>
          <w:p w14:paraId="23AFAF52" w14:textId="77777777" w:rsidR="00810ADA" w:rsidRPr="009F0C13" w:rsidRDefault="00810ADA" w:rsidP="00810ADA">
            <w:pPr>
              <w:spacing w:after="0" w:line="240" w:lineRule="auto"/>
              <w:jc w:val="left"/>
              <w:rPr>
                <w:ins w:id="1402" w:author="Teh Stand" w:date="2023-10-13T11:13:00Z"/>
                <w:rFonts w:cs="Arial"/>
                <w:b/>
                <w:bCs/>
                <w:sz w:val="16"/>
                <w:szCs w:val="16"/>
                <w:lang w:eastAsia="en-US"/>
              </w:rPr>
            </w:pPr>
            <w:ins w:id="1403" w:author="Teh Stand" w:date="2023-10-13T11:13:00Z">
              <w:r w:rsidRPr="009F0C13">
                <w:rPr>
                  <w:rFonts w:cs="Arial"/>
                  <w:sz w:val="16"/>
                  <w:szCs w:val="16"/>
                  <w:lang w:eastAsia="en-US"/>
                </w:rPr>
                <w:t>1500000</w:t>
              </w:r>
            </w:ins>
          </w:p>
          <w:p w14:paraId="25E58FBE" w14:textId="77777777" w:rsidR="00810ADA" w:rsidRPr="009F0C13" w:rsidRDefault="00810ADA" w:rsidP="00810ADA">
            <w:pPr>
              <w:spacing w:after="0" w:line="240" w:lineRule="auto"/>
              <w:jc w:val="left"/>
              <w:rPr>
                <w:ins w:id="1404" w:author="Teh Stand" w:date="2023-10-13T11:13:00Z"/>
                <w:rFonts w:cs="Arial"/>
                <w:b/>
                <w:bCs/>
                <w:sz w:val="16"/>
                <w:szCs w:val="16"/>
                <w:lang w:eastAsia="en-US"/>
              </w:rPr>
            </w:pPr>
            <w:ins w:id="1405" w:author="Teh Stand" w:date="2023-10-13T11:13:00Z">
              <w:r w:rsidRPr="009F0C13">
                <w:rPr>
                  <w:rFonts w:cs="Arial"/>
                  <w:sz w:val="16"/>
                  <w:szCs w:val="16"/>
                  <w:lang w:eastAsia="en-US"/>
                </w:rPr>
                <w:t>3500000</w:t>
              </w:r>
            </w:ins>
          </w:p>
          <w:p w14:paraId="72C83347" w14:textId="77777777" w:rsidR="00810ADA" w:rsidRPr="009F0C13" w:rsidRDefault="00810ADA" w:rsidP="00810ADA">
            <w:pPr>
              <w:spacing w:after="60" w:line="240" w:lineRule="auto"/>
              <w:jc w:val="left"/>
              <w:rPr>
                <w:ins w:id="1406" w:author="Teh Stand" w:date="2023-10-13T11:13:00Z"/>
                <w:rFonts w:cs="Arial"/>
                <w:sz w:val="16"/>
                <w:szCs w:val="16"/>
                <w:lang w:eastAsia="en-US"/>
              </w:rPr>
            </w:pPr>
            <w:ins w:id="1407" w:author="Teh Stand" w:date="2023-10-13T11:13:00Z">
              <w:r w:rsidRPr="009F0C13">
                <w:rPr>
                  <w:rFonts w:cs="Arial"/>
                  <w:sz w:val="16"/>
                  <w:szCs w:val="16"/>
                  <w:lang w:eastAsia="en-US"/>
                </w:rPr>
                <w:t>10000000</w:t>
              </w:r>
            </w:ins>
          </w:p>
          <w:p w14:paraId="7288A898" w14:textId="05642109" w:rsidR="00810ADA" w:rsidRPr="009F0C13" w:rsidRDefault="00810ADA" w:rsidP="00810ADA">
            <w:pPr>
              <w:spacing w:before="60" w:after="60" w:line="240" w:lineRule="auto"/>
              <w:jc w:val="left"/>
              <w:rPr>
                <w:rFonts w:cs="Arial"/>
                <w:sz w:val="16"/>
                <w:szCs w:val="16"/>
                <w:lang w:eastAsia="en-US"/>
              </w:rPr>
            </w:pPr>
            <w:ins w:id="1408" w:author="Teh Stand" w:date="2023-10-13T11:13:00Z">
              <w:r w:rsidRPr="009F0C13">
                <w:rPr>
                  <w:rFonts w:cs="Arial"/>
                  <w:bCs/>
                  <w:sz w:val="16"/>
                  <w:szCs w:val="16"/>
                  <w:lang w:eastAsia="en-US"/>
                </w:rPr>
                <w:t>0..1 multiplicity in S-100 restricted to 1 in S-101</w:t>
              </w:r>
            </w:ins>
            <w:del w:id="1409" w:author="Teh Stand" w:date="2023-10-13T11:13:00Z">
              <w:r w:rsidRPr="00210382" w:rsidDel="008C1852">
                <w:rPr>
                  <w:sz w:val="16"/>
                  <w:szCs w:val="16"/>
                </w:rPr>
                <w:delText>Example: A scale of 1:2</w:delText>
              </w:r>
              <w:r w:rsidDel="008C1852">
                <w:rPr>
                  <w:sz w:val="16"/>
                  <w:szCs w:val="16"/>
                </w:rPr>
                <w:delText>2</w:delText>
              </w:r>
              <w:r w:rsidRPr="00210382" w:rsidDel="008C1852">
                <w:rPr>
                  <w:sz w:val="16"/>
                  <w:szCs w:val="16"/>
                </w:rPr>
                <w:delText>000 is encoded as 2</w:delText>
              </w:r>
              <w:r w:rsidDel="008C1852">
                <w:rPr>
                  <w:sz w:val="16"/>
                  <w:szCs w:val="16"/>
                </w:rPr>
                <w:delText>2</w:delText>
              </w:r>
              <w:r w:rsidRPr="00210382" w:rsidDel="008C1852">
                <w:rPr>
                  <w:sz w:val="16"/>
                  <w:szCs w:val="16"/>
                </w:rPr>
                <w:delText>000</w:delText>
              </w:r>
            </w:del>
            <w:commentRangeEnd w:id="1373"/>
            <w:r>
              <w:rPr>
                <w:rStyle w:val="CommentReference"/>
              </w:rPr>
              <w:commentReference w:id="1373"/>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0593FB5D" w14:textId="1C27136E" w:rsidR="00810ADA" w:rsidRDefault="00810ADA" w:rsidP="00810ADA">
            <w:pPr>
              <w:spacing w:before="60" w:after="0" w:line="240" w:lineRule="auto"/>
              <w:jc w:val="left"/>
              <w:rPr>
                <w:ins w:id="1410" w:author="Teh Stand" w:date="2023-10-13T11:14:00Z"/>
                <w:rFonts w:cs="Arial"/>
                <w:sz w:val="16"/>
                <w:szCs w:val="16"/>
                <w:lang w:eastAsia="en-US"/>
              </w:rPr>
            </w:pPr>
            <w:ins w:id="1411" w:author="Teh Stand" w:date="2023-10-13T11:14:00Z">
              <w:r>
                <w:rPr>
                  <w:rFonts w:cs="Arial"/>
                  <w:sz w:val="16"/>
                  <w:szCs w:val="16"/>
                  <w:lang w:eastAsia="en-US"/>
                </w:rPr>
                <w:t>NULL</w:t>
              </w:r>
            </w:ins>
          </w:p>
          <w:p w14:paraId="4E2DE974" w14:textId="77777777" w:rsidR="00C80D69" w:rsidRPr="009F0C13" w:rsidRDefault="00C80D69">
            <w:pPr>
              <w:spacing w:after="0" w:line="240" w:lineRule="auto"/>
              <w:jc w:val="left"/>
              <w:rPr>
                <w:rFonts w:cs="Arial"/>
                <w:b/>
                <w:bCs/>
                <w:sz w:val="16"/>
                <w:szCs w:val="16"/>
                <w:lang w:eastAsia="en-US"/>
              </w:rPr>
              <w:pPrChange w:id="1412" w:author="Teh Stand" w:date="2023-10-13T11:14:00Z">
                <w:pPr>
                  <w:spacing w:before="60" w:after="0" w:line="240" w:lineRule="auto"/>
                  <w:jc w:val="left"/>
                </w:pPr>
              </w:pPrChange>
            </w:pPr>
            <w:r w:rsidRPr="009F0C13">
              <w:rPr>
                <w:rFonts w:cs="Arial"/>
                <w:sz w:val="16"/>
                <w:szCs w:val="16"/>
                <w:lang w:eastAsia="en-US"/>
              </w:rPr>
              <w:t>1000</w:t>
            </w:r>
          </w:p>
          <w:p w14:paraId="5261E75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10F523DE"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276DA9A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351259B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1C097AFC"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32BFC86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78BDE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6D19817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0688571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378232B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18E0B87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0011EEE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4B079BF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EBFAD21"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10000000</w:t>
            </w:r>
          </w:p>
          <w:p w14:paraId="54FE27CC" w14:textId="77FFF5C7"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5730DAA3" w:rsidR="00DC684D" w:rsidRPr="003A450C" w:rsidRDefault="00DC684D" w:rsidP="004B466C">
            <w:pPr>
              <w:snapToGrid w:val="0"/>
              <w:spacing w:before="60" w:after="60" w:line="240" w:lineRule="auto"/>
              <w:jc w:val="left"/>
              <w:rPr>
                <w:b/>
                <w:sz w:val="16"/>
                <w:szCs w:val="16"/>
              </w:rPr>
            </w:pPr>
            <w:del w:id="1413" w:author="Teh Stand" w:date="2023-04-27T15:32:00Z">
              <w:r w:rsidRPr="003A450C" w:rsidDel="00A4519A">
                <w:rPr>
                  <w:b/>
                  <w:sz w:val="16"/>
                  <w:szCs w:val="16"/>
                </w:rPr>
                <w:delText>Role Name</w:delText>
              </w:r>
            </w:del>
            <w:ins w:id="1414" w:author="Teh Stand" w:date="2023-04-27T15:32:00Z">
              <w:r w:rsidR="00A4519A">
                <w:rPr>
                  <w:b/>
                  <w:sz w:val="16"/>
                  <w:szCs w:val="16"/>
                </w:rPr>
                <w:t>Item</w:t>
              </w:r>
            </w:ins>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lastRenderedPageBreak/>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proofErr w:type="spellStart"/>
            <w:r w:rsidRPr="00B81B69">
              <w:rPr>
                <w:b/>
                <w:sz w:val="16"/>
                <w:szCs w:val="16"/>
              </w:rPr>
              <w:t>Mult</w:t>
            </w:r>
            <w:proofErr w:type="spellEnd"/>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2698E52B" w14:textId="26A8A21D" w:rsidR="00E73EDF" w:rsidRPr="002455BA" w:rsidDel="003E7C95" w:rsidRDefault="007653F1" w:rsidP="00C82A29">
      <w:pPr>
        <w:pStyle w:val="Heading4"/>
        <w:tabs>
          <w:tab w:val="clear" w:pos="940"/>
          <w:tab w:val="clear" w:pos="1140"/>
          <w:tab w:val="clear" w:pos="1360"/>
          <w:tab w:val="left" w:pos="993"/>
        </w:tabs>
        <w:spacing w:before="120" w:after="120" w:line="240" w:lineRule="auto"/>
        <w:ind w:left="993" w:hanging="993"/>
        <w:rPr>
          <w:del w:id="1415" w:author="Teh Stand" w:date="2023-10-13T11:10:00Z"/>
        </w:rPr>
      </w:pPr>
      <w:del w:id="1416" w:author="Teh Stand" w:date="2023-10-13T11:10:00Z">
        <w:r w:rsidRPr="002455BA" w:rsidDel="003E7C95">
          <w:delText>S100_VerticalAndSoundingDatum</w:delText>
        </w:r>
      </w:del>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2977"/>
        <w:gridCol w:w="3544"/>
        <w:gridCol w:w="850"/>
        <w:gridCol w:w="5812"/>
      </w:tblGrid>
      <w:tr w:rsidR="004F6788" w:rsidRPr="002455BA" w:rsidDel="003E7C95" w14:paraId="21A5B736" w14:textId="01514696" w:rsidTr="00681EDD">
        <w:trPr>
          <w:cantSplit/>
          <w:del w:id="1417" w:author="Teh Stand" w:date="2023-10-13T11:10:00Z"/>
        </w:trPr>
        <w:tc>
          <w:tcPr>
            <w:tcW w:w="1237" w:type="dxa"/>
            <w:shd w:val="clear" w:color="auto" w:fill="D9D9D9" w:themeFill="background1" w:themeFillShade="D9"/>
            <w:tcMar>
              <w:top w:w="0" w:type="dxa"/>
              <w:bottom w:w="0" w:type="dxa"/>
            </w:tcMar>
            <w:vAlign w:val="center"/>
          </w:tcPr>
          <w:p w14:paraId="529C708C" w14:textId="1357ABA4" w:rsidR="004F6788" w:rsidRPr="002455BA" w:rsidDel="003E7C95" w:rsidRDefault="004F6788" w:rsidP="008708FB">
            <w:pPr>
              <w:suppressAutoHyphens/>
              <w:snapToGrid w:val="0"/>
              <w:spacing w:before="60" w:after="60" w:line="240" w:lineRule="auto"/>
              <w:rPr>
                <w:del w:id="1418" w:author="Teh Stand" w:date="2023-10-13T11:10:00Z"/>
                <w:b/>
                <w:sz w:val="16"/>
                <w:szCs w:val="16"/>
                <w:lang w:eastAsia="ar-SA"/>
              </w:rPr>
            </w:pPr>
            <w:del w:id="1419" w:author="Teh Stand" w:date="2023-04-27T15:32:00Z">
              <w:r w:rsidRPr="002455BA" w:rsidDel="00A4519A">
                <w:rPr>
                  <w:b/>
                  <w:sz w:val="16"/>
                  <w:szCs w:val="16"/>
                  <w:lang w:eastAsia="ar-SA"/>
                </w:rPr>
                <w:delText>Role Name</w:delText>
              </w:r>
            </w:del>
          </w:p>
        </w:tc>
        <w:tc>
          <w:tcPr>
            <w:tcW w:w="2977" w:type="dxa"/>
            <w:shd w:val="clear" w:color="auto" w:fill="D9D9D9" w:themeFill="background1" w:themeFillShade="D9"/>
            <w:tcMar>
              <w:top w:w="0" w:type="dxa"/>
              <w:bottom w:w="0" w:type="dxa"/>
            </w:tcMar>
            <w:vAlign w:val="center"/>
          </w:tcPr>
          <w:p w14:paraId="5696811A" w14:textId="25608108" w:rsidR="004F6788" w:rsidRPr="002455BA" w:rsidDel="003E7C95" w:rsidRDefault="004F6788" w:rsidP="008708FB">
            <w:pPr>
              <w:suppressAutoHyphens/>
              <w:snapToGrid w:val="0"/>
              <w:spacing w:before="60" w:after="60" w:line="240" w:lineRule="auto"/>
              <w:rPr>
                <w:del w:id="1420" w:author="Teh Stand" w:date="2023-10-13T11:10:00Z"/>
                <w:b/>
                <w:sz w:val="16"/>
                <w:szCs w:val="16"/>
                <w:lang w:eastAsia="ar-SA"/>
              </w:rPr>
            </w:pPr>
            <w:del w:id="1421" w:author="Teh Stand" w:date="2023-10-13T11:10:00Z">
              <w:r w:rsidRPr="002455BA" w:rsidDel="003E7C95">
                <w:rPr>
                  <w:b/>
                  <w:sz w:val="16"/>
                  <w:szCs w:val="16"/>
                  <w:lang w:eastAsia="ar-SA"/>
                </w:rPr>
                <w:delText>Name</w:delText>
              </w:r>
            </w:del>
          </w:p>
        </w:tc>
        <w:tc>
          <w:tcPr>
            <w:tcW w:w="3544" w:type="dxa"/>
            <w:shd w:val="clear" w:color="auto" w:fill="D9D9D9" w:themeFill="background1" w:themeFillShade="D9"/>
            <w:tcMar>
              <w:top w:w="0" w:type="dxa"/>
              <w:bottom w:w="0" w:type="dxa"/>
            </w:tcMar>
            <w:vAlign w:val="center"/>
          </w:tcPr>
          <w:p w14:paraId="66E39EE8" w14:textId="0242CA34" w:rsidR="004F6788" w:rsidRPr="002455BA" w:rsidDel="003E7C95" w:rsidRDefault="004F6788" w:rsidP="008708FB">
            <w:pPr>
              <w:suppressAutoHyphens/>
              <w:snapToGrid w:val="0"/>
              <w:spacing w:before="60" w:after="60" w:line="240" w:lineRule="auto"/>
              <w:rPr>
                <w:del w:id="1422" w:author="Teh Stand" w:date="2023-10-13T11:10:00Z"/>
                <w:b/>
                <w:sz w:val="16"/>
                <w:szCs w:val="16"/>
                <w:lang w:eastAsia="ar-SA"/>
              </w:rPr>
            </w:pPr>
            <w:del w:id="1423" w:author="Teh Stand" w:date="2023-10-13T11:10:00Z">
              <w:r w:rsidRPr="002455BA" w:rsidDel="003E7C95">
                <w:rPr>
                  <w:b/>
                  <w:sz w:val="16"/>
                  <w:szCs w:val="16"/>
                  <w:lang w:eastAsia="ar-SA"/>
                </w:rPr>
                <w:delText>Description</w:delText>
              </w:r>
            </w:del>
          </w:p>
        </w:tc>
        <w:tc>
          <w:tcPr>
            <w:tcW w:w="850" w:type="dxa"/>
            <w:shd w:val="clear" w:color="auto" w:fill="D9D9D9" w:themeFill="background1" w:themeFillShade="D9"/>
          </w:tcPr>
          <w:p w14:paraId="125696B8" w14:textId="49A4F2DF" w:rsidR="004F6788" w:rsidRPr="002455BA" w:rsidDel="003E7C95" w:rsidRDefault="004F6788" w:rsidP="008708FB">
            <w:pPr>
              <w:suppressAutoHyphens/>
              <w:snapToGrid w:val="0"/>
              <w:spacing w:before="60" w:after="60" w:line="240" w:lineRule="auto"/>
              <w:jc w:val="center"/>
              <w:rPr>
                <w:del w:id="1424" w:author="Teh Stand" w:date="2023-10-13T11:10:00Z"/>
                <w:b/>
                <w:sz w:val="16"/>
                <w:szCs w:val="16"/>
                <w:lang w:eastAsia="ar-SA"/>
              </w:rPr>
            </w:pPr>
            <w:del w:id="1425" w:author="Teh Stand" w:date="2023-10-13T11:10:00Z">
              <w:r w:rsidRPr="002455BA" w:rsidDel="003E7C95">
                <w:rPr>
                  <w:b/>
                  <w:sz w:val="16"/>
                  <w:szCs w:val="16"/>
                </w:rPr>
                <w:delText>Code</w:delText>
              </w:r>
            </w:del>
          </w:p>
        </w:tc>
        <w:tc>
          <w:tcPr>
            <w:tcW w:w="5812" w:type="dxa"/>
            <w:shd w:val="clear" w:color="auto" w:fill="D9D9D9" w:themeFill="background1" w:themeFillShade="D9"/>
            <w:tcMar>
              <w:top w:w="0" w:type="dxa"/>
              <w:bottom w:w="0" w:type="dxa"/>
            </w:tcMar>
            <w:vAlign w:val="center"/>
          </w:tcPr>
          <w:p w14:paraId="5A52481F" w14:textId="580635F8" w:rsidR="004F6788" w:rsidRPr="002455BA" w:rsidDel="003E7C95" w:rsidRDefault="004F6788" w:rsidP="008708FB">
            <w:pPr>
              <w:suppressAutoHyphens/>
              <w:snapToGrid w:val="0"/>
              <w:spacing w:before="60" w:after="60" w:line="240" w:lineRule="auto"/>
              <w:rPr>
                <w:del w:id="1426" w:author="Teh Stand" w:date="2023-10-13T11:10:00Z"/>
                <w:b/>
                <w:sz w:val="16"/>
                <w:szCs w:val="16"/>
                <w:lang w:eastAsia="ar-SA"/>
              </w:rPr>
            </w:pPr>
            <w:del w:id="1427" w:author="Teh Stand" w:date="2023-10-13T11:10:00Z">
              <w:r w:rsidRPr="002455BA" w:rsidDel="003E7C95">
                <w:rPr>
                  <w:b/>
                  <w:sz w:val="16"/>
                  <w:szCs w:val="16"/>
                  <w:lang w:eastAsia="ar-SA"/>
                </w:rPr>
                <w:delText>Remarks</w:delText>
              </w:r>
            </w:del>
          </w:p>
        </w:tc>
      </w:tr>
      <w:tr w:rsidR="004F6788" w:rsidRPr="002455BA" w:rsidDel="003E7C95" w14:paraId="7C422301" w14:textId="60A94E46" w:rsidTr="00681EDD">
        <w:trPr>
          <w:cantSplit/>
          <w:del w:id="1428" w:author="Teh Stand" w:date="2023-10-13T11:10:00Z"/>
        </w:trPr>
        <w:tc>
          <w:tcPr>
            <w:tcW w:w="1237" w:type="dxa"/>
            <w:tcMar>
              <w:top w:w="0" w:type="dxa"/>
              <w:bottom w:w="0" w:type="dxa"/>
            </w:tcMar>
          </w:tcPr>
          <w:p w14:paraId="6D72664F" w14:textId="71E6391F" w:rsidR="004F6788" w:rsidRPr="002455BA" w:rsidDel="003E7C95" w:rsidRDefault="004F6788" w:rsidP="008708FB">
            <w:pPr>
              <w:suppressAutoHyphens/>
              <w:snapToGrid w:val="0"/>
              <w:spacing w:before="60" w:after="60" w:line="240" w:lineRule="auto"/>
              <w:rPr>
                <w:del w:id="1429" w:author="Teh Stand" w:date="2023-10-13T11:10:00Z"/>
                <w:sz w:val="16"/>
                <w:szCs w:val="16"/>
                <w:lang w:eastAsia="ar-SA"/>
              </w:rPr>
            </w:pPr>
            <w:del w:id="1430" w:author="Teh Stand" w:date="2023-10-13T11:10:00Z">
              <w:r w:rsidRPr="002455BA" w:rsidDel="003E7C95">
                <w:rPr>
                  <w:sz w:val="16"/>
                  <w:szCs w:val="16"/>
                </w:rPr>
                <w:delText>Enumeration</w:delText>
              </w:r>
            </w:del>
          </w:p>
        </w:tc>
        <w:tc>
          <w:tcPr>
            <w:tcW w:w="2977" w:type="dxa"/>
            <w:tcMar>
              <w:top w:w="0" w:type="dxa"/>
              <w:bottom w:w="0" w:type="dxa"/>
            </w:tcMar>
          </w:tcPr>
          <w:p w14:paraId="58CBE0C7" w14:textId="77557D1F" w:rsidR="004F6788" w:rsidRPr="002455BA" w:rsidDel="003E7C95" w:rsidRDefault="004F6788" w:rsidP="008708FB">
            <w:pPr>
              <w:suppressAutoHyphens/>
              <w:snapToGrid w:val="0"/>
              <w:spacing w:before="60" w:after="60" w:line="240" w:lineRule="auto"/>
              <w:rPr>
                <w:del w:id="1431" w:author="Teh Stand" w:date="2023-10-13T11:10:00Z"/>
                <w:sz w:val="16"/>
                <w:szCs w:val="16"/>
                <w:lang w:eastAsia="ar-SA"/>
              </w:rPr>
            </w:pPr>
            <w:del w:id="1432" w:author="Teh Stand" w:date="2023-10-13T11:10:00Z">
              <w:r w:rsidRPr="002455BA" w:rsidDel="003E7C95">
                <w:rPr>
                  <w:sz w:val="16"/>
                  <w:szCs w:val="16"/>
                </w:rPr>
                <w:delText>S100_VerticalAndSoundingDatum</w:delText>
              </w:r>
            </w:del>
          </w:p>
        </w:tc>
        <w:tc>
          <w:tcPr>
            <w:tcW w:w="3544" w:type="dxa"/>
            <w:tcMar>
              <w:top w:w="0" w:type="dxa"/>
              <w:bottom w:w="0" w:type="dxa"/>
            </w:tcMar>
          </w:tcPr>
          <w:p w14:paraId="207B2AB4" w14:textId="76D0BD8F" w:rsidR="004F6788" w:rsidRPr="002455BA" w:rsidDel="003E7C95" w:rsidRDefault="004F6788" w:rsidP="008708FB">
            <w:pPr>
              <w:suppressAutoHyphens/>
              <w:snapToGrid w:val="0"/>
              <w:spacing w:before="60" w:after="60" w:line="240" w:lineRule="auto"/>
              <w:jc w:val="left"/>
              <w:rPr>
                <w:del w:id="1433" w:author="Teh Stand" w:date="2023-10-13T11:10:00Z"/>
                <w:sz w:val="16"/>
                <w:szCs w:val="16"/>
                <w:lang w:eastAsia="ar-SA"/>
              </w:rPr>
            </w:pPr>
            <w:del w:id="1434" w:author="Teh Stand" w:date="2023-10-13T11:10:00Z">
              <w:r w:rsidRPr="002455BA" w:rsidDel="003E7C95">
                <w:rPr>
                  <w:sz w:val="16"/>
                  <w:szCs w:val="16"/>
                </w:rPr>
                <w:delText>Allowable vertical and sounding datums</w:delText>
              </w:r>
            </w:del>
          </w:p>
        </w:tc>
        <w:tc>
          <w:tcPr>
            <w:tcW w:w="850" w:type="dxa"/>
          </w:tcPr>
          <w:p w14:paraId="2E73DF80" w14:textId="4105101C" w:rsidR="004F6788" w:rsidRPr="002455BA" w:rsidDel="003E7C95" w:rsidRDefault="004F6788" w:rsidP="008708FB">
            <w:pPr>
              <w:suppressAutoHyphens/>
              <w:snapToGrid w:val="0"/>
              <w:spacing w:before="60" w:after="60" w:line="240" w:lineRule="auto"/>
              <w:jc w:val="center"/>
              <w:rPr>
                <w:del w:id="1435" w:author="Teh Stand" w:date="2023-10-13T11:10:00Z"/>
                <w:sz w:val="16"/>
                <w:szCs w:val="16"/>
              </w:rPr>
            </w:pPr>
            <w:del w:id="1436" w:author="Teh Stand" w:date="2023-10-13T11:10:00Z">
              <w:r w:rsidRPr="002455BA" w:rsidDel="003E7C95">
                <w:rPr>
                  <w:sz w:val="16"/>
                  <w:szCs w:val="16"/>
                </w:rPr>
                <w:delText>-</w:delText>
              </w:r>
            </w:del>
          </w:p>
        </w:tc>
        <w:tc>
          <w:tcPr>
            <w:tcW w:w="5812" w:type="dxa"/>
            <w:tcMar>
              <w:top w:w="0" w:type="dxa"/>
              <w:bottom w:w="0" w:type="dxa"/>
            </w:tcMar>
          </w:tcPr>
          <w:p w14:paraId="73B4DAFD" w14:textId="766A220D" w:rsidR="004F6788" w:rsidRPr="002455BA" w:rsidDel="003E7C95" w:rsidRDefault="007028DE" w:rsidP="008708FB">
            <w:pPr>
              <w:suppressAutoHyphens/>
              <w:snapToGrid w:val="0"/>
              <w:spacing w:before="60" w:after="60" w:line="240" w:lineRule="auto"/>
              <w:rPr>
                <w:del w:id="1437" w:author="Teh Stand" w:date="2023-10-13T11:10:00Z"/>
                <w:sz w:val="16"/>
                <w:szCs w:val="16"/>
                <w:lang w:eastAsia="ar-SA"/>
              </w:rPr>
            </w:pPr>
            <w:del w:id="1438" w:author="Teh Stand" w:date="2023-10-13T11:10:00Z">
              <w:r w:rsidRPr="002455BA" w:rsidDel="003E7C95">
                <w:rPr>
                  <w:sz w:val="16"/>
                  <w:szCs w:val="16"/>
                  <w:lang w:eastAsia="ar-SA"/>
                </w:rPr>
                <w:delText xml:space="preserve">Values listed in S-100 Part </w:delText>
              </w:r>
              <w:r w:rsidDel="003E7C95">
                <w:rPr>
                  <w:sz w:val="16"/>
                  <w:szCs w:val="16"/>
                  <w:lang w:eastAsia="ar-SA"/>
                </w:rPr>
                <w:delText>17</w:delText>
              </w:r>
              <w:r w:rsidRPr="002455BA" w:rsidDel="003E7C95">
                <w:rPr>
                  <w:sz w:val="16"/>
                  <w:szCs w:val="16"/>
                  <w:lang w:eastAsia="ar-SA"/>
                </w:rPr>
                <w:delText xml:space="preserve"> but not mentioned in this table are not allowed</w:delText>
              </w:r>
            </w:del>
          </w:p>
        </w:tc>
      </w:tr>
      <w:tr w:rsidR="004F6788" w:rsidRPr="002455BA" w:rsidDel="003E7C95" w14:paraId="62A696D8" w14:textId="3B9F4C86" w:rsidTr="00681EDD">
        <w:trPr>
          <w:cantSplit/>
          <w:del w:id="1439" w:author="Teh Stand" w:date="2023-10-13T11:10:00Z"/>
        </w:trPr>
        <w:tc>
          <w:tcPr>
            <w:tcW w:w="1237" w:type="dxa"/>
            <w:tcMar>
              <w:top w:w="0" w:type="dxa"/>
              <w:bottom w:w="0" w:type="dxa"/>
            </w:tcMar>
          </w:tcPr>
          <w:p w14:paraId="1045CA63" w14:textId="7F563DDB" w:rsidR="004F6788" w:rsidRPr="002455BA" w:rsidDel="003E7C95" w:rsidRDefault="004F6788" w:rsidP="008708FB">
            <w:pPr>
              <w:suppressAutoHyphens/>
              <w:snapToGrid w:val="0"/>
              <w:spacing w:before="60" w:after="60" w:line="240" w:lineRule="auto"/>
              <w:rPr>
                <w:del w:id="1440" w:author="Teh Stand" w:date="2023-10-13T11:10:00Z"/>
                <w:sz w:val="16"/>
                <w:szCs w:val="16"/>
                <w:lang w:eastAsia="ar-SA"/>
              </w:rPr>
            </w:pPr>
            <w:del w:id="1441" w:author="Teh Stand" w:date="2023-10-13T11:10:00Z">
              <w:r w:rsidRPr="002455BA" w:rsidDel="003E7C95">
                <w:rPr>
                  <w:sz w:val="16"/>
                  <w:szCs w:val="16"/>
                </w:rPr>
                <w:delText>Value</w:delText>
              </w:r>
            </w:del>
          </w:p>
        </w:tc>
        <w:tc>
          <w:tcPr>
            <w:tcW w:w="2977" w:type="dxa"/>
            <w:tcMar>
              <w:top w:w="0" w:type="dxa"/>
              <w:bottom w:w="0" w:type="dxa"/>
            </w:tcMar>
          </w:tcPr>
          <w:p w14:paraId="6071F687" w14:textId="6F3AEC1A" w:rsidR="004F6788" w:rsidRPr="002455BA" w:rsidDel="003E7C95" w:rsidRDefault="004F6788" w:rsidP="008708FB">
            <w:pPr>
              <w:suppressAutoHyphens/>
              <w:snapToGrid w:val="0"/>
              <w:spacing w:before="60" w:after="60" w:line="240" w:lineRule="auto"/>
              <w:rPr>
                <w:del w:id="1442" w:author="Teh Stand" w:date="2023-10-13T11:10:00Z"/>
                <w:sz w:val="16"/>
                <w:szCs w:val="16"/>
                <w:lang w:eastAsia="ar-SA"/>
              </w:rPr>
            </w:pPr>
            <w:del w:id="1443" w:author="Teh Stand" w:date="2023-10-13T11:10:00Z">
              <w:r w:rsidRPr="002455BA" w:rsidDel="003E7C95">
                <w:rPr>
                  <w:rFonts w:cs="Arial"/>
                  <w:sz w:val="16"/>
                  <w:szCs w:val="16"/>
                  <w:lang w:val="en-US" w:eastAsia="en-US"/>
                </w:rPr>
                <w:delText>meanLowWaterSprings</w:delText>
              </w:r>
            </w:del>
          </w:p>
        </w:tc>
        <w:tc>
          <w:tcPr>
            <w:tcW w:w="3544" w:type="dxa"/>
            <w:tcMar>
              <w:top w:w="0" w:type="dxa"/>
              <w:bottom w:w="0" w:type="dxa"/>
            </w:tcMar>
          </w:tcPr>
          <w:p w14:paraId="0F0B8C96" w14:textId="4280A3F8" w:rsidR="004F6788" w:rsidRPr="002455BA" w:rsidDel="003E7C95" w:rsidRDefault="004F6788" w:rsidP="008708FB">
            <w:pPr>
              <w:suppressAutoHyphens/>
              <w:snapToGrid w:val="0"/>
              <w:spacing w:before="60" w:after="60" w:line="240" w:lineRule="auto"/>
              <w:jc w:val="left"/>
              <w:rPr>
                <w:del w:id="1444" w:author="Teh Stand" w:date="2023-10-13T11:10:00Z"/>
                <w:sz w:val="16"/>
                <w:szCs w:val="16"/>
                <w:lang w:val="fr-MC" w:eastAsia="ar-SA"/>
              </w:rPr>
            </w:pPr>
          </w:p>
        </w:tc>
        <w:tc>
          <w:tcPr>
            <w:tcW w:w="850" w:type="dxa"/>
          </w:tcPr>
          <w:p w14:paraId="18904810" w14:textId="37919890" w:rsidR="004F6788" w:rsidRPr="002455BA" w:rsidDel="003E7C95" w:rsidRDefault="004F6788" w:rsidP="008708FB">
            <w:pPr>
              <w:suppressAutoHyphens/>
              <w:snapToGrid w:val="0"/>
              <w:spacing w:before="60" w:after="60" w:line="240" w:lineRule="auto"/>
              <w:jc w:val="center"/>
              <w:rPr>
                <w:del w:id="1445" w:author="Teh Stand" w:date="2023-10-13T11:10:00Z"/>
                <w:sz w:val="16"/>
                <w:szCs w:val="16"/>
              </w:rPr>
            </w:pPr>
            <w:del w:id="1446" w:author="Teh Stand" w:date="2023-10-13T11:10:00Z">
              <w:r w:rsidRPr="002455BA" w:rsidDel="003E7C95">
                <w:rPr>
                  <w:sz w:val="16"/>
                  <w:szCs w:val="16"/>
                </w:rPr>
                <w:delText>1</w:delText>
              </w:r>
            </w:del>
          </w:p>
        </w:tc>
        <w:tc>
          <w:tcPr>
            <w:tcW w:w="5812" w:type="dxa"/>
            <w:tcMar>
              <w:top w:w="0" w:type="dxa"/>
              <w:bottom w:w="0" w:type="dxa"/>
            </w:tcMar>
          </w:tcPr>
          <w:p w14:paraId="46AC7F90" w14:textId="1834C612" w:rsidR="004F6788" w:rsidRPr="002455BA" w:rsidDel="003E7C95" w:rsidRDefault="004F6788" w:rsidP="008708FB">
            <w:pPr>
              <w:suppressAutoHyphens/>
              <w:snapToGrid w:val="0"/>
              <w:spacing w:before="60" w:after="60" w:line="240" w:lineRule="auto"/>
              <w:rPr>
                <w:del w:id="1447" w:author="Teh Stand" w:date="2023-10-13T11:10:00Z"/>
                <w:sz w:val="16"/>
                <w:szCs w:val="16"/>
                <w:lang w:eastAsia="ar-SA"/>
              </w:rPr>
            </w:pPr>
            <w:del w:id="1448" w:author="Teh Stand" w:date="2023-10-13T11:10:00Z">
              <w:r w:rsidRPr="002455BA" w:rsidDel="003E7C95">
                <w:rPr>
                  <w:sz w:val="16"/>
                  <w:szCs w:val="16"/>
                </w:rPr>
                <w:delText>(MLWS)</w:delText>
              </w:r>
            </w:del>
          </w:p>
        </w:tc>
      </w:tr>
      <w:tr w:rsidR="002455BA" w:rsidRPr="002455BA" w:rsidDel="003E7C95" w14:paraId="20751753" w14:textId="3CCFC16D" w:rsidTr="00681EDD">
        <w:trPr>
          <w:cantSplit/>
          <w:del w:id="1449" w:author="Teh Stand" w:date="2023-10-13T11:10:00Z"/>
        </w:trPr>
        <w:tc>
          <w:tcPr>
            <w:tcW w:w="1237" w:type="dxa"/>
            <w:tcMar>
              <w:top w:w="0" w:type="dxa"/>
              <w:bottom w:w="0" w:type="dxa"/>
            </w:tcMar>
          </w:tcPr>
          <w:p w14:paraId="3B0073BA" w14:textId="69477C0E" w:rsidR="004F6788" w:rsidRPr="002455BA" w:rsidDel="003E7C95" w:rsidRDefault="004F6788" w:rsidP="008708FB">
            <w:pPr>
              <w:suppressAutoHyphens/>
              <w:snapToGrid w:val="0"/>
              <w:spacing w:before="60" w:after="60" w:line="240" w:lineRule="auto"/>
              <w:rPr>
                <w:del w:id="1450" w:author="Teh Stand" w:date="2023-10-13T11:10:00Z"/>
                <w:sz w:val="16"/>
                <w:szCs w:val="16"/>
              </w:rPr>
            </w:pPr>
            <w:del w:id="1451" w:author="Teh Stand" w:date="2023-10-13T11:10:00Z">
              <w:r w:rsidRPr="002455BA" w:rsidDel="003E7C95">
                <w:rPr>
                  <w:sz w:val="16"/>
                  <w:szCs w:val="16"/>
                </w:rPr>
                <w:delText>Value</w:delText>
              </w:r>
            </w:del>
          </w:p>
        </w:tc>
        <w:tc>
          <w:tcPr>
            <w:tcW w:w="2977" w:type="dxa"/>
            <w:tcMar>
              <w:top w:w="0" w:type="dxa"/>
              <w:bottom w:w="0" w:type="dxa"/>
            </w:tcMar>
          </w:tcPr>
          <w:p w14:paraId="1B64734D" w14:textId="766F1AF2" w:rsidR="004F6788" w:rsidRPr="002455BA" w:rsidDel="003E7C95" w:rsidRDefault="004F6788" w:rsidP="008708FB">
            <w:pPr>
              <w:suppressAutoHyphens/>
              <w:snapToGrid w:val="0"/>
              <w:spacing w:before="60" w:after="60" w:line="240" w:lineRule="auto"/>
              <w:rPr>
                <w:del w:id="1452" w:author="Teh Stand" w:date="2023-10-13T11:10:00Z"/>
                <w:rFonts w:cs="Arial"/>
                <w:sz w:val="16"/>
                <w:szCs w:val="16"/>
                <w:lang w:val="en-US" w:eastAsia="en-US"/>
              </w:rPr>
            </w:pPr>
            <w:del w:id="1453" w:author="Teh Stand" w:date="2023-10-13T11:10:00Z">
              <w:r w:rsidRPr="002455BA" w:rsidDel="003E7C95">
                <w:rPr>
                  <w:rFonts w:cs="Arial"/>
                  <w:sz w:val="16"/>
                  <w:szCs w:val="16"/>
                  <w:lang w:val="en-US" w:eastAsia="en-US"/>
                </w:rPr>
                <w:delText>meanLowerLowWaterSprings</w:delText>
              </w:r>
            </w:del>
          </w:p>
        </w:tc>
        <w:tc>
          <w:tcPr>
            <w:tcW w:w="3544" w:type="dxa"/>
            <w:tcMar>
              <w:top w:w="0" w:type="dxa"/>
              <w:bottom w:w="0" w:type="dxa"/>
            </w:tcMar>
          </w:tcPr>
          <w:p w14:paraId="77A80472" w14:textId="1F69AB67" w:rsidR="004F6788" w:rsidRPr="002455BA" w:rsidDel="003E7C95" w:rsidRDefault="004F6788" w:rsidP="008708FB">
            <w:pPr>
              <w:suppressAutoHyphens/>
              <w:snapToGrid w:val="0"/>
              <w:spacing w:before="60" w:after="60" w:line="240" w:lineRule="auto"/>
              <w:jc w:val="left"/>
              <w:rPr>
                <w:del w:id="1454" w:author="Teh Stand" w:date="2023-10-13T11:10:00Z"/>
                <w:sz w:val="16"/>
                <w:szCs w:val="16"/>
                <w:lang w:eastAsia="ar-SA"/>
              </w:rPr>
            </w:pPr>
          </w:p>
        </w:tc>
        <w:tc>
          <w:tcPr>
            <w:tcW w:w="850" w:type="dxa"/>
          </w:tcPr>
          <w:p w14:paraId="33D18485" w14:textId="68558A10" w:rsidR="004F6788" w:rsidRPr="002455BA" w:rsidDel="003E7C95" w:rsidRDefault="004F6788" w:rsidP="008708FB">
            <w:pPr>
              <w:suppressAutoHyphens/>
              <w:snapToGrid w:val="0"/>
              <w:spacing w:before="60" w:after="60" w:line="240" w:lineRule="auto"/>
              <w:jc w:val="center"/>
              <w:rPr>
                <w:del w:id="1455" w:author="Teh Stand" w:date="2023-10-13T11:10:00Z"/>
                <w:sz w:val="16"/>
                <w:szCs w:val="16"/>
              </w:rPr>
            </w:pPr>
            <w:del w:id="1456" w:author="Teh Stand" w:date="2023-10-13T11:10:00Z">
              <w:r w:rsidRPr="002455BA" w:rsidDel="003E7C95">
                <w:rPr>
                  <w:sz w:val="16"/>
                  <w:szCs w:val="16"/>
                </w:rPr>
                <w:delText>2</w:delText>
              </w:r>
            </w:del>
          </w:p>
        </w:tc>
        <w:tc>
          <w:tcPr>
            <w:tcW w:w="5812" w:type="dxa"/>
            <w:tcMar>
              <w:top w:w="0" w:type="dxa"/>
              <w:bottom w:w="0" w:type="dxa"/>
            </w:tcMar>
          </w:tcPr>
          <w:p w14:paraId="7EBDE996" w14:textId="349E6D31" w:rsidR="004F6788" w:rsidRPr="002455BA" w:rsidDel="003E7C95" w:rsidRDefault="004F6788" w:rsidP="008708FB">
            <w:pPr>
              <w:suppressAutoHyphens/>
              <w:snapToGrid w:val="0"/>
              <w:spacing w:before="60" w:after="60" w:line="240" w:lineRule="auto"/>
              <w:rPr>
                <w:del w:id="1457" w:author="Teh Stand" w:date="2023-10-13T11:10:00Z"/>
                <w:sz w:val="16"/>
                <w:szCs w:val="16"/>
              </w:rPr>
            </w:pPr>
          </w:p>
        </w:tc>
      </w:tr>
      <w:tr w:rsidR="004F6788" w:rsidRPr="002455BA" w:rsidDel="003E7C95" w14:paraId="738C74C2" w14:textId="42EB5059" w:rsidTr="00681EDD">
        <w:trPr>
          <w:cantSplit/>
          <w:del w:id="1458" w:author="Teh Stand" w:date="2023-10-13T11:10:00Z"/>
        </w:trPr>
        <w:tc>
          <w:tcPr>
            <w:tcW w:w="1237" w:type="dxa"/>
            <w:tcMar>
              <w:top w:w="0" w:type="dxa"/>
              <w:bottom w:w="0" w:type="dxa"/>
            </w:tcMar>
          </w:tcPr>
          <w:p w14:paraId="2BF5CD03" w14:textId="661CDB16" w:rsidR="004F6788" w:rsidRPr="002455BA" w:rsidDel="003E7C95" w:rsidRDefault="004F6788" w:rsidP="008708FB">
            <w:pPr>
              <w:suppressAutoHyphens/>
              <w:snapToGrid w:val="0"/>
              <w:spacing w:before="60" w:after="60" w:line="240" w:lineRule="auto"/>
              <w:rPr>
                <w:del w:id="1459" w:author="Teh Stand" w:date="2023-10-13T11:10:00Z"/>
                <w:sz w:val="16"/>
                <w:szCs w:val="16"/>
                <w:lang w:eastAsia="ar-SA"/>
              </w:rPr>
            </w:pPr>
            <w:del w:id="1460" w:author="Teh Stand" w:date="2023-10-13T11:10:00Z">
              <w:r w:rsidRPr="002455BA" w:rsidDel="003E7C95">
                <w:rPr>
                  <w:sz w:val="16"/>
                  <w:szCs w:val="16"/>
                </w:rPr>
                <w:delText>Value</w:delText>
              </w:r>
            </w:del>
          </w:p>
        </w:tc>
        <w:tc>
          <w:tcPr>
            <w:tcW w:w="2977" w:type="dxa"/>
            <w:tcMar>
              <w:top w:w="0" w:type="dxa"/>
              <w:bottom w:w="0" w:type="dxa"/>
            </w:tcMar>
          </w:tcPr>
          <w:p w14:paraId="0FC6BF30" w14:textId="37B94034" w:rsidR="004F6788" w:rsidRPr="002455BA" w:rsidDel="003E7C95" w:rsidRDefault="004F6788" w:rsidP="008708FB">
            <w:pPr>
              <w:suppressAutoHyphens/>
              <w:snapToGrid w:val="0"/>
              <w:spacing w:before="60" w:after="60" w:line="240" w:lineRule="auto"/>
              <w:rPr>
                <w:del w:id="1461" w:author="Teh Stand" w:date="2023-10-13T11:10:00Z"/>
                <w:sz w:val="16"/>
                <w:szCs w:val="16"/>
                <w:lang w:eastAsia="ar-SA"/>
              </w:rPr>
            </w:pPr>
            <w:del w:id="1462" w:author="Teh Stand" w:date="2023-10-13T11:10:00Z">
              <w:r w:rsidRPr="002455BA" w:rsidDel="003E7C95">
                <w:rPr>
                  <w:rFonts w:cs="Arial"/>
                  <w:sz w:val="16"/>
                  <w:szCs w:val="16"/>
                  <w:lang w:val="en-US" w:eastAsia="en-US"/>
                </w:rPr>
                <w:delText>meanSeaLevel</w:delText>
              </w:r>
            </w:del>
          </w:p>
        </w:tc>
        <w:tc>
          <w:tcPr>
            <w:tcW w:w="3544" w:type="dxa"/>
            <w:tcMar>
              <w:top w:w="0" w:type="dxa"/>
              <w:bottom w:w="0" w:type="dxa"/>
            </w:tcMar>
          </w:tcPr>
          <w:p w14:paraId="56A158C5" w14:textId="58E0D957" w:rsidR="004F6788" w:rsidRPr="002455BA" w:rsidDel="003E7C95" w:rsidRDefault="004F6788" w:rsidP="008708FB">
            <w:pPr>
              <w:suppressAutoHyphens/>
              <w:snapToGrid w:val="0"/>
              <w:spacing w:before="60" w:after="60" w:line="240" w:lineRule="auto"/>
              <w:jc w:val="left"/>
              <w:rPr>
                <w:del w:id="1463" w:author="Teh Stand" w:date="2023-10-13T11:10:00Z"/>
                <w:sz w:val="16"/>
                <w:szCs w:val="16"/>
                <w:lang w:eastAsia="ar-SA"/>
              </w:rPr>
            </w:pPr>
          </w:p>
        </w:tc>
        <w:tc>
          <w:tcPr>
            <w:tcW w:w="850" w:type="dxa"/>
          </w:tcPr>
          <w:p w14:paraId="2E639369" w14:textId="7BFC5350" w:rsidR="004F6788" w:rsidRPr="002455BA" w:rsidDel="003E7C95" w:rsidRDefault="004F6788" w:rsidP="008708FB">
            <w:pPr>
              <w:suppressAutoHyphens/>
              <w:snapToGrid w:val="0"/>
              <w:spacing w:before="60" w:after="60" w:line="240" w:lineRule="auto"/>
              <w:jc w:val="center"/>
              <w:rPr>
                <w:del w:id="1464" w:author="Teh Stand" w:date="2023-10-13T11:10:00Z"/>
                <w:sz w:val="16"/>
                <w:szCs w:val="16"/>
              </w:rPr>
            </w:pPr>
            <w:del w:id="1465" w:author="Teh Stand" w:date="2023-10-13T11:10:00Z">
              <w:r w:rsidRPr="002455BA" w:rsidDel="003E7C95">
                <w:rPr>
                  <w:sz w:val="16"/>
                  <w:szCs w:val="16"/>
                </w:rPr>
                <w:delText>3</w:delText>
              </w:r>
            </w:del>
          </w:p>
        </w:tc>
        <w:tc>
          <w:tcPr>
            <w:tcW w:w="5812" w:type="dxa"/>
            <w:tcMar>
              <w:top w:w="0" w:type="dxa"/>
              <w:bottom w:w="0" w:type="dxa"/>
            </w:tcMar>
          </w:tcPr>
          <w:p w14:paraId="2B72F0CB" w14:textId="39566847" w:rsidR="004F6788" w:rsidRPr="002455BA" w:rsidDel="003E7C95" w:rsidRDefault="004F6788" w:rsidP="008708FB">
            <w:pPr>
              <w:suppressAutoHyphens/>
              <w:snapToGrid w:val="0"/>
              <w:spacing w:before="60" w:after="60" w:line="240" w:lineRule="auto"/>
              <w:rPr>
                <w:del w:id="1466" w:author="Teh Stand" w:date="2023-10-13T11:10:00Z"/>
                <w:sz w:val="16"/>
                <w:szCs w:val="16"/>
                <w:lang w:eastAsia="ar-SA"/>
              </w:rPr>
            </w:pPr>
            <w:del w:id="1467" w:author="Teh Stand" w:date="2023-10-13T11:10:00Z">
              <w:r w:rsidRPr="002455BA" w:rsidDel="003E7C95">
                <w:rPr>
                  <w:sz w:val="16"/>
                  <w:szCs w:val="16"/>
                </w:rPr>
                <w:delText>(MSL)</w:delText>
              </w:r>
            </w:del>
          </w:p>
        </w:tc>
      </w:tr>
      <w:tr w:rsidR="004F6788" w:rsidRPr="002455BA" w:rsidDel="003E7C95" w14:paraId="59182E63" w14:textId="227B79B3" w:rsidTr="00681EDD">
        <w:trPr>
          <w:cantSplit/>
          <w:del w:id="1468" w:author="Teh Stand" w:date="2023-10-13T11:10:00Z"/>
        </w:trPr>
        <w:tc>
          <w:tcPr>
            <w:tcW w:w="1237" w:type="dxa"/>
            <w:tcMar>
              <w:top w:w="0" w:type="dxa"/>
              <w:bottom w:w="0" w:type="dxa"/>
            </w:tcMar>
          </w:tcPr>
          <w:p w14:paraId="5F3A6B1E" w14:textId="58763707" w:rsidR="004F6788" w:rsidRPr="002455BA" w:rsidDel="003E7C95" w:rsidRDefault="004F6788" w:rsidP="008708FB">
            <w:pPr>
              <w:suppressAutoHyphens/>
              <w:snapToGrid w:val="0"/>
              <w:spacing w:before="60" w:after="60" w:line="240" w:lineRule="auto"/>
              <w:rPr>
                <w:del w:id="1469" w:author="Teh Stand" w:date="2023-10-13T11:10:00Z"/>
                <w:sz w:val="16"/>
                <w:szCs w:val="16"/>
              </w:rPr>
            </w:pPr>
            <w:del w:id="1470" w:author="Teh Stand" w:date="2023-10-13T11:10:00Z">
              <w:r w:rsidRPr="002455BA" w:rsidDel="003E7C95">
                <w:rPr>
                  <w:sz w:val="16"/>
                  <w:szCs w:val="16"/>
                </w:rPr>
                <w:delText>Value</w:delText>
              </w:r>
            </w:del>
          </w:p>
        </w:tc>
        <w:tc>
          <w:tcPr>
            <w:tcW w:w="2977" w:type="dxa"/>
            <w:tcMar>
              <w:top w:w="0" w:type="dxa"/>
              <w:bottom w:w="0" w:type="dxa"/>
            </w:tcMar>
          </w:tcPr>
          <w:p w14:paraId="5F2C52A3" w14:textId="4A29F96F" w:rsidR="004F6788" w:rsidRPr="002455BA" w:rsidDel="003E7C95" w:rsidRDefault="004F6788" w:rsidP="008708FB">
            <w:pPr>
              <w:suppressAutoHyphens/>
              <w:snapToGrid w:val="0"/>
              <w:spacing w:before="60" w:after="60" w:line="240" w:lineRule="auto"/>
              <w:rPr>
                <w:del w:id="1471" w:author="Teh Stand" w:date="2023-10-13T11:10:00Z"/>
                <w:rFonts w:cs="Arial"/>
                <w:sz w:val="16"/>
                <w:szCs w:val="16"/>
                <w:lang w:val="en-US" w:eastAsia="en-US"/>
              </w:rPr>
            </w:pPr>
            <w:del w:id="1472" w:author="Teh Stand" w:date="2023-10-13T11:10:00Z">
              <w:r w:rsidRPr="002455BA" w:rsidDel="003E7C95">
                <w:rPr>
                  <w:rFonts w:cs="Arial"/>
                  <w:sz w:val="16"/>
                  <w:szCs w:val="16"/>
                  <w:lang w:val="en-US" w:eastAsia="en-US"/>
                </w:rPr>
                <w:delText>lowestLowWater</w:delText>
              </w:r>
            </w:del>
          </w:p>
        </w:tc>
        <w:tc>
          <w:tcPr>
            <w:tcW w:w="3544" w:type="dxa"/>
            <w:tcMar>
              <w:top w:w="0" w:type="dxa"/>
              <w:bottom w:w="0" w:type="dxa"/>
            </w:tcMar>
          </w:tcPr>
          <w:p w14:paraId="426B10E7" w14:textId="4752F4C2" w:rsidR="004F6788" w:rsidRPr="002455BA" w:rsidDel="003E7C95" w:rsidRDefault="004F6788" w:rsidP="008708FB">
            <w:pPr>
              <w:suppressAutoHyphens/>
              <w:snapToGrid w:val="0"/>
              <w:spacing w:before="60" w:after="60" w:line="240" w:lineRule="auto"/>
              <w:jc w:val="left"/>
              <w:rPr>
                <w:del w:id="1473" w:author="Teh Stand" w:date="2023-10-13T11:10:00Z"/>
                <w:sz w:val="16"/>
                <w:szCs w:val="16"/>
                <w:lang w:eastAsia="ar-SA"/>
              </w:rPr>
            </w:pPr>
          </w:p>
        </w:tc>
        <w:tc>
          <w:tcPr>
            <w:tcW w:w="850" w:type="dxa"/>
          </w:tcPr>
          <w:p w14:paraId="5AC24BAC" w14:textId="7F89C399" w:rsidR="004F6788" w:rsidRPr="002455BA" w:rsidDel="003E7C95" w:rsidRDefault="004F6788" w:rsidP="008708FB">
            <w:pPr>
              <w:suppressAutoHyphens/>
              <w:snapToGrid w:val="0"/>
              <w:spacing w:before="60" w:after="60" w:line="240" w:lineRule="auto"/>
              <w:jc w:val="center"/>
              <w:rPr>
                <w:del w:id="1474" w:author="Teh Stand" w:date="2023-10-13T11:10:00Z"/>
                <w:sz w:val="16"/>
                <w:szCs w:val="16"/>
              </w:rPr>
            </w:pPr>
            <w:del w:id="1475" w:author="Teh Stand" w:date="2023-10-13T11:10:00Z">
              <w:r w:rsidRPr="002455BA" w:rsidDel="003E7C95">
                <w:rPr>
                  <w:sz w:val="16"/>
                  <w:szCs w:val="16"/>
                </w:rPr>
                <w:delText>4</w:delText>
              </w:r>
            </w:del>
          </w:p>
        </w:tc>
        <w:tc>
          <w:tcPr>
            <w:tcW w:w="5812" w:type="dxa"/>
            <w:tcMar>
              <w:top w:w="0" w:type="dxa"/>
              <w:bottom w:w="0" w:type="dxa"/>
            </w:tcMar>
          </w:tcPr>
          <w:p w14:paraId="7788E077" w14:textId="6321CB27" w:rsidR="004F6788" w:rsidRPr="002455BA" w:rsidDel="003E7C95" w:rsidRDefault="004F6788" w:rsidP="008708FB">
            <w:pPr>
              <w:suppressAutoHyphens/>
              <w:snapToGrid w:val="0"/>
              <w:spacing w:before="60" w:after="60" w:line="240" w:lineRule="auto"/>
              <w:rPr>
                <w:del w:id="1476" w:author="Teh Stand" w:date="2023-10-13T11:10:00Z"/>
                <w:sz w:val="16"/>
                <w:szCs w:val="16"/>
              </w:rPr>
            </w:pPr>
          </w:p>
        </w:tc>
      </w:tr>
      <w:tr w:rsidR="004F6788" w:rsidRPr="002455BA" w:rsidDel="003E7C95" w14:paraId="67CCC58B" w14:textId="1F3CA9F5" w:rsidTr="00681EDD">
        <w:trPr>
          <w:cantSplit/>
          <w:del w:id="1477" w:author="Teh Stand" w:date="2023-10-13T11:10:00Z"/>
        </w:trPr>
        <w:tc>
          <w:tcPr>
            <w:tcW w:w="1237" w:type="dxa"/>
            <w:tcMar>
              <w:top w:w="0" w:type="dxa"/>
              <w:bottom w:w="0" w:type="dxa"/>
            </w:tcMar>
          </w:tcPr>
          <w:p w14:paraId="0FB8813B" w14:textId="75F89C65" w:rsidR="004F6788" w:rsidRPr="002455BA" w:rsidDel="003E7C95" w:rsidRDefault="004F6788" w:rsidP="008708FB">
            <w:pPr>
              <w:suppressAutoHyphens/>
              <w:snapToGrid w:val="0"/>
              <w:spacing w:before="60" w:after="60" w:line="240" w:lineRule="auto"/>
              <w:rPr>
                <w:del w:id="1478" w:author="Teh Stand" w:date="2023-10-13T11:10:00Z"/>
                <w:sz w:val="16"/>
                <w:szCs w:val="16"/>
              </w:rPr>
            </w:pPr>
            <w:del w:id="1479" w:author="Teh Stand" w:date="2023-10-13T11:10:00Z">
              <w:r w:rsidRPr="002455BA" w:rsidDel="003E7C95">
                <w:rPr>
                  <w:sz w:val="16"/>
                  <w:szCs w:val="16"/>
                </w:rPr>
                <w:delText>Value</w:delText>
              </w:r>
            </w:del>
          </w:p>
        </w:tc>
        <w:tc>
          <w:tcPr>
            <w:tcW w:w="2977" w:type="dxa"/>
            <w:tcMar>
              <w:top w:w="0" w:type="dxa"/>
              <w:bottom w:w="0" w:type="dxa"/>
            </w:tcMar>
          </w:tcPr>
          <w:p w14:paraId="3442722D" w14:textId="2E1A583D" w:rsidR="004F6788" w:rsidRPr="002455BA" w:rsidDel="003E7C95" w:rsidRDefault="004F6788" w:rsidP="008708FB">
            <w:pPr>
              <w:suppressAutoHyphens/>
              <w:snapToGrid w:val="0"/>
              <w:spacing w:before="60" w:after="60" w:line="240" w:lineRule="auto"/>
              <w:rPr>
                <w:del w:id="1480" w:author="Teh Stand" w:date="2023-10-13T11:10:00Z"/>
                <w:rFonts w:cs="Arial"/>
                <w:sz w:val="16"/>
                <w:szCs w:val="16"/>
                <w:lang w:val="en-US" w:eastAsia="en-US"/>
              </w:rPr>
            </w:pPr>
            <w:del w:id="1481" w:author="Teh Stand" w:date="2023-10-13T11:10:00Z">
              <w:r w:rsidRPr="002455BA" w:rsidDel="003E7C95">
                <w:rPr>
                  <w:rFonts w:cs="Arial"/>
                  <w:sz w:val="16"/>
                  <w:szCs w:val="16"/>
                  <w:lang w:val="en-US" w:eastAsia="en-US"/>
                </w:rPr>
                <w:delText>meanLowWater</w:delText>
              </w:r>
            </w:del>
          </w:p>
        </w:tc>
        <w:tc>
          <w:tcPr>
            <w:tcW w:w="3544" w:type="dxa"/>
            <w:tcMar>
              <w:top w:w="0" w:type="dxa"/>
              <w:bottom w:w="0" w:type="dxa"/>
            </w:tcMar>
          </w:tcPr>
          <w:p w14:paraId="7422F599" w14:textId="43B7D601" w:rsidR="004F6788" w:rsidRPr="002455BA" w:rsidDel="003E7C95" w:rsidRDefault="004F6788" w:rsidP="008708FB">
            <w:pPr>
              <w:suppressAutoHyphens/>
              <w:snapToGrid w:val="0"/>
              <w:spacing w:before="60" w:after="60" w:line="240" w:lineRule="auto"/>
              <w:jc w:val="left"/>
              <w:rPr>
                <w:del w:id="1482" w:author="Teh Stand" w:date="2023-10-13T11:10:00Z"/>
                <w:sz w:val="16"/>
                <w:szCs w:val="16"/>
                <w:lang w:eastAsia="ar-SA"/>
              </w:rPr>
            </w:pPr>
          </w:p>
        </w:tc>
        <w:tc>
          <w:tcPr>
            <w:tcW w:w="850" w:type="dxa"/>
          </w:tcPr>
          <w:p w14:paraId="5FB2E375" w14:textId="6C70138F" w:rsidR="004F6788" w:rsidRPr="002455BA" w:rsidDel="003E7C95" w:rsidRDefault="004F6788" w:rsidP="008708FB">
            <w:pPr>
              <w:suppressAutoHyphens/>
              <w:snapToGrid w:val="0"/>
              <w:spacing w:before="60" w:after="60" w:line="240" w:lineRule="auto"/>
              <w:jc w:val="center"/>
              <w:rPr>
                <w:del w:id="1483" w:author="Teh Stand" w:date="2023-10-13T11:10:00Z"/>
                <w:sz w:val="16"/>
                <w:szCs w:val="16"/>
              </w:rPr>
            </w:pPr>
            <w:del w:id="1484" w:author="Teh Stand" w:date="2023-10-13T11:10:00Z">
              <w:r w:rsidRPr="002455BA" w:rsidDel="003E7C95">
                <w:rPr>
                  <w:sz w:val="16"/>
                  <w:szCs w:val="16"/>
                </w:rPr>
                <w:delText>5</w:delText>
              </w:r>
            </w:del>
          </w:p>
        </w:tc>
        <w:tc>
          <w:tcPr>
            <w:tcW w:w="5812" w:type="dxa"/>
            <w:tcMar>
              <w:top w:w="0" w:type="dxa"/>
              <w:bottom w:w="0" w:type="dxa"/>
            </w:tcMar>
          </w:tcPr>
          <w:p w14:paraId="5812E44A" w14:textId="22AB432C" w:rsidR="004F6788" w:rsidRPr="002455BA" w:rsidDel="003E7C95" w:rsidRDefault="004F6788" w:rsidP="008708FB">
            <w:pPr>
              <w:suppressAutoHyphens/>
              <w:snapToGrid w:val="0"/>
              <w:spacing w:before="60" w:after="60" w:line="240" w:lineRule="auto"/>
              <w:rPr>
                <w:del w:id="1485" w:author="Teh Stand" w:date="2023-10-13T11:10:00Z"/>
                <w:sz w:val="16"/>
                <w:szCs w:val="16"/>
              </w:rPr>
            </w:pPr>
            <w:del w:id="1486" w:author="Teh Stand" w:date="2023-10-13T11:10:00Z">
              <w:r w:rsidRPr="002455BA" w:rsidDel="003E7C95">
                <w:rPr>
                  <w:sz w:val="16"/>
                  <w:szCs w:val="16"/>
                </w:rPr>
                <w:delText>(MLW)</w:delText>
              </w:r>
            </w:del>
          </w:p>
        </w:tc>
      </w:tr>
      <w:tr w:rsidR="004F6788" w:rsidRPr="002455BA" w:rsidDel="003E7C95" w14:paraId="459DD5BC" w14:textId="19CC4EC4" w:rsidTr="00681EDD">
        <w:trPr>
          <w:cantSplit/>
          <w:del w:id="1487" w:author="Teh Stand" w:date="2023-10-13T11:10:00Z"/>
        </w:trPr>
        <w:tc>
          <w:tcPr>
            <w:tcW w:w="1237" w:type="dxa"/>
            <w:tcMar>
              <w:top w:w="0" w:type="dxa"/>
              <w:bottom w:w="0" w:type="dxa"/>
            </w:tcMar>
          </w:tcPr>
          <w:p w14:paraId="35C35D75" w14:textId="7550CD9A" w:rsidR="004F6788" w:rsidRPr="002455BA" w:rsidDel="003E7C95" w:rsidRDefault="004F6788" w:rsidP="008708FB">
            <w:pPr>
              <w:suppressAutoHyphens/>
              <w:snapToGrid w:val="0"/>
              <w:spacing w:before="60" w:after="60" w:line="240" w:lineRule="auto"/>
              <w:rPr>
                <w:del w:id="1488" w:author="Teh Stand" w:date="2023-10-13T11:10:00Z"/>
                <w:sz w:val="16"/>
                <w:szCs w:val="16"/>
              </w:rPr>
            </w:pPr>
            <w:del w:id="1489" w:author="Teh Stand" w:date="2023-10-13T11:10:00Z">
              <w:r w:rsidRPr="002455BA" w:rsidDel="003E7C95">
                <w:rPr>
                  <w:sz w:val="16"/>
                  <w:szCs w:val="16"/>
                </w:rPr>
                <w:delText>Value</w:delText>
              </w:r>
            </w:del>
          </w:p>
        </w:tc>
        <w:tc>
          <w:tcPr>
            <w:tcW w:w="2977" w:type="dxa"/>
            <w:tcMar>
              <w:top w:w="0" w:type="dxa"/>
              <w:bottom w:w="0" w:type="dxa"/>
            </w:tcMar>
          </w:tcPr>
          <w:p w14:paraId="22E523ED" w14:textId="37EC9697" w:rsidR="004F6788" w:rsidRPr="002455BA" w:rsidDel="003E7C95" w:rsidRDefault="004F6788" w:rsidP="008708FB">
            <w:pPr>
              <w:suppressAutoHyphens/>
              <w:snapToGrid w:val="0"/>
              <w:spacing w:before="60" w:after="60" w:line="240" w:lineRule="auto"/>
              <w:rPr>
                <w:del w:id="1490" w:author="Teh Stand" w:date="2023-10-13T11:10:00Z"/>
                <w:rFonts w:cs="Arial"/>
                <w:sz w:val="16"/>
                <w:szCs w:val="16"/>
                <w:lang w:val="en-US" w:eastAsia="en-US"/>
              </w:rPr>
            </w:pPr>
            <w:del w:id="1491" w:author="Teh Stand" w:date="2023-10-13T11:10:00Z">
              <w:r w:rsidRPr="002455BA" w:rsidDel="003E7C95">
                <w:rPr>
                  <w:rFonts w:cs="Arial"/>
                  <w:sz w:val="16"/>
                  <w:szCs w:val="16"/>
                  <w:lang w:val="en-US" w:eastAsia="en-US"/>
                </w:rPr>
                <w:delText>lowestLowWaterSprings</w:delText>
              </w:r>
            </w:del>
          </w:p>
        </w:tc>
        <w:tc>
          <w:tcPr>
            <w:tcW w:w="3544" w:type="dxa"/>
            <w:tcMar>
              <w:top w:w="0" w:type="dxa"/>
              <w:bottom w:w="0" w:type="dxa"/>
            </w:tcMar>
          </w:tcPr>
          <w:p w14:paraId="4BA00D72" w14:textId="0A59EC43" w:rsidR="004F6788" w:rsidRPr="002455BA" w:rsidDel="003E7C95" w:rsidRDefault="004F6788" w:rsidP="008708FB">
            <w:pPr>
              <w:suppressAutoHyphens/>
              <w:snapToGrid w:val="0"/>
              <w:spacing w:before="60" w:after="60" w:line="240" w:lineRule="auto"/>
              <w:jc w:val="left"/>
              <w:rPr>
                <w:del w:id="1492" w:author="Teh Stand" w:date="2023-10-13T11:10:00Z"/>
                <w:sz w:val="16"/>
                <w:szCs w:val="16"/>
                <w:lang w:eastAsia="ar-SA"/>
              </w:rPr>
            </w:pPr>
          </w:p>
        </w:tc>
        <w:tc>
          <w:tcPr>
            <w:tcW w:w="850" w:type="dxa"/>
          </w:tcPr>
          <w:p w14:paraId="0B4D448A" w14:textId="683990C8" w:rsidR="004F6788" w:rsidRPr="002455BA" w:rsidDel="003E7C95" w:rsidRDefault="004F6788" w:rsidP="008708FB">
            <w:pPr>
              <w:suppressAutoHyphens/>
              <w:snapToGrid w:val="0"/>
              <w:spacing w:before="60" w:after="60" w:line="240" w:lineRule="auto"/>
              <w:jc w:val="center"/>
              <w:rPr>
                <w:del w:id="1493" w:author="Teh Stand" w:date="2023-10-13T11:10:00Z"/>
                <w:sz w:val="16"/>
                <w:szCs w:val="16"/>
              </w:rPr>
            </w:pPr>
            <w:del w:id="1494" w:author="Teh Stand" w:date="2023-10-13T11:10:00Z">
              <w:r w:rsidRPr="002455BA" w:rsidDel="003E7C95">
                <w:rPr>
                  <w:sz w:val="16"/>
                  <w:szCs w:val="16"/>
                </w:rPr>
                <w:delText>6</w:delText>
              </w:r>
            </w:del>
          </w:p>
        </w:tc>
        <w:tc>
          <w:tcPr>
            <w:tcW w:w="5812" w:type="dxa"/>
            <w:tcMar>
              <w:top w:w="0" w:type="dxa"/>
              <w:bottom w:w="0" w:type="dxa"/>
            </w:tcMar>
          </w:tcPr>
          <w:p w14:paraId="18A9D004" w14:textId="0374256C" w:rsidR="004F6788" w:rsidRPr="002455BA" w:rsidDel="003E7C95" w:rsidRDefault="004F6788" w:rsidP="008708FB">
            <w:pPr>
              <w:suppressAutoHyphens/>
              <w:snapToGrid w:val="0"/>
              <w:spacing w:before="60" w:after="60" w:line="240" w:lineRule="auto"/>
              <w:rPr>
                <w:del w:id="1495" w:author="Teh Stand" w:date="2023-10-13T11:10:00Z"/>
                <w:sz w:val="16"/>
                <w:szCs w:val="16"/>
              </w:rPr>
            </w:pPr>
          </w:p>
        </w:tc>
      </w:tr>
      <w:tr w:rsidR="004F6788" w:rsidRPr="002455BA" w:rsidDel="003E7C95" w14:paraId="362FE650" w14:textId="2C7DA06A" w:rsidTr="00681EDD">
        <w:trPr>
          <w:cantSplit/>
          <w:del w:id="1496" w:author="Teh Stand" w:date="2023-10-13T11:10:00Z"/>
        </w:trPr>
        <w:tc>
          <w:tcPr>
            <w:tcW w:w="1237" w:type="dxa"/>
            <w:tcMar>
              <w:top w:w="0" w:type="dxa"/>
              <w:bottom w:w="0" w:type="dxa"/>
            </w:tcMar>
          </w:tcPr>
          <w:p w14:paraId="531D748C" w14:textId="4DF68753" w:rsidR="004F6788" w:rsidRPr="002455BA" w:rsidDel="003E7C95" w:rsidRDefault="004F6788" w:rsidP="008708FB">
            <w:pPr>
              <w:suppressAutoHyphens/>
              <w:snapToGrid w:val="0"/>
              <w:spacing w:before="60" w:after="60" w:line="240" w:lineRule="auto"/>
              <w:rPr>
                <w:del w:id="1497" w:author="Teh Stand" w:date="2023-10-13T11:10:00Z"/>
                <w:sz w:val="16"/>
                <w:szCs w:val="16"/>
              </w:rPr>
            </w:pPr>
            <w:del w:id="1498" w:author="Teh Stand" w:date="2023-10-13T11:10:00Z">
              <w:r w:rsidRPr="002455BA" w:rsidDel="003E7C95">
                <w:rPr>
                  <w:sz w:val="16"/>
                  <w:szCs w:val="16"/>
                </w:rPr>
                <w:delText>Value</w:delText>
              </w:r>
            </w:del>
          </w:p>
        </w:tc>
        <w:tc>
          <w:tcPr>
            <w:tcW w:w="2977" w:type="dxa"/>
            <w:tcMar>
              <w:top w:w="0" w:type="dxa"/>
              <w:bottom w:w="0" w:type="dxa"/>
            </w:tcMar>
          </w:tcPr>
          <w:p w14:paraId="2C0D043D" w14:textId="05B257FE" w:rsidR="004F6788" w:rsidRPr="002455BA" w:rsidDel="003E7C95" w:rsidRDefault="004F6788" w:rsidP="008708FB">
            <w:pPr>
              <w:suppressAutoHyphens/>
              <w:snapToGrid w:val="0"/>
              <w:spacing w:before="60" w:after="60" w:line="240" w:lineRule="auto"/>
              <w:rPr>
                <w:del w:id="1499" w:author="Teh Stand" w:date="2023-10-13T11:10:00Z"/>
                <w:rFonts w:cs="Arial"/>
                <w:sz w:val="16"/>
                <w:szCs w:val="16"/>
                <w:lang w:val="en-US" w:eastAsia="en-US"/>
              </w:rPr>
            </w:pPr>
            <w:del w:id="1500" w:author="Teh Stand" w:date="2023-10-13T11:10:00Z">
              <w:r w:rsidRPr="002455BA" w:rsidDel="003E7C95">
                <w:rPr>
                  <w:rFonts w:cs="Arial"/>
                  <w:sz w:val="16"/>
                  <w:szCs w:val="16"/>
                  <w:lang w:val="en-US" w:eastAsia="en-US"/>
                </w:rPr>
                <w:delText>approximateMeanLowWaterSprings</w:delText>
              </w:r>
            </w:del>
          </w:p>
        </w:tc>
        <w:tc>
          <w:tcPr>
            <w:tcW w:w="3544" w:type="dxa"/>
            <w:tcMar>
              <w:top w:w="0" w:type="dxa"/>
              <w:bottom w:w="0" w:type="dxa"/>
            </w:tcMar>
          </w:tcPr>
          <w:p w14:paraId="0A6868C9" w14:textId="25E660C6" w:rsidR="004F6788" w:rsidRPr="002455BA" w:rsidDel="003E7C95" w:rsidRDefault="004F6788" w:rsidP="008708FB">
            <w:pPr>
              <w:suppressAutoHyphens/>
              <w:snapToGrid w:val="0"/>
              <w:spacing w:before="60" w:after="60" w:line="240" w:lineRule="auto"/>
              <w:jc w:val="left"/>
              <w:rPr>
                <w:del w:id="1501" w:author="Teh Stand" w:date="2023-10-13T11:10:00Z"/>
                <w:sz w:val="16"/>
                <w:szCs w:val="16"/>
                <w:lang w:eastAsia="ar-SA"/>
              </w:rPr>
            </w:pPr>
          </w:p>
        </w:tc>
        <w:tc>
          <w:tcPr>
            <w:tcW w:w="850" w:type="dxa"/>
          </w:tcPr>
          <w:p w14:paraId="1143D673" w14:textId="3E55DCAC" w:rsidR="004F6788" w:rsidRPr="002455BA" w:rsidDel="003E7C95" w:rsidRDefault="004F6788" w:rsidP="008708FB">
            <w:pPr>
              <w:suppressAutoHyphens/>
              <w:snapToGrid w:val="0"/>
              <w:spacing w:before="60" w:after="60" w:line="240" w:lineRule="auto"/>
              <w:jc w:val="center"/>
              <w:rPr>
                <w:del w:id="1502" w:author="Teh Stand" w:date="2023-10-13T11:10:00Z"/>
                <w:sz w:val="16"/>
                <w:szCs w:val="16"/>
              </w:rPr>
            </w:pPr>
            <w:del w:id="1503" w:author="Teh Stand" w:date="2023-10-13T11:10:00Z">
              <w:r w:rsidRPr="002455BA" w:rsidDel="003E7C95">
                <w:rPr>
                  <w:sz w:val="16"/>
                  <w:szCs w:val="16"/>
                </w:rPr>
                <w:delText>7</w:delText>
              </w:r>
            </w:del>
          </w:p>
        </w:tc>
        <w:tc>
          <w:tcPr>
            <w:tcW w:w="5812" w:type="dxa"/>
            <w:tcMar>
              <w:top w:w="0" w:type="dxa"/>
              <w:bottom w:w="0" w:type="dxa"/>
            </w:tcMar>
          </w:tcPr>
          <w:p w14:paraId="039CECAA" w14:textId="7EFF8AD2" w:rsidR="004F6788" w:rsidRPr="002455BA" w:rsidDel="003E7C95" w:rsidRDefault="004F6788" w:rsidP="008708FB">
            <w:pPr>
              <w:suppressAutoHyphens/>
              <w:snapToGrid w:val="0"/>
              <w:spacing w:before="60" w:after="60" w:line="240" w:lineRule="auto"/>
              <w:rPr>
                <w:del w:id="1504" w:author="Teh Stand" w:date="2023-10-13T11:10:00Z"/>
                <w:sz w:val="16"/>
                <w:szCs w:val="16"/>
              </w:rPr>
            </w:pPr>
          </w:p>
        </w:tc>
      </w:tr>
      <w:tr w:rsidR="004F6788" w:rsidRPr="002455BA" w:rsidDel="003E7C95" w14:paraId="5F747B7A" w14:textId="4FED78D9" w:rsidTr="00681EDD">
        <w:trPr>
          <w:cantSplit/>
          <w:del w:id="1505" w:author="Teh Stand" w:date="2023-10-13T11:10:00Z"/>
        </w:trPr>
        <w:tc>
          <w:tcPr>
            <w:tcW w:w="1237" w:type="dxa"/>
            <w:tcMar>
              <w:top w:w="0" w:type="dxa"/>
              <w:bottom w:w="0" w:type="dxa"/>
            </w:tcMar>
          </w:tcPr>
          <w:p w14:paraId="66A35983" w14:textId="6A7FBB60" w:rsidR="004F6788" w:rsidRPr="002455BA" w:rsidDel="003E7C95" w:rsidRDefault="004F6788" w:rsidP="008708FB">
            <w:pPr>
              <w:suppressAutoHyphens/>
              <w:snapToGrid w:val="0"/>
              <w:spacing w:before="60" w:after="60" w:line="240" w:lineRule="auto"/>
              <w:rPr>
                <w:del w:id="1506" w:author="Teh Stand" w:date="2023-10-13T11:10:00Z"/>
                <w:sz w:val="16"/>
                <w:szCs w:val="16"/>
              </w:rPr>
            </w:pPr>
            <w:del w:id="1507" w:author="Teh Stand" w:date="2023-10-13T11:10:00Z">
              <w:r w:rsidRPr="002455BA" w:rsidDel="003E7C95">
                <w:rPr>
                  <w:sz w:val="16"/>
                  <w:szCs w:val="16"/>
                </w:rPr>
                <w:delText>Value</w:delText>
              </w:r>
            </w:del>
          </w:p>
        </w:tc>
        <w:tc>
          <w:tcPr>
            <w:tcW w:w="2977" w:type="dxa"/>
            <w:tcMar>
              <w:top w:w="0" w:type="dxa"/>
              <w:bottom w:w="0" w:type="dxa"/>
            </w:tcMar>
          </w:tcPr>
          <w:p w14:paraId="23ADD740" w14:textId="41444CE8" w:rsidR="004F6788" w:rsidRPr="002455BA" w:rsidDel="003E7C95" w:rsidRDefault="004F6788" w:rsidP="008708FB">
            <w:pPr>
              <w:suppressAutoHyphens/>
              <w:snapToGrid w:val="0"/>
              <w:spacing w:before="60" w:after="60" w:line="240" w:lineRule="auto"/>
              <w:rPr>
                <w:del w:id="1508" w:author="Teh Stand" w:date="2023-10-13T11:10:00Z"/>
                <w:rFonts w:cs="Arial"/>
                <w:sz w:val="16"/>
                <w:szCs w:val="16"/>
                <w:lang w:val="en-US" w:eastAsia="en-US"/>
              </w:rPr>
            </w:pPr>
            <w:del w:id="1509" w:author="Teh Stand" w:date="2023-10-13T11:10:00Z">
              <w:r w:rsidRPr="002455BA" w:rsidDel="003E7C95">
                <w:rPr>
                  <w:rFonts w:cs="Arial"/>
                  <w:sz w:val="16"/>
                  <w:szCs w:val="16"/>
                  <w:lang w:val="en-US" w:eastAsia="en-US"/>
                </w:rPr>
                <w:delText>indianSpringLowWater</w:delText>
              </w:r>
            </w:del>
          </w:p>
        </w:tc>
        <w:tc>
          <w:tcPr>
            <w:tcW w:w="3544" w:type="dxa"/>
            <w:tcMar>
              <w:top w:w="0" w:type="dxa"/>
              <w:bottom w:w="0" w:type="dxa"/>
            </w:tcMar>
          </w:tcPr>
          <w:p w14:paraId="5F2771DD" w14:textId="744743DC" w:rsidR="004F6788" w:rsidRPr="002455BA" w:rsidDel="003E7C95" w:rsidRDefault="004F6788" w:rsidP="008708FB">
            <w:pPr>
              <w:suppressAutoHyphens/>
              <w:snapToGrid w:val="0"/>
              <w:spacing w:before="60" w:after="60" w:line="240" w:lineRule="auto"/>
              <w:jc w:val="left"/>
              <w:rPr>
                <w:del w:id="1510" w:author="Teh Stand" w:date="2023-10-13T11:10:00Z"/>
                <w:sz w:val="16"/>
                <w:szCs w:val="16"/>
                <w:lang w:eastAsia="ar-SA"/>
              </w:rPr>
            </w:pPr>
          </w:p>
        </w:tc>
        <w:tc>
          <w:tcPr>
            <w:tcW w:w="850" w:type="dxa"/>
          </w:tcPr>
          <w:p w14:paraId="36F302C8" w14:textId="2F8CD800" w:rsidR="004F6788" w:rsidRPr="002455BA" w:rsidDel="003E7C95" w:rsidRDefault="004F6788" w:rsidP="008708FB">
            <w:pPr>
              <w:suppressAutoHyphens/>
              <w:snapToGrid w:val="0"/>
              <w:spacing w:before="60" w:after="60" w:line="240" w:lineRule="auto"/>
              <w:jc w:val="center"/>
              <w:rPr>
                <w:del w:id="1511" w:author="Teh Stand" w:date="2023-10-13T11:10:00Z"/>
                <w:sz w:val="16"/>
                <w:szCs w:val="16"/>
              </w:rPr>
            </w:pPr>
            <w:del w:id="1512" w:author="Teh Stand" w:date="2023-10-13T11:10:00Z">
              <w:r w:rsidRPr="002455BA" w:rsidDel="003E7C95">
                <w:rPr>
                  <w:sz w:val="16"/>
                  <w:szCs w:val="16"/>
                </w:rPr>
                <w:delText>8</w:delText>
              </w:r>
            </w:del>
          </w:p>
        </w:tc>
        <w:tc>
          <w:tcPr>
            <w:tcW w:w="5812" w:type="dxa"/>
            <w:tcMar>
              <w:top w:w="0" w:type="dxa"/>
              <w:bottom w:w="0" w:type="dxa"/>
            </w:tcMar>
          </w:tcPr>
          <w:p w14:paraId="20044915" w14:textId="494750A4" w:rsidR="004F6788" w:rsidRPr="002455BA" w:rsidDel="003E7C95" w:rsidRDefault="004F6788" w:rsidP="008708FB">
            <w:pPr>
              <w:suppressAutoHyphens/>
              <w:snapToGrid w:val="0"/>
              <w:spacing w:before="60" w:after="60" w:line="240" w:lineRule="auto"/>
              <w:rPr>
                <w:del w:id="1513" w:author="Teh Stand" w:date="2023-10-13T11:10:00Z"/>
                <w:sz w:val="16"/>
                <w:szCs w:val="16"/>
              </w:rPr>
            </w:pPr>
          </w:p>
        </w:tc>
      </w:tr>
      <w:tr w:rsidR="004F6788" w:rsidRPr="002455BA" w:rsidDel="003E7C95" w14:paraId="564D6E5E" w14:textId="27E347E0" w:rsidTr="00681EDD">
        <w:trPr>
          <w:cantSplit/>
          <w:del w:id="1514" w:author="Teh Stand" w:date="2023-10-13T11:10:00Z"/>
        </w:trPr>
        <w:tc>
          <w:tcPr>
            <w:tcW w:w="1237" w:type="dxa"/>
            <w:tcMar>
              <w:top w:w="0" w:type="dxa"/>
              <w:bottom w:w="0" w:type="dxa"/>
            </w:tcMar>
          </w:tcPr>
          <w:p w14:paraId="12B1D0CA" w14:textId="6441EB6E" w:rsidR="004F6788" w:rsidRPr="002455BA" w:rsidDel="003E7C95" w:rsidRDefault="004F6788" w:rsidP="008708FB">
            <w:pPr>
              <w:suppressAutoHyphens/>
              <w:snapToGrid w:val="0"/>
              <w:spacing w:before="60" w:after="60" w:line="240" w:lineRule="auto"/>
              <w:rPr>
                <w:del w:id="1515" w:author="Teh Stand" w:date="2023-10-13T11:10:00Z"/>
                <w:sz w:val="16"/>
                <w:szCs w:val="16"/>
              </w:rPr>
            </w:pPr>
            <w:del w:id="1516" w:author="Teh Stand" w:date="2023-10-13T11:10:00Z">
              <w:r w:rsidRPr="002455BA" w:rsidDel="003E7C95">
                <w:rPr>
                  <w:sz w:val="16"/>
                  <w:szCs w:val="16"/>
                </w:rPr>
                <w:delText>Value</w:delText>
              </w:r>
            </w:del>
          </w:p>
        </w:tc>
        <w:tc>
          <w:tcPr>
            <w:tcW w:w="2977" w:type="dxa"/>
            <w:tcMar>
              <w:top w:w="0" w:type="dxa"/>
              <w:bottom w:w="0" w:type="dxa"/>
            </w:tcMar>
          </w:tcPr>
          <w:p w14:paraId="4AA38436" w14:textId="4FF1C98E" w:rsidR="004F6788" w:rsidRPr="002455BA" w:rsidDel="003E7C95" w:rsidRDefault="004F6788" w:rsidP="008708FB">
            <w:pPr>
              <w:suppressAutoHyphens/>
              <w:snapToGrid w:val="0"/>
              <w:spacing w:before="60" w:after="60" w:line="240" w:lineRule="auto"/>
              <w:rPr>
                <w:del w:id="1517" w:author="Teh Stand" w:date="2023-10-13T11:10:00Z"/>
                <w:rFonts w:cs="Arial"/>
                <w:sz w:val="16"/>
                <w:szCs w:val="16"/>
                <w:lang w:val="en-US" w:eastAsia="en-US"/>
              </w:rPr>
            </w:pPr>
            <w:del w:id="1518" w:author="Teh Stand" w:date="2023-10-13T11:10:00Z">
              <w:r w:rsidRPr="002455BA" w:rsidDel="003E7C95">
                <w:rPr>
                  <w:rFonts w:cs="Arial"/>
                  <w:sz w:val="16"/>
                  <w:szCs w:val="16"/>
                  <w:lang w:val="en-US" w:eastAsia="en-US"/>
                </w:rPr>
                <w:delText>lowWaterSprings</w:delText>
              </w:r>
            </w:del>
          </w:p>
        </w:tc>
        <w:tc>
          <w:tcPr>
            <w:tcW w:w="3544" w:type="dxa"/>
            <w:tcMar>
              <w:top w:w="0" w:type="dxa"/>
              <w:bottom w:w="0" w:type="dxa"/>
            </w:tcMar>
          </w:tcPr>
          <w:p w14:paraId="7E13F99C" w14:textId="09CE2A53" w:rsidR="004F6788" w:rsidRPr="002455BA" w:rsidDel="003E7C95" w:rsidRDefault="004F6788" w:rsidP="008708FB">
            <w:pPr>
              <w:suppressAutoHyphens/>
              <w:snapToGrid w:val="0"/>
              <w:spacing w:before="60" w:after="60" w:line="240" w:lineRule="auto"/>
              <w:jc w:val="left"/>
              <w:rPr>
                <w:del w:id="1519" w:author="Teh Stand" w:date="2023-10-13T11:10:00Z"/>
                <w:sz w:val="16"/>
                <w:szCs w:val="16"/>
                <w:lang w:eastAsia="ar-SA"/>
              </w:rPr>
            </w:pPr>
          </w:p>
        </w:tc>
        <w:tc>
          <w:tcPr>
            <w:tcW w:w="850" w:type="dxa"/>
          </w:tcPr>
          <w:p w14:paraId="5F2F40AC" w14:textId="6DAFB3C5" w:rsidR="004F6788" w:rsidRPr="002455BA" w:rsidDel="003E7C95" w:rsidRDefault="004F6788" w:rsidP="008708FB">
            <w:pPr>
              <w:suppressAutoHyphens/>
              <w:snapToGrid w:val="0"/>
              <w:spacing w:before="60" w:after="60" w:line="240" w:lineRule="auto"/>
              <w:jc w:val="center"/>
              <w:rPr>
                <w:del w:id="1520" w:author="Teh Stand" w:date="2023-10-13T11:10:00Z"/>
                <w:sz w:val="16"/>
                <w:szCs w:val="16"/>
              </w:rPr>
            </w:pPr>
            <w:del w:id="1521" w:author="Teh Stand" w:date="2023-10-13T11:10:00Z">
              <w:r w:rsidRPr="002455BA" w:rsidDel="003E7C95">
                <w:rPr>
                  <w:sz w:val="16"/>
                  <w:szCs w:val="16"/>
                </w:rPr>
                <w:delText>9</w:delText>
              </w:r>
            </w:del>
          </w:p>
        </w:tc>
        <w:tc>
          <w:tcPr>
            <w:tcW w:w="5812" w:type="dxa"/>
            <w:tcMar>
              <w:top w:w="0" w:type="dxa"/>
              <w:bottom w:w="0" w:type="dxa"/>
            </w:tcMar>
          </w:tcPr>
          <w:p w14:paraId="6A76454C" w14:textId="08906E47" w:rsidR="004F6788" w:rsidRPr="002455BA" w:rsidDel="003E7C95" w:rsidRDefault="004F6788" w:rsidP="008708FB">
            <w:pPr>
              <w:suppressAutoHyphens/>
              <w:snapToGrid w:val="0"/>
              <w:spacing w:before="60" w:after="60" w:line="240" w:lineRule="auto"/>
              <w:rPr>
                <w:del w:id="1522" w:author="Teh Stand" w:date="2023-10-13T11:10:00Z"/>
                <w:sz w:val="16"/>
                <w:szCs w:val="16"/>
              </w:rPr>
            </w:pPr>
          </w:p>
        </w:tc>
      </w:tr>
      <w:tr w:rsidR="004F6788" w:rsidRPr="002455BA" w:rsidDel="003E7C95" w14:paraId="4E466CB1" w14:textId="57852C9A" w:rsidTr="00681EDD">
        <w:trPr>
          <w:cantSplit/>
          <w:del w:id="1523" w:author="Teh Stand" w:date="2023-10-13T11:10:00Z"/>
        </w:trPr>
        <w:tc>
          <w:tcPr>
            <w:tcW w:w="1237" w:type="dxa"/>
            <w:tcMar>
              <w:top w:w="0" w:type="dxa"/>
              <w:bottom w:w="0" w:type="dxa"/>
            </w:tcMar>
          </w:tcPr>
          <w:p w14:paraId="738FEC5B" w14:textId="55492B0C" w:rsidR="004F6788" w:rsidRPr="002455BA" w:rsidDel="003E7C95" w:rsidRDefault="004F6788" w:rsidP="008708FB">
            <w:pPr>
              <w:suppressAutoHyphens/>
              <w:snapToGrid w:val="0"/>
              <w:spacing w:before="60" w:after="60" w:line="240" w:lineRule="auto"/>
              <w:rPr>
                <w:del w:id="1524" w:author="Teh Stand" w:date="2023-10-13T11:10:00Z"/>
                <w:sz w:val="16"/>
                <w:szCs w:val="16"/>
              </w:rPr>
            </w:pPr>
            <w:del w:id="1525" w:author="Teh Stand" w:date="2023-10-13T11:10:00Z">
              <w:r w:rsidRPr="002455BA" w:rsidDel="003E7C95">
                <w:rPr>
                  <w:sz w:val="16"/>
                  <w:szCs w:val="16"/>
                </w:rPr>
                <w:delText>Value</w:delText>
              </w:r>
            </w:del>
          </w:p>
        </w:tc>
        <w:tc>
          <w:tcPr>
            <w:tcW w:w="2977" w:type="dxa"/>
            <w:tcMar>
              <w:top w:w="0" w:type="dxa"/>
              <w:bottom w:w="0" w:type="dxa"/>
            </w:tcMar>
          </w:tcPr>
          <w:p w14:paraId="736B4196" w14:textId="730560EB" w:rsidR="004F6788" w:rsidRPr="002455BA" w:rsidDel="003E7C95" w:rsidRDefault="004F6788" w:rsidP="008708FB">
            <w:pPr>
              <w:suppressAutoHyphens/>
              <w:snapToGrid w:val="0"/>
              <w:spacing w:before="60" w:after="60" w:line="240" w:lineRule="auto"/>
              <w:rPr>
                <w:del w:id="1526" w:author="Teh Stand" w:date="2023-10-13T11:10:00Z"/>
                <w:rFonts w:cs="Arial"/>
                <w:sz w:val="16"/>
                <w:szCs w:val="16"/>
                <w:lang w:val="en-US" w:eastAsia="en-US"/>
              </w:rPr>
            </w:pPr>
            <w:del w:id="1527" w:author="Teh Stand" w:date="2023-10-13T11:10:00Z">
              <w:r w:rsidRPr="002455BA" w:rsidDel="003E7C95">
                <w:rPr>
                  <w:rFonts w:cs="Arial"/>
                  <w:sz w:val="16"/>
                  <w:szCs w:val="16"/>
                  <w:lang w:val="en-US" w:eastAsia="en-US"/>
                </w:rPr>
                <w:delText>approximateLowestAstronomicalTide</w:delText>
              </w:r>
            </w:del>
          </w:p>
        </w:tc>
        <w:tc>
          <w:tcPr>
            <w:tcW w:w="3544" w:type="dxa"/>
            <w:tcMar>
              <w:top w:w="0" w:type="dxa"/>
              <w:bottom w:w="0" w:type="dxa"/>
            </w:tcMar>
          </w:tcPr>
          <w:p w14:paraId="74C0124C" w14:textId="3064175A" w:rsidR="004F6788" w:rsidRPr="002455BA" w:rsidDel="003E7C95" w:rsidRDefault="004F6788" w:rsidP="008708FB">
            <w:pPr>
              <w:suppressAutoHyphens/>
              <w:snapToGrid w:val="0"/>
              <w:spacing w:before="60" w:after="60" w:line="240" w:lineRule="auto"/>
              <w:jc w:val="left"/>
              <w:rPr>
                <w:del w:id="1528" w:author="Teh Stand" w:date="2023-10-13T11:10:00Z"/>
                <w:sz w:val="16"/>
                <w:szCs w:val="16"/>
                <w:lang w:eastAsia="ar-SA"/>
              </w:rPr>
            </w:pPr>
          </w:p>
        </w:tc>
        <w:tc>
          <w:tcPr>
            <w:tcW w:w="850" w:type="dxa"/>
          </w:tcPr>
          <w:p w14:paraId="124BE10D" w14:textId="64AC589E" w:rsidR="004F6788" w:rsidRPr="002455BA" w:rsidDel="003E7C95" w:rsidRDefault="004F6788" w:rsidP="008708FB">
            <w:pPr>
              <w:suppressAutoHyphens/>
              <w:snapToGrid w:val="0"/>
              <w:spacing w:before="60" w:after="60" w:line="240" w:lineRule="auto"/>
              <w:jc w:val="center"/>
              <w:rPr>
                <w:del w:id="1529" w:author="Teh Stand" w:date="2023-10-13T11:10:00Z"/>
                <w:sz w:val="16"/>
                <w:szCs w:val="16"/>
              </w:rPr>
            </w:pPr>
            <w:del w:id="1530" w:author="Teh Stand" w:date="2023-10-13T11:10:00Z">
              <w:r w:rsidRPr="002455BA" w:rsidDel="003E7C95">
                <w:rPr>
                  <w:sz w:val="16"/>
                  <w:szCs w:val="16"/>
                </w:rPr>
                <w:delText>10</w:delText>
              </w:r>
            </w:del>
          </w:p>
        </w:tc>
        <w:tc>
          <w:tcPr>
            <w:tcW w:w="5812" w:type="dxa"/>
            <w:tcMar>
              <w:top w:w="0" w:type="dxa"/>
              <w:bottom w:w="0" w:type="dxa"/>
            </w:tcMar>
          </w:tcPr>
          <w:p w14:paraId="10F97D3E" w14:textId="42D098DD" w:rsidR="004F6788" w:rsidRPr="002455BA" w:rsidDel="003E7C95" w:rsidRDefault="004F6788" w:rsidP="008708FB">
            <w:pPr>
              <w:suppressAutoHyphens/>
              <w:snapToGrid w:val="0"/>
              <w:spacing w:before="60" w:after="60" w:line="240" w:lineRule="auto"/>
              <w:rPr>
                <w:del w:id="1531" w:author="Teh Stand" w:date="2023-10-13T11:10:00Z"/>
                <w:sz w:val="16"/>
                <w:szCs w:val="16"/>
              </w:rPr>
            </w:pPr>
          </w:p>
        </w:tc>
      </w:tr>
      <w:tr w:rsidR="004F6788" w:rsidRPr="002455BA" w:rsidDel="003E7C95" w14:paraId="4EC7CE14" w14:textId="09D640A6" w:rsidTr="00681EDD">
        <w:trPr>
          <w:cantSplit/>
          <w:del w:id="1532" w:author="Teh Stand" w:date="2023-10-13T11:10:00Z"/>
        </w:trPr>
        <w:tc>
          <w:tcPr>
            <w:tcW w:w="1237" w:type="dxa"/>
            <w:tcMar>
              <w:top w:w="0" w:type="dxa"/>
              <w:bottom w:w="0" w:type="dxa"/>
            </w:tcMar>
          </w:tcPr>
          <w:p w14:paraId="7EC4B2D7" w14:textId="2B0CF360" w:rsidR="004F6788" w:rsidRPr="002455BA" w:rsidDel="003E7C95" w:rsidRDefault="004F6788" w:rsidP="008708FB">
            <w:pPr>
              <w:suppressAutoHyphens/>
              <w:snapToGrid w:val="0"/>
              <w:spacing w:before="60" w:after="60" w:line="240" w:lineRule="auto"/>
              <w:rPr>
                <w:del w:id="1533" w:author="Teh Stand" w:date="2023-10-13T11:10:00Z"/>
                <w:sz w:val="16"/>
                <w:szCs w:val="16"/>
              </w:rPr>
            </w:pPr>
            <w:del w:id="1534" w:author="Teh Stand" w:date="2023-10-13T11:10:00Z">
              <w:r w:rsidRPr="002455BA" w:rsidDel="003E7C95">
                <w:rPr>
                  <w:sz w:val="16"/>
                  <w:szCs w:val="16"/>
                </w:rPr>
                <w:delText>Value</w:delText>
              </w:r>
            </w:del>
          </w:p>
        </w:tc>
        <w:tc>
          <w:tcPr>
            <w:tcW w:w="2977" w:type="dxa"/>
            <w:tcMar>
              <w:top w:w="0" w:type="dxa"/>
              <w:bottom w:w="0" w:type="dxa"/>
            </w:tcMar>
          </w:tcPr>
          <w:p w14:paraId="5B0DDB90" w14:textId="2AE18524" w:rsidR="004F6788" w:rsidRPr="002455BA" w:rsidDel="003E7C95" w:rsidRDefault="004F6788" w:rsidP="008708FB">
            <w:pPr>
              <w:suppressAutoHyphens/>
              <w:snapToGrid w:val="0"/>
              <w:spacing w:before="60" w:after="60" w:line="240" w:lineRule="auto"/>
              <w:rPr>
                <w:del w:id="1535" w:author="Teh Stand" w:date="2023-10-13T11:10:00Z"/>
                <w:rFonts w:cs="Arial"/>
                <w:sz w:val="16"/>
                <w:szCs w:val="16"/>
                <w:lang w:val="en-US" w:eastAsia="en-US"/>
              </w:rPr>
            </w:pPr>
            <w:del w:id="1536" w:author="Teh Stand" w:date="2023-10-13T11:10:00Z">
              <w:r w:rsidRPr="002455BA" w:rsidDel="003E7C95">
                <w:rPr>
                  <w:rFonts w:cs="Arial"/>
                  <w:sz w:val="16"/>
                  <w:szCs w:val="16"/>
                  <w:lang w:val="en-US" w:eastAsia="en-US"/>
                </w:rPr>
                <w:delText>nearlyLowestLowWater</w:delText>
              </w:r>
            </w:del>
          </w:p>
        </w:tc>
        <w:tc>
          <w:tcPr>
            <w:tcW w:w="3544" w:type="dxa"/>
            <w:tcMar>
              <w:top w:w="0" w:type="dxa"/>
              <w:bottom w:w="0" w:type="dxa"/>
            </w:tcMar>
          </w:tcPr>
          <w:p w14:paraId="3DAD0E16" w14:textId="28BD72B2" w:rsidR="004F6788" w:rsidRPr="002455BA" w:rsidDel="003E7C95" w:rsidRDefault="004F6788" w:rsidP="008708FB">
            <w:pPr>
              <w:suppressAutoHyphens/>
              <w:snapToGrid w:val="0"/>
              <w:spacing w:before="60" w:after="60" w:line="240" w:lineRule="auto"/>
              <w:jc w:val="left"/>
              <w:rPr>
                <w:del w:id="1537" w:author="Teh Stand" w:date="2023-10-13T11:10:00Z"/>
                <w:sz w:val="16"/>
                <w:szCs w:val="16"/>
                <w:lang w:eastAsia="ar-SA"/>
              </w:rPr>
            </w:pPr>
          </w:p>
        </w:tc>
        <w:tc>
          <w:tcPr>
            <w:tcW w:w="850" w:type="dxa"/>
          </w:tcPr>
          <w:p w14:paraId="5FB55670" w14:textId="3DFABA07" w:rsidR="004F6788" w:rsidRPr="002455BA" w:rsidDel="003E7C95" w:rsidRDefault="004F6788" w:rsidP="008708FB">
            <w:pPr>
              <w:suppressAutoHyphens/>
              <w:snapToGrid w:val="0"/>
              <w:spacing w:before="60" w:after="60" w:line="240" w:lineRule="auto"/>
              <w:jc w:val="center"/>
              <w:rPr>
                <w:del w:id="1538" w:author="Teh Stand" w:date="2023-10-13T11:10:00Z"/>
                <w:sz w:val="16"/>
                <w:szCs w:val="16"/>
              </w:rPr>
            </w:pPr>
            <w:del w:id="1539" w:author="Teh Stand" w:date="2023-10-13T11:10:00Z">
              <w:r w:rsidRPr="002455BA" w:rsidDel="003E7C95">
                <w:rPr>
                  <w:sz w:val="16"/>
                  <w:szCs w:val="16"/>
                </w:rPr>
                <w:delText>11</w:delText>
              </w:r>
            </w:del>
          </w:p>
        </w:tc>
        <w:tc>
          <w:tcPr>
            <w:tcW w:w="5812" w:type="dxa"/>
            <w:tcMar>
              <w:top w:w="0" w:type="dxa"/>
              <w:bottom w:w="0" w:type="dxa"/>
            </w:tcMar>
          </w:tcPr>
          <w:p w14:paraId="14D87331" w14:textId="56BF741C" w:rsidR="004F6788" w:rsidRPr="002455BA" w:rsidDel="003E7C95" w:rsidRDefault="004F6788" w:rsidP="008708FB">
            <w:pPr>
              <w:suppressAutoHyphens/>
              <w:snapToGrid w:val="0"/>
              <w:spacing w:before="60" w:after="60" w:line="240" w:lineRule="auto"/>
              <w:rPr>
                <w:del w:id="1540" w:author="Teh Stand" w:date="2023-10-13T11:10:00Z"/>
                <w:sz w:val="16"/>
                <w:szCs w:val="16"/>
              </w:rPr>
            </w:pPr>
          </w:p>
        </w:tc>
      </w:tr>
      <w:tr w:rsidR="004F6788" w:rsidRPr="002455BA" w:rsidDel="003E7C95" w14:paraId="11504248" w14:textId="3898AABB" w:rsidTr="00681EDD">
        <w:trPr>
          <w:cantSplit/>
          <w:del w:id="1541" w:author="Teh Stand" w:date="2023-10-13T11:10:00Z"/>
        </w:trPr>
        <w:tc>
          <w:tcPr>
            <w:tcW w:w="1237" w:type="dxa"/>
            <w:tcMar>
              <w:top w:w="0" w:type="dxa"/>
              <w:bottom w:w="0" w:type="dxa"/>
            </w:tcMar>
          </w:tcPr>
          <w:p w14:paraId="6239C6B5" w14:textId="7B7AD80C" w:rsidR="004F6788" w:rsidRPr="002455BA" w:rsidDel="003E7C95" w:rsidRDefault="004F6788" w:rsidP="008708FB">
            <w:pPr>
              <w:suppressAutoHyphens/>
              <w:snapToGrid w:val="0"/>
              <w:spacing w:before="60" w:after="60" w:line="240" w:lineRule="auto"/>
              <w:rPr>
                <w:del w:id="1542" w:author="Teh Stand" w:date="2023-10-13T11:10:00Z"/>
                <w:sz w:val="16"/>
                <w:szCs w:val="16"/>
              </w:rPr>
            </w:pPr>
            <w:del w:id="1543" w:author="Teh Stand" w:date="2023-10-13T11:10:00Z">
              <w:r w:rsidRPr="002455BA" w:rsidDel="003E7C95">
                <w:rPr>
                  <w:sz w:val="16"/>
                  <w:szCs w:val="16"/>
                </w:rPr>
                <w:delText>Value</w:delText>
              </w:r>
            </w:del>
          </w:p>
        </w:tc>
        <w:tc>
          <w:tcPr>
            <w:tcW w:w="2977" w:type="dxa"/>
            <w:tcMar>
              <w:top w:w="0" w:type="dxa"/>
              <w:bottom w:w="0" w:type="dxa"/>
            </w:tcMar>
          </w:tcPr>
          <w:p w14:paraId="5D88E7BE" w14:textId="32BF49F5" w:rsidR="004F6788" w:rsidRPr="002455BA" w:rsidDel="003E7C95" w:rsidRDefault="004F6788" w:rsidP="008708FB">
            <w:pPr>
              <w:suppressAutoHyphens/>
              <w:snapToGrid w:val="0"/>
              <w:spacing w:before="60" w:after="60" w:line="240" w:lineRule="auto"/>
              <w:rPr>
                <w:del w:id="1544" w:author="Teh Stand" w:date="2023-10-13T11:10:00Z"/>
                <w:rFonts w:cs="Arial"/>
                <w:sz w:val="16"/>
                <w:szCs w:val="16"/>
                <w:lang w:val="en-US" w:eastAsia="en-US"/>
              </w:rPr>
            </w:pPr>
            <w:del w:id="1545" w:author="Teh Stand" w:date="2023-10-13T11:10:00Z">
              <w:r w:rsidRPr="002455BA" w:rsidDel="003E7C95">
                <w:rPr>
                  <w:rFonts w:cs="Arial"/>
                  <w:sz w:val="16"/>
                  <w:szCs w:val="16"/>
                  <w:lang w:val="en-US" w:eastAsia="en-US"/>
                </w:rPr>
                <w:delText>meanLowerLowWater</w:delText>
              </w:r>
            </w:del>
          </w:p>
        </w:tc>
        <w:tc>
          <w:tcPr>
            <w:tcW w:w="3544" w:type="dxa"/>
            <w:tcMar>
              <w:top w:w="0" w:type="dxa"/>
              <w:bottom w:w="0" w:type="dxa"/>
            </w:tcMar>
          </w:tcPr>
          <w:p w14:paraId="682F43A1" w14:textId="6F8510BF" w:rsidR="004F6788" w:rsidRPr="002455BA" w:rsidDel="003E7C95" w:rsidRDefault="004F6788" w:rsidP="008708FB">
            <w:pPr>
              <w:suppressAutoHyphens/>
              <w:snapToGrid w:val="0"/>
              <w:spacing w:before="60" w:after="60" w:line="240" w:lineRule="auto"/>
              <w:jc w:val="left"/>
              <w:rPr>
                <w:del w:id="1546" w:author="Teh Stand" w:date="2023-10-13T11:10:00Z"/>
                <w:sz w:val="16"/>
                <w:szCs w:val="16"/>
                <w:lang w:eastAsia="ar-SA"/>
              </w:rPr>
            </w:pPr>
          </w:p>
        </w:tc>
        <w:tc>
          <w:tcPr>
            <w:tcW w:w="850" w:type="dxa"/>
          </w:tcPr>
          <w:p w14:paraId="0B482749" w14:textId="5FE70B0D" w:rsidR="004F6788" w:rsidRPr="002455BA" w:rsidDel="003E7C95" w:rsidRDefault="004F6788" w:rsidP="008708FB">
            <w:pPr>
              <w:suppressAutoHyphens/>
              <w:snapToGrid w:val="0"/>
              <w:spacing w:before="60" w:after="60" w:line="240" w:lineRule="auto"/>
              <w:jc w:val="center"/>
              <w:rPr>
                <w:del w:id="1547" w:author="Teh Stand" w:date="2023-10-13T11:10:00Z"/>
                <w:sz w:val="16"/>
                <w:szCs w:val="16"/>
              </w:rPr>
            </w:pPr>
            <w:del w:id="1548" w:author="Teh Stand" w:date="2023-10-13T11:10:00Z">
              <w:r w:rsidRPr="002455BA" w:rsidDel="003E7C95">
                <w:rPr>
                  <w:sz w:val="16"/>
                  <w:szCs w:val="16"/>
                </w:rPr>
                <w:delText>12</w:delText>
              </w:r>
            </w:del>
          </w:p>
        </w:tc>
        <w:tc>
          <w:tcPr>
            <w:tcW w:w="5812" w:type="dxa"/>
            <w:tcMar>
              <w:top w:w="0" w:type="dxa"/>
              <w:bottom w:w="0" w:type="dxa"/>
            </w:tcMar>
          </w:tcPr>
          <w:p w14:paraId="1E8938AF" w14:textId="3D9FDAC6" w:rsidR="004F6788" w:rsidRPr="002455BA" w:rsidDel="003E7C95" w:rsidRDefault="004F6788" w:rsidP="008708FB">
            <w:pPr>
              <w:suppressAutoHyphens/>
              <w:snapToGrid w:val="0"/>
              <w:spacing w:before="60" w:after="60" w:line="240" w:lineRule="auto"/>
              <w:rPr>
                <w:del w:id="1549" w:author="Teh Stand" w:date="2023-10-13T11:10:00Z"/>
                <w:sz w:val="16"/>
                <w:szCs w:val="16"/>
              </w:rPr>
            </w:pPr>
            <w:del w:id="1550" w:author="Teh Stand" w:date="2023-10-13T11:10:00Z">
              <w:r w:rsidRPr="002455BA" w:rsidDel="003E7C95">
                <w:rPr>
                  <w:sz w:val="16"/>
                  <w:szCs w:val="16"/>
                </w:rPr>
                <w:delText>(MLLW)</w:delText>
              </w:r>
            </w:del>
          </w:p>
        </w:tc>
      </w:tr>
      <w:tr w:rsidR="004F6788" w:rsidRPr="002455BA" w:rsidDel="003E7C95" w14:paraId="29A08FF9" w14:textId="0A0582F3" w:rsidTr="00681EDD">
        <w:trPr>
          <w:cantSplit/>
          <w:del w:id="1551" w:author="Teh Stand" w:date="2023-10-13T11:10:00Z"/>
        </w:trPr>
        <w:tc>
          <w:tcPr>
            <w:tcW w:w="1237" w:type="dxa"/>
            <w:tcMar>
              <w:top w:w="0" w:type="dxa"/>
              <w:bottom w:w="0" w:type="dxa"/>
            </w:tcMar>
          </w:tcPr>
          <w:p w14:paraId="4F0B7A2E" w14:textId="53DAA8BD" w:rsidR="004F6788" w:rsidRPr="002455BA" w:rsidDel="003E7C95" w:rsidRDefault="004F6788" w:rsidP="008708FB">
            <w:pPr>
              <w:suppressAutoHyphens/>
              <w:snapToGrid w:val="0"/>
              <w:spacing w:before="60" w:after="60" w:line="240" w:lineRule="auto"/>
              <w:rPr>
                <w:del w:id="1552" w:author="Teh Stand" w:date="2023-10-13T11:10:00Z"/>
                <w:sz w:val="16"/>
                <w:szCs w:val="16"/>
              </w:rPr>
            </w:pPr>
            <w:del w:id="1553" w:author="Teh Stand" w:date="2023-10-13T11:10:00Z">
              <w:r w:rsidRPr="002455BA" w:rsidDel="003E7C95">
                <w:rPr>
                  <w:sz w:val="16"/>
                  <w:szCs w:val="16"/>
                </w:rPr>
                <w:delText>Value</w:delText>
              </w:r>
            </w:del>
          </w:p>
        </w:tc>
        <w:tc>
          <w:tcPr>
            <w:tcW w:w="2977" w:type="dxa"/>
            <w:tcMar>
              <w:top w:w="0" w:type="dxa"/>
              <w:bottom w:w="0" w:type="dxa"/>
            </w:tcMar>
          </w:tcPr>
          <w:p w14:paraId="065B0F21" w14:textId="06884E94" w:rsidR="004F6788" w:rsidRPr="002455BA" w:rsidDel="003E7C95" w:rsidRDefault="004F6788" w:rsidP="008708FB">
            <w:pPr>
              <w:suppressAutoHyphens/>
              <w:snapToGrid w:val="0"/>
              <w:spacing w:before="60" w:after="60" w:line="240" w:lineRule="auto"/>
              <w:rPr>
                <w:del w:id="1554" w:author="Teh Stand" w:date="2023-10-13T11:10:00Z"/>
                <w:rFonts w:cs="Arial"/>
                <w:sz w:val="16"/>
                <w:szCs w:val="16"/>
                <w:lang w:val="en-US" w:eastAsia="en-US"/>
              </w:rPr>
            </w:pPr>
            <w:del w:id="1555" w:author="Teh Stand" w:date="2023-10-13T11:10:00Z">
              <w:r w:rsidRPr="002455BA" w:rsidDel="003E7C95">
                <w:rPr>
                  <w:rFonts w:cs="Arial"/>
                  <w:sz w:val="16"/>
                  <w:szCs w:val="16"/>
                  <w:lang w:val="en-US" w:eastAsia="en-US"/>
                </w:rPr>
                <w:delText>lowWater</w:delText>
              </w:r>
            </w:del>
          </w:p>
        </w:tc>
        <w:tc>
          <w:tcPr>
            <w:tcW w:w="3544" w:type="dxa"/>
            <w:tcMar>
              <w:top w:w="0" w:type="dxa"/>
              <w:bottom w:w="0" w:type="dxa"/>
            </w:tcMar>
          </w:tcPr>
          <w:p w14:paraId="6E602559" w14:textId="363B372B" w:rsidR="004F6788" w:rsidRPr="002455BA" w:rsidDel="003E7C95" w:rsidRDefault="004F6788" w:rsidP="008708FB">
            <w:pPr>
              <w:suppressAutoHyphens/>
              <w:snapToGrid w:val="0"/>
              <w:spacing w:before="60" w:after="60" w:line="240" w:lineRule="auto"/>
              <w:jc w:val="left"/>
              <w:rPr>
                <w:del w:id="1556" w:author="Teh Stand" w:date="2023-10-13T11:10:00Z"/>
                <w:sz w:val="16"/>
                <w:szCs w:val="16"/>
                <w:lang w:eastAsia="ar-SA"/>
              </w:rPr>
            </w:pPr>
          </w:p>
        </w:tc>
        <w:tc>
          <w:tcPr>
            <w:tcW w:w="850" w:type="dxa"/>
          </w:tcPr>
          <w:p w14:paraId="312A3EC1" w14:textId="211748AA" w:rsidR="004F6788" w:rsidRPr="002455BA" w:rsidDel="003E7C95" w:rsidRDefault="004F6788" w:rsidP="008708FB">
            <w:pPr>
              <w:suppressAutoHyphens/>
              <w:snapToGrid w:val="0"/>
              <w:spacing w:before="60" w:after="60" w:line="240" w:lineRule="auto"/>
              <w:jc w:val="center"/>
              <w:rPr>
                <w:del w:id="1557" w:author="Teh Stand" w:date="2023-10-13T11:10:00Z"/>
                <w:sz w:val="16"/>
                <w:szCs w:val="16"/>
              </w:rPr>
            </w:pPr>
            <w:del w:id="1558" w:author="Teh Stand" w:date="2023-10-13T11:10:00Z">
              <w:r w:rsidRPr="002455BA" w:rsidDel="003E7C95">
                <w:rPr>
                  <w:sz w:val="16"/>
                  <w:szCs w:val="16"/>
                </w:rPr>
                <w:delText>13</w:delText>
              </w:r>
            </w:del>
          </w:p>
        </w:tc>
        <w:tc>
          <w:tcPr>
            <w:tcW w:w="5812" w:type="dxa"/>
            <w:tcMar>
              <w:top w:w="0" w:type="dxa"/>
              <w:bottom w:w="0" w:type="dxa"/>
            </w:tcMar>
          </w:tcPr>
          <w:p w14:paraId="068B509F" w14:textId="154B6F9C" w:rsidR="004F6788" w:rsidRPr="002455BA" w:rsidDel="003E7C95" w:rsidRDefault="004F6788" w:rsidP="008708FB">
            <w:pPr>
              <w:suppressAutoHyphens/>
              <w:snapToGrid w:val="0"/>
              <w:spacing w:before="60" w:after="60" w:line="240" w:lineRule="auto"/>
              <w:rPr>
                <w:del w:id="1559" w:author="Teh Stand" w:date="2023-10-13T11:10:00Z"/>
                <w:sz w:val="16"/>
                <w:szCs w:val="16"/>
              </w:rPr>
            </w:pPr>
            <w:del w:id="1560" w:author="Teh Stand" w:date="2023-10-13T11:10:00Z">
              <w:r w:rsidRPr="002455BA" w:rsidDel="003E7C95">
                <w:rPr>
                  <w:sz w:val="16"/>
                  <w:szCs w:val="16"/>
                </w:rPr>
                <w:delText>(LW)</w:delText>
              </w:r>
            </w:del>
          </w:p>
        </w:tc>
      </w:tr>
      <w:tr w:rsidR="004F6788" w:rsidRPr="002455BA" w:rsidDel="003E7C95" w14:paraId="455AC2BD" w14:textId="47EDF7FF" w:rsidTr="00681EDD">
        <w:trPr>
          <w:cantSplit/>
          <w:del w:id="1561" w:author="Teh Stand" w:date="2023-10-13T11:10:00Z"/>
        </w:trPr>
        <w:tc>
          <w:tcPr>
            <w:tcW w:w="1237" w:type="dxa"/>
            <w:tcMar>
              <w:top w:w="0" w:type="dxa"/>
              <w:bottom w:w="0" w:type="dxa"/>
            </w:tcMar>
          </w:tcPr>
          <w:p w14:paraId="0FBFFD61" w14:textId="107D5E80" w:rsidR="004F6788" w:rsidRPr="002455BA" w:rsidDel="003E7C95" w:rsidRDefault="004F6788" w:rsidP="008708FB">
            <w:pPr>
              <w:suppressAutoHyphens/>
              <w:snapToGrid w:val="0"/>
              <w:spacing w:before="60" w:after="60" w:line="240" w:lineRule="auto"/>
              <w:rPr>
                <w:del w:id="1562" w:author="Teh Stand" w:date="2023-10-13T11:10:00Z"/>
                <w:sz w:val="16"/>
                <w:szCs w:val="16"/>
              </w:rPr>
            </w:pPr>
            <w:del w:id="1563" w:author="Teh Stand" w:date="2023-10-13T11:10:00Z">
              <w:r w:rsidRPr="002455BA" w:rsidDel="003E7C95">
                <w:rPr>
                  <w:sz w:val="16"/>
                  <w:szCs w:val="16"/>
                </w:rPr>
                <w:delText>Value</w:delText>
              </w:r>
            </w:del>
          </w:p>
        </w:tc>
        <w:tc>
          <w:tcPr>
            <w:tcW w:w="2977" w:type="dxa"/>
            <w:tcMar>
              <w:top w:w="0" w:type="dxa"/>
              <w:bottom w:w="0" w:type="dxa"/>
            </w:tcMar>
          </w:tcPr>
          <w:p w14:paraId="53683560" w14:textId="349F0D26" w:rsidR="004F6788" w:rsidRPr="002455BA" w:rsidDel="003E7C95" w:rsidRDefault="004F6788" w:rsidP="008708FB">
            <w:pPr>
              <w:suppressAutoHyphens/>
              <w:snapToGrid w:val="0"/>
              <w:spacing w:before="60" w:after="60" w:line="240" w:lineRule="auto"/>
              <w:rPr>
                <w:del w:id="1564" w:author="Teh Stand" w:date="2023-10-13T11:10:00Z"/>
                <w:rFonts w:cs="Arial"/>
                <w:sz w:val="16"/>
                <w:szCs w:val="16"/>
                <w:lang w:val="en-US" w:eastAsia="en-US"/>
              </w:rPr>
            </w:pPr>
            <w:del w:id="1565" w:author="Teh Stand" w:date="2023-10-13T11:10:00Z">
              <w:r w:rsidRPr="002455BA" w:rsidDel="003E7C95">
                <w:rPr>
                  <w:rFonts w:cs="Arial"/>
                  <w:sz w:val="16"/>
                  <w:szCs w:val="16"/>
                  <w:lang w:val="en-US" w:eastAsia="en-US"/>
                </w:rPr>
                <w:delText>approximateMeanLowWater</w:delText>
              </w:r>
            </w:del>
          </w:p>
        </w:tc>
        <w:tc>
          <w:tcPr>
            <w:tcW w:w="3544" w:type="dxa"/>
            <w:tcMar>
              <w:top w:w="0" w:type="dxa"/>
              <w:bottom w:w="0" w:type="dxa"/>
            </w:tcMar>
          </w:tcPr>
          <w:p w14:paraId="5FD4741F" w14:textId="54C82A91" w:rsidR="004F6788" w:rsidRPr="002455BA" w:rsidDel="003E7C95" w:rsidRDefault="004F6788" w:rsidP="008708FB">
            <w:pPr>
              <w:suppressAutoHyphens/>
              <w:snapToGrid w:val="0"/>
              <w:spacing w:before="60" w:after="60" w:line="240" w:lineRule="auto"/>
              <w:jc w:val="left"/>
              <w:rPr>
                <w:del w:id="1566" w:author="Teh Stand" w:date="2023-10-13T11:10:00Z"/>
                <w:sz w:val="16"/>
                <w:szCs w:val="16"/>
                <w:lang w:eastAsia="ar-SA"/>
              </w:rPr>
            </w:pPr>
          </w:p>
        </w:tc>
        <w:tc>
          <w:tcPr>
            <w:tcW w:w="850" w:type="dxa"/>
          </w:tcPr>
          <w:p w14:paraId="3744F00E" w14:textId="4A235179" w:rsidR="004F6788" w:rsidRPr="002455BA" w:rsidDel="003E7C95" w:rsidRDefault="004F6788" w:rsidP="008708FB">
            <w:pPr>
              <w:suppressAutoHyphens/>
              <w:snapToGrid w:val="0"/>
              <w:spacing w:before="60" w:after="60" w:line="240" w:lineRule="auto"/>
              <w:jc w:val="center"/>
              <w:rPr>
                <w:del w:id="1567" w:author="Teh Stand" w:date="2023-10-13T11:10:00Z"/>
                <w:sz w:val="16"/>
                <w:szCs w:val="16"/>
              </w:rPr>
            </w:pPr>
            <w:del w:id="1568" w:author="Teh Stand" w:date="2023-10-13T11:10:00Z">
              <w:r w:rsidRPr="002455BA" w:rsidDel="003E7C95">
                <w:rPr>
                  <w:sz w:val="16"/>
                  <w:szCs w:val="16"/>
                </w:rPr>
                <w:delText>14</w:delText>
              </w:r>
            </w:del>
          </w:p>
        </w:tc>
        <w:tc>
          <w:tcPr>
            <w:tcW w:w="5812" w:type="dxa"/>
            <w:tcMar>
              <w:top w:w="0" w:type="dxa"/>
              <w:bottom w:w="0" w:type="dxa"/>
            </w:tcMar>
          </w:tcPr>
          <w:p w14:paraId="43378E4C" w14:textId="47F97443" w:rsidR="004F6788" w:rsidRPr="002455BA" w:rsidDel="003E7C95" w:rsidRDefault="004F6788" w:rsidP="008708FB">
            <w:pPr>
              <w:suppressAutoHyphens/>
              <w:snapToGrid w:val="0"/>
              <w:spacing w:before="60" w:after="60" w:line="240" w:lineRule="auto"/>
              <w:rPr>
                <w:del w:id="1569" w:author="Teh Stand" w:date="2023-10-13T11:10:00Z"/>
                <w:sz w:val="16"/>
                <w:szCs w:val="16"/>
              </w:rPr>
            </w:pPr>
          </w:p>
        </w:tc>
      </w:tr>
      <w:tr w:rsidR="004F6788" w:rsidRPr="002455BA" w:rsidDel="003E7C95" w14:paraId="537F40DB" w14:textId="3CDB4CEE" w:rsidTr="00681EDD">
        <w:trPr>
          <w:cantSplit/>
          <w:del w:id="1570" w:author="Teh Stand" w:date="2023-10-13T11:10:00Z"/>
        </w:trPr>
        <w:tc>
          <w:tcPr>
            <w:tcW w:w="1237" w:type="dxa"/>
            <w:tcMar>
              <w:top w:w="0" w:type="dxa"/>
              <w:bottom w:w="0" w:type="dxa"/>
            </w:tcMar>
          </w:tcPr>
          <w:p w14:paraId="45EDB14A" w14:textId="0F4FBA52" w:rsidR="004F6788" w:rsidRPr="002455BA" w:rsidDel="003E7C95" w:rsidRDefault="004F6788" w:rsidP="008708FB">
            <w:pPr>
              <w:suppressAutoHyphens/>
              <w:snapToGrid w:val="0"/>
              <w:spacing w:before="60" w:after="60" w:line="240" w:lineRule="auto"/>
              <w:rPr>
                <w:del w:id="1571" w:author="Teh Stand" w:date="2023-10-13T11:10:00Z"/>
                <w:sz w:val="16"/>
                <w:szCs w:val="16"/>
              </w:rPr>
            </w:pPr>
            <w:del w:id="1572" w:author="Teh Stand" w:date="2023-10-13T11:10:00Z">
              <w:r w:rsidRPr="002455BA" w:rsidDel="003E7C95">
                <w:rPr>
                  <w:sz w:val="16"/>
                  <w:szCs w:val="16"/>
                </w:rPr>
                <w:delText>Value</w:delText>
              </w:r>
            </w:del>
          </w:p>
        </w:tc>
        <w:tc>
          <w:tcPr>
            <w:tcW w:w="2977" w:type="dxa"/>
            <w:tcMar>
              <w:top w:w="0" w:type="dxa"/>
              <w:bottom w:w="0" w:type="dxa"/>
            </w:tcMar>
          </w:tcPr>
          <w:p w14:paraId="4AB73B8C" w14:textId="00AB969D" w:rsidR="004F6788" w:rsidRPr="002455BA" w:rsidDel="003E7C95" w:rsidRDefault="004F6788" w:rsidP="008708FB">
            <w:pPr>
              <w:suppressAutoHyphens/>
              <w:snapToGrid w:val="0"/>
              <w:spacing w:before="60" w:after="60" w:line="240" w:lineRule="auto"/>
              <w:rPr>
                <w:del w:id="1573" w:author="Teh Stand" w:date="2023-10-13T11:10:00Z"/>
                <w:rFonts w:cs="Arial"/>
                <w:sz w:val="16"/>
                <w:szCs w:val="16"/>
                <w:lang w:val="en-US" w:eastAsia="en-US"/>
              </w:rPr>
            </w:pPr>
            <w:del w:id="1574" w:author="Teh Stand" w:date="2023-10-13T11:10:00Z">
              <w:r w:rsidRPr="002455BA" w:rsidDel="003E7C95">
                <w:rPr>
                  <w:rFonts w:cs="Arial"/>
                  <w:sz w:val="16"/>
                  <w:szCs w:val="16"/>
                  <w:lang w:val="en-US" w:eastAsia="en-US"/>
                </w:rPr>
                <w:delText>approximateMeanLowerLowWater</w:delText>
              </w:r>
            </w:del>
          </w:p>
        </w:tc>
        <w:tc>
          <w:tcPr>
            <w:tcW w:w="3544" w:type="dxa"/>
            <w:tcMar>
              <w:top w:w="0" w:type="dxa"/>
              <w:bottom w:w="0" w:type="dxa"/>
            </w:tcMar>
          </w:tcPr>
          <w:p w14:paraId="727457A0" w14:textId="51BDA8B3" w:rsidR="004F6788" w:rsidRPr="002455BA" w:rsidDel="003E7C95" w:rsidRDefault="004F6788" w:rsidP="008708FB">
            <w:pPr>
              <w:suppressAutoHyphens/>
              <w:snapToGrid w:val="0"/>
              <w:spacing w:before="60" w:after="60" w:line="240" w:lineRule="auto"/>
              <w:jc w:val="left"/>
              <w:rPr>
                <w:del w:id="1575" w:author="Teh Stand" w:date="2023-10-13T11:10:00Z"/>
                <w:sz w:val="16"/>
                <w:szCs w:val="16"/>
                <w:lang w:eastAsia="ar-SA"/>
              </w:rPr>
            </w:pPr>
          </w:p>
        </w:tc>
        <w:tc>
          <w:tcPr>
            <w:tcW w:w="850" w:type="dxa"/>
          </w:tcPr>
          <w:p w14:paraId="0333A041" w14:textId="69B6E743" w:rsidR="004F6788" w:rsidRPr="002455BA" w:rsidDel="003E7C95" w:rsidRDefault="004F6788" w:rsidP="008708FB">
            <w:pPr>
              <w:suppressAutoHyphens/>
              <w:snapToGrid w:val="0"/>
              <w:spacing w:before="60" w:after="60" w:line="240" w:lineRule="auto"/>
              <w:jc w:val="center"/>
              <w:rPr>
                <w:del w:id="1576" w:author="Teh Stand" w:date="2023-10-13T11:10:00Z"/>
                <w:sz w:val="16"/>
                <w:szCs w:val="16"/>
              </w:rPr>
            </w:pPr>
            <w:del w:id="1577" w:author="Teh Stand" w:date="2023-10-13T11:10:00Z">
              <w:r w:rsidRPr="002455BA" w:rsidDel="003E7C95">
                <w:rPr>
                  <w:sz w:val="16"/>
                  <w:szCs w:val="16"/>
                </w:rPr>
                <w:delText>15</w:delText>
              </w:r>
            </w:del>
          </w:p>
        </w:tc>
        <w:tc>
          <w:tcPr>
            <w:tcW w:w="5812" w:type="dxa"/>
            <w:tcMar>
              <w:top w:w="0" w:type="dxa"/>
              <w:bottom w:w="0" w:type="dxa"/>
            </w:tcMar>
          </w:tcPr>
          <w:p w14:paraId="052ABC1C" w14:textId="28D2DFAA" w:rsidR="004F6788" w:rsidRPr="002455BA" w:rsidDel="003E7C95" w:rsidRDefault="004F6788" w:rsidP="008708FB">
            <w:pPr>
              <w:suppressAutoHyphens/>
              <w:snapToGrid w:val="0"/>
              <w:spacing w:before="60" w:after="60" w:line="240" w:lineRule="auto"/>
              <w:rPr>
                <w:del w:id="1578" w:author="Teh Stand" w:date="2023-10-13T11:10:00Z"/>
                <w:sz w:val="16"/>
                <w:szCs w:val="16"/>
              </w:rPr>
            </w:pPr>
          </w:p>
        </w:tc>
      </w:tr>
      <w:tr w:rsidR="004F6788" w:rsidRPr="002455BA" w:rsidDel="003E7C95" w14:paraId="621F9969" w14:textId="02415BE2" w:rsidTr="00681EDD">
        <w:trPr>
          <w:cantSplit/>
          <w:del w:id="1579" w:author="Teh Stand" w:date="2023-10-13T11:10:00Z"/>
        </w:trPr>
        <w:tc>
          <w:tcPr>
            <w:tcW w:w="1237" w:type="dxa"/>
            <w:tcMar>
              <w:top w:w="0" w:type="dxa"/>
              <w:bottom w:w="0" w:type="dxa"/>
            </w:tcMar>
          </w:tcPr>
          <w:p w14:paraId="53E804B9" w14:textId="44232DF0" w:rsidR="004F6788" w:rsidRPr="002455BA" w:rsidDel="003E7C95" w:rsidRDefault="004F6788" w:rsidP="008708FB">
            <w:pPr>
              <w:suppressAutoHyphens/>
              <w:snapToGrid w:val="0"/>
              <w:spacing w:before="60" w:after="60" w:line="240" w:lineRule="auto"/>
              <w:rPr>
                <w:del w:id="1580" w:author="Teh Stand" w:date="2023-10-13T11:10:00Z"/>
                <w:sz w:val="16"/>
                <w:szCs w:val="16"/>
              </w:rPr>
            </w:pPr>
            <w:del w:id="1581" w:author="Teh Stand" w:date="2023-10-13T11:10:00Z">
              <w:r w:rsidRPr="002455BA" w:rsidDel="003E7C95">
                <w:rPr>
                  <w:sz w:val="16"/>
                  <w:szCs w:val="16"/>
                </w:rPr>
                <w:delText>Value</w:delText>
              </w:r>
            </w:del>
          </w:p>
        </w:tc>
        <w:tc>
          <w:tcPr>
            <w:tcW w:w="2977" w:type="dxa"/>
            <w:tcMar>
              <w:top w:w="0" w:type="dxa"/>
              <w:bottom w:w="0" w:type="dxa"/>
            </w:tcMar>
          </w:tcPr>
          <w:p w14:paraId="070A0E05" w14:textId="14A6241C" w:rsidR="004F6788" w:rsidRPr="002455BA" w:rsidDel="003E7C95" w:rsidRDefault="004F6788" w:rsidP="008708FB">
            <w:pPr>
              <w:suppressAutoHyphens/>
              <w:snapToGrid w:val="0"/>
              <w:spacing w:before="60" w:after="60" w:line="240" w:lineRule="auto"/>
              <w:rPr>
                <w:del w:id="1582" w:author="Teh Stand" w:date="2023-10-13T11:10:00Z"/>
                <w:rFonts w:cs="Arial"/>
                <w:sz w:val="16"/>
                <w:szCs w:val="16"/>
                <w:lang w:val="en-US" w:eastAsia="en-US"/>
              </w:rPr>
            </w:pPr>
            <w:del w:id="1583" w:author="Teh Stand" w:date="2023-10-13T11:10:00Z">
              <w:r w:rsidRPr="002455BA" w:rsidDel="003E7C95">
                <w:rPr>
                  <w:rFonts w:cs="Arial"/>
                  <w:sz w:val="16"/>
                  <w:szCs w:val="16"/>
                  <w:lang w:val="en-US" w:eastAsia="en-US"/>
                </w:rPr>
                <w:delText>meanHighWater</w:delText>
              </w:r>
            </w:del>
          </w:p>
        </w:tc>
        <w:tc>
          <w:tcPr>
            <w:tcW w:w="3544" w:type="dxa"/>
            <w:tcMar>
              <w:top w:w="0" w:type="dxa"/>
              <w:bottom w:w="0" w:type="dxa"/>
            </w:tcMar>
          </w:tcPr>
          <w:p w14:paraId="27C87D01" w14:textId="44C40A6E" w:rsidR="004F6788" w:rsidRPr="002455BA" w:rsidDel="003E7C95" w:rsidRDefault="004F6788" w:rsidP="008708FB">
            <w:pPr>
              <w:suppressAutoHyphens/>
              <w:snapToGrid w:val="0"/>
              <w:spacing w:before="60" w:after="60" w:line="240" w:lineRule="auto"/>
              <w:jc w:val="left"/>
              <w:rPr>
                <w:del w:id="1584" w:author="Teh Stand" w:date="2023-10-13T11:10:00Z"/>
                <w:sz w:val="16"/>
                <w:szCs w:val="16"/>
                <w:lang w:eastAsia="ar-SA"/>
              </w:rPr>
            </w:pPr>
          </w:p>
        </w:tc>
        <w:tc>
          <w:tcPr>
            <w:tcW w:w="850" w:type="dxa"/>
          </w:tcPr>
          <w:p w14:paraId="4835AA90" w14:textId="0179C5B9" w:rsidR="004F6788" w:rsidRPr="002455BA" w:rsidDel="003E7C95" w:rsidRDefault="004F6788" w:rsidP="008708FB">
            <w:pPr>
              <w:suppressAutoHyphens/>
              <w:snapToGrid w:val="0"/>
              <w:spacing w:before="60" w:after="60" w:line="240" w:lineRule="auto"/>
              <w:jc w:val="center"/>
              <w:rPr>
                <w:del w:id="1585" w:author="Teh Stand" w:date="2023-10-13T11:10:00Z"/>
                <w:sz w:val="16"/>
                <w:szCs w:val="16"/>
              </w:rPr>
            </w:pPr>
            <w:del w:id="1586" w:author="Teh Stand" w:date="2023-10-13T11:10:00Z">
              <w:r w:rsidRPr="002455BA" w:rsidDel="003E7C95">
                <w:rPr>
                  <w:sz w:val="16"/>
                  <w:szCs w:val="16"/>
                </w:rPr>
                <w:delText>16</w:delText>
              </w:r>
            </w:del>
          </w:p>
        </w:tc>
        <w:tc>
          <w:tcPr>
            <w:tcW w:w="5812" w:type="dxa"/>
            <w:tcMar>
              <w:top w:w="0" w:type="dxa"/>
              <w:bottom w:w="0" w:type="dxa"/>
            </w:tcMar>
          </w:tcPr>
          <w:p w14:paraId="584820CF" w14:textId="37A2F943" w:rsidR="004F6788" w:rsidRPr="002455BA" w:rsidDel="003E7C95" w:rsidRDefault="004F6788" w:rsidP="008708FB">
            <w:pPr>
              <w:suppressAutoHyphens/>
              <w:snapToGrid w:val="0"/>
              <w:spacing w:before="60" w:after="60" w:line="240" w:lineRule="auto"/>
              <w:rPr>
                <w:del w:id="1587" w:author="Teh Stand" w:date="2023-10-13T11:10:00Z"/>
                <w:sz w:val="16"/>
                <w:szCs w:val="16"/>
              </w:rPr>
            </w:pPr>
            <w:del w:id="1588" w:author="Teh Stand" w:date="2023-10-13T11:10:00Z">
              <w:r w:rsidRPr="002455BA" w:rsidDel="003E7C95">
                <w:rPr>
                  <w:sz w:val="16"/>
                  <w:szCs w:val="16"/>
                </w:rPr>
                <w:delText>(MHW)</w:delText>
              </w:r>
            </w:del>
          </w:p>
        </w:tc>
      </w:tr>
      <w:tr w:rsidR="004F6788" w:rsidRPr="002455BA" w:rsidDel="003E7C95" w14:paraId="79E84B86" w14:textId="27958938" w:rsidTr="00681EDD">
        <w:trPr>
          <w:cantSplit/>
          <w:del w:id="1589" w:author="Teh Stand" w:date="2023-10-13T11:10:00Z"/>
        </w:trPr>
        <w:tc>
          <w:tcPr>
            <w:tcW w:w="1237" w:type="dxa"/>
            <w:tcMar>
              <w:top w:w="0" w:type="dxa"/>
              <w:bottom w:w="0" w:type="dxa"/>
            </w:tcMar>
          </w:tcPr>
          <w:p w14:paraId="714D46C7" w14:textId="206E9231" w:rsidR="004F6788" w:rsidRPr="002455BA" w:rsidDel="003E7C95" w:rsidRDefault="004F6788" w:rsidP="008708FB">
            <w:pPr>
              <w:suppressAutoHyphens/>
              <w:snapToGrid w:val="0"/>
              <w:spacing w:before="60" w:after="60" w:line="240" w:lineRule="auto"/>
              <w:rPr>
                <w:del w:id="1590" w:author="Teh Stand" w:date="2023-10-13T11:10:00Z"/>
                <w:sz w:val="16"/>
                <w:szCs w:val="16"/>
              </w:rPr>
            </w:pPr>
            <w:del w:id="1591" w:author="Teh Stand" w:date="2023-10-13T11:10:00Z">
              <w:r w:rsidRPr="002455BA" w:rsidDel="003E7C95">
                <w:rPr>
                  <w:sz w:val="16"/>
                  <w:szCs w:val="16"/>
                </w:rPr>
                <w:delText>Value</w:delText>
              </w:r>
            </w:del>
          </w:p>
        </w:tc>
        <w:tc>
          <w:tcPr>
            <w:tcW w:w="2977" w:type="dxa"/>
            <w:tcMar>
              <w:top w:w="0" w:type="dxa"/>
              <w:bottom w:w="0" w:type="dxa"/>
            </w:tcMar>
          </w:tcPr>
          <w:p w14:paraId="3CA1473D" w14:textId="4CEB3845" w:rsidR="004F6788" w:rsidRPr="002455BA" w:rsidDel="003E7C95" w:rsidRDefault="004F6788" w:rsidP="008708FB">
            <w:pPr>
              <w:suppressAutoHyphens/>
              <w:snapToGrid w:val="0"/>
              <w:spacing w:before="60" w:after="60" w:line="240" w:lineRule="auto"/>
              <w:rPr>
                <w:del w:id="1592" w:author="Teh Stand" w:date="2023-10-13T11:10:00Z"/>
                <w:rFonts w:cs="Arial"/>
                <w:sz w:val="16"/>
                <w:szCs w:val="16"/>
                <w:lang w:val="en-US" w:eastAsia="en-US"/>
              </w:rPr>
            </w:pPr>
            <w:del w:id="1593" w:author="Teh Stand" w:date="2023-10-13T11:10:00Z">
              <w:r w:rsidRPr="002455BA" w:rsidDel="003E7C95">
                <w:rPr>
                  <w:rFonts w:cs="Arial"/>
                  <w:sz w:val="16"/>
                  <w:szCs w:val="16"/>
                  <w:lang w:val="en-US" w:eastAsia="en-US"/>
                </w:rPr>
                <w:delText>meanHighWaterSprings</w:delText>
              </w:r>
            </w:del>
          </w:p>
        </w:tc>
        <w:tc>
          <w:tcPr>
            <w:tcW w:w="3544" w:type="dxa"/>
            <w:tcMar>
              <w:top w:w="0" w:type="dxa"/>
              <w:bottom w:w="0" w:type="dxa"/>
            </w:tcMar>
          </w:tcPr>
          <w:p w14:paraId="1236CE3F" w14:textId="76DA9112" w:rsidR="004F6788" w:rsidRPr="002455BA" w:rsidDel="003E7C95" w:rsidRDefault="004F6788" w:rsidP="008708FB">
            <w:pPr>
              <w:suppressAutoHyphens/>
              <w:snapToGrid w:val="0"/>
              <w:spacing w:before="60" w:after="60" w:line="240" w:lineRule="auto"/>
              <w:jc w:val="left"/>
              <w:rPr>
                <w:del w:id="1594" w:author="Teh Stand" w:date="2023-10-13T11:10:00Z"/>
                <w:sz w:val="16"/>
                <w:szCs w:val="16"/>
                <w:lang w:eastAsia="ar-SA"/>
              </w:rPr>
            </w:pPr>
          </w:p>
        </w:tc>
        <w:tc>
          <w:tcPr>
            <w:tcW w:w="850" w:type="dxa"/>
          </w:tcPr>
          <w:p w14:paraId="3ACF0B5B" w14:textId="1F906931" w:rsidR="004F6788" w:rsidRPr="002455BA" w:rsidDel="003E7C95" w:rsidRDefault="004F6788" w:rsidP="008708FB">
            <w:pPr>
              <w:suppressAutoHyphens/>
              <w:snapToGrid w:val="0"/>
              <w:spacing w:before="60" w:after="60" w:line="240" w:lineRule="auto"/>
              <w:jc w:val="center"/>
              <w:rPr>
                <w:del w:id="1595" w:author="Teh Stand" w:date="2023-10-13T11:10:00Z"/>
                <w:sz w:val="16"/>
                <w:szCs w:val="16"/>
              </w:rPr>
            </w:pPr>
            <w:del w:id="1596" w:author="Teh Stand" w:date="2023-10-13T11:10:00Z">
              <w:r w:rsidRPr="002455BA" w:rsidDel="003E7C95">
                <w:rPr>
                  <w:sz w:val="16"/>
                  <w:szCs w:val="16"/>
                </w:rPr>
                <w:delText>17</w:delText>
              </w:r>
            </w:del>
          </w:p>
        </w:tc>
        <w:tc>
          <w:tcPr>
            <w:tcW w:w="5812" w:type="dxa"/>
            <w:tcMar>
              <w:top w:w="0" w:type="dxa"/>
              <w:bottom w:w="0" w:type="dxa"/>
            </w:tcMar>
          </w:tcPr>
          <w:p w14:paraId="102516CC" w14:textId="02202E1C" w:rsidR="004F6788" w:rsidRPr="002455BA" w:rsidDel="003E7C95" w:rsidRDefault="004F6788" w:rsidP="008708FB">
            <w:pPr>
              <w:suppressAutoHyphens/>
              <w:snapToGrid w:val="0"/>
              <w:spacing w:before="60" w:after="60" w:line="240" w:lineRule="auto"/>
              <w:rPr>
                <w:del w:id="1597" w:author="Teh Stand" w:date="2023-10-13T11:10:00Z"/>
                <w:sz w:val="16"/>
                <w:szCs w:val="16"/>
              </w:rPr>
            </w:pPr>
            <w:del w:id="1598" w:author="Teh Stand" w:date="2023-10-13T11:10:00Z">
              <w:r w:rsidRPr="002455BA" w:rsidDel="003E7C95">
                <w:rPr>
                  <w:sz w:val="16"/>
                  <w:szCs w:val="16"/>
                </w:rPr>
                <w:delText>(MHWS)</w:delText>
              </w:r>
            </w:del>
          </w:p>
        </w:tc>
      </w:tr>
      <w:tr w:rsidR="004F6788" w:rsidRPr="002455BA" w:rsidDel="003E7C95" w14:paraId="6C569C8F" w14:textId="5ED03D37" w:rsidTr="00681EDD">
        <w:trPr>
          <w:cantSplit/>
          <w:del w:id="1599" w:author="Teh Stand" w:date="2023-10-13T11:10:00Z"/>
        </w:trPr>
        <w:tc>
          <w:tcPr>
            <w:tcW w:w="1237" w:type="dxa"/>
            <w:tcMar>
              <w:top w:w="0" w:type="dxa"/>
              <w:bottom w:w="0" w:type="dxa"/>
            </w:tcMar>
          </w:tcPr>
          <w:p w14:paraId="5FA65574" w14:textId="2EBDE0CB" w:rsidR="004F6788" w:rsidRPr="002455BA" w:rsidDel="003E7C95" w:rsidRDefault="004F6788" w:rsidP="008708FB">
            <w:pPr>
              <w:suppressAutoHyphens/>
              <w:snapToGrid w:val="0"/>
              <w:spacing w:before="60" w:after="60" w:line="240" w:lineRule="auto"/>
              <w:rPr>
                <w:del w:id="1600" w:author="Teh Stand" w:date="2023-10-13T11:10:00Z"/>
                <w:sz w:val="16"/>
                <w:szCs w:val="16"/>
              </w:rPr>
            </w:pPr>
            <w:del w:id="1601" w:author="Teh Stand" w:date="2023-10-13T11:10:00Z">
              <w:r w:rsidRPr="002455BA" w:rsidDel="003E7C95">
                <w:rPr>
                  <w:sz w:val="16"/>
                  <w:szCs w:val="16"/>
                </w:rPr>
                <w:delText>Value</w:delText>
              </w:r>
            </w:del>
          </w:p>
        </w:tc>
        <w:tc>
          <w:tcPr>
            <w:tcW w:w="2977" w:type="dxa"/>
            <w:tcMar>
              <w:top w:w="0" w:type="dxa"/>
              <w:bottom w:w="0" w:type="dxa"/>
            </w:tcMar>
          </w:tcPr>
          <w:p w14:paraId="0B293410" w14:textId="4565A61C" w:rsidR="004F6788" w:rsidRPr="002455BA" w:rsidDel="003E7C95" w:rsidRDefault="004F6788" w:rsidP="008708FB">
            <w:pPr>
              <w:suppressAutoHyphens/>
              <w:snapToGrid w:val="0"/>
              <w:spacing w:before="60" w:after="60" w:line="240" w:lineRule="auto"/>
              <w:rPr>
                <w:del w:id="1602" w:author="Teh Stand" w:date="2023-10-13T11:10:00Z"/>
                <w:rFonts w:cs="Arial"/>
                <w:sz w:val="16"/>
                <w:szCs w:val="16"/>
                <w:lang w:val="en-US" w:eastAsia="en-US"/>
              </w:rPr>
            </w:pPr>
            <w:del w:id="1603" w:author="Teh Stand" w:date="2023-10-13T11:10:00Z">
              <w:r w:rsidRPr="002455BA" w:rsidDel="003E7C95">
                <w:rPr>
                  <w:rFonts w:cs="Arial"/>
                  <w:sz w:val="16"/>
                  <w:szCs w:val="16"/>
                  <w:lang w:val="en-US" w:eastAsia="en-US"/>
                </w:rPr>
                <w:delText>highWater</w:delText>
              </w:r>
            </w:del>
          </w:p>
        </w:tc>
        <w:tc>
          <w:tcPr>
            <w:tcW w:w="3544" w:type="dxa"/>
            <w:tcMar>
              <w:top w:w="0" w:type="dxa"/>
              <w:bottom w:w="0" w:type="dxa"/>
            </w:tcMar>
          </w:tcPr>
          <w:p w14:paraId="46BEF306" w14:textId="67A25C42" w:rsidR="004F6788" w:rsidRPr="002455BA" w:rsidDel="003E7C95" w:rsidRDefault="004F6788" w:rsidP="008708FB">
            <w:pPr>
              <w:suppressAutoHyphens/>
              <w:snapToGrid w:val="0"/>
              <w:spacing w:before="60" w:after="60" w:line="240" w:lineRule="auto"/>
              <w:jc w:val="left"/>
              <w:rPr>
                <w:del w:id="1604" w:author="Teh Stand" w:date="2023-10-13T11:10:00Z"/>
                <w:sz w:val="16"/>
                <w:szCs w:val="16"/>
                <w:lang w:eastAsia="ar-SA"/>
              </w:rPr>
            </w:pPr>
          </w:p>
        </w:tc>
        <w:tc>
          <w:tcPr>
            <w:tcW w:w="850" w:type="dxa"/>
          </w:tcPr>
          <w:p w14:paraId="1EA5BB13" w14:textId="343ED8F3" w:rsidR="004F6788" w:rsidRPr="002455BA" w:rsidDel="003E7C95" w:rsidRDefault="004F6788" w:rsidP="008708FB">
            <w:pPr>
              <w:suppressAutoHyphens/>
              <w:snapToGrid w:val="0"/>
              <w:spacing w:before="60" w:after="60" w:line="240" w:lineRule="auto"/>
              <w:jc w:val="center"/>
              <w:rPr>
                <w:del w:id="1605" w:author="Teh Stand" w:date="2023-10-13T11:10:00Z"/>
                <w:sz w:val="16"/>
                <w:szCs w:val="16"/>
              </w:rPr>
            </w:pPr>
            <w:del w:id="1606" w:author="Teh Stand" w:date="2023-10-13T11:10:00Z">
              <w:r w:rsidRPr="002455BA" w:rsidDel="003E7C95">
                <w:rPr>
                  <w:sz w:val="16"/>
                  <w:szCs w:val="16"/>
                </w:rPr>
                <w:delText>18</w:delText>
              </w:r>
            </w:del>
          </w:p>
        </w:tc>
        <w:tc>
          <w:tcPr>
            <w:tcW w:w="5812" w:type="dxa"/>
            <w:tcMar>
              <w:top w:w="0" w:type="dxa"/>
              <w:bottom w:w="0" w:type="dxa"/>
            </w:tcMar>
          </w:tcPr>
          <w:p w14:paraId="65F11244" w14:textId="6A15BBBD" w:rsidR="004F6788" w:rsidRPr="002455BA" w:rsidDel="003E7C95" w:rsidRDefault="004F6788" w:rsidP="008708FB">
            <w:pPr>
              <w:suppressAutoHyphens/>
              <w:snapToGrid w:val="0"/>
              <w:spacing w:before="60" w:after="60" w:line="240" w:lineRule="auto"/>
              <w:rPr>
                <w:del w:id="1607" w:author="Teh Stand" w:date="2023-10-13T11:10:00Z"/>
                <w:sz w:val="16"/>
                <w:szCs w:val="16"/>
              </w:rPr>
            </w:pPr>
            <w:del w:id="1608" w:author="Teh Stand" w:date="2023-10-13T11:10:00Z">
              <w:r w:rsidRPr="002455BA" w:rsidDel="003E7C95">
                <w:rPr>
                  <w:sz w:val="16"/>
                  <w:szCs w:val="16"/>
                </w:rPr>
                <w:delText>(HW)</w:delText>
              </w:r>
            </w:del>
          </w:p>
        </w:tc>
      </w:tr>
      <w:tr w:rsidR="004F6788" w:rsidRPr="002455BA" w:rsidDel="003E7C95" w14:paraId="139E1540" w14:textId="11ADBDAD" w:rsidTr="00681EDD">
        <w:trPr>
          <w:cantSplit/>
          <w:del w:id="1609" w:author="Teh Stand" w:date="2023-10-13T11:10:00Z"/>
        </w:trPr>
        <w:tc>
          <w:tcPr>
            <w:tcW w:w="1237" w:type="dxa"/>
            <w:tcMar>
              <w:top w:w="0" w:type="dxa"/>
              <w:bottom w:w="0" w:type="dxa"/>
            </w:tcMar>
          </w:tcPr>
          <w:p w14:paraId="51C0FC54" w14:textId="75C954F9" w:rsidR="004F6788" w:rsidRPr="002455BA" w:rsidDel="003E7C95" w:rsidRDefault="004F6788" w:rsidP="008708FB">
            <w:pPr>
              <w:suppressAutoHyphens/>
              <w:snapToGrid w:val="0"/>
              <w:spacing w:before="60" w:after="60" w:line="240" w:lineRule="auto"/>
              <w:rPr>
                <w:del w:id="1610" w:author="Teh Stand" w:date="2023-10-13T11:10:00Z"/>
                <w:sz w:val="16"/>
                <w:szCs w:val="16"/>
              </w:rPr>
            </w:pPr>
            <w:del w:id="1611" w:author="Teh Stand" w:date="2023-10-13T11:10:00Z">
              <w:r w:rsidRPr="002455BA" w:rsidDel="003E7C95">
                <w:rPr>
                  <w:sz w:val="16"/>
                  <w:szCs w:val="16"/>
                </w:rPr>
                <w:delText>Value</w:delText>
              </w:r>
            </w:del>
          </w:p>
        </w:tc>
        <w:tc>
          <w:tcPr>
            <w:tcW w:w="2977" w:type="dxa"/>
            <w:tcMar>
              <w:top w:w="0" w:type="dxa"/>
              <w:bottom w:w="0" w:type="dxa"/>
            </w:tcMar>
          </w:tcPr>
          <w:p w14:paraId="739D0F62" w14:textId="47CDC72C" w:rsidR="004F6788" w:rsidRPr="002455BA" w:rsidDel="003E7C95" w:rsidRDefault="004F6788" w:rsidP="008708FB">
            <w:pPr>
              <w:suppressAutoHyphens/>
              <w:snapToGrid w:val="0"/>
              <w:spacing w:before="60" w:after="60" w:line="240" w:lineRule="auto"/>
              <w:rPr>
                <w:del w:id="1612" w:author="Teh Stand" w:date="2023-10-13T11:10:00Z"/>
                <w:rFonts w:cs="Arial"/>
                <w:sz w:val="16"/>
                <w:szCs w:val="16"/>
                <w:lang w:val="en-US" w:eastAsia="en-US"/>
              </w:rPr>
            </w:pPr>
            <w:del w:id="1613" w:author="Teh Stand" w:date="2023-10-13T11:10:00Z">
              <w:r w:rsidRPr="002455BA" w:rsidDel="003E7C95">
                <w:rPr>
                  <w:rFonts w:cs="Arial"/>
                  <w:sz w:val="16"/>
                  <w:szCs w:val="16"/>
                  <w:lang w:val="en-US" w:eastAsia="en-US"/>
                </w:rPr>
                <w:delText>approximateMeanSeaLevel</w:delText>
              </w:r>
            </w:del>
          </w:p>
        </w:tc>
        <w:tc>
          <w:tcPr>
            <w:tcW w:w="3544" w:type="dxa"/>
            <w:tcMar>
              <w:top w:w="0" w:type="dxa"/>
              <w:bottom w:w="0" w:type="dxa"/>
            </w:tcMar>
          </w:tcPr>
          <w:p w14:paraId="6B641FE1" w14:textId="3C5EC06C" w:rsidR="004F6788" w:rsidRPr="002455BA" w:rsidDel="003E7C95" w:rsidRDefault="004F6788" w:rsidP="008708FB">
            <w:pPr>
              <w:suppressAutoHyphens/>
              <w:snapToGrid w:val="0"/>
              <w:spacing w:before="60" w:after="60" w:line="240" w:lineRule="auto"/>
              <w:jc w:val="left"/>
              <w:rPr>
                <w:del w:id="1614" w:author="Teh Stand" w:date="2023-10-13T11:10:00Z"/>
                <w:sz w:val="16"/>
                <w:szCs w:val="16"/>
                <w:lang w:eastAsia="ar-SA"/>
              </w:rPr>
            </w:pPr>
          </w:p>
        </w:tc>
        <w:tc>
          <w:tcPr>
            <w:tcW w:w="850" w:type="dxa"/>
          </w:tcPr>
          <w:p w14:paraId="30BD72A2" w14:textId="5B3F704B" w:rsidR="004F6788" w:rsidRPr="002455BA" w:rsidDel="003E7C95" w:rsidRDefault="004F6788" w:rsidP="008708FB">
            <w:pPr>
              <w:suppressAutoHyphens/>
              <w:snapToGrid w:val="0"/>
              <w:spacing w:before="60" w:after="60" w:line="240" w:lineRule="auto"/>
              <w:jc w:val="center"/>
              <w:rPr>
                <w:del w:id="1615" w:author="Teh Stand" w:date="2023-10-13T11:10:00Z"/>
                <w:sz w:val="16"/>
                <w:szCs w:val="16"/>
              </w:rPr>
            </w:pPr>
            <w:del w:id="1616" w:author="Teh Stand" w:date="2023-10-13T11:10:00Z">
              <w:r w:rsidRPr="002455BA" w:rsidDel="003E7C95">
                <w:rPr>
                  <w:sz w:val="16"/>
                  <w:szCs w:val="16"/>
                </w:rPr>
                <w:delText>19</w:delText>
              </w:r>
            </w:del>
          </w:p>
        </w:tc>
        <w:tc>
          <w:tcPr>
            <w:tcW w:w="5812" w:type="dxa"/>
            <w:tcMar>
              <w:top w:w="0" w:type="dxa"/>
              <w:bottom w:w="0" w:type="dxa"/>
            </w:tcMar>
          </w:tcPr>
          <w:p w14:paraId="017F81AA" w14:textId="2BC3CD75" w:rsidR="004F6788" w:rsidRPr="002455BA" w:rsidDel="003E7C95" w:rsidRDefault="004F6788" w:rsidP="008708FB">
            <w:pPr>
              <w:suppressAutoHyphens/>
              <w:snapToGrid w:val="0"/>
              <w:spacing w:before="60" w:after="60" w:line="240" w:lineRule="auto"/>
              <w:rPr>
                <w:del w:id="1617" w:author="Teh Stand" w:date="2023-10-13T11:10:00Z"/>
                <w:sz w:val="16"/>
                <w:szCs w:val="16"/>
              </w:rPr>
            </w:pPr>
          </w:p>
        </w:tc>
      </w:tr>
      <w:tr w:rsidR="004F6788" w:rsidRPr="002455BA" w:rsidDel="003E7C95" w14:paraId="413DBD38" w14:textId="77587ED3" w:rsidTr="00681EDD">
        <w:trPr>
          <w:cantSplit/>
          <w:del w:id="1618" w:author="Teh Stand" w:date="2023-10-13T11:10:00Z"/>
        </w:trPr>
        <w:tc>
          <w:tcPr>
            <w:tcW w:w="1237" w:type="dxa"/>
            <w:tcMar>
              <w:top w:w="0" w:type="dxa"/>
              <w:bottom w:w="0" w:type="dxa"/>
            </w:tcMar>
          </w:tcPr>
          <w:p w14:paraId="32A1FE76" w14:textId="515243DA" w:rsidR="004F6788" w:rsidRPr="002455BA" w:rsidDel="003E7C95" w:rsidRDefault="004F6788" w:rsidP="008708FB">
            <w:pPr>
              <w:suppressAutoHyphens/>
              <w:snapToGrid w:val="0"/>
              <w:spacing w:before="60" w:after="60" w:line="240" w:lineRule="auto"/>
              <w:rPr>
                <w:del w:id="1619" w:author="Teh Stand" w:date="2023-10-13T11:10:00Z"/>
                <w:sz w:val="16"/>
                <w:szCs w:val="16"/>
              </w:rPr>
            </w:pPr>
            <w:del w:id="1620" w:author="Teh Stand" w:date="2023-10-13T11:10:00Z">
              <w:r w:rsidRPr="002455BA" w:rsidDel="003E7C95">
                <w:rPr>
                  <w:sz w:val="16"/>
                  <w:szCs w:val="16"/>
                </w:rPr>
                <w:delText>Value</w:delText>
              </w:r>
            </w:del>
          </w:p>
        </w:tc>
        <w:tc>
          <w:tcPr>
            <w:tcW w:w="2977" w:type="dxa"/>
            <w:tcMar>
              <w:top w:w="0" w:type="dxa"/>
              <w:bottom w:w="0" w:type="dxa"/>
            </w:tcMar>
          </w:tcPr>
          <w:p w14:paraId="0BABBB6A" w14:textId="516B3406" w:rsidR="004F6788" w:rsidRPr="002455BA" w:rsidDel="003E7C95" w:rsidRDefault="004F6788" w:rsidP="008708FB">
            <w:pPr>
              <w:suppressAutoHyphens/>
              <w:snapToGrid w:val="0"/>
              <w:spacing w:before="60" w:after="60" w:line="240" w:lineRule="auto"/>
              <w:rPr>
                <w:del w:id="1621" w:author="Teh Stand" w:date="2023-10-13T11:10:00Z"/>
                <w:rFonts w:cs="Arial"/>
                <w:sz w:val="16"/>
                <w:szCs w:val="16"/>
                <w:lang w:val="en-US" w:eastAsia="en-US"/>
              </w:rPr>
            </w:pPr>
            <w:del w:id="1622" w:author="Teh Stand" w:date="2023-10-13T11:10:00Z">
              <w:r w:rsidRPr="002455BA" w:rsidDel="003E7C95">
                <w:rPr>
                  <w:rFonts w:cs="Arial"/>
                  <w:sz w:val="16"/>
                  <w:szCs w:val="16"/>
                  <w:lang w:val="en-US" w:eastAsia="en-US"/>
                </w:rPr>
                <w:delText>highWaterSprings</w:delText>
              </w:r>
            </w:del>
          </w:p>
        </w:tc>
        <w:tc>
          <w:tcPr>
            <w:tcW w:w="3544" w:type="dxa"/>
            <w:tcMar>
              <w:top w:w="0" w:type="dxa"/>
              <w:bottom w:w="0" w:type="dxa"/>
            </w:tcMar>
          </w:tcPr>
          <w:p w14:paraId="564198BA" w14:textId="18B7A36C" w:rsidR="004F6788" w:rsidRPr="002455BA" w:rsidDel="003E7C95" w:rsidRDefault="004F6788" w:rsidP="008708FB">
            <w:pPr>
              <w:suppressAutoHyphens/>
              <w:snapToGrid w:val="0"/>
              <w:spacing w:before="60" w:after="60" w:line="240" w:lineRule="auto"/>
              <w:jc w:val="left"/>
              <w:rPr>
                <w:del w:id="1623" w:author="Teh Stand" w:date="2023-10-13T11:10:00Z"/>
                <w:sz w:val="16"/>
                <w:szCs w:val="16"/>
                <w:lang w:eastAsia="ar-SA"/>
              </w:rPr>
            </w:pPr>
          </w:p>
        </w:tc>
        <w:tc>
          <w:tcPr>
            <w:tcW w:w="850" w:type="dxa"/>
          </w:tcPr>
          <w:p w14:paraId="284CD0FF" w14:textId="58A3B6AC" w:rsidR="004F6788" w:rsidRPr="002455BA" w:rsidDel="003E7C95" w:rsidRDefault="004F6788" w:rsidP="008708FB">
            <w:pPr>
              <w:suppressAutoHyphens/>
              <w:snapToGrid w:val="0"/>
              <w:spacing w:before="60" w:after="60" w:line="240" w:lineRule="auto"/>
              <w:jc w:val="center"/>
              <w:rPr>
                <w:del w:id="1624" w:author="Teh Stand" w:date="2023-10-13T11:10:00Z"/>
                <w:sz w:val="16"/>
                <w:szCs w:val="16"/>
              </w:rPr>
            </w:pPr>
            <w:del w:id="1625" w:author="Teh Stand" w:date="2023-10-13T11:10:00Z">
              <w:r w:rsidRPr="002455BA" w:rsidDel="003E7C95">
                <w:rPr>
                  <w:sz w:val="16"/>
                  <w:szCs w:val="16"/>
                </w:rPr>
                <w:delText>20</w:delText>
              </w:r>
            </w:del>
          </w:p>
        </w:tc>
        <w:tc>
          <w:tcPr>
            <w:tcW w:w="5812" w:type="dxa"/>
            <w:tcMar>
              <w:top w:w="0" w:type="dxa"/>
              <w:bottom w:w="0" w:type="dxa"/>
            </w:tcMar>
          </w:tcPr>
          <w:p w14:paraId="4618D204" w14:textId="1BA3D614" w:rsidR="004F6788" w:rsidRPr="002455BA" w:rsidDel="003E7C95" w:rsidRDefault="004F6788" w:rsidP="008708FB">
            <w:pPr>
              <w:suppressAutoHyphens/>
              <w:snapToGrid w:val="0"/>
              <w:spacing w:before="60" w:after="60" w:line="240" w:lineRule="auto"/>
              <w:rPr>
                <w:del w:id="1626" w:author="Teh Stand" w:date="2023-10-13T11:10:00Z"/>
                <w:sz w:val="16"/>
                <w:szCs w:val="16"/>
              </w:rPr>
            </w:pPr>
          </w:p>
        </w:tc>
      </w:tr>
      <w:tr w:rsidR="004F6788" w:rsidRPr="002455BA" w:rsidDel="003E7C95" w14:paraId="1EDB2CA3" w14:textId="6C4B9258" w:rsidTr="00681EDD">
        <w:trPr>
          <w:cantSplit/>
          <w:del w:id="1627" w:author="Teh Stand" w:date="2023-10-13T11:10:00Z"/>
        </w:trPr>
        <w:tc>
          <w:tcPr>
            <w:tcW w:w="1237" w:type="dxa"/>
            <w:tcMar>
              <w:top w:w="0" w:type="dxa"/>
              <w:bottom w:w="0" w:type="dxa"/>
            </w:tcMar>
          </w:tcPr>
          <w:p w14:paraId="7890D80B" w14:textId="19066262" w:rsidR="004F6788" w:rsidRPr="002455BA" w:rsidDel="003E7C95" w:rsidRDefault="004F6788" w:rsidP="008708FB">
            <w:pPr>
              <w:suppressAutoHyphens/>
              <w:snapToGrid w:val="0"/>
              <w:spacing w:before="60" w:after="60" w:line="240" w:lineRule="auto"/>
              <w:rPr>
                <w:del w:id="1628" w:author="Teh Stand" w:date="2023-10-13T11:10:00Z"/>
                <w:sz w:val="16"/>
                <w:szCs w:val="16"/>
              </w:rPr>
            </w:pPr>
            <w:del w:id="1629" w:author="Teh Stand" w:date="2023-10-13T11:10:00Z">
              <w:r w:rsidRPr="002455BA" w:rsidDel="003E7C95">
                <w:rPr>
                  <w:sz w:val="16"/>
                  <w:szCs w:val="16"/>
                </w:rPr>
                <w:delText>Value</w:delText>
              </w:r>
            </w:del>
          </w:p>
        </w:tc>
        <w:tc>
          <w:tcPr>
            <w:tcW w:w="2977" w:type="dxa"/>
            <w:tcMar>
              <w:top w:w="0" w:type="dxa"/>
              <w:bottom w:w="0" w:type="dxa"/>
            </w:tcMar>
          </w:tcPr>
          <w:p w14:paraId="67BD21DE" w14:textId="24F91BA6" w:rsidR="004F6788" w:rsidRPr="002455BA" w:rsidDel="003E7C95" w:rsidRDefault="004F6788" w:rsidP="008708FB">
            <w:pPr>
              <w:suppressAutoHyphens/>
              <w:snapToGrid w:val="0"/>
              <w:spacing w:before="60" w:after="60" w:line="240" w:lineRule="auto"/>
              <w:rPr>
                <w:del w:id="1630" w:author="Teh Stand" w:date="2023-10-13T11:10:00Z"/>
                <w:rFonts w:cs="Arial"/>
                <w:sz w:val="16"/>
                <w:szCs w:val="16"/>
                <w:lang w:val="en-US" w:eastAsia="en-US"/>
              </w:rPr>
            </w:pPr>
            <w:del w:id="1631" w:author="Teh Stand" w:date="2023-10-13T11:10:00Z">
              <w:r w:rsidRPr="002455BA" w:rsidDel="003E7C95">
                <w:rPr>
                  <w:rFonts w:cs="Arial"/>
                  <w:sz w:val="16"/>
                  <w:szCs w:val="16"/>
                  <w:lang w:val="en-US" w:eastAsia="en-US"/>
                </w:rPr>
                <w:delText>meanHigherHighWater</w:delText>
              </w:r>
            </w:del>
          </w:p>
        </w:tc>
        <w:tc>
          <w:tcPr>
            <w:tcW w:w="3544" w:type="dxa"/>
            <w:tcMar>
              <w:top w:w="0" w:type="dxa"/>
              <w:bottom w:w="0" w:type="dxa"/>
            </w:tcMar>
          </w:tcPr>
          <w:p w14:paraId="5DC935DC" w14:textId="03A6852D" w:rsidR="004F6788" w:rsidRPr="002455BA" w:rsidDel="003E7C95" w:rsidRDefault="004F6788" w:rsidP="008708FB">
            <w:pPr>
              <w:suppressAutoHyphens/>
              <w:snapToGrid w:val="0"/>
              <w:spacing w:before="60" w:after="60" w:line="240" w:lineRule="auto"/>
              <w:jc w:val="left"/>
              <w:rPr>
                <w:del w:id="1632" w:author="Teh Stand" w:date="2023-10-13T11:10:00Z"/>
                <w:sz w:val="16"/>
                <w:szCs w:val="16"/>
                <w:lang w:eastAsia="ar-SA"/>
              </w:rPr>
            </w:pPr>
          </w:p>
        </w:tc>
        <w:tc>
          <w:tcPr>
            <w:tcW w:w="850" w:type="dxa"/>
          </w:tcPr>
          <w:p w14:paraId="15CC74F8" w14:textId="5DDD9FB8" w:rsidR="004F6788" w:rsidRPr="002455BA" w:rsidDel="003E7C95" w:rsidRDefault="004F6788" w:rsidP="008708FB">
            <w:pPr>
              <w:suppressAutoHyphens/>
              <w:snapToGrid w:val="0"/>
              <w:spacing w:before="60" w:after="60" w:line="240" w:lineRule="auto"/>
              <w:jc w:val="center"/>
              <w:rPr>
                <w:del w:id="1633" w:author="Teh Stand" w:date="2023-10-13T11:10:00Z"/>
                <w:sz w:val="16"/>
                <w:szCs w:val="16"/>
              </w:rPr>
            </w:pPr>
            <w:del w:id="1634" w:author="Teh Stand" w:date="2023-10-13T11:10:00Z">
              <w:r w:rsidRPr="002455BA" w:rsidDel="003E7C95">
                <w:rPr>
                  <w:sz w:val="16"/>
                  <w:szCs w:val="16"/>
                </w:rPr>
                <w:delText>21</w:delText>
              </w:r>
            </w:del>
          </w:p>
        </w:tc>
        <w:tc>
          <w:tcPr>
            <w:tcW w:w="5812" w:type="dxa"/>
            <w:tcMar>
              <w:top w:w="0" w:type="dxa"/>
              <w:bottom w:w="0" w:type="dxa"/>
            </w:tcMar>
          </w:tcPr>
          <w:p w14:paraId="5589B46A" w14:textId="1A453694" w:rsidR="004F6788" w:rsidRPr="002455BA" w:rsidDel="003E7C95" w:rsidRDefault="004F6788" w:rsidP="008708FB">
            <w:pPr>
              <w:suppressAutoHyphens/>
              <w:snapToGrid w:val="0"/>
              <w:spacing w:before="60" w:after="60" w:line="240" w:lineRule="auto"/>
              <w:rPr>
                <w:del w:id="1635" w:author="Teh Stand" w:date="2023-10-13T11:10:00Z"/>
                <w:sz w:val="16"/>
                <w:szCs w:val="16"/>
              </w:rPr>
            </w:pPr>
            <w:del w:id="1636" w:author="Teh Stand" w:date="2023-10-13T11:10:00Z">
              <w:r w:rsidRPr="002455BA" w:rsidDel="003E7C95">
                <w:rPr>
                  <w:sz w:val="16"/>
                  <w:szCs w:val="16"/>
                </w:rPr>
                <w:delText>(MHHW)</w:delText>
              </w:r>
            </w:del>
          </w:p>
        </w:tc>
      </w:tr>
      <w:tr w:rsidR="004F6788" w:rsidRPr="002455BA" w:rsidDel="003E7C95" w14:paraId="04701319" w14:textId="24912909" w:rsidTr="00681EDD">
        <w:trPr>
          <w:cantSplit/>
          <w:del w:id="1637" w:author="Teh Stand" w:date="2023-10-13T11:10:00Z"/>
        </w:trPr>
        <w:tc>
          <w:tcPr>
            <w:tcW w:w="1237" w:type="dxa"/>
            <w:tcMar>
              <w:top w:w="0" w:type="dxa"/>
              <w:bottom w:w="0" w:type="dxa"/>
            </w:tcMar>
          </w:tcPr>
          <w:p w14:paraId="594C32CB" w14:textId="2A3A3E38" w:rsidR="004F6788" w:rsidRPr="002455BA" w:rsidDel="003E7C95" w:rsidRDefault="004F6788" w:rsidP="008708FB">
            <w:pPr>
              <w:suppressAutoHyphens/>
              <w:snapToGrid w:val="0"/>
              <w:spacing w:before="60" w:after="60" w:line="240" w:lineRule="auto"/>
              <w:rPr>
                <w:del w:id="1638" w:author="Teh Stand" w:date="2023-10-13T11:10:00Z"/>
                <w:sz w:val="16"/>
                <w:szCs w:val="16"/>
              </w:rPr>
            </w:pPr>
            <w:del w:id="1639" w:author="Teh Stand" w:date="2023-10-13T11:10:00Z">
              <w:r w:rsidRPr="002455BA" w:rsidDel="003E7C95">
                <w:rPr>
                  <w:sz w:val="16"/>
                  <w:szCs w:val="16"/>
                </w:rPr>
                <w:delText>Value</w:delText>
              </w:r>
            </w:del>
          </w:p>
        </w:tc>
        <w:tc>
          <w:tcPr>
            <w:tcW w:w="2977" w:type="dxa"/>
            <w:tcMar>
              <w:top w:w="0" w:type="dxa"/>
              <w:bottom w:w="0" w:type="dxa"/>
            </w:tcMar>
          </w:tcPr>
          <w:p w14:paraId="5B457DD2" w14:textId="1771B4C0" w:rsidR="004F6788" w:rsidRPr="002455BA" w:rsidDel="003E7C95" w:rsidRDefault="004F6788" w:rsidP="008708FB">
            <w:pPr>
              <w:autoSpaceDE w:val="0"/>
              <w:autoSpaceDN w:val="0"/>
              <w:adjustRightInd w:val="0"/>
              <w:spacing w:before="60" w:after="60" w:line="240" w:lineRule="auto"/>
              <w:rPr>
                <w:del w:id="1640" w:author="Teh Stand" w:date="2023-10-13T11:10:00Z"/>
                <w:rFonts w:cs="Arial"/>
                <w:sz w:val="16"/>
                <w:szCs w:val="16"/>
                <w:lang w:val="en-US" w:eastAsia="en-US"/>
              </w:rPr>
            </w:pPr>
            <w:del w:id="1641" w:author="Teh Stand" w:date="2023-10-13T11:10:00Z">
              <w:r w:rsidRPr="002455BA" w:rsidDel="003E7C95">
                <w:rPr>
                  <w:rFonts w:cs="Arial"/>
                  <w:sz w:val="16"/>
                  <w:szCs w:val="16"/>
                  <w:lang w:val="en-US" w:eastAsia="en-US"/>
                </w:rPr>
                <w:delText>equinoctialSpringLowWater</w:delText>
              </w:r>
            </w:del>
          </w:p>
        </w:tc>
        <w:tc>
          <w:tcPr>
            <w:tcW w:w="3544" w:type="dxa"/>
            <w:tcMar>
              <w:top w:w="0" w:type="dxa"/>
              <w:bottom w:w="0" w:type="dxa"/>
            </w:tcMar>
          </w:tcPr>
          <w:p w14:paraId="13F8C698" w14:textId="002FEB64" w:rsidR="004F6788" w:rsidRPr="002455BA" w:rsidDel="003E7C95" w:rsidRDefault="004F6788" w:rsidP="008708FB">
            <w:pPr>
              <w:suppressAutoHyphens/>
              <w:snapToGrid w:val="0"/>
              <w:spacing w:before="60" w:after="60" w:line="240" w:lineRule="auto"/>
              <w:jc w:val="left"/>
              <w:rPr>
                <w:del w:id="1642" w:author="Teh Stand" w:date="2023-10-13T11:10:00Z"/>
                <w:sz w:val="16"/>
                <w:szCs w:val="16"/>
                <w:lang w:eastAsia="ar-SA"/>
              </w:rPr>
            </w:pPr>
          </w:p>
        </w:tc>
        <w:tc>
          <w:tcPr>
            <w:tcW w:w="850" w:type="dxa"/>
          </w:tcPr>
          <w:p w14:paraId="7E10D185" w14:textId="6BFF3EBF" w:rsidR="004F6788" w:rsidRPr="002455BA" w:rsidDel="003E7C95" w:rsidRDefault="004F6788" w:rsidP="008708FB">
            <w:pPr>
              <w:suppressAutoHyphens/>
              <w:snapToGrid w:val="0"/>
              <w:spacing w:before="60" w:after="60" w:line="240" w:lineRule="auto"/>
              <w:jc w:val="center"/>
              <w:rPr>
                <w:del w:id="1643" w:author="Teh Stand" w:date="2023-10-13T11:10:00Z"/>
                <w:sz w:val="16"/>
                <w:szCs w:val="16"/>
              </w:rPr>
            </w:pPr>
            <w:del w:id="1644" w:author="Teh Stand" w:date="2023-10-13T11:10:00Z">
              <w:r w:rsidRPr="002455BA" w:rsidDel="003E7C95">
                <w:rPr>
                  <w:sz w:val="16"/>
                  <w:szCs w:val="16"/>
                </w:rPr>
                <w:delText>22</w:delText>
              </w:r>
            </w:del>
          </w:p>
        </w:tc>
        <w:tc>
          <w:tcPr>
            <w:tcW w:w="5812" w:type="dxa"/>
            <w:tcMar>
              <w:top w:w="0" w:type="dxa"/>
              <w:bottom w:w="0" w:type="dxa"/>
            </w:tcMar>
          </w:tcPr>
          <w:p w14:paraId="4D099A44" w14:textId="3A172271" w:rsidR="004F6788" w:rsidRPr="002455BA" w:rsidDel="003E7C95" w:rsidRDefault="004F6788" w:rsidP="008708FB">
            <w:pPr>
              <w:suppressAutoHyphens/>
              <w:snapToGrid w:val="0"/>
              <w:spacing w:before="60" w:after="60" w:line="240" w:lineRule="auto"/>
              <w:rPr>
                <w:del w:id="1645" w:author="Teh Stand" w:date="2023-10-13T11:10:00Z"/>
                <w:sz w:val="16"/>
                <w:szCs w:val="16"/>
              </w:rPr>
            </w:pPr>
          </w:p>
        </w:tc>
      </w:tr>
      <w:tr w:rsidR="004F6788" w:rsidRPr="002455BA" w:rsidDel="003E7C95" w14:paraId="0FFFFB89" w14:textId="019E5457" w:rsidTr="00681EDD">
        <w:trPr>
          <w:cantSplit/>
          <w:del w:id="1646" w:author="Teh Stand" w:date="2023-10-13T11:10:00Z"/>
        </w:trPr>
        <w:tc>
          <w:tcPr>
            <w:tcW w:w="1237" w:type="dxa"/>
            <w:tcMar>
              <w:top w:w="0" w:type="dxa"/>
              <w:bottom w:w="0" w:type="dxa"/>
            </w:tcMar>
          </w:tcPr>
          <w:p w14:paraId="5A996B3D" w14:textId="6FE00BE5" w:rsidR="004F6788" w:rsidRPr="002455BA" w:rsidDel="003E7C95" w:rsidRDefault="004F6788" w:rsidP="008708FB">
            <w:pPr>
              <w:suppressAutoHyphens/>
              <w:snapToGrid w:val="0"/>
              <w:spacing w:before="60" w:after="60" w:line="240" w:lineRule="auto"/>
              <w:rPr>
                <w:del w:id="1647" w:author="Teh Stand" w:date="2023-10-13T11:10:00Z"/>
                <w:sz w:val="16"/>
                <w:szCs w:val="16"/>
              </w:rPr>
            </w:pPr>
            <w:del w:id="1648" w:author="Teh Stand" w:date="2023-10-13T11:10:00Z">
              <w:r w:rsidRPr="002455BA" w:rsidDel="003E7C95">
                <w:rPr>
                  <w:sz w:val="16"/>
                  <w:szCs w:val="16"/>
                </w:rPr>
                <w:delText>Value</w:delText>
              </w:r>
            </w:del>
          </w:p>
        </w:tc>
        <w:tc>
          <w:tcPr>
            <w:tcW w:w="2977" w:type="dxa"/>
            <w:tcMar>
              <w:top w:w="0" w:type="dxa"/>
              <w:bottom w:w="0" w:type="dxa"/>
            </w:tcMar>
          </w:tcPr>
          <w:p w14:paraId="4AB3F61A" w14:textId="013530EE" w:rsidR="004F6788" w:rsidRPr="002455BA" w:rsidDel="003E7C95" w:rsidRDefault="004F6788" w:rsidP="008708FB">
            <w:pPr>
              <w:autoSpaceDE w:val="0"/>
              <w:autoSpaceDN w:val="0"/>
              <w:adjustRightInd w:val="0"/>
              <w:spacing w:before="60" w:after="60" w:line="240" w:lineRule="auto"/>
              <w:rPr>
                <w:del w:id="1649" w:author="Teh Stand" w:date="2023-10-13T11:10:00Z"/>
                <w:rFonts w:cs="Arial"/>
                <w:sz w:val="16"/>
                <w:szCs w:val="16"/>
                <w:lang w:val="en-US" w:eastAsia="en-US"/>
              </w:rPr>
            </w:pPr>
            <w:del w:id="1650" w:author="Teh Stand" w:date="2023-10-13T11:10:00Z">
              <w:r w:rsidRPr="002455BA" w:rsidDel="003E7C95">
                <w:rPr>
                  <w:rFonts w:cs="Arial"/>
                  <w:sz w:val="16"/>
                  <w:szCs w:val="16"/>
                  <w:lang w:val="en-US" w:eastAsia="en-US"/>
                </w:rPr>
                <w:delText>lowestAstronomicalTide</w:delText>
              </w:r>
            </w:del>
          </w:p>
        </w:tc>
        <w:tc>
          <w:tcPr>
            <w:tcW w:w="3544" w:type="dxa"/>
            <w:tcMar>
              <w:top w:w="0" w:type="dxa"/>
              <w:bottom w:w="0" w:type="dxa"/>
            </w:tcMar>
          </w:tcPr>
          <w:p w14:paraId="74F50F58" w14:textId="70A2BAC1" w:rsidR="004F6788" w:rsidRPr="002455BA" w:rsidDel="003E7C95" w:rsidRDefault="004F6788" w:rsidP="008708FB">
            <w:pPr>
              <w:suppressAutoHyphens/>
              <w:snapToGrid w:val="0"/>
              <w:spacing w:before="60" w:after="60" w:line="240" w:lineRule="auto"/>
              <w:jc w:val="left"/>
              <w:rPr>
                <w:del w:id="1651" w:author="Teh Stand" w:date="2023-10-13T11:10:00Z"/>
                <w:sz w:val="16"/>
                <w:szCs w:val="16"/>
                <w:lang w:eastAsia="ar-SA"/>
              </w:rPr>
            </w:pPr>
          </w:p>
        </w:tc>
        <w:tc>
          <w:tcPr>
            <w:tcW w:w="850" w:type="dxa"/>
          </w:tcPr>
          <w:p w14:paraId="2B00F0B1" w14:textId="075895D8" w:rsidR="004F6788" w:rsidRPr="002455BA" w:rsidDel="003E7C95" w:rsidRDefault="004F6788" w:rsidP="008708FB">
            <w:pPr>
              <w:suppressAutoHyphens/>
              <w:snapToGrid w:val="0"/>
              <w:spacing w:before="60" w:after="60" w:line="240" w:lineRule="auto"/>
              <w:jc w:val="center"/>
              <w:rPr>
                <w:del w:id="1652" w:author="Teh Stand" w:date="2023-10-13T11:10:00Z"/>
                <w:sz w:val="16"/>
                <w:szCs w:val="16"/>
              </w:rPr>
            </w:pPr>
            <w:del w:id="1653" w:author="Teh Stand" w:date="2023-10-13T11:10:00Z">
              <w:r w:rsidRPr="002455BA" w:rsidDel="003E7C95">
                <w:rPr>
                  <w:sz w:val="16"/>
                  <w:szCs w:val="16"/>
                </w:rPr>
                <w:delText>23</w:delText>
              </w:r>
            </w:del>
          </w:p>
        </w:tc>
        <w:tc>
          <w:tcPr>
            <w:tcW w:w="5812" w:type="dxa"/>
            <w:tcMar>
              <w:top w:w="0" w:type="dxa"/>
              <w:bottom w:w="0" w:type="dxa"/>
            </w:tcMar>
          </w:tcPr>
          <w:p w14:paraId="47909063" w14:textId="6C793976" w:rsidR="004F6788" w:rsidRPr="002455BA" w:rsidDel="003E7C95" w:rsidRDefault="004F6788" w:rsidP="008708FB">
            <w:pPr>
              <w:suppressAutoHyphens/>
              <w:snapToGrid w:val="0"/>
              <w:spacing w:before="60" w:after="60" w:line="240" w:lineRule="auto"/>
              <w:rPr>
                <w:del w:id="1654" w:author="Teh Stand" w:date="2023-10-13T11:10:00Z"/>
                <w:sz w:val="16"/>
                <w:szCs w:val="16"/>
              </w:rPr>
            </w:pPr>
            <w:del w:id="1655" w:author="Teh Stand" w:date="2023-10-13T11:10:00Z">
              <w:r w:rsidRPr="002455BA" w:rsidDel="003E7C95">
                <w:rPr>
                  <w:sz w:val="16"/>
                  <w:szCs w:val="16"/>
                </w:rPr>
                <w:delText>(LAT)</w:delText>
              </w:r>
            </w:del>
          </w:p>
        </w:tc>
      </w:tr>
      <w:tr w:rsidR="002455BA" w:rsidRPr="002455BA" w:rsidDel="003E7C95" w14:paraId="58633AB0" w14:textId="297E4A22" w:rsidTr="00681EDD">
        <w:trPr>
          <w:cantSplit/>
          <w:del w:id="1656" w:author="Teh Stand" w:date="2023-10-13T11:10:00Z"/>
        </w:trPr>
        <w:tc>
          <w:tcPr>
            <w:tcW w:w="1237" w:type="dxa"/>
            <w:tcMar>
              <w:top w:w="0" w:type="dxa"/>
              <w:bottom w:w="0" w:type="dxa"/>
            </w:tcMar>
          </w:tcPr>
          <w:p w14:paraId="6A617AE1" w14:textId="32163372" w:rsidR="004F6788" w:rsidRPr="002455BA" w:rsidDel="003E7C95" w:rsidRDefault="004F6788" w:rsidP="008708FB">
            <w:pPr>
              <w:suppressAutoHyphens/>
              <w:snapToGrid w:val="0"/>
              <w:spacing w:before="60" w:after="60" w:line="240" w:lineRule="auto"/>
              <w:rPr>
                <w:del w:id="1657" w:author="Teh Stand" w:date="2023-10-13T11:10:00Z"/>
                <w:sz w:val="16"/>
                <w:szCs w:val="16"/>
              </w:rPr>
            </w:pPr>
            <w:del w:id="1658" w:author="Teh Stand" w:date="2023-10-13T11:10:00Z">
              <w:r w:rsidRPr="002455BA" w:rsidDel="003E7C95">
                <w:rPr>
                  <w:sz w:val="16"/>
                  <w:szCs w:val="16"/>
                </w:rPr>
                <w:delText>Value</w:delText>
              </w:r>
            </w:del>
          </w:p>
        </w:tc>
        <w:tc>
          <w:tcPr>
            <w:tcW w:w="2977" w:type="dxa"/>
            <w:tcMar>
              <w:top w:w="0" w:type="dxa"/>
              <w:bottom w:w="0" w:type="dxa"/>
            </w:tcMar>
          </w:tcPr>
          <w:p w14:paraId="38B3E7D9" w14:textId="18C06BD8" w:rsidR="004F6788" w:rsidRPr="002455BA" w:rsidDel="003E7C95" w:rsidRDefault="004F6788" w:rsidP="008708FB">
            <w:pPr>
              <w:autoSpaceDE w:val="0"/>
              <w:autoSpaceDN w:val="0"/>
              <w:adjustRightInd w:val="0"/>
              <w:spacing w:before="60" w:after="60" w:line="240" w:lineRule="auto"/>
              <w:rPr>
                <w:del w:id="1659" w:author="Teh Stand" w:date="2023-10-13T11:10:00Z"/>
                <w:rFonts w:cs="Arial"/>
                <w:sz w:val="16"/>
                <w:szCs w:val="16"/>
                <w:lang w:val="en-US" w:eastAsia="en-US"/>
              </w:rPr>
            </w:pPr>
            <w:del w:id="1660" w:author="Teh Stand" w:date="2023-10-13T11:10:00Z">
              <w:r w:rsidRPr="002455BA" w:rsidDel="003E7C95">
                <w:rPr>
                  <w:rFonts w:cs="Arial"/>
                  <w:sz w:val="16"/>
                  <w:szCs w:val="16"/>
                  <w:lang w:val="en-US" w:eastAsia="en-US"/>
                </w:rPr>
                <w:delText>localDatum</w:delText>
              </w:r>
            </w:del>
          </w:p>
        </w:tc>
        <w:tc>
          <w:tcPr>
            <w:tcW w:w="3544" w:type="dxa"/>
            <w:tcMar>
              <w:top w:w="0" w:type="dxa"/>
              <w:bottom w:w="0" w:type="dxa"/>
            </w:tcMar>
          </w:tcPr>
          <w:p w14:paraId="68D24F10" w14:textId="28F5EAC4" w:rsidR="004F6788" w:rsidRPr="002455BA" w:rsidDel="003E7C95" w:rsidRDefault="004F6788" w:rsidP="008708FB">
            <w:pPr>
              <w:suppressAutoHyphens/>
              <w:snapToGrid w:val="0"/>
              <w:spacing w:before="60" w:after="60" w:line="240" w:lineRule="auto"/>
              <w:jc w:val="left"/>
              <w:rPr>
                <w:del w:id="1661" w:author="Teh Stand" w:date="2023-10-13T11:10:00Z"/>
                <w:sz w:val="16"/>
                <w:szCs w:val="16"/>
                <w:lang w:eastAsia="ar-SA"/>
              </w:rPr>
            </w:pPr>
          </w:p>
        </w:tc>
        <w:tc>
          <w:tcPr>
            <w:tcW w:w="850" w:type="dxa"/>
          </w:tcPr>
          <w:p w14:paraId="505F625E" w14:textId="06AE44E8" w:rsidR="004F6788" w:rsidRPr="002455BA" w:rsidDel="003E7C95" w:rsidRDefault="004F6788" w:rsidP="008708FB">
            <w:pPr>
              <w:suppressAutoHyphens/>
              <w:snapToGrid w:val="0"/>
              <w:spacing w:before="60" w:after="60" w:line="240" w:lineRule="auto"/>
              <w:jc w:val="center"/>
              <w:rPr>
                <w:del w:id="1662" w:author="Teh Stand" w:date="2023-10-13T11:10:00Z"/>
                <w:sz w:val="16"/>
                <w:szCs w:val="16"/>
              </w:rPr>
            </w:pPr>
            <w:del w:id="1663" w:author="Teh Stand" w:date="2023-10-13T11:10:00Z">
              <w:r w:rsidRPr="002455BA" w:rsidDel="003E7C95">
                <w:rPr>
                  <w:sz w:val="16"/>
                  <w:szCs w:val="16"/>
                </w:rPr>
                <w:delText>24</w:delText>
              </w:r>
            </w:del>
          </w:p>
        </w:tc>
        <w:tc>
          <w:tcPr>
            <w:tcW w:w="5812" w:type="dxa"/>
            <w:tcMar>
              <w:top w:w="0" w:type="dxa"/>
              <w:bottom w:w="0" w:type="dxa"/>
            </w:tcMar>
          </w:tcPr>
          <w:p w14:paraId="62119A8F" w14:textId="669627B5" w:rsidR="004F6788" w:rsidRPr="002455BA" w:rsidDel="003E7C95" w:rsidRDefault="004F6788" w:rsidP="008708FB">
            <w:pPr>
              <w:suppressAutoHyphens/>
              <w:snapToGrid w:val="0"/>
              <w:spacing w:before="60" w:after="60" w:line="240" w:lineRule="auto"/>
              <w:rPr>
                <w:del w:id="1664" w:author="Teh Stand" w:date="2023-10-13T11:10:00Z"/>
                <w:sz w:val="16"/>
                <w:szCs w:val="16"/>
              </w:rPr>
            </w:pPr>
          </w:p>
        </w:tc>
      </w:tr>
      <w:tr w:rsidR="004F6788" w:rsidRPr="002455BA" w:rsidDel="003E7C95" w14:paraId="03463394" w14:textId="22100305" w:rsidTr="00681EDD">
        <w:trPr>
          <w:cantSplit/>
          <w:del w:id="1665" w:author="Teh Stand" w:date="2023-10-13T11:10:00Z"/>
        </w:trPr>
        <w:tc>
          <w:tcPr>
            <w:tcW w:w="1237" w:type="dxa"/>
            <w:tcMar>
              <w:top w:w="0" w:type="dxa"/>
              <w:bottom w:w="0" w:type="dxa"/>
            </w:tcMar>
          </w:tcPr>
          <w:p w14:paraId="71CF4A80" w14:textId="6CEECC19" w:rsidR="004F6788" w:rsidRPr="002455BA" w:rsidDel="003E7C95" w:rsidRDefault="004F6788" w:rsidP="008708FB">
            <w:pPr>
              <w:suppressAutoHyphens/>
              <w:snapToGrid w:val="0"/>
              <w:spacing w:before="60" w:after="60" w:line="240" w:lineRule="auto"/>
              <w:rPr>
                <w:del w:id="1666" w:author="Teh Stand" w:date="2023-10-13T11:10:00Z"/>
                <w:sz w:val="16"/>
                <w:szCs w:val="16"/>
              </w:rPr>
            </w:pPr>
            <w:del w:id="1667" w:author="Teh Stand" w:date="2023-10-13T11:10:00Z">
              <w:r w:rsidRPr="002455BA" w:rsidDel="003E7C95">
                <w:rPr>
                  <w:sz w:val="16"/>
                  <w:szCs w:val="16"/>
                </w:rPr>
                <w:delText>Value</w:delText>
              </w:r>
            </w:del>
          </w:p>
        </w:tc>
        <w:tc>
          <w:tcPr>
            <w:tcW w:w="2977" w:type="dxa"/>
            <w:tcMar>
              <w:top w:w="0" w:type="dxa"/>
              <w:bottom w:w="0" w:type="dxa"/>
            </w:tcMar>
          </w:tcPr>
          <w:p w14:paraId="386A052A" w14:textId="2018BB71" w:rsidR="004F6788" w:rsidRPr="002455BA" w:rsidDel="003E7C95" w:rsidRDefault="004F6788" w:rsidP="008708FB">
            <w:pPr>
              <w:autoSpaceDE w:val="0"/>
              <w:autoSpaceDN w:val="0"/>
              <w:adjustRightInd w:val="0"/>
              <w:spacing w:before="60" w:after="60" w:line="240" w:lineRule="auto"/>
              <w:rPr>
                <w:del w:id="1668" w:author="Teh Stand" w:date="2023-10-13T11:10:00Z"/>
                <w:rFonts w:cs="Arial"/>
                <w:sz w:val="16"/>
                <w:szCs w:val="16"/>
                <w:lang w:val="en-US" w:eastAsia="en-US"/>
              </w:rPr>
            </w:pPr>
            <w:del w:id="1669" w:author="Teh Stand" w:date="2023-10-13T11:10:00Z">
              <w:r w:rsidRPr="002455BA" w:rsidDel="003E7C95">
                <w:rPr>
                  <w:rFonts w:cs="Arial"/>
                  <w:sz w:val="16"/>
                  <w:szCs w:val="16"/>
                  <w:lang w:val="en-US" w:eastAsia="en-US"/>
                </w:rPr>
                <w:delText>internationalGreatLakesDatum1985</w:delText>
              </w:r>
            </w:del>
          </w:p>
        </w:tc>
        <w:tc>
          <w:tcPr>
            <w:tcW w:w="3544" w:type="dxa"/>
            <w:tcMar>
              <w:top w:w="0" w:type="dxa"/>
              <w:bottom w:w="0" w:type="dxa"/>
            </w:tcMar>
          </w:tcPr>
          <w:p w14:paraId="5654EF0D" w14:textId="6FDBA84D" w:rsidR="004F6788" w:rsidRPr="002455BA" w:rsidDel="003E7C95" w:rsidRDefault="004F6788" w:rsidP="008708FB">
            <w:pPr>
              <w:suppressAutoHyphens/>
              <w:snapToGrid w:val="0"/>
              <w:spacing w:before="60" w:after="60" w:line="240" w:lineRule="auto"/>
              <w:jc w:val="left"/>
              <w:rPr>
                <w:del w:id="1670" w:author="Teh Stand" w:date="2023-10-13T11:10:00Z"/>
                <w:sz w:val="16"/>
                <w:szCs w:val="16"/>
                <w:lang w:eastAsia="ar-SA"/>
              </w:rPr>
            </w:pPr>
          </w:p>
        </w:tc>
        <w:tc>
          <w:tcPr>
            <w:tcW w:w="850" w:type="dxa"/>
          </w:tcPr>
          <w:p w14:paraId="1AA1BED5" w14:textId="6E0139C7" w:rsidR="004F6788" w:rsidRPr="002455BA" w:rsidDel="003E7C95" w:rsidRDefault="004F6788" w:rsidP="008708FB">
            <w:pPr>
              <w:suppressAutoHyphens/>
              <w:snapToGrid w:val="0"/>
              <w:spacing w:before="60" w:after="60" w:line="240" w:lineRule="auto"/>
              <w:jc w:val="center"/>
              <w:rPr>
                <w:del w:id="1671" w:author="Teh Stand" w:date="2023-10-13T11:10:00Z"/>
                <w:sz w:val="16"/>
                <w:szCs w:val="16"/>
              </w:rPr>
            </w:pPr>
            <w:del w:id="1672" w:author="Teh Stand" w:date="2023-10-13T11:10:00Z">
              <w:r w:rsidRPr="002455BA" w:rsidDel="003E7C95">
                <w:rPr>
                  <w:sz w:val="16"/>
                  <w:szCs w:val="16"/>
                </w:rPr>
                <w:delText>25</w:delText>
              </w:r>
            </w:del>
          </w:p>
        </w:tc>
        <w:tc>
          <w:tcPr>
            <w:tcW w:w="5812" w:type="dxa"/>
            <w:tcMar>
              <w:top w:w="0" w:type="dxa"/>
              <w:bottom w:w="0" w:type="dxa"/>
            </w:tcMar>
          </w:tcPr>
          <w:p w14:paraId="32AF1F08" w14:textId="4012889F" w:rsidR="004F6788" w:rsidRPr="002455BA" w:rsidDel="003E7C95" w:rsidRDefault="004F6788" w:rsidP="008708FB">
            <w:pPr>
              <w:suppressAutoHyphens/>
              <w:snapToGrid w:val="0"/>
              <w:spacing w:before="60" w:after="60" w:line="240" w:lineRule="auto"/>
              <w:rPr>
                <w:del w:id="1673" w:author="Teh Stand" w:date="2023-10-13T11:10:00Z"/>
                <w:sz w:val="16"/>
                <w:szCs w:val="16"/>
              </w:rPr>
            </w:pPr>
          </w:p>
        </w:tc>
      </w:tr>
      <w:tr w:rsidR="004F6788" w:rsidRPr="002455BA" w:rsidDel="003E7C95" w14:paraId="7BACF444" w14:textId="5BC2B3D9" w:rsidTr="00681EDD">
        <w:trPr>
          <w:cantSplit/>
          <w:del w:id="1674" w:author="Teh Stand" w:date="2023-10-13T11:10:00Z"/>
        </w:trPr>
        <w:tc>
          <w:tcPr>
            <w:tcW w:w="1237" w:type="dxa"/>
            <w:tcMar>
              <w:top w:w="0" w:type="dxa"/>
              <w:bottom w:w="0" w:type="dxa"/>
            </w:tcMar>
          </w:tcPr>
          <w:p w14:paraId="373554B0" w14:textId="5B50A6B0" w:rsidR="004F6788" w:rsidRPr="002455BA" w:rsidDel="003E7C95" w:rsidRDefault="004F6788" w:rsidP="008708FB">
            <w:pPr>
              <w:suppressAutoHyphens/>
              <w:snapToGrid w:val="0"/>
              <w:spacing w:before="60" w:after="60" w:line="240" w:lineRule="auto"/>
              <w:rPr>
                <w:del w:id="1675" w:author="Teh Stand" w:date="2023-10-13T11:10:00Z"/>
                <w:sz w:val="16"/>
                <w:szCs w:val="16"/>
              </w:rPr>
            </w:pPr>
            <w:del w:id="1676" w:author="Teh Stand" w:date="2023-10-13T11:10:00Z">
              <w:r w:rsidRPr="002455BA" w:rsidDel="003E7C95">
                <w:rPr>
                  <w:sz w:val="16"/>
                  <w:szCs w:val="16"/>
                </w:rPr>
                <w:delText>Value</w:delText>
              </w:r>
            </w:del>
          </w:p>
        </w:tc>
        <w:tc>
          <w:tcPr>
            <w:tcW w:w="2977" w:type="dxa"/>
            <w:tcMar>
              <w:top w:w="0" w:type="dxa"/>
              <w:bottom w:w="0" w:type="dxa"/>
            </w:tcMar>
          </w:tcPr>
          <w:p w14:paraId="13FEA5F4" w14:textId="40179FE7" w:rsidR="004F6788" w:rsidRPr="002455BA" w:rsidDel="003E7C95" w:rsidRDefault="004F6788" w:rsidP="008708FB">
            <w:pPr>
              <w:autoSpaceDE w:val="0"/>
              <w:autoSpaceDN w:val="0"/>
              <w:adjustRightInd w:val="0"/>
              <w:spacing w:before="60" w:after="60" w:line="240" w:lineRule="auto"/>
              <w:rPr>
                <w:del w:id="1677" w:author="Teh Stand" w:date="2023-10-13T11:10:00Z"/>
                <w:rFonts w:cs="Arial"/>
                <w:sz w:val="16"/>
                <w:szCs w:val="16"/>
                <w:lang w:val="en-US" w:eastAsia="en-US"/>
              </w:rPr>
            </w:pPr>
            <w:del w:id="1678" w:author="Teh Stand" w:date="2023-10-13T11:10:00Z">
              <w:r w:rsidRPr="002455BA" w:rsidDel="003E7C95">
                <w:rPr>
                  <w:rFonts w:cs="Arial"/>
                  <w:sz w:val="16"/>
                  <w:szCs w:val="16"/>
                  <w:lang w:val="en-US" w:eastAsia="en-US"/>
                </w:rPr>
                <w:delText>meanWaterLevel</w:delText>
              </w:r>
            </w:del>
          </w:p>
        </w:tc>
        <w:tc>
          <w:tcPr>
            <w:tcW w:w="3544" w:type="dxa"/>
            <w:tcMar>
              <w:top w:w="0" w:type="dxa"/>
              <w:bottom w:w="0" w:type="dxa"/>
            </w:tcMar>
          </w:tcPr>
          <w:p w14:paraId="2B314D18" w14:textId="655E4552" w:rsidR="004F6788" w:rsidRPr="002455BA" w:rsidDel="003E7C95" w:rsidRDefault="004F6788" w:rsidP="008708FB">
            <w:pPr>
              <w:suppressAutoHyphens/>
              <w:snapToGrid w:val="0"/>
              <w:spacing w:before="60" w:after="60" w:line="240" w:lineRule="auto"/>
              <w:jc w:val="left"/>
              <w:rPr>
                <w:del w:id="1679" w:author="Teh Stand" w:date="2023-10-13T11:10:00Z"/>
                <w:sz w:val="16"/>
                <w:szCs w:val="16"/>
                <w:lang w:eastAsia="ar-SA"/>
              </w:rPr>
            </w:pPr>
          </w:p>
        </w:tc>
        <w:tc>
          <w:tcPr>
            <w:tcW w:w="850" w:type="dxa"/>
          </w:tcPr>
          <w:p w14:paraId="2DD63A56" w14:textId="5BB83BC7" w:rsidR="004F6788" w:rsidRPr="002455BA" w:rsidDel="003E7C95" w:rsidRDefault="004F6788" w:rsidP="008708FB">
            <w:pPr>
              <w:suppressAutoHyphens/>
              <w:snapToGrid w:val="0"/>
              <w:spacing w:before="60" w:after="60" w:line="240" w:lineRule="auto"/>
              <w:jc w:val="center"/>
              <w:rPr>
                <w:del w:id="1680" w:author="Teh Stand" w:date="2023-10-13T11:10:00Z"/>
                <w:sz w:val="16"/>
                <w:szCs w:val="16"/>
              </w:rPr>
            </w:pPr>
            <w:del w:id="1681" w:author="Teh Stand" w:date="2023-10-13T11:10:00Z">
              <w:r w:rsidRPr="002455BA" w:rsidDel="003E7C95">
                <w:rPr>
                  <w:sz w:val="16"/>
                  <w:szCs w:val="16"/>
                </w:rPr>
                <w:delText>26</w:delText>
              </w:r>
            </w:del>
          </w:p>
        </w:tc>
        <w:tc>
          <w:tcPr>
            <w:tcW w:w="5812" w:type="dxa"/>
            <w:tcMar>
              <w:top w:w="0" w:type="dxa"/>
              <w:bottom w:w="0" w:type="dxa"/>
            </w:tcMar>
          </w:tcPr>
          <w:p w14:paraId="6EC0F612" w14:textId="45DA1E21" w:rsidR="004F6788" w:rsidRPr="002455BA" w:rsidDel="003E7C95" w:rsidRDefault="004F6788" w:rsidP="008708FB">
            <w:pPr>
              <w:suppressAutoHyphens/>
              <w:snapToGrid w:val="0"/>
              <w:spacing w:before="60" w:after="60" w:line="240" w:lineRule="auto"/>
              <w:rPr>
                <w:del w:id="1682" w:author="Teh Stand" w:date="2023-10-13T11:10:00Z"/>
                <w:sz w:val="16"/>
                <w:szCs w:val="16"/>
              </w:rPr>
            </w:pPr>
          </w:p>
        </w:tc>
      </w:tr>
      <w:tr w:rsidR="004F6788" w:rsidRPr="002455BA" w:rsidDel="003E7C95" w14:paraId="0C838347" w14:textId="7A07B74A" w:rsidTr="00681EDD">
        <w:trPr>
          <w:cantSplit/>
          <w:del w:id="1683" w:author="Teh Stand" w:date="2023-10-13T11:10:00Z"/>
        </w:trPr>
        <w:tc>
          <w:tcPr>
            <w:tcW w:w="1237" w:type="dxa"/>
            <w:tcMar>
              <w:top w:w="0" w:type="dxa"/>
              <w:bottom w:w="0" w:type="dxa"/>
            </w:tcMar>
          </w:tcPr>
          <w:p w14:paraId="3523CBEA" w14:textId="577A8032" w:rsidR="004F6788" w:rsidRPr="002455BA" w:rsidDel="003E7C95" w:rsidRDefault="004F6788" w:rsidP="008708FB">
            <w:pPr>
              <w:suppressAutoHyphens/>
              <w:snapToGrid w:val="0"/>
              <w:spacing w:before="60" w:after="60" w:line="240" w:lineRule="auto"/>
              <w:rPr>
                <w:del w:id="1684" w:author="Teh Stand" w:date="2023-10-13T11:10:00Z"/>
                <w:sz w:val="16"/>
                <w:szCs w:val="16"/>
              </w:rPr>
            </w:pPr>
            <w:del w:id="1685" w:author="Teh Stand" w:date="2023-10-13T11:10:00Z">
              <w:r w:rsidRPr="002455BA" w:rsidDel="003E7C95">
                <w:rPr>
                  <w:sz w:val="16"/>
                  <w:szCs w:val="16"/>
                </w:rPr>
                <w:delText>Value</w:delText>
              </w:r>
            </w:del>
          </w:p>
        </w:tc>
        <w:tc>
          <w:tcPr>
            <w:tcW w:w="2977" w:type="dxa"/>
            <w:tcMar>
              <w:top w:w="0" w:type="dxa"/>
              <w:bottom w:w="0" w:type="dxa"/>
            </w:tcMar>
          </w:tcPr>
          <w:p w14:paraId="3952A98C" w14:textId="16B0CA38" w:rsidR="004F6788" w:rsidRPr="002455BA" w:rsidDel="003E7C95" w:rsidRDefault="004F6788" w:rsidP="008708FB">
            <w:pPr>
              <w:autoSpaceDE w:val="0"/>
              <w:autoSpaceDN w:val="0"/>
              <w:adjustRightInd w:val="0"/>
              <w:spacing w:before="60" w:after="60" w:line="240" w:lineRule="auto"/>
              <w:rPr>
                <w:del w:id="1686" w:author="Teh Stand" w:date="2023-10-13T11:10:00Z"/>
                <w:rFonts w:cs="Arial"/>
                <w:sz w:val="16"/>
                <w:szCs w:val="16"/>
                <w:lang w:val="en-US" w:eastAsia="en-US"/>
              </w:rPr>
            </w:pPr>
            <w:del w:id="1687" w:author="Teh Stand" w:date="2023-10-13T11:10:00Z">
              <w:r w:rsidRPr="002455BA" w:rsidDel="003E7C95">
                <w:rPr>
                  <w:rFonts w:cs="Arial"/>
                  <w:sz w:val="16"/>
                  <w:szCs w:val="16"/>
                  <w:lang w:val="en-US" w:eastAsia="en-US"/>
                </w:rPr>
                <w:delText>lowerLowWaterLargeTide</w:delText>
              </w:r>
            </w:del>
          </w:p>
        </w:tc>
        <w:tc>
          <w:tcPr>
            <w:tcW w:w="3544" w:type="dxa"/>
            <w:tcMar>
              <w:top w:w="0" w:type="dxa"/>
              <w:bottom w:w="0" w:type="dxa"/>
            </w:tcMar>
          </w:tcPr>
          <w:p w14:paraId="333F3C06" w14:textId="174A7FBE" w:rsidR="004F6788" w:rsidRPr="002455BA" w:rsidDel="003E7C95" w:rsidRDefault="004F6788" w:rsidP="008708FB">
            <w:pPr>
              <w:suppressAutoHyphens/>
              <w:snapToGrid w:val="0"/>
              <w:spacing w:before="60" w:after="60" w:line="240" w:lineRule="auto"/>
              <w:jc w:val="left"/>
              <w:rPr>
                <w:del w:id="1688" w:author="Teh Stand" w:date="2023-10-13T11:10:00Z"/>
                <w:sz w:val="16"/>
                <w:szCs w:val="16"/>
                <w:lang w:eastAsia="ar-SA"/>
              </w:rPr>
            </w:pPr>
          </w:p>
        </w:tc>
        <w:tc>
          <w:tcPr>
            <w:tcW w:w="850" w:type="dxa"/>
          </w:tcPr>
          <w:p w14:paraId="2EFF0703" w14:textId="20A6EA1F" w:rsidR="004F6788" w:rsidRPr="002455BA" w:rsidDel="003E7C95" w:rsidRDefault="004F6788" w:rsidP="008708FB">
            <w:pPr>
              <w:suppressAutoHyphens/>
              <w:snapToGrid w:val="0"/>
              <w:spacing w:before="60" w:after="60" w:line="240" w:lineRule="auto"/>
              <w:jc w:val="center"/>
              <w:rPr>
                <w:del w:id="1689" w:author="Teh Stand" w:date="2023-10-13T11:10:00Z"/>
                <w:sz w:val="16"/>
                <w:szCs w:val="16"/>
              </w:rPr>
            </w:pPr>
            <w:del w:id="1690" w:author="Teh Stand" w:date="2023-10-13T11:10:00Z">
              <w:r w:rsidRPr="002455BA" w:rsidDel="003E7C95">
                <w:rPr>
                  <w:sz w:val="16"/>
                  <w:szCs w:val="16"/>
                </w:rPr>
                <w:delText>27</w:delText>
              </w:r>
            </w:del>
          </w:p>
        </w:tc>
        <w:tc>
          <w:tcPr>
            <w:tcW w:w="5812" w:type="dxa"/>
            <w:tcMar>
              <w:top w:w="0" w:type="dxa"/>
              <w:bottom w:w="0" w:type="dxa"/>
            </w:tcMar>
          </w:tcPr>
          <w:p w14:paraId="1443EA63" w14:textId="3E706CB8" w:rsidR="004F6788" w:rsidRPr="002455BA" w:rsidDel="003E7C95" w:rsidRDefault="004F6788" w:rsidP="008708FB">
            <w:pPr>
              <w:suppressAutoHyphens/>
              <w:snapToGrid w:val="0"/>
              <w:spacing w:before="60" w:after="60" w:line="240" w:lineRule="auto"/>
              <w:rPr>
                <w:del w:id="1691" w:author="Teh Stand" w:date="2023-10-13T11:10:00Z"/>
                <w:sz w:val="16"/>
                <w:szCs w:val="16"/>
              </w:rPr>
            </w:pPr>
          </w:p>
        </w:tc>
      </w:tr>
      <w:tr w:rsidR="004F6788" w:rsidRPr="002455BA" w:rsidDel="003E7C95" w14:paraId="5495DC0E" w14:textId="7BBC698F" w:rsidTr="00681EDD">
        <w:trPr>
          <w:cantSplit/>
          <w:del w:id="1692" w:author="Teh Stand" w:date="2023-10-13T11:10:00Z"/>
        </w:trPr>
        <w:tc>
          <w:tcPr>
            <w:tcW w:w="1237" w:type="dxa"/>
            <w:tcMar>
              <w:top w:w="0" w:type="dxa"/>
              <w:bottom w:w="0" w:type="dxa"/>
            </w:tcMar>
          </w:tcPr>
          <w:p w14:paraId="2C4FEDD2" w14:textId="150F9A08" w:rsidR="004F6788" w:rsidRPr="002455BA" w:rsidDel="003E7C95" w:rsidRDefault="004F6788" w:rsidP="008708FB">
            <w:pPr>
              <w:suppressAutoHyphens/>
              <w:snapToGrid w:val="0"/>
              <w:spacing w:before="60" w:after="60" w:line="240" w:lineRule="auto"/>
              <w:rPr>
                <w:del w:id="1693" w:author="Teh Stand" w:date="2023-10-13T11:10:00Z"/>
                <w:sz w:val="16"/>
                <w:szCs w:val="16"/>
              </w:rPr>
            </w:pPr>
            <w:del w:id="1694" w:author="Teh Stand" w:date="2023-10-13T11:10:00Z">
              <w:r w:rsidRPr="002455BA" w:rsidDel="003E7C95">
                <w:rPr>
                  <w:sz w:val="16"/>
                  <w:szCs w:val="16"/>
                </w:rPr>
                <w:delText>Value</w:delText>
              </w:r>
            </w:del>
          </w:p>
        </w:tc>
        <w:tc>
          <w:tcPr>
            <w:tcW w:w="2977" w:type="dxa"/>
            <w:tcMar>
              <w:top w:w="0" w:type="dxa"/>
              <w:bottom w:w="0" w:type="dxa"/>
            </w:tcMar>
          </w:tcPr>
          <w:p w14:paraId="11635F84" w14:textId="1294DA09" w:rsidR="004F6788" w:rsidRPr="002455BA" w:rsidDel="003E7C95" w:rsidRDefault="004F6788" w:rsidP="008708FB">
            <w:pPr>
              <w:autoSpaceDE w:val="0"/>
              <w:autoSpaceDN w:val="0"/>
              <w:adjustRightInd w:val="0"/>
              <w:spacing w:before="60" w:after="60" w:line="240" w:lineRule="auto"/>
              <w:rPr>
                <w:del w:id="1695" w:author="Teh Stand" w:date="2023-10-13T11:10:00Z"/>
                <w:rFonts w:cs="Arial"/>
                <w:sz w:val="16"/>
                <w:szCs w:val="16"/>
                <w:lang w:val="en-US" w:eastAsia="en-US"/>
              </w:rPr>
            </w:pPr>
            <w:del w:id="1696" w:author="Teh Stand" w:date="2023-10-13T11:10:00Z">
              <w:r w:rsidRPr="002455BA" w:rsidDel="003E7C95">
                <w:rPr>
                  <w:rFonts w:cs="Arial"/>
                  <w:sz w:val="16"/>
                  <w:szCs w:val="16"/>
                  <w:lang w:val="en-US" w:eastAsia="en-US"/>
                </w:rPr>
                <w:delText>higherHighWaterLargeTide</w:delText>
              </w:r>
            </w:del>
          </w:p>
        </w:tc>
        <w:tc>
          <w:tcPr>
            <w:tcW w:w="3544" w:type="dxa"/>
            <w:tcMar>
              <w:top w:w="0" w:type="dxa"/>
              <w:bottom w:w="0" w:type="dxa"/>
            </w:tcMar>
          </w:tcPr>
          <w:p w14:paraId="2C5416B5" w14:textId="737D366D" w:rsidR="004F6788" w:rsidRPr="002455BA" w:rsidDel="003E7C95" w:rsidRDefault="004F6788" w:rsidP="008708FB">
            <w:pPr>
              <w:suppressAutoHyphens/>
              <w:snapToGrid w:val="0"/>
              <w:spacing w:before="60" w:after="60" w:line="240" w:lineRule="auto"/>
              <w:jc w:val="left"/>
              <w:rPr>
                <w:del w:id="1697" w:author="Teh Stand" w:date="2023-10-13T11:10:00Z"/>
                <w:sz w:val="16"/>
                <w:szCs w:val="16"/>
                <w:lang w:eastAsia="ar-SA"/>
              </w:rPr>
            </w:pPr>
          </w:p>
        </w:tc>
        <w:tc>
          <w:tcPr>
            <w:tcW w:w="850" w:type="dxa"/>
          </w:tcPr>
          <w:p w14:paraId="4EC321FF" w14:textId="3576EA0D" w:rsidR="004F6788" w:rsidRPr="002455BA" w:rsidDel="003E7C95" w:rsidRDefault="004F6788" w:rsidP="008708FB">
            <w:pPr>
              <w:suppressAutoHyphens/>
              <w:snapToGrid w:val="0"/>
              <w:spacing w:before="60" w:after="60" w:line="240" w:lineRule="auto"/>
              <w:jc w:val="center"/>
              <w:rPr>
                <w:del w:id="1698" w:author="Teh Stand" w:date="2023-10-13T11:10:00Z"/>
                <w:sz w:val="16"/>
                <w:szCs w:val="16"/>
              </w:rPr>
            </w:pPr>
            <w:del w:id="1699" w:author="Teh Stand" w:date="2023-10-13T11:10:00Z">
              <w:r w:rsidRPr="002455BA" w:rsidDel="003E7C95">
                <w:rPr>
                  <w:sz w:val="16"/>
                  <w:szCs w:val="16"/>
                </w:rPr>
                <w:delText>28</w:delText>
              </w:r>
            </w:del>
          </w:p>
        </w:tc>
        <w:tc>
          <w:tcPr>
            <w:tcW w:w="5812" w:type="dxa"/>
            <w:tcMar>
              <w:top w:w="0" w:type="dxa"/>
              <w:bottom w:w="0" w:type="dxa"/>
            </w:tcMar>
          </w:tcPr>
          <w:p w14:paraId="5BD6A572" w14:textId="2DFDC6B2" w:rsidR="004F6788" w:rsidRPr="002455BA" w:rsidDel="003E7C95" w:rsidRDefault="004F6788" w:rsidP="008708FB">
            <w:pPr>
              <w:suppressAutoHyphens/>
              <w:snapToGrid w:val="0"/>
              <w:spacing w:before="60" w:after="60" w:line="240" w:lineRule="auto"/>
              <w:rPr>
                <w:del w:id="1700" w:author="Teh Stand" w:date="2023-10-13T11:10:00Z"/>
                <w:sz w:val="16"/>
                <w:szCs w:val="16"/>
              </w:rPr>
            </w:pPr>
          </w:p>
        </w:tc>
      </w:tr>
      <w:tr w:rsidR="004F6788" w:rsidRPr="002455BA" w:rsidDel="003E7C95" w14:paraId="2881CE0C" w14:textId="42E8EC4A" w:rsidTr="00681EDD">
        <w:trPr>
          <w:cantSplit/>
          <w:del w:id="1701" w:author="Teh Stand" w:date="2023-10-13T11:10:00Z"/>
        </w:trPr>
        <w:tc>
          <w:tcPr>
            <w:tcW w:w="1237" w:type="dxa"/>
            <w:tcMar>
              <w:top w:w="0" w:type="dxa"/>
              <w:bottom w:w="0" w:type="dxa"/>
            </w:tcMar>
          </w:tcPr>
          <w:p w14:paraId="1427F688" w14:textId="062A9D6C" w:rsidR="004F6788" w:rsidRPr="002455BA" w:rsidDel="003E7C95" w:rsidRDefault="004F6788" w:rsidP="008708FB">
            <w:pPr>
              <w:suppressAutoHyphens/>
              <w:snapToGrid w:val="0"/>
              <w:spacing w:before="60" w:after="60" w:line="240" w:lineRule="auto"/>
              <w:rPr>
                <w:del w:id="1702" w:author="Teh Stand" w:date="2023-10-13T11:10:00Z"/>
                <w:sz w:val="16"/>
                <w:szCs w:val="16"/>
              </w:rPr>
            </w:pPr>
            <w:del w:id="1703" w:author="Teh Stand" w:date="2023-10-13T11:10:00Z">
              <w:r w:rsidRPr="002455BA" w:rsidDel="003E7C95">
                <w:rPr>
                  <w:sz w:val="16"/>
                  <w:szCs w:val="16"/>
                </w:rPr>
                <w:delText>Value</w:delText>
              </w:r>
            </w:del>
          </w:p>
        </w:tc>
        <w:tc>
          <w:tcPr>
            <w:tcW w:w="2977" w:type="dxa"/>
            <w:tcMar>
              <w:top w:w="0" w:type="dxa"/>
              <w:bottom w:w="0" w:type="dxa"/>
            </w:tcMar>
          </w:tcPr>
          <w:p w14:paraId="5C297308" w14:textId="2BE5DF20" w:rsidR="004F6788" w:rsidRPr="002455BA" w:rsidDel="003E7C95" w:rsidRDefault="004F6788" w:rsidP="008708FB">
            <w:pPr>
              <w:autoSpaceDE w:val="0"/>
              <w:autoSpaceDN w:val="0"/>
              <w:adjustRightInd w:val="0"/>
              <w:spacing w:before="60" w:after="60" w:line="240" w:lineRule="auto"/>
              <w:rPr>
                <w:del w:id="1704" w:author="Teh Stand" w:date="2023-10-13T11:10:00Z"/>
                <w:rFonts w:cs="Arial"/>
                <w:sz w:val="16"/>
                <w:szCs w:val="16"/>
                <w:lang w:val="en-US" w:eastAsia="en-US"/>
              </w:rPr>
            </w:pPr>
            <w:del w:id="1705" w:author="Teh Stand" w:date="2023-10-13T11:10:00Z">
              <w:r w:rsidRPr="002455BA" w:rsidDel="003E7C95">
                <w:rPr>
                  <w:rFonts w:cs="Arial"/>
                  <w:sz w:val="16"/>
                  <w:szCs w:val="16"/>
                  <w:lang w:val="en-US" w:eastAsia="en-US"/>
                </w:rPr>
                <w:delText>nearlyHighestHighWater</w:delText>
              </w:r>
            </w:del>
          </w:p>
        </w:tc>
        <w:tc>
          <w:tcPr>
            <w:tcW w:w="3544" w:type="dxa"/>
            <w:tcMar>
              <w:top w:w="0" w:type="dxa"/>
              <w:bottom w:w="0" w:type="dxa"/>
            </w:tcMar>
          </w:tcPr>
          <w:p w14:paraId="3D2ED984" w14:textId="2CAD8C84" w:rsidR="004F6788" w:rsidRPr="002455BA" w:rsidDel="003E7C95" w:rsidRDefault="004F6788" w:rsidP="008708FB">
            <w:pPr>
              <w:suppressAutoHyphens/>
              <w:snapToGrid w:val="0"/>
              <w:spacing w:before="60" w:after="60" w:line="240" w:lineRule="auto"/>
              <w:jc w:val="left"/>
              <w:rPr>
                <w:del w:id="1706" w:author="Teh Stand" w:date="2023-10-13T11:10:00Z"/>
                <w:sz w:val="16"/>
                <w:szCs w:val="16"/>
                <w:lang w:eastAsia="ar-SA"/>
              </w:rPr>
            </w:pPr>
          </w:p>
        </w:tc>
        <w:tc>
          <w:tcPr>
            <w:tcW w:w="850" w:type="dxa"/>
          </w:tcPr>
          <w:p w14:paraId="16AF1238" w14:textId="76BE6416" w:rsidR="004F6788" w:rsidRPr="002455BA" w:rsidDel="003E7C95" w:rsidRDefault="004F6788" w:rsidP="008708FB">
            <w:pPr>
              <w:suppressAutoHyphens/>
              <w:snapToGrid w:val="0"/>
              <w:spacing w:before="60" w:after="60" w:line="240" w:lineRule="auto"/>
              <w:jc w:val="center"/>
              <w:rPr>
                <w:del w:id="1707" w:author="Teh Stand" w:date="2023-10-13T11:10:00Z"/>
                <w:sz w:val="16"/>
                <w:szCs w:val="16"/>
              </w:rPr>
            </w:pPr>
            <w:del w:id="1708" w:author="Teh Stand" w:date="2023-10-13T11:10:00Z">
              <w:r w:rsidRPr="002455BA" w:rsidDel="003E7C95">
                <w:rPr>
                  <w:sz w:val="16"/>
                  <w:szCs w:val="16"/>
                </w:rPr>
                <w:delText>29</w:delText>
              </w:r>
            </w:del>
          </w:p>
        </w:tc>
        <w:tc>
          <w:tcPr>
            <w:tcW w:w="5812" w:type="dxa"/>
            <w:tcMar>
              <w:top w:w="0" w:type="dxa"/>
              <w:bottom w:w="0" w:type="dxa"/>
            </w:tcMar>
          </w:tcPr>
          <w:p w14:paraId="15E5B5F2" w14:textId="0112A24C" w:rsidR="004F6788" w:rsidRPr="002455BA" w:rsidDel="003E7C95" w:rsidRDefault="004F6788" w:rsidP="008708FB">
            <w:pPr>
              <w:suppressAutoHyphens/>
              <w:snapToGrid w:val="0"/>
              <w:spacing w:before="60" w:after="60" w:line="240" w:lineRule="auto"/>
              <w:rPr>
                <w:del w:id="1709" w:author="Teh Stand" w:date="2023-10-13T11:10:00Z"/>
                <w:sz w:val="16"/>
                <w:szCs w:val="16"/>
              </w:rPr>
            </w:pPr>
          </w:p>
        </w:tc>
      </w:tr>
      <w:tr w:rsidR="004F6788" w:rsidRPr="002455BA" w:rsidDel="003E7C95" w14:paraId="2A79B097" w14:textId="58E90E6D" w:rsidTr="00681EDD">
        <w:trPr>
          <w:cantSplit/>
          <w:del w:id="1710" w:author="Teh Stand" w:date="2023-10-13T11:10:00Z"/>
        </w:trPr>
        <w:tc>
          <w:tcPr>
            <w:tcW w:w="1237" w:type="dxa"/>
            <w:tcMar>
              <w:top w:w="0" w:type="dxa"/>
              <w:bottom w:w="0" w:type="dxa"/>
            </w:tcMar>
          </w:tcPr>
          <w:p w14:paraId="16CA60A1" w14:textId="7CBDB2F0" w:rsidR="004F6788" w:rsidRPr="002455BA" w:rsidDel="003E7C95" w:rsidRDefault="004F6788" w:rsidP="008708FB">
            <w:pPr>
              <w:suppressAutoHyphens/>
              <w:snapToGrid w:val="0"/>
              <w:spacing w:before="60" w:after="60" w:line="240" w:lineRule="auto"/>
              <w:rPr>
                <w:del w:id="1711" w:author="Teh Stand" w:date="2023-10-13T11:10:00Z"/>
                <w:sz w:val="16"/>
                <w:szCs w:val="16"/>
              </w:rPr>
            </w:pPr>
            <w:del w:id="1712" w:author="Teh Stand" w:date="2023-10-13T11:10:00Z">
              <w:r w:rsidRPr="002455BA" w:rsidDel="003E7C95">
                <w:rPr>
                  <w:sz w:val="16"/>
                  <w:szCs w:val="16"/>
                </w:rPr>
                <w:delText>Value</w:delText>
              </w:r>
            </w:del>
          </w:p>
        </w:tc>
        <w:tc>
          <w:tcPr>
            <w:tcW w:w="2977" w:type="dxa"/>
            <w:tcMar>
              <w:top w:w="0" w:type="dxa"/>
              <w:bottom w:w="0" w:type="dxa"/>
            </w:tcMar>
          </w:tcPr>
          <w:p w14:paraId="6CE9B1CA" w14:textId="1486A79D" w:rsidR="004F6788" w:rsidRPr="002455BA" w:rsidDel="003E7C95" w:rsidRDefault="004F6788" w:rsidP="008708FB">
            <w:pPr>
              <w:autoSpaceDE w:val="0"/>
              <w:autoSpaceDN w:val="0"/>
              <w:adjustRightInd w:val="0"/>
              <w:spacing w:before="60" w:after="60" w:line="240" w:lineRule="auto"/>
              <w:rPr>
                <w:del w:id="1713" w:author="Teh Stand" w:date="2023-10-13T11:10:00Z"/>
                <w:rFonts w:cs="Arial"/>
                <w:sz w:val="16"/>
                <w:szCs w:val="16"/>
                <w:lang w:val="en-US" w:eastAsia="en-US"/>
              </w:rPr>
            </w:pPr>
            <w:del w:id="1714" w:author="Teh Stand" w:date="2023-10-13T11:10:00Z">
              <w:r w:rsidRPr="002455BA" w:rsidDel="003E7C95">
                <w:rPr>
                  <w:rFonts w:cs="Arial"/>
                  <w:sz w:val="16"/>
                  <w:szCs w:val="16"/>
                  <w:lang w:val="en-US" w:eastAsia="en-US"/>
                </w:rPr>
                <w:delText xml:space="preserve">highestAstronomicalTide </w:delText>
              </w:r>
            </w:del>
          </w:p>
        </w:tc>
        <w:tc>
          <w:tcPr>
            <w:tcW w:w="3544" w:type="dxa"/>
            <w:tcMar>
              <w:top w:w="0" w:type="dxa"/>
              <w:bottom w:w="0" w:type="dxa"/>
            </w:tcMar>
          </w:tcPr>
          <w:p w14:paraId="5C568027" w14:textId="0CD8E06B" w:rsidR="004F6788" w:rsidRPr="002455BA" w:rsidDel="003E7C95" w:rsidRDefault="004F6788" w:rsidP="008708FB">
            <w:pPr>
              <w:suppressAutoHyphens/>
              <w:snapToGrid w:val="0"/>
              <w:spacing w:before="60" w:after="60" w:line="240" w:lineRule="auto"/>
              <w:jc w:val="left"/>
              <w:rPr>
                <w:del w:id="1715" w:author="Teh Stand" w:date="2023-10-13T11:10:00Z"/>
                <w:sz w:val="16"/>
                <w:szCs w:val="16"/>
                <w:lang w:eastAsia="ar-SA"/>
              </w:rPr>
            </w:pPr>
          </w:p>
        </w:tc>
        <w:tc>
          <w:tcPr>
            <w:tcW w:w="850" w:type="dxa"/>
          </w:tcPr>
          <w:p w14:paraId="12F8B034" w14:textId="0E9B572B" w:rsidR="004F6788" w:rsidRPr="002455BA" w:rsidDel="003E7C95" w:rsidRDefault="004F6788" w:rsidP="008708FB">
            <w:pPr>
              <w:suppressAutoHyphens/>
              <w:snapToGrid w:val="0"/>
              <w:spacing w:before="60" w:after="60" w:line="240" w:lineRule="auto"/>
              <w:jc w:val="center"/>
              <w:rPr>
                <w:del w:id="1716" w:author="Teh Stand" w:date="2023-10-13T11:10:00Z"/>
                <w:sz w:val="16"/>
                <w:szCs w:val="16"/>
              </w:rPr>
            </w:pPr>
            <w:del w:id="1717" w:author="Teh Stand" w:date="2023-10-13T11:10:00Z">
              <w:r w:rsidRPr="002455BA" w:rsidDel="003E7C95">
                <w:rPr>
                  <w:sz w:val="16"/>
                  <w:szCs w:val="16"/>
                </w:rPr>
                <w:delText>30</w:delText>
              </w:r>
            </w:del>
          </w:p>
        </w:tc>
        <w:tc>
          <w:tcPr>
            <w:tcW w:w="5812" w:type="dxa"/>
            <w:tcMar>
              <w:top w:w="0" w:type="dxa"/>
              <w:bottom w:w="0" w:type="dxa"/>
            </w:tcMar>
          </w:tcPr>
          <w:p w14:paraId="62F6A08A" w14:textId="786BC171" w:rsidR="004F6788" w:rsidRPr="002455BA" w:rsidDel="003E7C95" w:rsidRDefault="004F6788" w:rsidP="008708FB">
            <w:pPr>
              <w:suppressAutoHyphens/>
              <w:snapToGrid w:val="0"/>
              <w:spacing w:before="60" w:after="60" w:line="240" w:lineRule="auto"/>
              <w:rPr>
                <w:del w:id="1718" w:author="Teh Stand" w:date="2023-10-13T11:10:00Z"/>
                <w:sz w:val="16"/>
                <w:szCs w:val="16"/>
              </w:rPr>
            </w:pPr>
            <w:del w:id="1719" w:author="Teh Stand" w:date="2023-10-13T11:10:00Z">
              <w:r w:rsidRPr="002455BA" w:rsidDel="003E7C95">
                <w:rPr>
                  <w:sz w:val="16"/>
                  <w:szCs w:val="16"/>
                </w:rPr>
                <w:delText>(HAT)</w:delText>
              </w:r>
            </w:del>
          </w:p>
        </w:tc>
      </w:tr>
      <w:tr w:rsidR="00B804F6" w:rsidRPr="002455BA" w:rsidDel="003E7C95" w14:paraId="6D24EF51" w14:textId="5E244924" w:rsidTr="00681EDD">
        <w:trPr>
          <w:cantSplit/>
          <w:del w:id="1720" w:author="Teh Stand" w:date="2023-10-13T11:10:00Z"/>
        </w:trPr>
        <w:tc>
          <w:tcPr>
            <w:tcW w:w="1237" w:type="dxa"/>
            <w:tcMar>
              <w:top w:w="0" w:type="dxa"/>
              <w:bottom w:w="0" w:type="dxa"/>
            </w:tcMar>
          </w:tcPr>
          <w:p w14:paraId="6D3E087C" w14:textId="7FDB4788" w:rsidR="00B804F6" w:rsidRPr="002455BA" w:rsidDel="003E7C95" w:rsidRDefault="00B804F6" w:rsidP="008708FB">
            <w:pPr>
              <w:suppressAutoHyphens/>
              <w:snapToGrid w:val="0"/>
              <w:spacing w:before="60" w:after="60" w:line="240" w:lineRule="auto"/>
              <w:rPr>
                <w:del w:id="1721" w:author="Teh Stand" w:date="2023-10-13T11:10:00Z"/>
                <w:sz w:val="16"/>
                <w:szCs w:val="16"/>
              </w:rPr>
            </w:pPr>
            <w:del w:id="1722" w:author="Teh Stand" w:date="2023-10-13T11:10:00Z">
              <w:r w:rsidRPr="002455BA" w:rsidDel="003E7C95">
                <w:rPr>
                  <w:sz w:val="16"/>
                  <w:szCs w:val="16"/>
                </w:rPr>
                <w:delText>Value</w:delText>
              </w:r>
            </w:del>
          </w:p>
        </w:tc>
        <w:tc>
          <w:tcPr>
            <w:tcW w:w="2977" w:type="dxa"/>
            <w:tcMar>
              <w:top w:w="0" w:type="dxa"/>
              <w:bottom w:w="0" w:type="dxa"/>
            </w:tcMar>
          </w:tcPr>
          <w:p w14:paraId="7FD864E5" w14:textId="298556E7" w:rsidR="00B804F6" w:rsidRPr="002455BA" w:rsidDel="003E7C95" w:rsidRDefault="00B804F6" w:rsidP="008708FB">
            <w:pPr>
              <w:autoSpaceDE w:val="0"/>
              <w:autoSpaceDN w:val="0"/>
              <w:adjustRightInd w:val="0"/>
              <w:spacing w:before="60" w:after="60" w:line="240" w:lineRule="auto"/>
              <w:rPr>
                <w:del w:id="1723" w:author="Teh Stand" w:date="2023-10-13T11:10:00Z"/>
                <w:rFonts w:cs="Arial"/>
                <w:sz w:val="16"/>
                <w:szCs w:val="16"/>
                <w:lang w:val="en-US" w:eastAsia="en-US"/>
              </w:rPr>
            </w:pPr>
            <w:del w:id="1724" w:author="Teh Stand" w:date="2023-10-13T11:10:00Z">
              <w:r w:rsidDel="003E7C95">
                <w:rPr>
                  <w:rFonts w:cs="Arial"/>
                  <w:sz w:val="16"/>
                  <w:szCs w:val="16"/>
                  <w:lang w:val="en-US" w:eastAsia="en-US"/>
                </w:rPr>
                <w:delText>balticSeaChartDatum2000</w:delText>
              </w:r>
            </w:del>
          </w:p>
        </w:tc>
        <w:tc>
          <w:tcPr>
            <w:tcW w:w="3544" w:type="dxa"/>
            <w:tcMar>
              <w:top w:w="0" w:type="dxa"/>
              <w:bottom w:w="0" w:type="dxa"/>
            </w:tcMar>
          </w:tcPr>
          <w:p w14:paraId="2BA39C1B" w14:textId="7B639C34" w:rsidR="00B804F6" w:rsidRPr="002455BA" w:rsidDel="003E7C95" w:rsidRDefault="00B804F6" w:rsidP="008708FB">
            <w:pPr>
              <w:suppressAutoHyphens/>
              <w:snapToGrid w:val="0"/>
              <w:spacing w:before="60" w:after="60" w:line="240" w:lineRule="auto"/>
              <w:jc w:val="left"/>
              <w:rPr>
                <w:del w:id="1725" w:author="Teh Stand" w:date="2023-10-13T11:10:00Z"/>
                <w:sz w:val="16"/>
                <w:szCs w:val="16"/>
                <w:lang w:eastAsia="ar-SA"/>
              </w:rPr>
            </w:pPr>
          </w:p>
        </w:tc>
        <w:tc>
          <w:tcPr>
            <w:tcW w:w="850" w:type="dxa"/>
          </w:tcPr>
          <w:p w14:paraId="3EA8757A" w14:textId="56416F8D" w:rsidR="00B804F6" w:rsidRPr="002455BA" w:rsidDel="003E7C95" w:rsidRDefault="00B804F6" w:rsidP="008708FB">
            <w:pPr>
              <w:suppressAutoHyphens/>
              <w:snapToGrid w:val="0"/>
              <w:spacing w:before="60" w:after="60" w:line="240" w:lineRule="auto"/>
              <w:jc w:val="center"/>
              <w:rPr>
                <w:del w:id="1726" w:author="Teh Stand" w:date="2023-10-13T11:10:00Z"/>
                <w:sz w:val="16"/>
                <w:szCs w:val="16"/>
              </w:rPr>
            </w:pPr>
            <w:del w:id="1727" w:author="Teh Stand" w:date="2023-10-13T11:10:00Z">
              <w:r w:rsidDel="003E7C95">
                <w:rPr>
                  <w:sz w:val="16"/>
                  <w:szCs w:val="16"/>
                </w:rPr>
                <w:delText>44</w:delText>
              </w:r>
            </w:del>
          </w:p>
        </w:tc>
        <w:tc>
          <w:tcPr>
            <w:tcW w:w="5812" w:type="dxa"/>
            <w:tcMar>
              <w:top w:w="0" w:type="dxa"/>
              <w:bottom w:w="0" w:type="dxa"/>
            </w:tcMar>
          </w:tcPr>
          <w:p w14:paraId="5FAF8F9A" w14:textId="2761631E" w:rsidR="00B804F6" w:rsidRPr="002455BA" w:rsidDel="003E7C95" w:rsidRDefault="00B804F6" w:rsidP="008708FB">
            <w:pPr>
              <w:suppressAutoHyphens/>
              <w:snapToGrid w:val="0"/>
              <w:spacing w:before="60" w:after="60" w:line="240" w:lineRule="auto"/>
              <w:rPr>
                <w:del w:id="1728" w:author="Teh Stand" w:date="2023-10-13T11:10:00Z"/>
                <w:sz w:val="16"/>
                <w:szCs w:val="16"/>
              </w:rPr>
            </w:pPr>
          </w:p>
        </w:tc>
      </w:tr>
      <w:tr w:rsidR="00681EDD" w:rsidRPr="002455BA" w:rsidDel="003E7C95" w14:paraId="6C720FF2" w14:textId="63400BA3" w:rsidTr="00681EDD">
        <w:trPr>
          <w:cantSplit/>
          <w:del w:id="1729" w:author="Teh Stand" w:date="2023-10-13T11:10:00Z"/>
        </w:trPr>
        <w:tc>
          <w:tcPr>
            <w:tcW w:w="1237" w:type="dxa"/>
            <w:tcMar>
              <w:top w:w="0" w:type="dxa"/>
              <w:bottom w:w="0" w:type="dxa"/>
            </w:tcMar>
          </w:tcPr>
          <w:p w14:paraId="2146AE65" w14:textId="3116E2B7" w:rsidR="00CB7F05" w:rsidRPr="002455BA" w:rsidDel="003E7C95" w:rsidRDefault="00CB7F05" w:rsidP="00CB7F05">
            <w:pPr>
              <w:suppressAutoHyphens/>
              <w:snapToGrid w:val="0"/>
              <w:spacing w:before="60" w:after="60" w:line="240" w:lineRule="auto"/>
              <w:rPr>
                <w:del w:id="1730" w:author="Teh Stand" w:date="2023-10-13T11:10:00Z"/>
                <w:sz w:val="16"/>
                <w:szCs w:val="16"/>
              </w:rPr>
            </w:pPr>
            <w:del w:id="1731" w:author="Teh Stand" w:date="2023-10-13T11:10:00Z">
              <w:r w:rsidRPr="002455BA" w:rsidDel="003E7C95">
                <w:rPr>
                  <w:sz w:val="16"/>
                  <w:szCs w:val="16"/>
                </w:rPr>
                <w:delText>Value</w:delText>
              </w:r>
            </w:del>
          </w:p>
        </w:tc>
        <w:tc>
          <w:tcPr>
            <w:tcW w:w="2977" w:type="dxa"/>
            <w:tcMar>
              <w:top w:w="0" w:type="dxa"/>
              <w:bottom w:w="0" w:type="dxa"/>
            </w:tcMar>
          </w:tcPr>
          <w:p w14:paraId="2F9D2618" w14:textId="7DB9E072" w:rsidR="00CB7F05" w:rsidDel="003E7C95" w:rsidRDefault="00CB7F05" w:rsidP="00CB7F05">
            <w:pPr>
              <w:autoSpaceDE w:val="0"/>
              <w:autoSpaceDN w:val="0"/>
              <w:adjustRightInd w:val="0"/>
              <w:spacing w:before="60" w:after="60" w:line="240" w:lineRule="auto"/>
              <w:rPr>
                <w:del w:id="1732" w:author="Teh Stand" w:date="2023-10-13T11:10:00Z"/>
                <w:rFonts w:cs="Arial"/>
                <w:sz w:val="16"/>
                <w:szCs w:val="16"/>
                <w:lang w:val="en-US" w:eastAsia="en-US"/>
              </w:rPr>
            </w:pPr>
            <w:del w:id="1733" w:author="Teh Stand" w:date="2023-10-13T11:10:00Z">
              <w:r w:rsidRPr="002455BA" w:rsidDel="003E7C95">
                <w:rPr>
                  <w:rFonts w:cs="Arial"/>
                  <w:sz w:val="16"/>
                  <w:szCs w:val="16"/>
                  <w:lang w:val="en-US" w:eastAsia="en-US"/>
                </w:rPr>
                <w:delText>internationalGreatLakesDatum</w:delText>
              </w:r>
              <w:r w:rsidDel="003E7C95">
                <w:rPr>
                  <w:rFonts w:cs="Arial"/>
                  <w:sz w:val="16"/>
                  <w:szCs w:val="16"/>
                  <w:lang w:val="en-US" w:eastAsia="en-US"/>
                </w:rPr>
                <w:delText>2020</w:delText>
              </w:r>
            </w:del>
          </w:p>
        </w:tc>
        <w:tc>
          <w:tcPr>
            <w:tcW w:w="3544" w:type="dxa"/>
            <w:tcMar>
              <w:top w:w="0" w:type="dxa"/>
              <w:bottom w:w="0" w:type="dxa"/>
            </w:tcMar>
          </w:tcPr>
          <w:p w14:paraId="3ACB328C" w14:textId="183A33FC" w:rsidR="00CB7F05" w:rsidRPr="002455BA" w:rsidDel="003E7C95" w:rsidRDefault="00CB7F05" w:rsidP="00CB7F05">
            <w:pPr>
              <w:suppressAutoHyphens/>
              <w:snapToGrid w:val="0"/>
              <w:spacing w:before="60" w:after="60" w:line="240" w:lineRule="auto"/>
              <w:jc w:val="left"/>
              <w:rPr>
                <w:del w:id="1734" w:author="Teh Stand" w:date="2023-10-13T11:10:00Z"/>
                <w:sz w:val="16"/>
                <w:szCs w:val="16"/>
                <w:lang w:eastAsia="ar-SA"/>
              </w:rPr>
            </w:pPr>
            <w:del w:id="1735" w:author="Teh Stand" w:date="2023-10-13T11:10:00Z">
              <w:r w:rsidRPr="00CB7F05" w:rsidDel="003E7C95">
                <w:rPr>
                  <w:sz w:val="16"/>
                  <w:szCs w:val="16"/>
                  <w:lang w:eastAsia="ar-SA"/>
                </w:rPr>
                <w:delText>The 2020 update to the International Great Lakes Datum, the official reference system used to measure water level heights in the Great Lakes, connecting channels, and the St. Lawrence River system</w:delText>
              </w:r>
            </w:del>
          </w:p>
        </w:tc>
        <w:tc>
          <w:tcPr>
            <w:tcW w:w="850" w:type="dxa"/>
          </w:tcPr>
          <w:p w14:paraId="205EF7CF" w14:textId="0BE903B8" w:rsidR="00CB7F05" w:rsidDel="003E7C95" w:rsidRDefault="00CB7F05" w:rsidP="00CB7F05">
            <w:pPr>
              <w:suppressAutoHyphens/>
              <w:snapToGrid w:val="0"/>
              <w:spacing w:before="60" w:after="60" w:line="240" w:lineRule="auto"/>
              <w:jc w:val="center"/>
              <w:rPr>
                <w:del w:id="1736" w:author="Teh Stand" w:date="2023-10-13T11:10:00Z"/>
                <w:sz w:val="16"/>
                <w:szCs w:val="16"/>
              </w:rPr>
            </w:pPr>
            <w:del w:id="1737" w:author="Teh Stand" w:date="2023-10-13T11:10:00Z">
              <w:r w:rsidDel="003E7C95">
                <w:rPr>
                  <w:sz w:val="16"/>
                  <w:szCs w:val="16"/>
                </w:rPr>
                <w:delText>46</w:delText>
              </w:r>
            </w:del>
          </w:p>
        </w:tc>
        <w:tc>
          <w:tcPr>
            <w:tcW w:w="5812" w:type="dxa"/>
            <w:tcMar>
              <w:top w:w="0" w:type="dxa"/>
              <w:bottom w:w="0" w:type="dxa"/>
            </w:tcMar>
          </w:tcPr>
          <w:p w14:paraId="76557698" w14:textId="39C8B121" w:rsidR="00CB7F05" w:rsidRPr="002455BA" w:rsidDel="003E7C95" w:rsidRDefault="00CB7F05" w:rsidP="00CB7F05">
            <w:pPr>
              <w:suppressAutoHyphens/>
              <w:snapToGrid w:val="0"/>
              <w:spacing w:before="60" w:after="60" w:line="240" w:lineRule="auto"/>
              <w:rPr>
                <w:del w:id="1738" w:author="Teh Stand" w:date="2023-10-13T11:10:00Z"/>
                <w:sz w:val="16"/>
                <w:szCs w:val="16"/>
              </w:rPr>
            </w:pPr>
            <w:del w:id="1739" w:author="Teh Stand" w:date="2023-10-13T11:10:00Z">
              <w:r w:rsidRPr="00CB7F05" w:rsidDel="003E7C95">
                <w:rPr>
                  <w:sz w:val="16"/>
                  <w:szCs w:val="16"/>
                </w:rPr>
                <w:delText>Unlike the previous two IGLDs, this datum update will use a geoid-based vertical datum that will be accessible using global navigation satellite systems (GNSS) such as the Global Positioning System (GPS)</w:delText>
              </w:r>
            </w:del>
          </w:p>
        </w:tc>
      </w:tr>
    </w:tbl>
    <w:p w14:paraId="19785E42" w14:textId="2E5FF48C" w:rsidR="00E73EDF" w:rsidRPr="002455BA" w:rsidDel="003E7C95" w:rsidRDefault="00E73EDF" w:rsidP="008708FB">
      <w:pPr>
        <w:spacing w:after="0" w:line="240" w:lineRule="auto"/>
        <w:rPr>
          <w:del w:id="1740" w:author="Teh Stand" w:date="2023-10-13T11:10:00Z"/>
        </w:rPr>
      </w:pPr>
    </w:p>
    <w:p w14:paraId="0D15252A" w14:textId="6857F53F" w:rsidR="00B9612C" w:rsidDel="003E7C95" w:rsidRDefault="00B9612C" w:rsidP="008708FB">
      <w:pPr>
        <w:spacing w:after="120" w:line="240" w:lineRule="auto"/>
        <w:rPr>
          <w:del w:id="1741" w:author="Teh Stand" w:date="2023-10-13T11:10:00Z"/>
          <w:iCs/>
        </w:rPr>
      </w:pPr>
      <w:del w:id="1742" w:author="Teh Stand" w:date="2023-10-13T11:10:00Z">
        <w:r w:rsidRPr="002455BA" w:rsidDel="003E7C95">
          <w:delText>N</w:delText>
        </w:r>
        <w:r w:rsidR="00CB7F05" w:rsidDel="003E7C95">
          <w:delText>OTE</w:delText>
        </w:r>
        <w:r w:rsidR="00241305" w:rsidDel="003E7C95">
          <w:delText xml:space="preserve"> 1</w:delText>
        </w:r>
        <w:r w:rsidRPr="002455BA" w:rsidDel="003E7C95">
          <w:delText xml:space="preserve">: The numeric codes are the codes specified in the IHO GI Registry for the equivalent listed values of the IHO Hydro domain attribute </w:delText>
        </w:r>
        <w:r w:rsidRPr="002455BA" w:rsidDel="003E7C95">
          <w:rPr>
            <w:i/>
          </w:rPr>
          <w:delText xml:space="preserve">Vertical datum, </w:delText>
        </w:r>
        <w:r w:rsidRPr="002455BA" w:rsidDel="003E7C95">
          <w:delText xml:space="preserve">since the </w:delText>
        </w:r>
        <w:r w:rsidR="00CB7F05" w:rsidDel="003E7C95">
          <w:delText>R</w:delText>
        </w:r>
        <w:r w:rsidRPr="002455BA" w:rsidDel="003E7C95">
          <w:delText>egistry does not at present (</w:delText>
        </w:r>
        <w:r w:rsidR="00C82A29" w:rsidDel="003E7C95">
          <w:delText>June 2022</w:delText>
        </w:r>
        <w:r w:rsidRPr="002455BA" w:rsidDel="003E7C95">
          <w:delText xml:space="preserve">) contain entries for </w:delText>
        </w:r>
        <w:r w:rsidR="00C82A29" w:rsidDel="003E7C95">
          <w:delText>E</w:delText>
        </w:r>
        <w:r w:rsidRPr="002455BA" w:rsidDel="003E7C95">
          <w:delText xml:space="preserve">xchange </w:delText>
        </w:r>
        <w:r w:rsidR="00C82A29" w:rsidDel="003E7C95">
          <w:delText>S</w:delText>
        </w:r>
        <w:r w:rsidRPr="002455BA" w:rsidDel="003E7C95">
          <w:delText>et metadata and dataset metadata attributes</w:delText>
        </w:r>
        <w:r w:rsidRPr="002455BA" w:rsidDel="003E7C95">
          <w:rPr>
            <w:i/>
          </w:rPr>
          <w:delText>.</w:delText>
        </w:r>
      </w:del>
    </w:p>
    <w:p w14:paraId="3AAAC31C" w14:textId="4EA2774B" w:rsidR="00241305" w:rsidRPr="00241305" w:rsidDel="003E7C95" w:rsidRDefault="00241305" w:rsidP="008708FB">
      <w:pPr>
        <w:spacing w:after="120" w:line="240" w:lineRule="auto"/>
        <w:rPr>
          <w:del w:id="1743" w:author="Teh Stand" w:date="2023-10-13T11:10:00Z"/>
          <w:iCs/>
        </w:rPr>
      </w:pPr>
      <w:del w:id="1744" w:author="Teh Stand" w:date="2023-10-13T11:10:00Z">
        <w:r w:rsidDel="003E7C95">
          <w:rPr>
            <w:iCs/>
          </w:rPr>
          <w:delText xml:space="preserve">NOTE 2: </w:delText>
        </w:r>
        <w:r w:rsidDel="003E7C95">
          <w:delText>This enumeration is not depicted in Figure 12-3 because it is not used in the Exchange Catalogue. The table is retained because the encoding format uses it</w:delText>
        </w:r>
        <w:r w:rsidRPr="002455BA" w:rsidDel="003E7C95">
          <w:rPr>
            <w:i/>
          </w:rPr>
          <w:delText>.</w:delText>
        </w:r>
      </w:del>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08FF63AE" w:rsidR="00D85821" w:rsidRPr="002455BA" w:rsidRDefault="00D85821" w:rsidP="00323239">
            <w:pPr>
              <w:keepNext/>
              <w:keepLines/>
              <w:suppressAutoHyphens/>
              <w:snapToGrid w:val="0"/>
              <w:spacing w:before="60" w:after="60" w:line="240" w:lineRule="auto"/>
              <w:rPr>
                <w:b/>
                <w:bCs/>
                <w:sz w:val="16"/>
                <w:szCs w:val="16"/>
                <w:lang w:eastAsia="ar-SA"/>
              </w:rPr>
            </w:pPr>
            <w:del w:id="1745" w:author="Teh Stand" w:date="2023-04-27T15:32:00Z">
              <w:r w:rsidRPr="002455BA" w:rsidDel="00A4519A">
                <w:rPr>
                  <w:b/>
                  <w:sz w:val="16"/>
                  <w:szCs w:val="16"/>
                  <w:lang w:eastAsia="ar-SA"/>
                </w:rPr>
                <w:delText>Role Name</w:delText>
              </w:r>
            </w:del>
            <w:ins w:id="1746" w:author="Teh Stand" w:date="2023-04-27T15:32:00Z">
              <w:r w:rsidR="00A4519A">
                <w:rPr>
                  <w:b/>
                  <w:sz w:val="16"/>
                  <w:szCs w:val="16"/>
                  <w:lang w:eastAsia="ar-SA"/>
                </w:rPr>
                <w:t>Item</w:t>
              </w:r>
            </w:ins>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commentRangeStart w:id="1747"/>
            <w:ins w:id="1748" w:author="Teh Stand" w:date="2023-07-24T14:41:00Z">
              <w:r>
                <w:rPr>
                  <w:b/>
                  <w:bCs/>
                  <w:sz w:val="16"/>
                  <w:szCs w:val="16"/>
                  <w:lang w:eastAsia="ar-SA"/>
                </w:rPr>
                <w:t>1</w:t>
              </w:r>
              <w:commentRangeEnd w:id="1747"/>
              <w:r>
                <w:rPr>
                  <w:rStyle w:val="CommentReference"/>
                </w:rPr>
                <w:commentReference w:id="1747"/>
              </w:r>
            </w:ins>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lastRenderedPageBreak/>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proofErr w:type="spellStart"/>
            <w:r w:rsidRPr="007028DE">
              <w:rPr>
                <w:rFonts w:cs="Arial"/>
                <w:b/>
                <w:sz w:val="16"/>
                <w:szCs w:val="16"/>
              </w:rPr>
              <w:t>Mult</w:t>
            </w:r>
            <w:proofErr w:type="spellEnd"/>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1F79008E" w:rsidR="00E73EDF" w:rsidRDefault="00304936" w:rsidP="00C128E3">
            <w:pPr>
              <w:snapToGrid w:val="0"/>
              <w:spacing w:before="60" w:after="60" w:line="240" w:lineRule="auto"/>
              <w:rPr>
                <w:rFonts w:cs="Arial"/>
                <w:sz w:val="16"/>
                <w:szCs w:val="16"/>
              </w:rPr>
            </w:pPr>
            <w:r w:rsidRPr="007028DE">
              <w:rPr>
                <w:rFonts w:cs="Arial"/>
                <w:sz w:val="16"/>
                <w:szCs w:val="16"/>
              </w:rPr>
              <w:t>1.</w:t>
            </w:r>
            <w:del w:id="1749" w:author="Teh Stand" w:date="2023-10-25T10:16:00Z">
              <w:r w:rsidRPr="007028DE" w:rsidDel="00BF5ECA">
                <w:rPr>
                  <w:rFonts w:cs="Arial"/>
                  <w:sz w:val="16"/>
                  <w:szCs w:val="16"/>
                </w:rPr>
                <w:delText>1</w:delText>
              </w:r>
            </w:del>
            <w:ins w:id="1750" w:author="Teh Stand" w:date="2023-10-25T10:16:00Z">
              <w:r w:rsidR="00BF5ECA">
                <w:rPr>
                  <w:rFonts w:cs="Arial"/>
                  <w:sz w:val="16"/>
                  <w:szCs w:val="16"/>
                </w:rPr>
                <w:t>2</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proofErr w:type="gramStart"/>
            <w:r w:rsidRPr="00CA7F2D">
              <w:rPr>
                <w:rFonts w:cs="Arial"/>
                <w:sz w:val="16"/>
                <w:szCs w:val="16"/>
                <w:lang w:eastAsia="en-US"/>
              </w:rPr>
              <w:t>0..</w:t>
            </w:r>
            <w:r>
              <w:rPr>
                <w:rFonts w:cs="Arial"/>
                <w:sz w:val="16"/>
                <w:szCs w:val="16"/>
                <w:lang w:eastAsia="en-US"/>
              </w:rPr>
              <w:t>1</w:t>
            </w:r>
            <w:proofErr w:type="gramEnd"/>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3353D993" w:rsidR="00BC3507" w:rsidRPr="00AF45B2" w:rsidRDefault="00BC3507" w:rsidP="00C128E3">
            <w:pPr>
              <w:keepNext/>
              <w:keepLines/>
              <w:snapToGrid w:val="0"/>
              <w:spacing w:before="60" w:after="60" w:line="240" w:lineRule="auto"/>
              <w:jc w:val="left"/>
              <w:rPr>
                <w:b/>
                <w:sz w:val="16"/>
                <w:szCs w:val="16"/>
              </w:rPr>
            </w:pPr>
            <w:del w:id="1751" w:author="Teh Stand" w:date="2023-04-27T15:32:00Z">
              <w:r w:rsidRPr="00AF45B2" w:rsidDel="00A4519A">
                <w:rPr>
                  <w:b/>
                  <w:sz w:val="16"/>
                  <w:szCs w:val="16"/>
                </w:rPr>
                <w:delText>Role Name</w:delText>
              </w:r>
            </w:del>
            <w:ins w:id="1752" w:author="Teh Stand" w:date="2023-04-27T15:32:00Z">
              <w:r w:rsidR="00A4519A">
                <w:rPr>
                  <w:b/>
                  <w:sz w:val="16"/>
                  <w:szCs w:val="16"/>
                </w:rPr>
                <w:t>Item</w:t>
              </w:r>
            </w:ins>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commentRangeStart w:id="1753"/>
            <w:ins w:id="1754" w:author="Teh Stand" w:date="2023-07-24T14:44:00Z">
              <w:r>
                <w:rPr>
                  <w:sz w:val="16"/>
                  <w:szCs w:val="16"/>
                </w:rPr>
                <w:t>3</w:t>
              </w:r>
            </w:ins>
            <w:commentRangeEnd w:id="1753"/>
            <w:ins w:id="1755" w:author="Teh Stand" w:date="2023-07-24T14:45:00Z">
              <w:r>
                <w:rPr>
                  <w:rStyle w:val="CommentReference"/>
                </w:rPr>
                <w:commentReference w:id="1753"/>
              </w:r>
            </w:ins>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ins w:id="1756" w:author="Teh Stand" w:date="2023-07-24T14:45:00Z">
              <w:r>
                <w:rPr>
                  <w:sz w:val="16"/>
                  <w:szCs w:val="16"/>
                </w:rPr>
                <w:t>4</w:t>
              </w:r>
            </w:ins>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FEFF1A9" w:rsidR="00D85821" w:rsidRPr="00F7772D" w:rsidRDefault="00D85821" w:rsidP="00C128E3">
            <w:pPr>
              <w:suppressAutoHyphens/>
              <w:snapToGrid w:val="0"/>
              <w:spacing w:before="60" w:after="60" w:line="240" w:lineRule="auto"/>
              <w:rPr>
                <w:b/>
                <w:sz w:val="16"/>
                <w:szCs w:val="16"/>
                <w:lang w:eastAsia="ar-SA"/>
              </w:rPr>
            </w:pPr>
            <w:del w:id="1757" w:author="Teh Stand" w:date="2023-04-27T15:33:00Z">
              <w:r w:rsidRPr="00F7772D" w:rsidDel="00A4519A">
                <w:rPr>
                  <w:b/>
                  <w:sz w:val="16"/>
                  <w:szCs w:val="16"/>
                  <w:lang w:eastAsia="ar-SA"/>
                </w:rPr>
                <w:delText>Role Name</w:delText>
              </w:r>
            </w:del>
            <w:ins w:id="1758" w:author="Teh Stand" w:date="2023-04-27T15:33:00Z">
              <w:r w:rsidR="00A4519A">
                <w:rPr>
                  <w:b/>
                  <w:sz w:val="16"/>
                  <w:szCs w:val="16"/>
                  <w:lang w:eastAsia="ar-SA"/>
                </w:rPr>
                <w:t>Item</w:t>
              </w:r>
            </w:ins>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4E6F12A6" w:rsidR="00F7772D" w:rsidRPr="00F7772D" w:rsidDel="007A5525" w:rsidRDefault="00F7772D" w:rsidP="00C128E3">
            <w:pPr>
              <w:suppressAutoHyphens/>
              <w:snapToGrid w:val="0"/>
              <w:spacing w:before="60" w:after="60" w:line="240" w:lineRule="auto"/>
              <w:jc w:val="center"/>
              <w:rPr>
                <w:sz w:val="16"/>
                <w:szCs w:val="16"/>
              </w:rPr>
            </w:pPr>
            <w:commentRangeStart w:id="1759"/>
            <w:del w:id="1760" w:author="Teh Stand" w:date="2023-07-24T14:45:00Z">
              <w:r w:rsidRPr="00F7772D" w:rsidDel="004D0544">
                <w:rPr>
                  <w:sz w:val="16"/>
                  <w:szCs w:val="16"/>
                </w:rPr>
                <w:delText>-</w:delText>
              </w:r>
            </w:del>
            <w:ins w:id="1761" w:author="Teh Stand" w:date="2023-07-24T14:45:00Z">
              <w:r w:rsidR="004D0544">
                <w:rPr>
                  <w:sz w:val="16"/>
                  <w:szCs w:val="16"/>
                </w:rPr>
                <w:t>1</w:t>
              </w:r>
              <w:commentRangeEnd w:id="1759"/>
              <w:r w:rsidR="004D0544">
                <w:rPr>
                  <w:rStyle w:val="CommentReference"/>
                </w:rPr>
                <w:commentReference w:id="1759"/>
              </w:r>
            </w:ins>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762" w:name="_Toc439685326"/>
      <w:bookmarkStart w:id="1763" w:name="_Toc149916628"/>
      <w:r w:rsidRPr="003713AD">
        <w:t>S100</w:t>
      </w:r>
      <w:r w:rsidR="007653F1" w:rsidRPr="003713AD">
        <w:t>_SupportFileDiscoveryMetadata</w:t>
      </w:r>
      <w:bookmarkEnd w:id="1762"/>
      <w:bookmarkEnd w:id="1763"/>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proofErr w:type="spellStart"/>
            <w:r>
              <w:rPr>
                <w:rFonts w:cs="Arial"/>
                <w:b/>
                <w:bCs/>
                <w:sz w:val="16"/>
                <w:szCs w:val="16"/>
                <w:lang w:eastAsia="en-US"/>
              </w:rPr>
              <w:t>Mult</w:t>
            </w:r>
            <w:proofErr w:type="spellEnd"/>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 xml:space="preserve">For example new, replacement, </w:t>
            </w:r>
            <w:proofErr w:type="spellStart"/>
            <w:r w:rsidRPr="008A2C29">
              <w:rPr>
                <w:rFonts w:ascii="Arial" w:hAnsi="Arial" w:cs="Arial"/>
                <w:sz w:val="16"/>
                <w:szCs w:val="16"/>
              </w:rPr>
              <w:t>etc</w:t>
            </w:r>
            <w:proofErr w:type="spellEnd"/>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lang w:val="de-DE"/>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commentRangeStart w:id="1764"/>
            <w:ins w:id="1765" w:author="Teh Stand" w:date="2023-07-24T14:46:00Z">
              <w:r w:rsidR="004B3B4E">
                <w:rPr>
                  <w:rFonts w:cs="Arial"/>
                  <w:sz w:val="16"/>
                  <w:szCs w:val="16"/>
                </w:rPr>
                <w:t>SE_</w:t>
              </w:r>
              <w:commentRangeEnd w:id="1764"/>
              <w:r w:rsidR="004B3B4E">
                <w:rPr>
                  <w:rStyle w:val="CommentReference"/>
                </w:rPr>
                <w:commentReference w:id="1764"/>
              </w:r>
            </w:ins>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5B693F8"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commentRangeStart w:id="1766"/>
            <w:ins w:id="1767" w:author="Teh Stand" w:date="2023-07-24T14:46:00Z">
              <w:r w:rsidR="004B3B4E">
                <w:rPr>
                  <w:rFonts w:ascii="Arial" w:hAnsi="Arial" w:cs="Arial"/>
                  <w:sz w:val="16"/>
                  <w:szCs w:val="16"/>
                </w:rPr>
                <w:t>SE_</w:t>
              </w:r>
              <w:commentRangeEnd w:id="1766"/>
              <w:r w:rsidR="004B3B4E">
                <w:rPr>
                  <w:rStyle w:val="CommentReference"/>
                  <w:rFonts w:ascii="Arial" w:eastAsia="MS Mincho" w:hAnsi="Arial"/>
                  <w:szCs w:val="20"/>
                  <w:lang w:eastAsia="ja-JP"/>
                </w:rPr>
                <w:commentReference w:id="1766"/>
              </w:r>
            </w:ins>
            <w:r w:rsidRPr="008A2C29">
              <w:rPr>
                <w:rFonts w:ascii="Arial" w:hAnsi="Arial" w:cs="Arial"/>
                <w:sz w:val="16"/>
                <w:szCs w:val="16"/>
              </w:rPr>
              <w:t>DigitalSignature</w:t>
            </w:r>
            <w:del w:id="1768" w:author="Teh Stand" w:date="2023-07-24T14:50:00Z">
              <w:r w:rsidRPr="008A2C29" w:rsidDel="004B3B4E">
                <w:rPr>
                  <w:rFonts w:ascii="Arial" w:hAnsi="Arial" w:cs="Arial"/>
                  <w:sz w:val="16"/>
                  <w:szCs w:val="16"/>
                </w:rPr>
                <w:delText>Value</w:delText>
              </w:r>
            </w:del>
            <w:r w:rsidRPr="008A2C29">
              <w:rPr>
                <w:rFonts w:ascii="Arial" w:hAnsi="Arial" w:cs="Arial"/>
                <w:sz w:val="16"/>
                <w:szCs w:val="16"/>
              </w:rPr>
              <w:t xml:space="preserv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lastRenderedPageBreak/>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108E9B8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commentRangeStart w:id="1769"/>
            <w:ins w:id="1770" w:author="Teh Stand" w:date="2023-07-24T14:51:00Z">
              <w:r w:rsidR="00741D53">
                <w:rPr>
                  <w:rFonts w:cs="Arial"/>
                  <w:sz w:val="16"/>
                  <w:szCs w:val="16"/>
                </w:rPr>
                <w:t>detailed in S-100 Part 15. S-100 allows file URI, digital signature or cryptographic hash checksums to be used</w:t>
              </w:r>
              <w:commentRangeEnd w:id="1769"/>
              <w:r w:rsidR="00741D53">
                <w:rPr>
                  <w:rStyle w:val="CommentReference"/>
                </w:rPr>
                <w:commentReference w:id="1769"/>
              </w:r>
            </w:ins>
            <w:del w:id="1771" w:author="Teh Stand" w:date="2023-07-24T14:51:00Z">
              <w:r w:rsidRPr="008A2C29" w:rsidDel="00741D53">
                <w:rPr>
                  <w:rFonts w:cs="Arial"/>
                  <w:sz w:val="16"/>
                  <w:szCs w:val="16"/>
                </w:rPr>
                <w:delText>still to be developed and will be defined later</w:delText>
              </w:r>
            </w:del>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741D53">
        <w:trPr>
          <w:cantSplit/>
        </w:trPr>
        <w:tc>
          <w:tcPr>
            <w:tcW w:w="1157" w:type="dxa"/>
            <w:shd w:val="clear" w:color="auto" w:fill="D9D9D9" w:themeFill="background1" w:themeFillShade="D9"/>
          </w:tcPr>
          <w:p w14:paraId="07E34497" w14:textId="495DE832" w:rsidR="00D85821" w:rsidRPr="00774650" w:rsidRDefault="00D85821" w:rsidP="00C128E3">
            <w:pPr>
              <w:keepNext/>
              <w:keepLines/>
              <w:suppressAutoHyphens/>
              <w:snapToGrid w:val="0"/>
              <w:spacing w:before="60" w:after="60" w:line="240" w:lineRule="auto"/>
              <w:rPr>
                <w:b/>
                <w:bCs/>
                <w:sz w:val="16"/>
                <w:szCs w:val="16"/>
                <w:lang w:eastAsia="ar-SA"/>
              </w:rPr>
            </w:pPr>
            <w:del w:id="1772" w:author="Teh Stand" w:date="2023-04-27T15:33:00Z">
              <w:r w:rsidRPr="00774650" w:rsidDel="00A4519A">
                <w:rPr>
                  <w:b/>
                  <w:sz w:val="16"/>
                  <w:szCs w:val="16"/>
                  <w:lang w:eastAsia="ar-SA"/>
                </w:rPr>
                <w:delText>Role Name</w:delText>
              </w:r>
            </w:del>
            <w:ins w:id="1773" w:author="Teh Stand" w:date="2023-04-27T15:33:00Z">
              <w:r w:rsidR="00A4519A">
                <w:rPr>
                  <w:b/>
                  <w:sz w:val="16"/>
                  <w:szCs w:val="16"/>
                  <w:lang w:eastAsia="ar-SA"/>
                </w:rPr>
                <w:t>Item</w:t>
              </w:r>
            </w:ins>
          </w:p>
        </w:tc>
        <w:tc>
          <w:tcPr>
            <w:tcW w:w="2977"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741D53">
        <w:trPr>
          <w:trHeight w:val="263"/>
        </w:trPr>
        <w:tc>
          <w:tcPr>
            <w:tcW w:w="1157"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77"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D85821" w:rsidRPr="00774650" w14:paraId="50BBAE01" w14:textId="77777777" w:rsidTr="00741D53">
        <w:trPr>
          <w:trHeight w:val="263"/>
        </w:trPr>
        <w:tc>
          <w:tcPr>
            <w:tcW w:w="1157"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3F4DC828" w14:textId="6ADA1197" w:rsidR="00D85821" w:rsidRPr="00774650" w:rsidRDefault="00D85821" w:rsidP="00C128E3">
            <w:pPr>
              <w:keepNext/>
              <w:keepLines/>
              <w:suppressAutoHyphens/>
              <w:snapToGrid w:val="0"/>
              <w:spacing w:before="60" w:after="60" w:line="240" w:lineRule="auto"/>
              <w:rPr>
                <w:b/>
                <w:bCs/>
                <w:sz w:val="16"/>
                <w:szCs w:val="16"/>
                <w:lang w:eastAsia="ar-SA"/>
              </w:rPr>
            </w:pPr>
            <w:commentRangeStart w:id="1774"/>
            <w:del w:id="1775" w:author="Teh Stand" w:date="2023-07-24T14:52:00Z">
              <w:r w:rsidRPr="00774650" w:rsidDel="00741D53">
                <w:rPr>
                  <w:sz w:val="16"/>
                  <w:szCs w:val="16"/>
                  <w:lang w:eastAsia="ar-SA"/>
                </w:rPr>
                <w:delText>ASCII</w:delText>
              </w:r>
            </w:del>
            <w:ins w:id="1776" w:author="Teh Stand" w:date="2023-07-24T14:52:00Z">
              <w:r w:rsidR="00741D53">
                <w:rPr>
                  <w:sz w:val="16"/>
                  <w:szCs w:val="16"/>
                  <w:lang w:eastAsia="ar-SA"/>
                </w:rPr>
                <w:t>TXT UTF8</w:t>
              </w:r>
            </w:ins>
            <w:commentRangeEnd w:id="1774"/>
            <w:ins w:id="1777" w:author="Teh Stand" w:date="2023-07-24T14:54:00Z">
              <w:r w:rsidR="00741D53">
                <w:rPr>
                  <w:rStyle w:val="CommentReference"/>
                </w:rPr>
                <w:commentReference w:id="1774"/>
              </w:r>
            </w:ins>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741D53">
        <w:trPr>
          <w:trHeight w:val="263"/>
        </w:trPr>
        <w:tc>
          <w:tcPr>
            <w:tcW w:w="1157" w:type="dxa"/>
          </w:tcPr>
          <w:p w14:paraId="288FF748" w14:textId="7017F2F8" w:rsidR="00AD1F36" w:rsidRPr="00774650" w:rsidRDefault="00AD1F36" w:rsidP="00C128E3">
            <w:pPr>
              <w:suppressAutoHyphens/>
              <w:snapToGrid w:val="0"/>
              <w:spacing w:before="60" w:after="60" w:line="240" w:lineRule="auto"/>
              <w:rPr>
                <w:sz w:val="16"/>
                <w:szCs w:val="16"/>
                <w:lang w:eastAsia="ar-SA"/>
              </w:rPr>
            </w:pPr>
            <w:r w:rsidRPr="00774650">
              <w:rPr>
                <w:sz w:val="16"/>
                <w:szCs w:val="16"/>
                <w:lang w:eastAsia="ar-SA"/>
              </w:rPr>
              <w:t>Value</w:t>
            </w:r>
          </w:p>
        </w:tc>
        <w:tc>
          <w:tcPr>
            <w:tcW w:w="2977" w:type="dxa"/>
          </w:tcPr>
          <w:p w14:paraId="360E4020" w14:textId="69733E1B" w:rsidR="00AD1F36" w:rsidRPr="00774650" w:rsidRDefault="0000300D" w:rsidP="00C128E3">
            <w:pPr>
              <w:suppressAutoHyphens/>
              <w:snapToGrid w:val="0"/>
              <w:spacing w:before="60" w:after="60" w:line="240" w:lineRule="auto"/>
              <w:rPr>
                <w:sz w:val="16"/>
                <w:szCs w:val="16"/>
                <w:lang w:eastAsia="ar-SA"/>
              </w:rPr>
            </w:pPr>
            <w:r>
              <w:rPr>
                <w:sz w:val="16"/>
                <w:szCs w:val="16"/>
                <w:lang w:eastAsia="ar-SA"/>
              </w:rPr>
              <w:t>JPEG2000</w:t>
            </w:r>
          </w:p>
        </w:tc>
        <w:tc>
          <w:tcPr>
            <w:tcW w:w="3544" w:type="dxa"/>
          </w:tcPr>
          <w:p w14:paraId="5BBEE397" w14:textId="40B0DC07" w:rsidR="00AD1F36" w:rsidRPr="00774650" w:rsidRDefault="0012173A" w:rsidP="00C128E3">
            <w:pPr>
              <w:suppressAutoHyphens/>
              <w:snapToGrid w:val="0"/>
              <w:spacing w:before="60" w:after="60" w:line="240" w:lineRule="auto"/>
              <w:rPr>
                <w:b/>
                <w:bCs/>
                <w:sz w:val="16"/>
                <w:szCs w:val="16"/>
                <w:lang w:eastAsia="ar-SA"/>
              </w:rPr>
            </w:pPr>
            <w:r>
              <w:rPr>
                <w:sz w:val="16"/>
                <w:szCs w:val="16"/>
              </w:rPr>
              <w:t>JPEG2000 format</w:t>
            </w:r>
          </w:p>
        </w:tc>
        <w:tc>
          <w:tcPr>
            <w:tcW w:w="850" w:type="dxa"/>
          </w:tcPr>
          <w:p w14:paraId="452DFB23" w14:textId="6BFDAD56" w:rsidR="00AD1F36"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2</w:t>
            </w:r>
          </w:p>
        </w:tc>
        <w:tc>
          <w:tcPr>
            <w:tcW w:w="5670" w:type="dxa"/>
          </w:tcPr>
          <w:p w14:paraId="10083B0B" w14:textId="4CDA0B0D" w:rsidR="00AD1F36" w:rsidRPr="00774650" w:rsidRDefault="006B30F3" w:rsidP="00C128E3">
            <w:pPr>
              <w:suppressAutoHyphens/>
              <w:snapToGrid w:val="0"/>
              <w:spacing w:before="60" w:after="60" w:line="240" w:lineRule="auto"/>
              <w:rPr>
                <w:b/>
                <w:bCs/>
                <w:sz w:val="16"/>
                <w:szCs w:val="16"/>
                <w:lang w:eastAsia="ar-SA"/>
              </w:rPr>
            </w:pPr>
            <w:r>
              <w:rPr>
                <w:sz w:val="16"/>
                <w:szCs w:val="16"/>
              </w:rPr>
              <w:t>ISO 15444</w:t>
            </w:r>
          </w:p>
        </w:tc>
      </w:tr>
      <w:tr w:rsidR="00D85821" w:rsidRPr="00774650" w14:paraId="70044369" w14:textId="77777777" w:rsidTr="00741D53">
        <w:trPr>
          <w:trHeight w:val="263"/>
        </w:trPr>
        <w:tc>
          <w:tcPr>
            <w:tcW w:w="1157"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r>
              <w:rPr>
                <w:sz w:val="16"/>
                <w:szCs w:val="16"/>
              </w:rPr>
              <w:t xml:space="preserve">Hypertext </w:t>
            </w:r>
            <w:proofErr w:type="spellStart"/>
            <w:r>
              <w:rPr>
                <w:sz w:val="16"/>
                <w:szCs w:val="16"/>
              </w:rPr>
              <w:t>Markup</w:t>
            </w:r>
            <w:proofErr w:type="spellEnd"/>
            <w:r>
              <w:rPr>
                <w:sz w:val="16"/>
                <w:szCs w:val="16"/>
              </w:rPr>
              <w:t xml:space="preserve"> Language</w:t>
            </w:r>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3</w:t>
            </w:r>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741D53">
        <w:trPr>
          <w:trHeight w:val="289"/>
        </w:trPr>
        <w:tc>
          <w:tcPr>
            <w:tcW w:w="1157"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r>
              <w:rPr>
                <w:sz w:val="16"/>
                <w:szCs w:val="16"/>
              </w:rPr>
              <w:t xml:space="preserve">Extensible </w:t>
            </w:r>
            <w:proofErr w:type="spellStart"/>
            <w:r>
              <w:rPr>
                <w:sz w:val="16"/>
                <w:szCs w:val="16"/>
              </w:rPr>
              <w:t>Markup</w:t>
            </w:r>
            <w:proofErr w:type="spellEnd"/>
            <w:r>
              <w:rPr>
                <w:sz w:val="16"/>
                <w:szCs w:val="16"/>
              </w:rPr>
              <w:t xml:space="preserve"> Language</w:t>
            </w:r>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741D53">
        <w:trPr>
          <w:trHeight w:val="289"/>
        </w:trPr>
        <w:tc>
          <w:tcPr>
            <w:tcW w:w="1157"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7B1733F7" w:rsidR="00D85821" w:rsidRPr="00774650" w:rsidRDefault="00D85821" w:rsidP="00C128E3">
            <w:pPr>
              <w:suppressAutoHyphens/>
              <w:snapToGrid w:val="0"/>
              <w:spacing w:before="60" w:after="60" w:line="240" w:lineRule="auto"/>
              <w:rPr>
                <w:b/>
                <w:bCs/>
                <w:sz w:val="16"/>
                <w:szCs w:val="16"/>
                <w:lang w:eastAsia="ar-SA"/>
              </w:rPr>
            </w:pPr>
            <w:del w:id="1778" w:author="Teh Stand" w:date="2023-04-27T15:33:00Z">
              <w:r w:rsidRPr="00774650" w:rsidDel="00A4519A">
                <w:rPr>
                  <w:b/>
                  <w:sz w:val="16"/>
                  <w:szCs w:val="16"/>
                  <w:lang w:eastAsia="ar-SA"/>
                </w:rPr>
                <w:delText>Role Name</w:delText>
              </w:r>
            </w:del>
            <w:ins w:id="1779" w:author="Teh Stand" w:date="2023-04-27T15:33:00Z">
              <w:r w:rsidR="00A4519A">
                <w:rPr>
                  <w:b/>
                  <w:sz w:val="16"/>
                  <w:szCs w:val="16"/>
                  <w:lang w:eastAsia="ar-SA"/>
                </w:rPr>
                <w:t>Item</w:t>
              </w:r>
            </w:ins>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proofErr w:type="spellStart"/>
            <w:r w:rsidRPr="001E42E8">
              <w:rPr>
                <w:b/>
                <w:sz w:val="16"/>
                <w:szCs w:val="16"/>
              </w:rPr>
              <w:t>Mult</w:t>
            </w:r>
            <w:proofErr w:type="spellEnd"/>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lastRenderedPageBreak/>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1780" w:author="Teh Stand" w:date="2023-07-24T14:56:00Z">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69"/>
        <w:gridCol w:w="3102"/>
        <w:gridCol w:w="3828"/>
        <w:gridCol w:w="732"/>
        <w:gridCol w:w="5503"/>
        <w:tblGridChange w:id="1781">
          <w:tblGrid>
            <w:gridCol w:w="1169"/>
            <w:gridCol w:w="3102"/>
            <w:gridCol w:w="3828"/>
            <w:gridCol w:w="732"/>
            <w:gridCol w:w="5503"/>
          </w:tblGrid>
        </w:tblGridChange>
      </w:tblGrid>
      <w:tr w:rsidR="00AA4DED" w:rsidRPr="007B4FED" w14:paraId="025C3CBB" w14:textId="77777777" w:rsidTr="00753890">
        <w:trPr>
          <w:cantSplit/>
          <w:trPrChange w:id="1782" w:author="Teh Stand" w:date="2023-07-24T14:56:00Z">
            <w:trPr>
              <w:cantSplit/>
            </w:trPr>
          </w:trPrChange>
        </w:trPr>
        <w:tc>
          <w:tcPr>
            <w:tcW w:w="1169" w:type="dxa"/>
            <w:shd w:val="clear" w:color="auto" w:fill="D9D9D9" w:themeFill="background1" w:themeFillShade="D9"/>
            <w:tcPrChange w:id="1783" w:author="Teh Stand" w:date="2023-07-24T14:56:00Z">
              <w:tcPr>
                <w:tcW w:w="1134" w:type="dxa"/>
                <w:shd w:val="clear" w:color="auto" w:fill="D9D9D9" w:themeFill="background1" w:themeFillShade="D9"/>
              </w:tcPr>
            </w:tcPrChange>
          </w:tcPr>
          <w:p w14:paraId="5278F022" w14:textId="3CC577E6" w:rsidR="00AA4DED" w:rsidRPr="007B4FED" w:rsidRDefault="00AA4DED" w:rsidP="00C128E3">
            <w:pPr>
              <w:keepNext/>
              <w:keepLines/>
              <w:snapToGrid w:val="0"/>
              <w:spacing w:before="60" w:after="60" w:line="240" w:lineRule="auto"/>
              <w:jc w:val="left"/>
              <w:rPr>
                <w:rFonts w:cs="Arial"/>
                <w:b/>
                <w:sz w:val="16"/>
                <w:szCs w:val="16"/>
              </w:rPr>
            </w:pPr>
            <w:del w:id="1784" w:author="Teh Stand" w:date="2023-04-27T15:33:00Z">
              <w:r w:rsidRPr="007B4FED" w:rsidDel="00A4519A">
                <w:rPr>
                  <w:rFonts w:cs="Arial"/>
                  <w:b/>
                  <w:sz w:val="16"/>
                  <w:szCs w:val="16"/>
                </w:rPr>
                <w:delText>Role Name</w:delText>
              </w:r>
            </w:del>
            <w:ins w:id="1785" w:author="Teh Stand" w:date="2023-04-27T15:33:00Z">
              <w:r w:rsidR="00A4519A">
                <w:rPr>
                  <w:rFonts w:cs="Arial"/>
                  <w:b/>
                  <w:sz w:val="16"/>
                  <w:szCs w:val="16"/>
                </w:rPr>
                <w:t>Item</w:t>
              </w:r>
            </w:ins>
          </w:p>
        </w:tc>
        <w:tc>
          <w:tcPr>
            <w:tcW w:w="3102" w:type="dxa"/>
            <w:shd w:val="clear" w:color="auto" w:fill="D9D9D9" w:themeFill="background1" w:themeFillShade="D9"/>
            <w:tcPrChange w:id="1786" w:author="Teh Stand" w:date="2023-07-24T14:56:00Z">
              <w:tcPr>
                <w:tcW w:w="3006" w:type="dxa"/>
                <w:shd w:val="clear" w:color="auto" w:fill="D9D9D9" w:themeFill="background1" w:themeFillShade="D9"/>
              </w:tcPr>
            </w:tcPrChange>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Change w:id="1787" w:author="Teh Stand" w:date="2023-07-24T14:56:00Z">
              <w:tcPr>
                <w:tcW w:w="3710" w:type="dxa"/>
                <w:shd w:val="clear" w:color="auto" w:fill="D9D9D9" w:themeFill="background1" w:themeFillShade="D9"/>
              </w:tcPr>
            </w:tcPrChange>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Change w:id="1788" w:author="Teh Stand" w:date="2023-07-24T14:56:00Z">
              <w:tcPr>
                <w:tcW w:w="709" w:type="dxa"/>
                <w:shd w:val="clear" w:color="auto" w:fill="D9D9D9" w:themeFill="background1" w:themeFillShade="D9"/>
              </w:tcPr>
            </w:tcPrChange>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Change w:id="1789" w:author="Teh Stand" w:date="2023-07-24T14:56:00Z">
              <w:tcPr>
                <w:tcW w:w="5333" w:type="dxa"/>
                <w:shd w:val="clear" w:color="auto" w:fill="D9D9D9" w:themeFill="background1" w:themeFillShade="D9"/>
              </w:tcPr>
            </w:tcPrChange>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753890">
        <w:trPr>
          <w:cantSplit/>
          <w:trHeight w:val="276"/>
          <w:trPrChange w:id="1790" w:author="Teh Stand" w:date="2023-07-24T14:56:00Z">
            <w:trPr>
              <w:cantSplit/>
              <w:trHeight w:val="276"/>
            </w:trPr>
          </w:trPrChange>
        </w:trPr>
        <w:tc>
          <w:tcPr>
            <w:tcW w:w="1169" w:type="dxa"/>
            <w:tcPrChange w:id="1791" w:author="Teh Stand" w:date="2023-07-24T14:56:00Z">
              <w:tcPr>
                <w:tcW w:w="1134" w:type="dxa"/>
              </w:tcPr>
            </w:tcPrChange>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Change w:id="1792" w:author="Teh Stand" w:date="2023-07-24T14:56:00Z">
              <w:tcPr>
                <w:tcW w:w="3006" w:type="dxa"/>
              </w:tcPr>
            </w:tcPrChange>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Change w:id="1793" w:author="Teh Stand" w:date="2023-07-24T14:56:00Z">
              <w:tcPr>
                <w:tcW w:w="3710" w:type="dxa"/>
              </w:tcPr>
            </w:tcPrChange>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Change w:id="1794" w:author="Teh Stand" w:date="2023-07-24T14:56:00Z">
              <w:tcPr>
                <w:tcW w:w="709" w:type="dxa"/>
              </w:tcPr>
            </w:tcPrChange>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Change w:id="1795" w:author="Teh Stand" w:date="2023-07-24T14:56:00Z">
              <w:tcPr>
                <w:tcW w:w="5333" w:type="dxa"/>
              </w:tcPr>
            </w:tcPrChange>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rsidDel="00753890" w14:paraId="556F62D1" w14:textId="46D772B5" w:rsidTr="00753890">
        <w:trPr>
          <w:cantSplit/>
          <w:trHeight w:val="304"/>
          <w:del w:id="1796" w:author="Teh Stand" w:date="2023-07-24T14:56:00Z"/>
          <w:trPrChange w:id="1797" w:author="Teh Stand" w:date="2023-07-24T14:56:00Z">
            <w:trPr>
              <w:cantSplit/>
              <w:trHeight w:val="304"/>
            </w:trPr>
          </w:trPrChange>
        </w:trPr>
        <w:tc>
          <w:tcPr>
            <w:tcW w:w="1169" w:type="dxa"/>
            <w:tcPrChange w:id="1798" w:author="Teh Stand" w:date="2023-07-24T14:56:00Z">
              <w:tcPr>
                <w:tcW w:w="1134" w:type="dxa"/>
              </w:tcPr>
            </w:tcPrChange>
          </w:tcPr>
          <w:p w14:paraId="1D4F8146" w14:textId="0D1FB731" w:rsidR="00AA4DED" w:rsidRPr="007B4FED" w:rsidDel="00753890" w:rsidRDefault="00AA4DED" w:rsidP="00C128E3">
            <w:pPr>
              <w:snapToGrid w:val="0"/>
              <w:spacing w:before="60" w:after="60" w:line="240" w:lineRule="auto"/>
              <w:jc w:val="left"/>
              <w:rPr>
                <w:del w:id="1799" w:author="Teh Stand" w:date="2023-07-24T14:56:00Z"/>
                <w:rFonts w:cs="Arial"/>
                <w:sz w:val="16"/>
                <w:szCs w:val="16"/>
              </w:rPr>
            </w:pPr>
            <w:del w:id="1800" w:author="Teh Stand" w:date="2023-07-24T14:56:00Z">
              <w:r w:rsidRPr="007B4FED" w:rsidDel="00753890">
                <w:rPr>
                  <w:rFonts w:cs="Arial"/>
                  <w:sz w:val="16"/>
                  <w:szCs w:val="16"/>
                </w:rPr>
                <w:delText>Value</w:delText>
              </w:r>
            </w:del>
          </w:p>
        </w:tc>
        <w:tc>
          <w:tcPr>
            <w:tcW w:w="3102" w:type="dxa"/>
            <w:tcPrChange w:id="1801" w:author="Teh Stand" w:date="2023-07-24T14:56:00Z">
              <w:tcPr>
                <w:tcW w:w="3006" w:type="dxa"/>
              </w:tcPr>
            </w:tcPrChange>
          </w:tcPr>
          <w:p w14:paraId="0E1F1181" w14:textId="14C377AB" w:rsidR="00AA4DED" w:rsidRPr="007B4FED" w:rsidDel="00753890" w:rsidRDefault="00AA4DED" w:rsidP="00C128E3">
            <w:pPr>
              <w:snapToGrid w:val="0"/>
              <w:spacing w:before="60" w:after="60" w:line="240" w:lineRule="auto"/>
              <w:jc w:val="left"/>
              <w:rPr>
                <w:del w:id="1802" w:author="Teh Stand" w:date="2023-07-24T14:56:00Z"/>
                <w:rFonts w:cs="Arial"/>
                <w:sz w:val="16"/>
                <w:szCs w:val="16"/>
              </w:rPr>
            </w:pPr>
            <w:del w:id="1803" w:author="Teh Stand" w:date="2023-07-24T14:56:00Z">
              <w:r w:rsidRPr="007B4FED" w:rsidDel="00753890">
                <w:rPr>
                  <w:rFonts w:cs="Arial"/>
                  <w:sz w:val="16"/>
                  <w:szCs w:val="16"/>
                </w:rPr>
                <w:delText>dataset</w:delText>
              </w:r>
            </w:del>
          </w:p>
        </w:tc>
        <w:tc>
          <w:tcPr>
            <w:tcW w:w="3828" w:type="dxa"/>
            <w:tcPrChange w:id="1804" w:author="Teh Stand" w:date="2023-07-24T14:56:00Z">
              <w:tcPr>
                <w:tcW w:w="3710" w:type="dxa"/>
              </w:tcPr>
            </w:tcPrChange>
          </w:tcPr>
          <w:p w14:paraId="58EF48BF" w14:textId="29D29CAF" w:rsidR="00AA4DED" w:rsidRPr="007B4FED" w:rsidDel="00753890" w:rsidRDefault="00AA4DED" w:rsidP="00C128E3">
            <w:pPr>
              <w:snapToGrid w:val="0"/>
              <w:spacing w:before="60" w:after="60" w:line="240" w:lineRule="auto"/>
              <w:jc w:val="left"/>
              <w:rPr>
                <w:del w:id="1805" w:author="Teh Stand" w:date="2023-07-24T14:56:00Z"/>
                <w:rFonts w:cs="Arial"/>
                <w:sz w:val="16"/>
                <w:szCs w:val="16"/>
              </w:rPr>
            </w:pPr>
            <w:del w:id="1806" w:author="Teh Stand" w:date="2023-07-24T14:56:00Z">
              <w:r w:rsidRPr="007B4FED" w:rsidDel="00753890">
                <w:rPr>
                  <w:rFonts w:cs="Arial"/>
                  <w:sz w:val="16"/>
                  <w:szCs w:val="16"/>
                </w:rPr>
                <w:delText>A dataset</w:delText>
              </w:r>
            </w:del>
          </w:p>
        </w:tc>
        <w:tc>
          <w:tcPr>
            <w:tcW w:w="732" w:type="dxa"/>
            <w:tcPrChange w:id="1807" w:author="Teh Stand" w:date="2023-07-24T14:56:00Z">
              <w:tcPr>
                <w:tcW w:w="709" w:type="dxa"/>
              </w:tcPr>
            </w:tcPrChange>
          </w:tcPr>
          <w:p w14:paraId="6EC69AC8" w14:textId="0FD1BCF2" w:rsidR="00AA4DED" w:rsidRPr="007B4FED" w:rsidDel="00753890" w:rsidRDefault="00AA4DED" w:rsidP="00C128E3">
            <w:pPr>
              <w:snapToGrid w:val="0"/>
              <w:spacing w:before="60" w:after="60" w:line="240" w:lineRule="auto"/>
              <w:jc w:val="center"/>
              <w:rPr>
                <w:del w:id="1808" w:author="Teh Stand" w:date="2023-07-24T14:56:00Z"/>
                <w:rFonts w:cs="Arial"/>
                <w:sz w:val="16"/>
                <w:szCs w:val="16"/>
              </w:rPr>
            </w:pPr>
            <w:del w:id="1809" w:author="Teh Stand" w:date="2023-07-24T14:56:00Z">
              <w:r w:rsidRPr="007B4FED" w:rsidDel="00753890">
                <w:rPr>
                  <w:rFonts w:cs="Arial"/>
                  <w:sz w:val="16"/>
                  <w:szCs w:val="16"/>
                </w:rPr>
                <w:delText>1</w:delText>
              </w:r>
            </w:del>
          </w:p>
        </w:tc>
        <w:tc>
          <w:tcPr>
            <w:tcW w:w="5503" w:type="dxa"/>
            <w:tcPrChange w:id="1810" w:author="Teh Stand" w:date="2023-07-24T14:56:00Z">
              <w:tcPr>
                <w:tcW w:w="5333" w:type="dxa"/>
              </w:tcPr>
            </w:tcPrChange>
          </w:tcPr>
          <w:p w14:paraId="542CCADD" w14:textId="7C4A3B72" w:rsidR="00AA4DED" w:rsidRPr="007B4FED" w:rsidDel="00753890" w:rsidRDefault="00AA4DED" w:rsidP="00C128E3">
            <w:pPr>
              <w:snapToGrid w:val="0"/>
              <w:spacing w:before="60" w:after="60" w:line="240" w:lineRule="auto"/>
              <w:jc w:val="left"/>
              <w:rPr>
                <w:del w:id="1811" w:author="Teh Stand" w:date="2023-07-24T14:56:00Z"/>
                <w:rFonts w:cs="Arial"/>
                <w:sz w:val="16"/>
                <w:szCs w:val="16"/>
              </w:rPr>
            </w:pPr>
          </w:p>
        </w:tc>
      </w:tr>
      <w:tr w:rsidR="00AA4DED" w:rsidRPr="007B4FED" w:rsidDel="00753890" w14:paraId="14F3E74B" w14:textId="34E85FBF" w:rsidTr="00753890">
        <w:trPr>
          <w:cantSplit/>
          <w:trHeight w:val="276"/>
          <w:del w:id="1812" w:author="Teh Stand" w:date="2023-07-24T14:56:00Z"/>
          <w:trPrChange w:id="1813" w:author="Teh Stand" w:date="2023-07-24T14:56:00Z">
            <w:trPr>
              <w:cantSplit/>
              <w:trHeight w:val="276"/>
            </w:trPr>
          </w:trPrChange>
        </w:trPr>
        <w:tc>
          <w:tcPr>
            <w:tcW w:w="1169" w:type="dxa"/>
            <w:tcPrChange w:id="1814" w:author="Teh Stand" w:date="2023-07-24T14:56:00Z">
              <w:tcPr>
                <w:tcW w:w="1134" w:type="dxa"/>
              </w:tcPr>
            </w:tcPrChange>
          </w:tcPr>
          <w:p w14:paraId="2D2EC04C" w14:textId="525871FA" w:rsidR="00AA4DED" w:rsidRPr="007B4FED" w:rsidDel="00753890" w:rsidRDefault="00AA4DED" w:rsidP="00C128E3">
            <w:pPr>
              <w:snapToGrid w:val="0"/>
              <w:spacing w:before="60" w:after="60" w:line="240" w:lineRule="auto"/>
              <w:jc w:val="left"/>
              <w:rPr>
                <w:del w:id="1815" w:author="Teh Stand" w:date="2023-07-24T14:56:00Z"/>
                <w:rFonts w:cs="Arial"/>
                <w:sz w:val="16"/>
                <w:szCs w:val="16"/>
              </w:rPr>
            </w:pPr>
            <w:del w:id="1816" w:author="Teh Stand" w:date="2023-07-24T14:56:00Z">
              <w:r w:rsidRPr="007B4FED" w:rsidDel="00753890">
                <w:rPr>
                  <w:rFonts w:cs="Arial"/>
                  <w:sz w:val="16"/>
                  <w:szCs w:val="16"/>
                </w:rPr>
                <w:delText>Value</w:delText>
              </w:r>
            </w:del>
          </w:p>
        </w:tc>
        <w:tc>
          <w:tcPr>
            <w:tcW w:w="3102" w:type="dxa"/>
            <w:tcPrChange w:id="1817" w:author="Teh Stand" w:date="2023-07-24T14:56:00Z">
              <w:tcPr>
                <w:tcW w:w="3006" w:type="dxa"/>
              </w:tcPr>
            </w:tcPrChange>
          </w:tcPr>
          <w:p w14:paraId="7593EB50" w14:textId="26197710" w:rsidR="00AA4DED" w:rsidRPr="007B4FED" w:rsidDel="00753890" w:rsidRDefault="00AA4DED" w:rsidP="00C128E3">
            <w:pPr>
              <w:snapToGrid w:val="0"/>
              <w:spacing w:before="60" w:after="60" w:line="240" w:lineRule="auto"/>
              <w:jc w:val="left"/>
              <w:rPr>
                <w:del w:id="1818" w:author="Teh Stand" w:date="2023-07-24T14:56:00Z"/>
                <w:rFonts w:cs="Arial"/>
                <w:sz w:val="16"/>
                <w:szCs w:val="16"/>
              </w:rPr>
            </w:pPr>
            <w:del w:id="1819" w:author="Teh Stand" w:date="2023-07-24T14:56:00Z">
              <w:r w:rsidRPr="007B4FED" w:rsidDel="00753890">
                <w:rPr>
                  <w:rFonts w:cs="Arial"/>
                  <w:sz w:val="16"/>
                  <w:szCs w:val="16"/>
                </w:rPr>
                <w:delText>featureCatalogue</w:delText>
              </w:r>
            </w:del>
          </w:p>
        </w:tc>
        <w:tc>
          <w:tcPr>
            <w:tcW w:w="3828" w:type="dxa"/>
            <w:tcPrChange w:id="1820" w:author="Teh Stand" w:date="2023-07-24T14:56:00Z">
              <w:tcPr>
                <w:tcW w:w="3710" w:type="dxa"/>
              </w:tcPr>
            </w:tcPrChange>
          </w:tcPr>
          <w:p w14:paraId="46B755BF" w14:textId="2F3A1480" w:rsidR="00AA4DED" w:rsidRPr="007B4FED" w:rsidDel="00753890" w:rsidRDefault="00AA4DED" w:rsidP="00C128E3">
            <w:pPr>
              <w:snapToGrid w:val="0"/>
              <w:spacing w:before="60" w:after="60" w:line="240" w:lineRule="auto"/>
              <w:jc w:val="left"/>
              <w:rPr>
                <w:del w:id="1821" w:author="Teh Stand" w:date="2023-07-24T14:56:00Z"/>
                <w:rFonts w:cs="Arial"/>
                <w:sz w:val="16"/>
                <w:szCs w:val="16"/>
              </w:rPr>
            </w:pPr>
            <w:del w:id="1822" w:author="Teh Stand" w:date="2023-07-24T14:56:00Z">
              <w:r w:rsidRPr="007B4FED" w:rsidDel="00753890">
                <w:rPr>
                  <w:rFonts w:cs="Arial"/>
                  <w:sz w:val="16"/>
                  <w:szCs w:val="16"/>
                </w:rPr>
                <w:delText>A Feature Catalogue for an S-100 data product</w:delText>
              </w:r>
            </w:del>
          </w:p>
        </w:tc>
        <w:tc>
          <w:tcPr>
            <w:tcW w:w="732" w:type="dxa"/>
            <w:tcPrChange w:id="1823" w:author="Teh Stand" w:date="2023-07-24T14:56:00Z">
              <w:tcPr>
                <w:tcW w:w="709" w:type="dxa"/>
              </w:tcPr>
            </w:tcPrChange>
          </w:tcPr>
          <w:p w14:paraId="026159A1" w14:textId="62314CA3" w:rsidR="00AA4DED" w:rsidRPr="007B4FED" w:rsidDel="00753890" w:rsidRDefault="00AA4DED" w:rsidP="00C128E3">
            <w:pPr>
              <w:snapToGrid w:val="0"/>
              <w:spacing w:before="60" w:after="60" w:line="240" w:lineRule="auto"/>
              <w:jc w:val="center"/>
              <w:rPr>
                <w:del w:id="1824" w:author="Teh Stand" w:date="2023-07-24T14:56:00Z"/>
                <w:rFonts w:cs="Arial"/>
                <w:sz w:val="16"/>
                <w:szCs w:val="16"/>
              </w:rPr>
            </w:pPr>
            <w:del w:id="1825" w:author="Teh Stand" w:date="2023-07-24T14:56:00Z">
              <w:r w:rsidRPr="007B4FED" w:rsidDel="00753890">
                <w:rPr>
                  <w:rFonts w:cs="Arial"/>
                  <w:sz w:val="16"/>
                  <w:szCs w:val="16"/>
                </w:rPr>
                <w:delText>2</w:delText>
              </w:r>
            </w:del>
          </w:p>
        </w:tc>
        <w:tc>
          <w:tcPr>
            <w:tcW w:w="5503" w:type="dxa"/>
            <w:tcPrChange w:id="1826" w:author="Teh Stand" w:date="2023-07-24T14:56:00Z">
              <w:tcPr>
                <w:tcW w:w="5333" w:type="dxa"/>
              </w:tcPr>
            </w:tcPrChange>
          </w:tcPr>
          <w:p w14:paraId="6BB835C6" w14:textId="1855F6C3" w:rsidR="00AA4DED" w:rsidRPr="007B4FED" w:rsidDel="00753890" w:rsidRDefault="00AA4DED" w:rsidP="00C128E3">
            <w:pPr>
              <w:snapToGrid w:val="0"/>
              <w:spacing w:before="60" w:after="60" w:line="240" w:lineRule="auto"/>
              <w:jc w:val="left"/>
              <w:rPr>
                <w:del w:id="1827" w:author="Teh Stand" w:date="2023-07-24T14:56:00Z"/>
                <w:rFonts w:cs="Arial"/>
                <w:sz w:val="16"/>
                <w:szCs w:val="16"/>
              </w:rPr>
            </w:pPr>
          </w:p>
        </w:tc>
      </w:tr>
      <w:tr w:rsidR="00AA4DED" w:rsidRPr="007B4FED" w:rsidDel="00753890" w14:paraId="0BE32134" w14:textId="3C27C655" w:rsidTr="00753890">
        <w:trPr>
          <w:cantSplit/>
          <w:trHeight w:val="276"/>
          <w:del w:id="1828" w:author="Teh Stand" w:date="2023-07-24T14:56:00Z"/>
          <w:trPrChange w:id="1829" w:author="Teh Stand" w:date="2023-07-24T14:56:00Z">
            <w:trPr>
              <w:cantSplit/>
              <w:trHeight w:val="276"/>
            </w:trPr>
          </w:trPrChange>
        </w:trPr>
        <w:tc>
          <w:tcPr>
            <w:tcW w:w="1169" w:type="dxa"/>
            <w:tcPrChange w:id="1830" w:author="Teh Stand" w:date="2023-07-24T14:56:00Z">
              <w:tcPr>
                <w:tcW w:w="1134" w:type="dxa"/>
              </w:tcPr>
            </w:tcPrChange>
          </w:tcPr>
          <w:p w14:paraId="6BFCE41D" w14:textId="51ADF21C" w:rsidR="00AA4DED" w:rsidRPr="007B4FED" w:rsidDel="00753890" w:rsidRDefault="00AA4DED" w:rsidP="00C128E3">
            <w:pPr>
              <w:snapToGrid w:val="0"/>
              <w:spacing w:before="60" w:after="60" w:line="240" w:lineRule="auto"/>
              <w:jc w:val="left"/>
              <w:rPr>
                <w:del w:id="1831" w:author="Teh Stand" w:date="2023-07-24T14:56:00Z"/>
                <w:rFonts w:cs="Arial"/>
                <w:sz w:val="16"/>
                <w:szCs w:val="16"/>
              </w:rPr>
            </w:pPr>
            <w:del w:id="1832" w:author="Teh Stand" w:date="2023-07-24T14:56:00Z">
              <w:r w:rsidRPr="007B4FED" w:rsidDel="00753890">
                <w:rPr>
                  <w:rFonts w:cs="Arial"/>
                  <w:sz w:val="16"/>
                  <w:szCs w:val="16"/>
                </w:rPr>
                <w:delText>Value</w:delText>
              </w:r>
            </w:del>
          </w:p>
        </w:tc>
        <w:tc>
          <w:tcPr>
            <w:tcW w:w="3102" w:type="dxa"/>
            <w:tcPrChange w:id="1833" w:author="Teh Stand" w:date="2023-07-24T14:56:00Z">
              <w:tcPr>
                <w:tcW w:w="3006" w:type="dxa"/>
              </w:tcPr>
            </w:tcPrChange>
          </w:tcPr>
          <w:p w14:paraId="5FC80B65" w14:textId="192E0034" w:rsidR="00AA4DED" w:rsidRPr="007B4FED" w:rsidDel="00753890" w:rsidRDefault="00AA4DED" w:rsidP="00C128E3">
            <w:pPr>
              <w:snapToGrid w:val="0"/>
              <w:spacing w:before="60" w:after="60" w:line="240" w:lineRule="auto"/>
              <w:jc w:val="left"/>
              <w:rPr>
                <w:del w:id="1834" w:author="Teh Stand" w:date="2023-07-24T14:56:00Z"/>
                <w:rFonts w:cs="Arial"/>
                <w:sz w:val="16"/>
                <w:szCs w:val="16"/>
              </w:rPr>
            </w:pPr>
            <w:del w:id="1835" w:author="Teh Stand" w:date="2023-07-24T14:56:00Z">
              <w:r w:rsidRPr="007B4FED" w:rsidDel="00753890">
                <w:rPr>
                  <w:rFonts w:cs="Arial"/>
                  <w:sz w:val="16"/>
                  <w:szCs w:val="16"/>
                </w:rPr>
                <w:delText>portrayalCatalogue</w:delText>
              </w:r>
            </w:del>
          </w:p>
        </w:tc>
        <w:tc>
          <w:tcPr>
            <w:tcW w:w="3828" w:type="dxa"/>
            <w:tcPrChange w:id="1836" w:author="Teh Stand" w:date="2023-07-24T14:56:00Z">
              <w:tcPr>
                <w:tcW w:w="3710" w:type="dxa"/>
              </w:tcPr>
            </w:tcPrChange>
          </w:tcPr>
          <w:p w14:paraId="1869FA09" w14:textId="14CA912D" w:rsidR="00AA4DED" w:rsidRPr="007B4FED" w:rsidDel="00753890" w:rsidRDefault="00AA4DED" w:rsidP="00C128E3">
            <w:pPr>
              <w:snapToGrid w:val="0"/>
              <w:spacing w:before="60" w:after="60" w:line="240" w:lineRule="auto"/>
              <w:jc w:val="left"/>
              <w:rPr>
                <w:del w:id="1837" w:author="Teh Stand" w:date="2023-07-24T14:56:00Z"/>
                <w:rFonts w:cs="Arial"/>
                <w:sz w:val="16"/>
                <w:szCs w:val="16"/>
              </w:rPr>
            </w:pPr>
            <w:del w:id="1838" w:author="Teh Stand" w:date="2023-07-24T14:56:00Z">
              <w:r w:rsidRPr="007B4FED" w:rsidDel="00753890">
                <w:rPr>
                  <w:rFonts w:cs="Arial"/>
                  <w:sz w:val="16"/>
                  <w:szCs w:val="16"/>
                </w:rPr>
                <w:delText>A Portrayal Catalogue for an S-100 data product</w:delText>
              </w:r>
            </w:del>
          </w:p>
        </w:tc>
        <w:tc>
          <w:tcPr>
            <w:tcW w:w="732" w:type="dxa"/>
            <w:tcPrChange w:id="1839" w:author="Teh Stand" w:date="2023-07-24T14:56:00Z">
              <w:tcPr>
                <w:tcW w:w="709" w:type="dxa"/>
              </w:tcPr>
            </w:tcPrChange>
          </w:tcPr>
          <w:p w14:paraId="34A9E4AA" w14:textId="3A302D5C" w:rsidR="00AA4DED" w:rsidRPr="007B4FED" w:rsidDel="00753890" w:rsidRDefault="00AA4DED" w:rsidP="00C128E3">
            <w:pPr>
              <w:snapToGrid w:val="0"/>
              <w:spacing w:before="60" w:after="60" w:line="240" w:lineRule="auto"/>
              <w:jc w:val="center"/>
              <w:rPr>
                <w:del w:id="1840" w:author="Teh Stand" w:date="2023-07-24T14:56:00Z"/>
                <w:rFonts w:cs="Arial"/>
                <w:sz w:val="16"/>
                <w:szCs w:val="16"/>
              </w:rPr>
            </w:pPr>
            <w:del w:id="1841" w:author="Teh Stand" w:date="2023-07-24T14:56:00Z">
              <w:r w:rsidRPr="007B4FED" w:rsidDel="00753890">
                <w:rPr>
                  <w:rFonts w:cs="Arial"/>
                  <w:sz w:val="16"/>
                  <w:szCs w:val="16"/>
                </w:rPr>
                <w:delText>3</w:delText>
              </w:r>
            </w:del>
          </w:p>
        </w:tc>
        <w:tc>
          <w:tcPr>
            <w:tcW w:w="5503" w:type="dxa"/>
            <w:tcPrChange w:id="1842" w:author="Teh Stand" w:date="2023-07-24T14:56:00Z">
              <w:tcPr>
                <w:tcW w:w="5333" w:type="dxa"/>
              </w:tcPr>
            </w:tcPrChange>
          </w:tcPr>
          <w:p w14:paraId="74B62CD7" w14:textId="6548FD3C" w:rsidR="00AA4DED" w:rsidRPr="007B4FED" w:rsidDel="00753890" w:rsidRDefault="00AA4DED" w:rsidP="00C128E3">
            <w:pPr>
              <w:snapToGrid w:val="0"/>
              <w:spacing w:before="60" w:after="60" w:line="240" w:lineRule="auto"/>
              <w:jc w:val="left"/>
              <w:rPr>
                <w:del w:id="1843" w:author="Teh Stand" w:date="2023-07-24T14:56:00Z"/>
                <w:rFonts w:cs="Arial"/>
                <w:sz w:val="16"/>
                <w:szCs w:val="16"/>
              </w:rPr>
            </w:pPr>
          </w:p>
        </w:tc>
      </w:tr>
      <w:tr w:rsidR="00AA4DED" w:rsidRPr="007B4FED" w:rsidDel="00753890" w14:paraId="76E2EC92" w14:textId="5B1433C6" w:rsidTr="00753890">
        <w:trPr>
          <w:cantSplit/>
          <w:trHeight w:val="304"/>
          <w:del w:id="1844" w:author="Teh Stand" w:date="2023-07-24T14:56:00Z"/>
          <w:trPrChange w:id="1845" w:author="Teh Stand" w:date="2023-07-24T14:56:00Z">
            <w:trPr>
              <w:cantSplit/>
              <w:trHeight w:val="304"/>
            </w:trPr>
          </w:trPrChange>
        </w:trPr>
        <w:tc>
          <w:tcPr>
            <w:tcW w:w="1169" w:type="dxa"/>
            <w:tcPrChange w:id="1846" w:author="Teh Stand" w:date="2023-07-24T14:56:00Z">
              <w:tcPr>
                <w:tcW w:w="1134" w:type="dxa"/>
              </w:tcPr>
            </w:tcPrChange>
          </w:tcPr>
          <w:p w14:paraId="237D8D5A" w14:textId="5CF0750E" w:rsidR="00AA4DED" w:rsidRPr="007B4FED" w:rsidDel="00753890" w:rsidRDefault="00AA4DED" w:rsidP="00C128E3">
            <w:pPr>
              <w:snapToGrid w:val="0"/>
              <w:spacing w:before="60" w:after="60" w:line="240" w:lineRule="auto"/>
              <w:jc w:val="left"/>
              <w:rPr>
                <w:del w:id="1847" w:author="Teh Stand" w:date="2023-07-24T14:56:00Z"/>
                <w:rFonts w:cs="Arial"/>
                <w:sz w:val="16"/>
                <w:szCs w:val="16"/>
              </w:rPr>
            </w:pPr>
            <w:del w:id="1848" w:author="Teh Stand" w:date="2023-07-24T14:56:00Z">
              <w:r w:rsidRPr="007B4FED" w:rsidDel="00753890">
                <w:rPr>
                  <w:rFonts w:cs="Arial"/>
                  <w:sz w:val="16"/>
                  <w:szCs w:val="16"/>
                </w:rPr>
                <w:delText>Value</w:delText>
              </w:r>
            </w:del>
          </w:p>
        </w:tc>
        <w:tc>
          <w:tcPr>
            <w:tcW w:w="3102" w:type="dxa"/>
            <w:tcPrChange w:id="1849" w:author="Teh Stand" w:date="2023-07-24T14:56:00Z">
              <w:tcPr>
                <w:tcW w:w="3006" w:type="dxa"/>
              </w:tcPr>
            </w:tcPrChange>
          </w:tcPr>
          <w:p w14:paraId="22A477C9" w14:textId="0FC7938C" w:rsidR="00AA4DED" w:rsidRPr="007B4FED" w:rsidDel="00753890" w:rsidRDefault="00AA4DED" w:rsidP="00C128E3">
            <w:pPr>
              <w:snapToGrid w:val="0"/>
              <w:spacing w:before="60" w:after="60" w:line="240" w:lineRule="auto"/>
              <w:jc w:val="left"/>
              <w:rPr>
                <w:del w:id="1850" w:author="Teh Stand" w:date="2023-07-24T14:56:00Z"/>
                <w:rFonts w:cs="Arial"/>
                <w:sz w:val="16"/>
                <w:szCs w:val="16"/>
              </w:rPr>
            </w:pPr>
            <w:del w:id="1851" w:author="Teh Stand" w:date="2023-07-24T14:56:00Z">
              <w:r w:rsidRPr="007B4FED" w:rsidDel="00753890">
                <w:rPr>
                  <w:rFonts w:cs="Arial"/>
                  <w:sz w:val="16"/>
                  <w:szCs w:val="16"/>
                </w:rPr>
                <w:delText>interoperabilityCatalogue</w:delText>
              </w:r>
            </w:del>
          </w:p>
        </w:tc>
        <w:tc>
          <w:tcPr>
            <w:tcW w:w="3828" w:type="dxa"/>
            <w:tcPrChange w:id="1852" w:author="Teh Stand" w:date="2023-07-24T14:56:00Z">
              <w:tcPr>
                <w:tcW w:w="3710" w:type="dxa"/>
              </w:tcPr>
            </w:tcPrChange>
          </w:tcPr>
          <w:p w14:paraId="1A941571" w14:textId="76742631" w:rsidR="00AA4DED" w:rsidRPr="007B4FED" w:rsidDel="00753890" w:rsidRDefault="00AA4DED" w:rsidP="00C128E3">
            <w:pPr>
              <w:snapToGrid w:val="0"/>
              <w:spacing w:before="60" w:after="60" w:line="240" w:lineRule="auto"/>
              <w:jc w:val="left"/>
              <w:rPr>
                <w:del w:id="1853" w:author="Teh Stand" w:date="2023-07-24T14:56:00Z"/>
                <w:rFonts w:cs="Arial"/>
                <w:sz w:val="16"/>
                <w:szCs w:val="16"/>
              </w:rPr>
            </w:pPr>
            <w:del w:id="1854" w:author="Teh Stand" w:date="2023-07-24T14:56:00Z">
              <w:r w:rsidRPr="007B4FED" w:rsidDel="00753890">
                <w:rPr>
                  <w:rFonts w:cs="Arial"/>
                  <w:sz w:val="16"/>
                  <w:szCs w:val="16"/>
                </w:rPr>
                <w:delText>An Interoperability Catalogue</w:delText>
              </w:r>
            </w:del>
          </w:p>
        </w:tc>
        <w:tc>
          <w:tcPr>
            <w:tcW w:w="732" w:type="dxa"/>
            <w:tcPrChange w:id="1855" w:author="Teh Stand" w:date="2023-07-24T14:56:00Z">
              <w:tcPr>
                <w:tcW w:w="709" w:type="dxa"/>
              </w:tcPr>
            </w:tcPrChange>
          </w:tcPr>
          <w:p w14:paraId="3E07451A" w14:textId="60EA18D0" w:rsidR="00AA4DED" w:rsidRPr="007B4FED" w:rsidDel="00753890" w:rsidRDefault="00AA4DED" w:rsidP="00C128E3">
            <w:pPr>
              <w:snapToGrid w:val="0"/>
              <w:spacing w:before="60" w:after="60" w:line="240" w:lineRule="auto"/>
              <w:jc w:val="center"/>
              <w:rPr>
                <w:del w:id="1856" w:author="Teh Stand" w:date="2023-07-24T14:56:00Z"/>
                <w:rFonts w:cs="Arial"/>
                <w:sz w:val="16"/>
                <w:szCs w:val="16"/>
              </w:rPr>
            </w:pPr>
            <w:del w:id="1857" w:author="Teh Stand" w:date="2023-07-24T14:56:00Z">
              <w:r w:rsidRPr="007B4FED" w:rsidDel="00753890">
                <w:rPr>
                  <w:rFonts w:cs="Arial"/>
                  <w:sz w:val="16"/>
                  <w:szCs w:val="16"/>
                </w:rPr>
                <w:delText>4</w:delText>
              </w:r>
            </w:del>
          </w:p>
        </w:tc>
        <w:tc>
          <w:tcPr>
            <w:tcW w:w="5503" w:type="dxa"/>
            <w:tcPrChange w:id="1858" w:author="Teh Stand" w:date="2023-07-24T14:56:00Z">
              <w:tcPr>
                <w:tcW w:w="5333" w:type="dxa"/>
              </w:tcPr>
            </w:tcPrChange>
          </w:tcPr>
          <w:p w14:paraId="37F2C100" w14:textId="0FC6DCE0" w:rsidR="00AA4DED" w:rsidRPr="007B4FED" w:rsidDel="00753890" w:rsidRDefault="00AA4DED" w:rsidP="00C128E3">
            <w:pPr>
              <w:snapToGrid w:val="0"/>
              <w:spacing w:before="60" w:after="60" w:line="240" w:lineRule="auto"/>
              <w:jc w:val="left"/>
              <w:rPr>
                <w:del w:id="1859" w:author="Teh Stand" w:date="2023-07-24T14:56:00Z"/>
                <w:rFonts w:cs="Arial"/>
                <w:sz w:val="16"/>
                <w:szCs w:val="16"/>
              </w:rPr>
            </w:pPr>
          </w:p>
        </w:tc>
      </w:tr>
      <w:tr w:rsidR="00AA4DED" w:rsidRPr="007B4FED" w14:paraId="6E1125A6" w14:textId="77777777" w:rsidTr="00753890">
        <w:trPr>
          <w:cantSplit/>
          <w:trHeight w:val="304"/>
          <w:trPrChange w:id="1860" w:author="Teh Stand" w:date="2023-07-24T14:56:00Z">
            <w:trPr>
              <w:cantSplit/>
              <w:trHeight w:val="304"/>
            </w:trPr>
          </w:trPrChange>
        </w:trPr>
        <w:tc>
          <w:tcPr>
            <w:tcW w:w="1169" w:type="dxa"/>
            <w:tcPrChange w:id="1861" w:author="Teh Stand" w:date="2023-07-24T14:56:00Z">
              <w:tcPr>
                <w:tcW w:w="1134" w:type="dxa"/>
              </w:tcPr>
            </w:tcPrChange>
          </w:tcPr>
          <w:p w14:paraId="7A9A997E" w14:textId="77777777" w:rsidR="00AA4DED" w:rsidRPr="007B4FED" w:rsidRDefault="00AA4DED" w:rsidP="00C128E3">
            <w:pPr>
              <w:snapToGrid w:val="0"/>
              <w:spacing w:before="60" w:after="60" w:line="240" w:lineRule="auto"/>
              <w:jc w:val="left"/>
              <w:rPr>
                <w:rFonts w:cs="Arial"/>
                <w:sz w:val="16"/>
                <w:szCs w:val="16"/>
              </w:rPr>
            </w:pPr>
            <w:commentRangeStart w:id="1862"/>
            <w:r w:rsidRPr="007B4FED">
              <w:rPr>
                <w:rFonts w:cs="Arial"/>
                <w:sz w:val="16"/>
                <w:szCs w:val="16"/>
              </w:rPr>
              <w:t>Value</w:t>
            </w:r>
          </w:p>
        </w:tc>
        <w:tc>
          <w:tcPr>
            <w:tcW w:w="3102" w:type="dxa"/>
            <w:tcPrChange w:id="1863" w:author="Teh Stand" w:date="2023-07-24T14:56:00Z">
              <w:tcPr>
                <w:tcW w:w="3006" w:type="dxa"/>
              </w:tcPr>
            </w:tcPrChange>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Change w:id="1864" w:author="Teh Stand" w:date="2023-07-24T14:56:00Z">
              <w:tcPr>
                <w:tcW w:w="3710" w:type="dxa"/>
              </w:tcPr>
            </w:tcPrChange>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Change w:id="1865" w:author="Teh Stand" w:date="2023-07-24T14:56:00Z">
              <w:tcPr>
                <w:tcW w:w="709" w:type="dxa"/>
              </w:tcPr>
            </w:tcPrChange>
          </w:tcPr>
          <w:p w14:paraId="51865D6F" w14:textId="44C5BD7E" w:rsidR="00AA4DED" w:rsidRPr="007B4FED" w:rsidRDefault="00AA4DED" w:rsidP="00C128E3">
            <w:pPr>
              <w:snapToGrid w:val="0"/>
              <w:spacing w:before="60" w:after="60" w:line="240" w:lineRule="auto"/>
              <w:jc w:val="center"/>
              <w:rPr>
                <w:rFonts w:cs="Arial"/>
                <w:sz w:val="16"/>
                <w:szCs w:val="16"/>
              </w:rPr>
            </w:pPr>
            <w:del w:id="1866" w:author="Teh Stand" w:date="2023-07-24T14:57:00Z">
              <w:r w:rsidRPr="007B4FED" w:rsidDel="00753890">
                <w:rPr>
                  <w:rFonts w:cs="Arial"/>
                  <w:sz w:val="16"/>
                  <w:szCs w:val="16"/>
                </w:rPr>
                <w:delText>5</w:delText>
              </w:r>
            </w:del>
            <w:ins w:id="1867" w:author="Teh Stand" w:date="2023-07-24T14:57:00Z">
              <w:r w:rsidR="00753890">
                <w:rPr>
                  <w:rFonts w:cs="Arial"/>
                  <w:sz w:val="16"/>
                  <w:szCs w:val="16"/>
                </w:rPr>
                <w:t>1</w:t>
              </w:r>
            </w:ins>
          </w:p>
        </w:tc>
        <w:tc>
          <w:tcPr>
            <w:tcW w:w="5503" w:type="dxa"/>
            <w:tcPrChange w:id="1868" w:author="Teh Stand" w:date="2023-07-24T14:56:00Z">
              <w:tcPr>
                <w:tcW w:w="5333" w:type="dxa"/>
              </w:tcPr>
            </w:tcPrChange>
          </w:tcPr>
          <w:p w14:paraId="2ABB49F6" w14:textId="77777777" w:rsidR="00AA4DED" w:rsidRPr="007B4FED" w:rsidRDefault="00AA4DED" w:rsidP="00C128E3">
            <w:pPr>
              <w:snapToGrid w:val="0"/>
              <w:spacing w:before="60" w:after="60" w:line="240" w:lineRule="auto"/>
              <w:jc w:val="left"/>
              <w:rPr>
                <w:rFonts w:cs="Arial"/>
                <w:sz w:val="16"/>
                <w:szCs w:val="16"/>
              </w:rPr>
            </w:pPr>
          </w:p>
        </w:tc>
      </w:tr>
      <w:tr w:rsidR="00AA4DED" w:rsidRPr="007B4FED" w:rsidDel="00753890" w14:paraId="3F30E24D" w14:textId="1079ADED" w:rsidTr="00753890">
        <w:trPr>
          <w:cantSplit/>
          <w:trHeight w:val="304"/>
          <w:del w:id="1869" w:author="Teh Stand" w:date="2023-07-24T14:57:00Z"/>
          <w:trPrChange w:id="1870" w:author="Teh Stand" w:date="2023-07-24T14:56:00Z">
            <w:trPr>
              <w:cantSplit/>
              <w:trHeight w:val="304"/>
            </w:trPr>
          </w:trPrChange>
        </w:trPr>
        <w:tc>
          <w:tcPr>
            <w:tcW w:w="1169" w:type="dxa"/>
            <w:tcPrChange w:id="1871" w:author="Teh Stand" w:date="2023-07-24T14:56:00Z">
              <w:tcPr>
                <w:tcW w:w="1134" w:type="dxa"/>
              </w:tcPr>
            </w:tcPrChange>
          </w:tcPr>
          <w:p w14:paraId="22DE55DB" w14:textId="7D4A3276" w:rsidR="00AA4DED" w:rsidRPr="007B4FED" w:rsidDel="00753890" w:rsidRDefault="00AA4DED" w:rsidP="00C128E3">
            <w:pPr>
              <w:snapToGrid w:val="0"/>
              <w:spacing w:before="60" w:after="60" w:line="240" w:lineRule="auto"/>
              <w:jc w:val="left"/>
              <w:rPr>
                <w:del w:id="1872" w:author="Teh Stand" w:date="2023-07-24T14:57:00Z"/>
                <w:rFonts w:cs="Arial"/>
                <w:sz w:val="16"/>
                <w:szCs w:val="16"/>
              </w:rPr>
            </w:pPr>
            <w:del w:id="1873" w:author="Teh Stand" w:date="2023-07-24T14:57:00Z">
              <w:r w:rsidRPr="007B4FED" w:rsidDel="00753890">
                <w:rPr>
                  <w:rFonts w:cs="Arial"/>
                  <w:sz w:val="16"/>
                  <w:szCs w:val="16"/>
                </w:rPr>
                <w:delText>Value</w:delText>
              </w:r>
            </w:del>
          </w:p>
        </w:tc>
        <w:tc>
          <w:tcPr>
            <w:tcW w:w="3102" w:type="dxa"/>
            <w:tcPrChange w:id="1874" w:author="Teh Stand" w:date="2023-07-24T14:56:00Z">
              <w:tcPr>
                <w:tcW w:w="3006" w:type="dxa"/>
              </w:tcPr>
            </w:tcPrChange>
          </w:tcPr>
          <w:p w14:paraId="46907279" w14:textId="227ED27A" w:rsidR="00AA4DED" w:rsidRPr="007B4FED" w:rsidDel="00753890" w:rsidRDefault="00AA4DED" w:rsidP="00C128E3">
            <w:pPr>
              <w:snapToGrid w:val="0"/>
              <w:spacing w:before="60" w:after="60" w:line="240" w:lineRule="auto"/>
              <w:jc w:val="left"/>
              <w:rPr>
                <w:del w:id="1875" w:author="Teh Stand" w:date="2023-07-24T14:57:00Z"/>
                <w:rFonts w:cs="Arial"/>
                <w:sz w:val="16"/>
                <w:szCs w:val="16"/>
              </w:rPr>
            </w:pPr>
            <w:del w:id="1876" w:author="Teh Stand" w:date="2023-07-24T14:57:00Z">
              <w:r w:rsidRPr="007B4FED" w:rsidDel="00753890">
                <w:rPr>
                  <w:rFonts w:cs="Arial"/>
                  <w:sz w:val="16"/>
                  <w:szCs w:val="16"/>
                </w:rPr>
                <w:delText>productVersion</w:delText>
              </w:r>
            </w:del>
          </w:p>
        </w:tc>
        <w:tc>
          <w:tcPr>
            <w:tcW w:w="3828" w:type="dxa"/>
            <w:tcPrChange w:id="1877" w:author="Teh Stand" w:date="2023-07-24T14:56:00Z">
              <w:tcPr>
                <w:tcW w:w="3710" w:type="dxa"/>
              </w:tcPr>
            </w:tcPrChange>
          </w:tcPr>
          <w:p w14:paraId="2E84637A" w14:textId="77EBBF7F" w:rsidR="00AA4DED" w:rsidRPr="007B4FED" w:rsidDel="00753890" w:rsidRDefault="00AA4DED" w:rsidP="00C128E3">
            <w:pPr>
              <w:snapToGrid w:val="0"/>
              <w:spacing w:before="60" w:after="60" w:line="240" w:lineRule="auto"/>
              <w:jc w:val="left"/>
              <w:rPr>
                <w:del w:id="1878" w:author="Teh Stand" w:date="2023-07-24T14:57:00Z"/>
                <w:rFonts w:cs="Arial"/>
                <w:sz w:val="16"/>
                <w:szCs w:val="16"/>
              </w:rPr>
            </w:pPr>
            <w:del w:id="1879" w:author="Teh Stand" w:date="2023-07-24T14:57:00Z">
              <w:r w:rsidRPr="007B4FED" w:rsidDel="00753890">
                <w:rPr>
                  <w:rFonts w:cs="Arial"/>
                  <w:sz w:val="16"/>
                  <w:szCs w:val="16"/>
                </w:rPr>
                <w:delText>All datasets conforming to a specific version of an S-100 Product Specification</w:delText>
              </w:r>
            </w:del>
          </w:p>
        </w:tc>
        <w:tc>
          <w:tcPr>
            <w:tcW w:w="732" w:type="dxa"/>
            <w:tcPrChange w:id="1880" w:author="Teh Stand" w:date="2023-07-24T14:56:00Z">
              <w:tcPr>
                <w:tcW w:w="709" w:type="dxa"/>
              </w:tcPr>
            </w:tcPrChange>
          </w:tcPr>
          <w:p w14:paraId="27E8F8CB" w14:textId="2A1E6127" w:rsidR="00AA4DED" w:rsidRPr="007B4FED" w:rsidDel="00753890" w:rsidRDefault="00AA4DED" w:rsidP="00C128E3">
            <w:pPr>
              <w:snapToGrid w:val="0"/>
              <w:spacing w:before="60" w:after="60" w:line="240" w:lineRule="auto"/>
              <w:jc w:val="center"/>
              <w:rPr>
                <w:del w:id="1881" w:author="Teh Stand" w:date="2023-07-24T14:57:00Z"/>
                <w:rFonts w:cs="Arial"/>
                <w:sz w:val="16"/>
                <w:szCs w:val="16"/>
              </w:rPr>
            </w:pPr>
            <w:del w:id="1882" w:author="Teh Stand" w:date="2023-07-24T14:57:00Z">
              <w:r w:rsidRPr="007B4FED" w:rsidDel="00753890">
                <w:rPr>
                  <w:rFonts w:cs="Arial"/>
                  <w:sz w:val="16"/>
                  <w:szCs w:val="16"/>
                </w:rPr>
                <w:delText>6</w:delText>
              </w:r>
            </w:del>
          </w:p>
        </w:tc>
        <w:tc>
          <w:tcPr>
            <w:tcW w:w="5503" w:type="dxa"/>
            <w:tcPrChange w:id="1883" w:author="Teh Stand" w:date="2023-07-24T14:56:00Z">
              <w:tcPr>
                <w:tcW w:w="5333" w:type="dxa"/>
              </w:tcPr>
            </w:tcPrChange>
          </w:tcPr>
          <w:p w14:paraId="2F9D4370" w14:textId="6A81CBF0" w:rsidR="00AA4DED" w:rsidRPr="007B4FED" w:rsidDel="00753890" w:rsidRDefault="00AA4DED" w:rsidP="00C128E3">
            <w:pPr>
              <w:snapToGrid w:val="0"/>
              <w:spacing w:before="60" w:after="60" w:line="240" w:lineRule="auto"/>
              <w:jc w:val="left"/>
              <w:rPr>
                <w:del w:id="1884" w:author="Teh Stand" w:date="2023-07-24T14:57:00Z"/>
                <w:rFonts w:cs="Arial"/>
                <w:sz w:val="16"/>
                <w:szCs w:val="16"/>
              </w:rPr>
            </w:pPr>
          </w:p>
        </w:tc>
      </w:tr>
      <w:tr w:rsidR="00AA4DED" w:rsidRPr="007B4FED" w:rsidDel="00753890" w14:paraId="4E5B668C" w14:textId="37F8B099" w:rsidTr="00753890">
        <w:trPr>
          <w:cantSplit/>
          <w:trHeight w:val="304"/>
          <w:del w:id="1885" w:author="Teh Stand" w:date="2023-07-24T14:57:00Z"/>
          <w:trPrChange w:id="1886" w:author="Teh Stand" w:date="2023-07-24T14:56:00Z">
            <w:trPr>
              <w:cantSplit/>
              <w:trHeight w:val="304"/>
            </w:trPr>
          </w:trPrChange>
        </w:trPr>
        <w:tc>
          <w:tcPr>
            <w:tcW w:w="1169" w:type="dxa"/>
            <w:tcPrChange w:id="1887" w:author="Teh Stand" w:date="2023-07-24T14:56:00Z">
              <w:tcPr>
                <w:tcW w:w="1134" w:type="dxa"/>
              </w:tcPr>
            </w:tcPrChange>
          </w:tcPr>
          <w:p w14:paraId="516669CE" w14:textId="27121A9E" w:rsidR="00AA4DED" w:rsidRPr="007B4FED" w:rsidDel="00753890" w:rsidRDefault="00AA4DED" w:rsidP="00C128E3">
            <w:pPr>
              <w:snapToGrid w:val="0"/>
              <w:spacing w:before="60" w:after="60" w:line="240" w:lineRule="auto"/>
              <w:jc w:val="left"/>
              <w:rPr>
                <w:del w:id="1888" w:author="Teh Stand" w:date="2023-07-24T14:57:00Z"/>
                <w:rFonts w:cs="Arial"/>
                <w:sz w:val="16"/>
                <w:szCs w:val="16"/>
              </w:rPr>
            </w:pPr>
            <w:del w:id="1889" w:author="Teh Stand" w:date="2023-07-24T14:57:00Z">
              <w:r w:rsidRPr="007B4FED" w:rsidDel="00753890">
                <w:rPr>
                  <w:rFonts w:cs="Arial"/>
                  <w:sz w:val="16"/>
                  <w:szCs w:val="16"/>
                </w:rPr>
                <w:delText>Value</w:delText>
              </w:r>
            </w:del>
          </w:p>
        </w:tc>
        <w:tc>
          <w:tcPr>
            <w:tcW w:w="3102" w:type="dxa"/>
            <w:tcPrChange w:id="1890" w:author="Teh Stand" w:date="2023-07-24T14:56:00Z">
              <w:tcPr>
                <w:tcW w:w="3006" w:type="dxa"/>
              </w:tcPr>
            </w:tcPrChange>
          </w:tcPr>
          <w:p w14:paraId="60F5E8C3" w14:textId="7C93D7BE" w:rsidR="00AA4DED" w:rsidRPr="007B4FED" w:rsidDel="00753890" w:rsidRDefault="00AA4DED" w:rsidP="00C128E3">
            <w:pPr>
              <w:snapToGrid w:val="0"/>
              <w:spacing w:before="60" w:after="60" w:line="240" w:lineRule="auto"/>
              <w:jc w:val="left"/>
              <w:rPr>
                <w:del w:id="1891" w:author="Teh Stand" w:date="2023-07-24T14:57:00Z"/>
                <w:rFonts w:cs="Arial"/>
                <w:sz w:val="16"/>
                <w:szCs w:val="16"/>
              </w:rPr>
            </w:pPr>
            <w:del w:id="1892" w:author="Teh Stand" w:date="2023-07-24T14:57:00Z">
              <w:r w:rsidRPr="007B4FED" w:rsidDel="00753890">
                <w:rPr>
                  <w:rFonts w:cs="Arial"/>
                  <w:sz w:val="16"/>
                  <w:szCs w:val="16"/>
                </w:rPr>
                <w:delText>productFamily</w:delText>
              </w:r>
            </w:del>
          </w:p>
        </w:tc>
        <w:tc>
          <w:tcPr>
            <w:tcW w:w="3828" w:type="dxa"/>
            <w:tcPrChange w:id="1893" w:author="Teh Stand" w:date="2023-07-24T14:56:00Z">
              <w:tcPr>
                <w:tcW w:w="3710" w:type="dxa"/>
              </w:tcPr>
            </w:tcPrChange>
          </w:tcPr>
          <w:p w14:paraId="54EF7461" w14:textId="4EC884A4" w:rsidR="00AA4DED" w:rsidRPr="007B4FED" w:rsidDel="00753890" w:rsidRDefault="00AA4DED" w:rsidP="00C128E3">
            <w:pPr>
              <w:snapToGrid w:val="0"/>
              <w:spacing w:before="60" w:after="60" w:line="240" w:lineRule="auto"/>
              <w:jc w:val="left"/>
              <w:rPr>
                <w:del w:id="1894" w:author="Teh Stand" w:date="2023-07-24T14:57:00Z"/>
                <w:rFonts w:cs="Arial"/>
                <w:sz w:val="16"/>
                <w:szCs w:val="16"/>
              </w:rPr>
            </w:pPr>
            <w:del w:id="1895" w:author="Teh Stand" w:date="2023-07-24T14:57:00Z">
              <w:r w:rsidRPr="007B4FED" w:rsidDel="00753890">
                <w:rPr>
                  <w:rFonts w:cs="Arial"/>
                  <w:sz w:val="16"/>
                  <w:szCs w:val="16"/>
                </w:rPr>
                <w:delText>All datasets conforming to any active version of an S-100 Product Specification</w:delText>
              </w:r>
            </w:del>
          </w:p>
        </w:tc>
        <w:tc>
          <w:tcPr>
            <w:tcW w:w="732" w:type="dxa"/>
            <w:tcPrChange w:id="1896" w:author="Teh Stand" w:date="2023-07-24T14:56:00Z">
              <w:tcPr>
                <w:tcW w:w="709" w:type="dxa"/>
              </w:tcPr>
            </w:tcPrChange>
          </w:tcPr>
          <w:p w14:paraId="01508A87" w14:textId="7D9561B7" w:rsidR="00AA4DED" w:rsidRPr="007B4FED" w:rsidDel="00753890" w:rsidRDefault="00AA4DED" w:rsidP="00C128E3">
            <w:pPr>
              <w:snapToGrid w:val="0"/>
              <w:spacing w:before="60" w:after="60" w:line="240" w:lineRule="auto"/>
              <w:jc w:val="center"/>
              <w:rPr>
                <w:del w:id="1897" w:author="Teh Stand" w:date="2023-07-24T14:57:00Z"/>
                <w:rFonts w:cs="Arial"/>
                <w:sz w:val="16"/>
                <w:szCs w:val="16"/>
              </w:rPr>
            </w:pPr>
            <w:del w:id="1898" w:author="Teh Stand" w:date="2023-07-24T14:57:00Z">
              <w:r w:rsidRPr="007B4FED" w:rsidDel="00753890">
                <w:rPr>
                  <w:rFonts w:cs="Arial"/>
                  <w:sz w:val="16"/>
                  <w:szCs w:val="16"/>
                </w:rPr>
                <w:delText>7</w:delText>
              </w:r>
            </w:del>
          </w:p>
        </w:tc>
        <w:tc>
          <w:tcPr>
            <w:tcW w:w="5503" w:type="dxa"/>
            <w:tcPrChange w:id="1899" w:author="Teh Stand" w:date="2023-07-24T14:56:00Z">
              <w:tcPr>
                <w:tcW w:w="5333" w:type="dxa"/>
              </w:tcPr>
            </w:tcPrChange>
          </w:tcPr>
          <w:p w14:paraId="09DF15FE" w14:textId="66D29706" w:rsidR="00AA4DED" w:rsidRPr="007B4FED" w:rsidDel="00753890" w:rsidRDefault="00AA4DED" w:rsidP="00C128E3">
            <w:pPr>
              <w:snapToGrid w:val="0"/>
              <w:spacing w:before="60" w:after="60" w:line="240" w:lineRule="auto"/>
              <w:jc w:val="left"/>
              <w:rPr>
                <w:del w:id="1900" w:author="Teh Stand" w:date="2023-07-24T14:57:00Z"/>
                <w:rFonts w:cs="Arial"/>
                <w:sz w:val="16"/>
                <w:szCs w:val="16"/>
              </w:rPr>
            </w:pPr>
          </w:p>
        </w:tc>
      </w:tr>
      <w:tr w:rsidR="00AA4DED" w:rsidRPr="007B4FED" w:rsidDel="00753890" w14:paraId="5C4E953B" w14:textId="1DFF6838" w:rsidTr="00753890">
        <w:trPr>
          <w:cantSplit/>
          <w:trHeight w:val="304"/>
          <w:del w:id="1901" w:author="Teh Stand" w:date="2023-07-24T14:57:00Z"/>
          <w:trPrChange w:id="1902" w:author="Teh Stand" w:date="2023-07-24T14:56:00Z">
            <w:trPr>
              <w:cantSplit/>
              <w:trHeight w:val="304"/>
            </w:trPr>
          </w:trPrChange>
        </w:trPr>
        <w:tc>
          <w:tcPr>
            <w:tcW w:w="1169" w:type="dxa"/>
            <w:tcPrChange w:id="1903" w:author="Teh Stand" w:date="2023-07-24T14:56:00Z">
              <w:tcPr>
                <w:tcW w:w="1134" w:type="dxa"/>
              </w:tcPr>
            </w:tcPrChange>
          </w:tcPr>
          <w:p w14:paraId="2379F3D2" w14:textId="5A9BBB3E" w:rsidR="00AA4DED" w:rsidRPr="007B4FED" w:rsidDel="00753890" w:rsidRDefault="00AA4DED" w:rsidP="00C128E3">
            <w:pPr>
              <w:snapToGrid w:val="0"/>
              <w:spacing w:before="60" w:after="60" w:line="240" w:lineRule="auto"/>
              <w:jc w:val="left"/>
              <w:rPr>
                <w:del w:id="1904" w:author="Teh Stand" w:date="2023-07-24T14:57:00Z"/>
                <w:rFonts w:cs="Arial"/>
                <w:sz w:val="16"/>
                <w:szCs w:val="16"/>
              </w:rPr>
            </w:pPr>
            <w:del w:id="1905" w:author="Teh Stand" w:date="2023-07-24T14:57:00Z">
              <w:r w:rsidRPr="007B4FED" w:rsidDel="00753890">
                <w:rPr>
                  <w:rFonts w:cs="Arial"/>
                  <w:sz w:val="16"/>
                  <w:szCs w:val="16"/>
                </w:rPr>
                <w:delText>Value</w:delText>
              </w:r>
            </w:del>
          </w:p>
        </w:tc>
        <w:tc>
          <w:tcPr>
            <w:tcW w:w="3102" w:type="dxa"/>
            <w:tcPrChange w:id="1906" w:author="Teh Stand" w:date="2023-07-24T14:56:00Z">
              <w:tcPr>
                <w:tcW w:w="3006" w:type="dxa"/>
              </w:tcPr>
            </w:tcPrChange>
          </w:tcPr>
          <w:p w14:paraId="188B911D" w14:textId="236B1550" w:rsidR="00AA4DED" w:rsidRPr="007B4FED" w:rsidDel="00753890" w:rsidRDefault="00AA4DED" w:rsidP="00C128E3">
            <w:pPr>
              <w:snapToGrid w:val="0"/>
              <w:spacing w:before="60" w:after="60" w:line="240" w:lineRule="auto"/>
              <w:jc w:val="left"/>
              <w:rPr>
                <w:del w:id="1907" w:author="Teh Stand" w:date="2023-07-24T14:57:00Z"/>
                <w:rFonts w:cs="Arial"/>
                <w:sz w:val="16"/>
                <w:szCs w:val="16"/>
              </w:rPr>
            </w:pPr>
            <w:del w:id="1908" w:author="Teh Stand" w:date="2023-07-24T14:57:00Z">
              <w:r w:rsidRPr="007B4FED" w:rsidDel="00753890">
                <w:rPr>
                  <w:rFonts w:cs="Arial"/>
                  <w:sz w:val="16"/>
                  <w:szCs w:val="16"/>
                </w:rPr>
                <w:delText>software</w:delText>
              </w:r>
            </w:del>
          </w:p>
        </w:tc>
        <w:tc>
          <w:tcPr>
            <w:tcW w:w="3828" w:type="dxa"/>
            <w:tcPrChange w:id="1909" w:author="Teh Stand" w:date="2023-07-24T14:56:00Z">
              <w:tcPr>
                <w:tcW w:w="3710" w:type="dxa"/>
              </w:tcPr>
            </w:tcPrChange>
          </w:tcPr>
          <w:p w14:paraId="3D4AC680" w14:textId="5E1D6518" w:rsidR="00AA4DED" w:rsidRPr="007B4FED" w:rsidDel="00753890" w:rsidRDefault="00AA4DED" w:rsidP="00C128E3">
            <w:pPr>
              <w:snapToGrid w:val="0"/>
              <w:spacing w:before="60" w:after="60" w:line="240" w:lineRule="auto"/>
              <w:jc w:val="left"/>
              <w:rPr>
                <w:del w:id="1910" w:author="Teh Stand" w:date="2023-07-24T14:57:00Z"/>
                <w:rFonts w:cs="Arial"/>
                <w:sz w:val="16"/>
                <w:szCs w:val="16"/>
              </w:rPr>
            </w:pPr>
            <w:del w:id="1911" w:author="Teh Stand" w:date="2023-07-24T14:57:00Z">
              <w:r w:rsidRPr="007B4FED" w:rsidDel="00753890">
                <w:rPr>
                  <w:rFonts w:cs="Arial"/>
                  <w:sz w:val="16"/>
                  <w:szCs w:val="16"/>
                </w:rPr>
                <w:delText>Application software</w:delText>
              </w:r>
            </w:del>
          </w:p>
        </w:tc>
        <w:tc>
          <w:tcPr>
            <w:tcW w:w="732" w:type="dxa"/>
            <w:tcPrChange w:id="1912" w:author="Teh Stand" w:date="2023-07-24T14:56:00Z">
              <w:tcPr>
                <w:tcW w:w="709" w:type="dxa"/>
              </w:tcPr>
            </w:tcPrChange>
          </w:tcPr>
          <w:p w14:paraId="78ADE27B" w14:textId="28BC2B0D" w:rsidR="00AA4DED" w:rsidRPr="007B4FED" w:rsidDel="00753890" w:rsidRDefault="00AA4DED" w:rsidP="00C128E3">
            <w:pPr>
              <w:snapToGrid w:val="0"/>
              <w:spacing w:before="60" w:after="60" w:line="240" w:lineRule="auto"/>
              <w:jc w:val="center"/>
              <w:rPr>
                <w:del w:id="1913" w:author="Teh Stand" w:date="2023-07-24T14:57:00Z"/>
                <w:rFonts w:cs="Arial"/>
                <w:sz w:val="16"/>
                <w:szCs w:val="16"/>
              </w:rPr>
            </w:pPr>
            <w:del w:id="1914" w:author="Teh Stand" w:date="2023-07-24T14:57:00Z">
              <w:r w:rsidRPr="007B4FED" w:rsidDel="00753890">
                <w:rPr>
                  <w:rFonts w:cs="Arial"/>
                  <w:sz w:val="16"/>
                  <w:szCs w:val="16"/>
                </w:rPr>
                <w:delText>8</w:delText>
              </w:r>
            </w:del>
          </w:p>
        </w:tc>
        <w:tc>
          <w:tcPr>
            <w:tcW w:w="5503" w:type="dxa"/>
            <w:tcPrChange w:id="1915" w:author="Teh Stand" w:date="2023-07-24T14:56:00Z">
              <w:tcPr>
                <w:tcW w:w="5333" w:type="dxa"/>
              </w:tcPr>
            </w:tcPrChange>
          </w:tcPr>
          <w:p w14:paraId="41D67B8D" w14:textId="55CC69B0" w:rsidR="00AA4DED" w:rsidRPr="007B4FED" w:rsidDel="00753890" w:rsidRDefault="00AA4DED" w:rsidP="00C128E3">
            <w:pPr>
              <w:snapToGrid w:val="0"/>
              <w:spacing w:before="60" w:after="60" w:line="240" w:lineRule="auto"/>
              <w:jc w:val="left"/>
              <w:rPr>
                <w:del w:id="1916" w:author="Teh Stand" w:date="2023-07-24T14:57:00Z"/>
                <w:rFonts w:cs="Arial"/>
                <w:sz w:val="16"/>
                <w:szCs w:val="16"/>
              </w:rPr>
            </w:pPr>
          </w:p>
        </w:tc>
      </w:tr>
      <w:tr w:rsidR="00AA4DED" w:rsidRPr="007B4FED" w:rsidDel="00753890" w14:paraId="0B78D8BE" w14:textId="409FE2EF" w:rsidTr="00753890">
        <w:trPr>
          <w:cantSplit/>
          <w:trHeight w:val="304"/>
          <w:del w:id="1917" w:author="Teh Stand" w:date="2023-07-24T14:57:00Z"/>
          <w:trPrChange w:id="1918" w:author="Teh Stand" w:date="2023-07-24T14:56:00Z">
            <w:trPr>
              <w:cantSplit/>
              <w:trHeight w:val="304"/>
            </w:trPr>
          </w:trPrChange>
        </w:trPr>
        <w:tc>
          <w:tcPr>
            <w:tcW w:w="1169" w:type="dxa"/>
            <w:tcPrChange w:id="1919" w:author="Teh Stand" w:date="2023-07-24T14:56:00Z">
              <w:tcPr>
                <w:tcW w:w="1134" w:type="dxa"/>
              </w:tcPr>
            </w:tcPrChange>
          </w:tcPr>
          <w:p w14:paraId="4DBFDD70" w14:textId="6A4DF9AB" w:rsidR="00AA4DED" w:rsidRPr="007B4FED" w:rsidDel="00753890" w:rsidRDefault="00AA4DED" w:rsidP="00C128E3">
            <w:pPr>
              <w:snapToGrid w:val="0"/>
              <w:spacing w:before="60" w:after="60" w:line="240" w:lineRule="auto"/>
              <w:jc w:val="left"/>
              <w:rPr>
                <w:del w:id="1920" w:author="Teh Stand" w:date="2023-07-24T14:57:00Z"/>
                <w:rFonts w:cs="Arial"/>
                <w:sz w:val="16"/>
                <w:szCs w:val="16"/>
              </w:rPr>
            </w:pPr>
            <w:del w:id="1921" w:author="Teh Stand" w:date="2023-07-24T14:57:00Z">
              <w:r w:rsidRPr="007B4FED" w:rsidDel="00753890">
                <w:rPr>
                  <w:rFonts w:cs="Arial"/>
                  <w:sz w:val="16"/>
                  <w:szCs w:val="16"/>
                </w:rPr>
                <w:delText>Value</w:delText>
              </w:r>
            </w:del>
          </w:p>
        </w:tc>
        <w:tc>
          <w:tcPr>
            <w:tcW w:w="3102" w:type="dxa"/>
            <w:tcPrChange w:id="1922" w:author="Teh Stand" w:date="2023-07-24T14:56:00Z">
              <w:tcPr>
                <w:tcW w:w="3006" w:type="dxa"/>
              </w:tcPr>
            </w:tcPrChange>
          </w:tcPr>
          <w:p w14:paraId="549EE5D5" w14:textId="4C700058" w:rsidR="00AA4DED" w:rsidRPr="007B4FED" w:rsidDel="00753890" w:rsidRDefault="00AA4DED" w:rsidP="00C128E3">
            <w:pPr>
              <w:snapToGrid w:val="0"/>
              <w:spacing w:before="60" w:after="60" w:line="240" w:lineRule="auto"/>
              <w:jc w:val="left"/>
              <w:rPr>
                <w:del w:id="1923" w:author="Teh Stand" w:date="2023-07-24T14:57:00Z"/>
                <w:rFonts w:cs="Arial"/>
                <w:sz w:val="16"/>
                <w:szCs w:val="16"/>
              </w:rPr>
            </w:pPr>
            <w:del w:id="1924" w:author="Teh Stand" w:date="2023-07-24T14:57:00Z">
              <w:r w:rsidRPr="007B4FED" w:rsidDel="00753890">
                <w:rPr>
                  <w:rFonts w:cs="Arial"/>
                  <w:sz w:val="16"/>
                  <w:szCs w:val="16"/>
                </w:rPr>
                <w:delText>system</w:delText>
              </w:r>
            </w:del>
          </w:p>
        </w:tc>
        <w:tc>
          <w:tcPr>
            <w:tcW w:w="3828" w:type="dxa"/>
            <w:tcPrChange w:id="1925" w:author="Teh Stand" w:date="2023-07-24T14:56:00Z">
              <w:tcPr>
                <w:tcW w:w="3710" w:type="dxa"/>
              </w:tcPr>
            </w:tcPrChange>
          </w:tcPr>
          <w:p w14:paraId="6EE3F58B" w14:textId="047CC0A9" w:rsidR="00AA4DED" w:rsidRPr="007B4FED" w:rsidDel="00753890" w:rsidRDefault="00AA4DED" w:rsidP="00C128E3">
            <w:pPr>
              <w:snapToGrid w:val="0"/>
              <w:spacing w:before="60" w:after="60" w:line="240" w:lineRule="auto"/>
              <w:jc w:val="left"/>
              <w:rPr>
                <w:del w:id="1926" w:author="Teh Stand" w:date="2023-07-24T14:57:00Z"/>
                <w:rFonts w:cs="Arial"/>
                <w:sz w:val="16"/>
                <w:szCs w:val="16"/>
              </w:rPr>
            </w:pPr>
            <w:del w:id="1927" w:author="Teh Stand" w:date="2023-07-24T14:57:00Z">
              <w:r w:rsidRPr="007B4FED" w:rsidDel="00753890">
                <w:rPr>
                  <w:rFonts w:cs="Arial"/>
                  <w:sz w:val="16"/>
                  <w:szCs w:val="16"/>
                </w:rPr>
                <w:delText>Provides support or common information for a variety of applications and products</w:delText>
              </w:r>
            </w:del>
          </w:p>
        </w:tc>
        <w:tc>
          <w:tcPr>
            <w:tcW w:w="732" w:type="dxa"/>
            <w:tcPrChange w:id="1928" w:author="Teh Stand" w:date="2023-07-24T14:56:00Z">
              <w:tcPr>
                <w:tcW w:w="709" w:type="dxa"/>
              </w:tcPr>
            </w:tcPrChange>
          </w:tcPr>
          <w:p w14:paraId="3A4FB52E" w14:textId="40F7C586" w:rsidR="00AA4DED" w:rsidRPr="007B4FED" w:rsidDel="00753890" w:rsidRDefault="00AA4DED" w:rsidP="00C128E3">
            <w:pPr>
              <w:snapToGrid w:val="0"/>
              <w:spacing w:before="60" w:after="60" w:line="240" w:lineRule="auto"/>
              <w:jc w:val="center"/>
              <w:rPr>
                <w:del w:id="1929" w:author="Teh Stand" w:date="2023-07-24T14:57:00Z"/>
                <w:rFonts w:cs="Arial"/>
                <w:sz w:val="16"/>
                <w:szCs w:val="16"/>
              </w:rPr>
            </w:pPr>
            <w:del w:id="1930" w:author="Teh Stand" w:date="2023-07-24T14:57:00Z">
              <w:r w:rsidRPr="007B4FED" w:rsidDel="00753890">
                <w:rPr>
                  <w:rFonts w:cs="Arial"/>
                  <w:sz w:val="16"/>
                  <w:szCs w:val="16"/>
                </w:rPr>
                <w:delText>9</w:delText>
              </w:r>
            </w:del>
          </w:p>
        </w:tc>
        <w:tc>
          <w:tcPr>
            <w:tcW w:w="5503" w:type="dxa"/>
            <w:tcPrChange w:id="1931" w:author="Teh Stand" w:date="2023-07-24T14:56:00Z">
              <w:tcPr>
                <w:tcW w:w="5333" w:type="dxa"/>
              </w:tcPr>
            </w:tcPrChange>
          </w:tcPr>
          <w:p w14:paraId="1EE67DE7" w14:textId="7C616D02" w:rsidR="00AA4DED" w:rsidRPr="007B4FED" w:rsidDel="00753890" w:rsidRDefault="00AA4DED" w:rsidP="00C128E3">
            <w:pPr>
              <w:snapToGrid w:val="0"/>
              <w:spacing w:before="60" w:after="60" w:line="240" w:lineRule="auto"/>
              <w:jc w:val="left"/>
              <w:rPr>
                <w:del w:id="1932" w:author="Teh Stand" w:date="2023-07-24T14:57:00Z"/>
                <w:rFonts w:cs="Arial"/>
                <w:sz w:val="16"/>
                <w:szCs w:val="16"/>
              </w:rPr>
            </w:pPr>
          </w:p>
        </w:tc>
      </w:tr>
      <w:tr w:rsidR="00AA4DED" w:rsidRPr="007B4FED" w:rsidDel="00753890" w14:paraId="5AA5946D" w14:textId="10101938" w:rsidTr="00753890">
        <w:trPr>
          <w:cantSplit/>
          <w:trHeight w:val="304"/>
          <w:del w:id="1933" w:author="Teh Stand" w:date="2023-07-24T14:57:00Z"/>
          <w:trPrChange w:id="1934" w:author="Teh Stand" w:date="2023-07-24T14:56:00Z">
            <w:trPr>
              <w:cantSplit/>
              <w:trHeight w:val="304"/>
            </w:trPr>
          </w:trPrChange>
        </w:trPr>
        <w:tc>
          <w:tcPr>
            <w:tcW w:w="1169" w:type="dxa"/>
            <w:tcPrChange w:id="1935" w:author="Teh Stand" w:date="2023-07-24T14:56:00Z">
              <w:tcPr>
                <w:tcW w:w="1134" w:type="dxa"/>
              </w:tcPr>
            </w:tcPrChange>
          </w:tcPr>
          <w:p w14:paraId="361FB1FD" w14:textId="50D1B261" w:rsidR="00AA4DED" w:rsidRPr="007B4FED" w:rsidDel="00753890" w:rsidRDefault="00AA4DED" w:rsidP="00C128E3">
            <w:pPr>
              <w:snapToGrid w:val="0"/>
              <w:spacing w:before="60" w:after="60" w:line="240" w:lineRule="auto"/>
              <w:jc w:val="left"/>
              <w:rPr>
                <w:del w:id="1936" w:author="Teh Stand" w:date="2023-07-24T14:57:00Z"/>
                <w:rFonts w:cs="Arial"/>
                <w:sz w:val="16"/>
                <w:szCs w:val="16"/>
              </w:rPr>
            </w:pPr>
            <w:del w:id="1937" w:author="Teh Stand" w:date="2023-07-24T14:57:00Z">
              <w:r w:rsidRPr="007B4FED" w:rsidDel="00753890">
                <w:rPr>
                  <w:rFonts w:cs="Arial"/>
                  <w:sz w:val="16"/>
                  <w:szCs w:val="16"/>
                </w:rPr>
                <w:delText>Value</w:delText>
              </w:r>
            </w:del>
          </w:p>
        </w:tc>
        <w:tc>
          <w:tcPr>
            <w:tcW w:w="3102" w:type="dxa"/>
            <w:tcPrChange w:id="1938" w:author="Teh Stand" w:date="2023-07-24T14:56:00Z">
              <w:tcPr>
                <w:tcW w:w="3006" w:type="dxa"/>
              </w:tcPr>
            </w:tcPrChange>
          </w:tcPr>
          <w:p w14:paraId="78FBFCE4" w14:textId="17B51EFD" w:rsidR="00AA4DED" w:rsidRPr="007B4FED" w:rsidDel="00753890" w:rsidRDefault="00AA4DED" w:rsidP="00C128E3">
            <w:pPr>
              <w:snapToGrid w:val="0"/>
              <w:spacing w:before="60" w:after="60" w:line="240" w:lineRule="auto"/>
              <w:jc w:val="left"/>
              <w:rPr>
                <w:del w:id="1939" w:author="Teh Stand" w:date="2023-07-24T14:57:00Z"/>
                <w:rFonts w:cs="Arial"/>
                <w:sz w:val="16"/>
                <w:szCs w:val="16"/>
              </w:rPr>
            </w:pPr>
            <w:del w:id="1940" w:author="Teh Stand" w:date="2023-07-24T14:57:00Z">
              <w:r w:rsidRPr="007B4FED" w:rsidDel="00753890">
                <w:rPr>
                  <w:rFonts w:cs="Arial"/>
                  <w:sz w:val="16"/>
                  <w:szCs w:val="16"/>
                </w:rPr>
                <w:delText>exchangeCatalogue</w:delText>
              </w:r>
            </w:del>
          </w:p>
        </w:tc>
        <w:tc>
          <w:tcPr>
            <w:tcW w:w="3828" w:type="dxa"/>
            <w:tcPrChange w:id="1941" w:author="Teh Stand" w:date="2023-07-24T14:56:00Z">
              <w:tcPr>
                <w:tcW w:w="3710" w:type="dxa"/>
              </w:tcPr>
            </w:tcPrChange>
          </w:tcPr>
          <w:p w14:paraId="7621A9B1" w14:textId="1A728B08" w:rsidR="00AA4DED" w:rsidRPr="007B4FED" w:rsidDel="00753890" w:rsidRDefault="00AA4DED" w:rsidP="00C128E3">
            <w:pPr>
              <w:snapToGrid w:val="0"/>
              <w:spacing w:before="60" w:after="60" w:line="240" w:lineRule="auto"/>
              <w:jc w:val="left"/>
              <w:rPr>
                <w:del w:id="1942" w:author="Teh Stand" w:date="2023-07-24T14:57:00Z"/>
                <w:rFonts w:cs="Arial"/>
                <w:sz w:val="16"/>
                <w:szCs w:val="16"/>
              </w:rPr>
            </w:pPr>
            <w:del w:id="1943" w:author="Teh Stand" w:date="2023-07-24T14:57:00Z">
              <w:r w:rsidRPr="007B4FED" w:rsidDel="00753890">
                <w:rPr>
                  <w:rFonts w:cs="Arial"/>
                  <w:sz w:val="16"/>
                  <w:szCs w:val="16"/>
                </w:rPr>
                <w:delText>An Exchange Catalogue</w:delText>
              </w:r>
            </w:del>
          </w:p>
        </w:tc>
        <w:tc>
          <w:tcPr>
            <w:tcW w:w="732" w:type="dxa"/>
            <w:tcPrChange w:id="1944" w:author="Teh Stand" w:date="2023-07-24T14:56:00Z">
              <w:tcPr>
                <w:tcW w:w="709" w:type="dxa"/>
              </w:tcPr>
            </w:tcPrChange>
          </w:tcPr>
          <w:p w14:paraId="0477D6AD" w14:textId="374C7172" w:rsidR="00AA4DED" w:rsidRPr="007B4FED" w:rsidDel="00753890" w:rsidRDefault="00AA4DED" w:rsidP="00C128E3">
            <w:pPr>
              <w:snapToGrid w:val="0"/>
              <w:spacing w:before="60" w:after="60" w:line="240" w:lineRule="auto"/>
              <w:jc w:val="center"/>
              <w:rPr>
                <w:del w:id="1945" w:author="Teh Stand" w:date="2023-07-24T14:57:00Z"/>
                <w:rFonts w:cs="Arial"/>
                <w:sz w:val="16"/>
                <w:szCs w:val="16"/>
              </w:rPr>
            </w:pPr>
            <w:del w:id="1946" w:author="Teh Stand" w:date="2023-07-24T14:57:00Z">
              <w:r w:rsidRPr="007B4FED" w:rsidDel="00753890">
                <w:rPr>
                  <w:rFonts w:cs="Arial"/>
                  <w:sz w:val="16"/>
                  <w:szCs w:val="16"/>
                </w:rPr>
                <w:delText>10</w:delText>
              </w:r>
            </w:del>
          </w:p>
        </w:tc>
        <w:tc>
          <w:tcPr>
            <w:tcW w:w="5503" w:type="dxa"/>
            <w:tcPrChange w:id="1947" w:author="Teh Stand" w:date="2023-07-24T14:56:00Z">
              <w:tcPr>
                <w:tcW w:w="5333" w:type="dxa"/>
              </w:tcPr>
            </w:tcPrChange>
          </w:tcPr>
          <w:p w14:paraId="04736991" w14:textId="0AA8FD75" w:rsidR="00AA4DED" w:rsidRPr="007B4FED" w:rsidDel="00753890" w:rsidRDefault="00AA4DED" w:rsidP="00C128E3">
            <w:pPr>
              <w:snapToGrid w:val="0"/>
              <w:spacing w:before="60" w:after="60" w:line="240" w:lineRule="auto"/>
              <w:jc w:val="left"/>
              <w:rPr>
                <w:del w:id="1948" w:author="Teh Stand" w:date="2023-07-24T14:57:00Z"/>
                <w:rFonts w:cs="Arial"/>
                <w:sz w:val="16"/>
                <w:szCs w:val="16"/>
              </w:rPr>
            </w:pPr>
          </w:p>
        </w:tc>
      </w:tr>
      <w:tr w:rsidR="00AA4DED" w:rsidRPr="007B4FED" w14:paraId="4131D9AE" w14:textId="77777777" w:rsidTr="00753890">
        <w:trPr>
          <w:cantSplit/>
          <w:trHeight w:val="304"/>
          <w:trPrChange w:id="1949" w:author="Teh Stand" w:date="2023-07-24T14:56:00Z">
            <w:trPr>
              <w:cantSplit/>
              <w:trHeight w:val="304"/>
            </w:trPr>
          </w:trPrChange>
        </w:trPr>
        <w:tc>
          <w:tcPr>
            <w:tcW w:w="1169" w:type="dxa"/>
            <w:tcPrChange w:id="1950" w:author="Teh Stand" w:date="2023-07-24T14:56:00Z">
              <w:tcPr>
                <w:tcW w:w="1134" w:type="dxa"/>
              </w:tcPr>
            </w:tcPrChange>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51" w:author="Teh Stand" w:date="2023-07-24T14:56:00Z">
              <w:tcPr>
                <w:tcW w:w="3006" w:type="dxa"/>
              </w:tcPr>
            </w:tcPrChange>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Change w:id="1952" w:author="Teh Stand" w:date="2023-07-24T14:56:00Z">
              <w:tcPr>
                <w:tcW w:w="3710" w:type="dxa"/>
              </w:tcPr>
            </w:tcPrChange>
          </w:tcPr>
          <w:p w14:paraId="4B95E6C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Dataset metadata in ISO format</w:t>
            </w:r>
          </w:p>
        </w:tc>
        <w:tc>
          <w:tcPr>
            <w:tcW w:w="732" w:type="dxa"/>
            <w:tcPrChange w:id="1953" w:author="Teh Stand" w:date="2023-07-24T14:56:00Z">
              <w:tcPr>
                <w:tcW w:w="709" w:type="dxa"/>
              </w:tcPr>
            </w:tcPrChange>
          </w:tcPr>
          <w:p w14:paraId="50C46FCF" w14:textId="5B3B4307" w:rsidR="00AA4DED" w:rsidRPr="007B4FED" w:rsidRDefault="00AA4DED" w:rsidP="00C128E3">
            <w:pPr>
              <w:snapToGrid w:val="0"/>
              <w:spacing w:before="60" w:after="60" w:line="240" w:lineRule="auto"/>
              <w:jc w:val="center"/>
              <w:rPr>
                <w:rFonts w:cs="Arial"/>
                <w:sz w:val="16"/>
                <w:szCs w:val="16"/>
              </w:rPr>
            </w:pPr>
            <w:del w:id="1954" w:author="Teh Stand" w:date="2023-07-24T14:57:00Z">
              <w:r w:rsidRPr="007B4FED" w:rsidDel="00753890">
                <w:rPr>
                  <w:rFonts w:cs="Arial"/>
                  <w:sz w:val="16"/>
                  <w:szCs w:val="16"/>
                </w:rPr>
                <w:delText>11</w:delText>
              </w:r>
            </w:del>
            <w:ins w:id="1955" w:author="Teh Stand" w:date="2023-07-24T14:57:00Z">
              <w:r w:rsidR="00753890">
                <w:rPr>
                  <w:rFonts w:cs="Arial"/>
                  <w:sz w:val="16"/>
                  <w:szCs w:val="16"/>
                </w:rPr>
                <w:t>2</w:t>
              </w:r>
            </w:ins>
          </w:p>
        </w:tc>
        <w:tc>
          <w:tcPr>
            <w:tcW w:w="5503" w:type="dxa"/>
            <w:tcPrChange w:id="1956" w:author="Teh Stand" w:date="2023-07-24T14:56:00Z">
              <w:tcPr>
                <w:tcW w:w="5333" w:type="dxa"/>
              </w:tcPr>
            </w:tcPrChange>
          </w:tcPr>
          <w:p w14:paraId="1B024586"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197B09BD" w14:textId="77777777" w:rsidTr="00753890">
        <w:trPr>
          <w:cantSplit/>
          <w:trHeight w:val="304"/>
          <w:trPrChange w:id="1957" w:author="Teh Stand" w:date="2023-07-24T14:56:00Z">
            <w:trPr>
              <w:cantSplit/>
              <w:trHeight w:val="304"/>
            </w:trPr>
          </w:trPrChange>
        </w:trPr>
        <w:tc>
          <w:tcPr>
            <w:tcW w:w="1169" w:type="dxa"/>
            <w:tcPrChange w:id="1958" w:author="Teh Stand" w:date="2023-07-24T14:56:00Z">
              <w:tcPr>
                <w:tcW w:w="1134" w:type="dxa"/>
              </w:tcPr>
            </w:tcPrChange>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59" w:author="Teh Stand" w:date="2023-07-24T14:56:00Z">
              <w:tcPr>
                <w:tcW w:w="3006" w:type="dxa"/>
              </w:tcPr>
            </w:tcPrChange>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Change w:id="1960" w:author="Teh Stand" w:date="2023-07-24T14:56:00Z">
              <w:tcPr>
                <w:tcW w:w="3710" w:type="dxa"/>
              </w:tcPr>
            </w:tcPrChange>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Change w:id="1961" w:author="Teh Stand" w:date="2023-07-24T14:56:00Z">
              <w:tcPr>
                <w:tcW w:w="709" w:type="dxa"/>
              </w:tcPr>
            </w:tcPrChange>
          </w:tcPr>
          <w:p w14:paraId="0FCB93F1" w14:textId="04FF2DFE" w:rsidR="00AA4DED" w:rsidRPr="007B4FED" w:rsidRDefault="00AA4DED" w:rsidP="00C128E3">
            <w:pPr>
              <w:snapToGrid w:val="0"/>
              <w:spacing w:before="60" w:after="60" w:line="240" w:lineRule="auto"/>
              <w:jc w:val="center"/>
              <w:rPr>
                <w:rFonts w:cs="Arial"/>
                <w:sz w:val="16"/>
                <w:szCs w:val="16"/>
              </w:rPr>
            </w:pPr>
            <w:del w:id="1962" w:author="Teh Stand" w:date="2023-07-24T14:57:00Z">
              <w:r w:rsidRPr="007B4FED" w:rsidDel="00753890">
                <w:rPr>
                  <w:rFonts w:cs="Arial"/>
                  <w:sz w:val="16"/>
                  <w:szCs w:val="16"/>
                </w:rPr>
                <w:delText>12</w:delText>
              </w:r>
            </w:del>
            <w:ins w:id="1963" w:author="Teh Stand" w:date="2023-07-24T14:57:00Z">
              <w:r w:rsidR="00753890">
                <w:rPr>
                  <w:rFonts w:cs="Arial"/>
                  <w:sz w:val="16"/>
                  <w:szCs w:val="16"/>
                </w:rPr>
                <w:t>3</w:t>
              </w:r>
            </w:ins>
          </w:p>
        </w:tc>
        <w:tc>
          <w:tcPr>
            <w:tcW w:w="5503" w:type="dxa"/>
            <w:tcPrChange w:id="1964" w:author="Teh Stand" w:date="2023-07-24T14:56:00Z">
              <w:tcPr>
                <w:tcW w:w="5333" w:type="dxa"/>
              </w:tcPr>
            </w:tcPrChange>
          </w:tcPr>
          <w:p w14:paraId="0FF73363"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3528B578" w14:textId="77777777" w:rsidTr="00753890">
        <w:trPr>
          <w:cantSplit/>
          <w:trHeight w:val="304"/>
          <w:trPrChange w:id="1965" w:author="Teh Stand" w:date="2023-07-24T14:56:00Z">
            <w:trPr>
              <w:cantSplit/>
              <w:trHeight w:val="304"/>
            </w:trPr>
          </w:trPrChange>
        </w:trPr>
        <w:tc>
          <w:tcPr>
            <w:tcW w:w="1169" w:type="dxa"/>
            <w:tcPrChange w:id="1966" w:author="Teh Stand" w:date="2023-07-24T14:56:00Z">
              <w:tcPr>
                <w:tcW w:w="1134" w:type="dxa"/>
              </w:tcPr>
            </w:tcPrChange>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67" w:author="Teh Stand" w:date="2023-07-24T14:56:00Z">
              <w:tcPr>
                <w:tcW w:w="3006" w:type="dxa"/>
              </w:tcPr>
            </w:tcPrChange>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Change w:id="1968" w:author="Teh Stand" w:date="2023-07-24T14:56:00Z">
              <w:tcPr>
                <w:tcW w:w="3710" w:type="dxa"/>
              </w:tcPr>
            </w:tcPrChange>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Change w:id="1969" w:author="Teh Stand" w:date="2023-07-24T14:56:00Z">
              <w:tcPr>
                <w:tcW w:w="709" w:type="dxa"/>
              </w:tcPr>
            </w:tcPrChange>
          </w:tcPr>
          <w:p w14:paraId="7ECEE66C" w14:textId="288C074A" w:rsidR="00AA4DED" w:rsidRPr="007B4FED" w:rsidRDefault="00AA4DED" w:rsidP="00C128E3">
            <w:pPr>
              <w:snapToGrid w:val="0"/>
              <w:spacing w:before="60" w:after="60" w:line="240" w:lineRule="auto"/>
              <w:jc w:val="center"/>
              <w:rPr>
                <w:rFonts w:cs="Arial"/>
                <w:sz w:val="16"/>
                <w:szCs w:val="16"/>
              </w:rPr>
            </w:pPr>
            <w:del w:id="1970" w:author="Teh Stand" w:date="2023-07-24T14:57:00Z">
              <w:r w:rsidRPr="007B4FED" w:rsidDel="00753890">
                <w:rPr>
                  <w:rFonts w:cs="Arial"/>
                  <w:sz w:val="16"/>
                  <w:szCs w:val="16"/>
                </w:rPr>
                <w:delText>13</w:delText>
              </w:r>
            </w:del>
            <w:ins w:id="1971" w:author="Teh Stand" w:date="2023-07-24T14:57:00Z">
              <w:r w:rsidR="00753890">
                <w:rPr>
                  <w:rFonts w:cs="Arial"/>
                  <w:sz w:val="16"/>
                  <w:szCs w:val="16"/>
                </w:rPr>
                <w:t>4</w:t>
              </w:r>
            </w:ins>
            <w:commentRangeEnd w:id="1862"/>
            <w:ins w:id="1972" w:author="Teh Stand" w:date="2023-07-24T14:58:00Z">
              <w:r w:rsidR="00753890">
                <w:rPr>
                  <w:rStyle w:val="CommentReference"/>
                </w:rPr>
                <w:commentReference w:id="1862"/>
              </w:r>
            </w:ins>
          </w:p>
        </w:tc>
        <w:tc>
          <w:tcPr>
            <w:tcW w:w="5503" w:type="dxa"/>
            <w:tcPrChange w:id="1973" w:author="Teh Stand" w:date="2023-07-24T14:56:00Z">
              <w:tcPr>
                <w:tcW w:w="5333" w:type="dxa"/>
              </w:tcPr>
            </w:tcPrChange>
          </w:tcPr>
          <w:p w14:paraId="626AC587"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2E254BA6" w14:textId="77777777" w:rsidTr="00753890">
        <w:trPr>
          <w:cantSplit/>
          <w:trHeight w:val="304"/>
          <w:trPrChange w:id="1974" w:author="Teh Stand" w:date="2023-07-24T14:56:00Z">
            <w:trPr>
              <w:cantSplit/>
              <w:trHeight w:val="304"/>
            </w:trPr>
          </w:trPrChange>
        </w:trPr>
        <w:tc>
          <w:tcPr>
            <w:tcW w:w="1169" w:type="dxa"/>
            <w:tcPrChange w:id="1975" w:author="Teh Stand" w:date="2023-07-24T14:56:00Z">
              <w:tcPr>
                <w:tcW w:w="1134" w:type="dxa"/>
              </w:tcPr>
            </w:tcPrChange>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1976" w:author="Teh Stand" w:date="2023-07-24T14:56:00Z">
              <w:tcPr>
                <w:tcW w:w="3006" w:type="dxa"/>
              </w:tcPr>
            </w:tcPrChange>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Change w:id="1977" w:author="Teh Stand" w:date="2023-07-24T14:56:00Z">
              <w:tcPr>
                <w:tcW w:w="3710" w:type="dxa"/>
              </w:tcPr>
            </w:tcPrChange>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Change w:id="1978" w:author="Teh Stand" w:date="2023-07-24T14:56:00Z">
              <w:tcPr>
                <w:tcW w:w="709" w:type="dxa"/>
              </w:tcPr>
            </w:tcPrChange>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Change w:id="1979" w:author="Teh Stand" w:date="2023-07-24T14:56:00Z">
              <w:tcPr>
                <w:tcW w:w="5333" w:type="dxa"/>
              </w:tcPr>
            </w:tcPrChange>
          </w:tcPr>
          <w:p w14:paraId="50C845A9" w14:textId="77777777" w:rsidR="00AA4DED" w:rsidRPr="007B4FED" w:rsidRDefault="00AA4DED" w:rsidP="00C128E3">
            <w:pPr>
              <w:snapToGrid w:val="0"/>
              <w:spacing w:before="60" w:after="60" w:line="240" w:lineRule="auto"/>
              <w:jc w:val="left"/>
              <w:rPr>
                <w:rFonts w:cs="Arial"/>
                <w:sz w:val="16"/>
                <w:szCs w:val="16"/>
              </w:rPr>
            </w:pP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1980" w:name="_Toc439685327"/>
      <w:bookmarkStart w:id="1981" w:name="_Toc149916629"/>
      <w:r w:rsidRPr="001E42E8">
        <w:t>S100</w:t>
      </w:r>
      <w:r w:rsidR="007653F1" w:rsidRPr="001E42E8">
        <w:t>_Catalogue</w:t>
      </w:r>
      <w:r w:rsidR="00741C68">
        <w:t>Discovery</w:t>
      </w:r>
      <w:r w:rsidR="007653F1" w:rsidRPr="001E42E8">
        <w:t>Metadata</w:t>
      </w:r>
      <w:bookmarkEnd w:id="1980"/>
      <w:bookmarkEnd w:id="1981"/>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proofErr w:type="spellStart"/>
            <w:r>
              <w:rPr>
                <w:rFonts w:cs="Arial"/>
                <w:b/>
                <w:bCs/>
                <w:sz w:val="16"/>
                <w:szCs w:val="16"/>
                <w:lang w:eastAsia="en-US"/>
              </w:rPr>
              <w:t>Mult</w:t>
            </w:r>
            <w:proofErr w:type="spellEnd"/>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353431">
            <w:pPr>
              <w:pStyle w:val="NormalWeb"/>
              <w:numPr>
                <w:ilvl w:val="0"/>
                <w:numId w:val="22"/>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lastRenderedPageBreak/>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commentRangeStart w:id="1982"/>
            <w:ins w:id="1983" w:author="Teh Stand" w:date="2023-07-24T15:05:00Z">
              <w:r w:rsidR="00E21EBB">
                <w:rPr>
                  <w:rFonts w:ascii="Arial" w:hAnsi="Arial" w:cs="Arial"/>
                  <w:sz w:val="16"/>
                  <w:szCs w:val="16"/>
                </w:rPr>
                <w:t>SE_</w:t>
              </w:r>
              <w:commentRangeEnd w:id="1982"/>
              <w:r w:rsidR="00E21EBB">
                <w:rPr>
                  <w:rStyle w:val="CommentReference"/>
                  <w:rFonts w:ascii="Arial" w:eastAsia="MS Mincho" w:hAnsi="Arial"/>
                  <w:szCs w:val="20"/>
                  <w:lang w:eastAsia="ja-JP"/>
                </w:rPr>
                <w:commentReference w:id="1982"/>
              </w:r>
            </w:ins>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056A7FF"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commentRangeStart w:id="1984"/>
            <w:ins w:id="1985" w:author="Teh Stand" w:date="2023-07-24T15:05:00Z">
              <w:r w:rsidR="00E21EBB">
                <w:rPr>
                  <w:rFonts w:ascii="Arial" w:hAnsi="Arial" w:cs="Arial"/>
                  <w:sz w:val="16"/>
                  <w:szCs w:val="16"/>
                </w:rPr>
                <w:t>SE_</w:t>
              </w:r>
            </w:ins>
            <w:commentRangeEnd w:id="1984"/>
            <w:ins w:id="1986" w:author="Teh Stand" w:date="2023-07-24T15:06:00Z">
              <w:r w:rsidR="00E21EBB">
                <w:rPr>
                  <w:rStyle w:val="CommentReference"/>
                  <w:rFonts w:ascii="Arial" w:eastAsia="MS Mincho" w:hAnsi="Arial"/>
                  <w:szCs w:val="20"/>
                  <w:lang w:eastAsia="ja-JP"/>
                </w:rPr>
                <w:commentReference w:id="1984"/>
              </w:r>
            </w:ins>
            <w:r w:rsidRPr="007C62F7">
              <w:rPr>
                <w:rFonts w:ascii="Arial" w:hAnsi="Arial" w:cs="Arial"/>
                <w:sz w:val="16"/>
                <w:szCs w:val="16"/>
              </w:rPr>
              <w:t>DigitalSignature</w:t>
            </w:r>
            <w:del w:id="1987" w:author="Teh Stand" w:date="2023-07-24T15:05:00Z">
              <w:r w:rsidRPr="007C62F7" w:rsidDel="00E21EBB">
                <w:rPr>
                  <w:rFonts w:ascii="Arial" w:hAnsi="Arial" w:cs="Arial"/>
                  <w:sz w:val="16"/>
                  <w:szCs w:val="16"/>
                </w:rPr>
                <w:delText>Value</w:delText>
              </w:r>
            </w:del>
            <w:r w:rsidRPr="007C62F7">
              <w:rPr>
                <w:rFonts w:ascii="Arial" w:hAnsi="Arial" w:cs="Arial"/>
                <w:sz w:val="16"/>
                <w:szCs w:val="16"/>
              </w:rPr>
              <w:t xml:space="preserv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lang w:val="de-DE"/>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4829C808" w:rsidR="00D85821" w:rsidRPr="00382BE3" w:rsidRDefault="00D85821" w:rsidP="00C128E3">
            <w:pPr>
              <w:snapToGrid w:val="0"/>
              <w:spacing w:before="60" w:after="60" w:line="240" w:lineRule="auto"/>
              <w:rPr>
                <w:b/>
                <w:bCs/>
                <w:sz w:val="16"/>
                <w:szCs w:val="16"/>
              </w:rPr>
            </w:pPr>
            <w:del w:id="1988" w:author="Teh Stand" w:date="2023-04-27T15:33:00Z">
              <w:r w:rsidRPr="00382BE3" w:rsidDel="00A4519A">
                <w:rPr>
                  <w:b/>
                  <w:sz w:val="16"/>
                  <w:szCs w:val="16"/>
                </w:rPr>
                <w:delText>Role Name</w:delText>
              </w:r>
            </w:del>
            <w:ins w:id="1989" w:author="Teh Stand" w:date="2023-04-27T15:33:00Z">
              <w:r w:rsidR="00A4519A">
                <w:rPr>
                  <w:b/>
                  <w:sz w:val="16"/>
                  <w:szCs w:val="16"/>
                </w:rPr>
                <w:t>Item</w:t>
              </w:r>
            </w:ins>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proofErr w:type="spellStart"/>
            <w:r w:rsidRPr="00061045">
              <w:rPr>
                <w:b/>
                <w:sz w:val="16"/>
                <w:szCs w:val="16"/>
              </w:rPr>
              <w:t>Mult</w:t>
            </w:r>
            <w:proofErr w:type="spellEnd"/>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F56D1C">
            <w:pPr>
              <w:pStyle w:val="ListParagraph"/>
              <w:numPr>
                <w:ilvl w:val="0"/>
                <w:numId w:val="33"/>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F56D1C">
            <w:pPr>
              <w:pStyle w:val="ListParagraph"/>
              <w:numPr>
                <w:ilvl w:val="0"/>
                <w:numId w:val="33"/>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1990" w:name="_Hlk86073999"/>
            <w:proofErr w:type="spellStart"/>
            <w:r w:rsidRPr="00061045">
              <w:rPr>
                <w:sz w:val="16"/>
                <w:szCs w:val="16"/>
              </w:rPr>
              <w:t>userDefinedMaintenanceFrequency</w:t>
            </w:r>
            <w:bookmarkEnd w:id="1990"/>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1991"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1991"/>
          <w:p w14:paraId="743776B2" w14:textId="34C196D5" w:rsidR="009B03AF" w:rsidRPr="00736CB9" w:rsidRDefault="009B03AF" w:rsidP="00C128E3">
            <w:pPr>
              <w:snapToGrid w:val="0"/>
              <w:spacing w:before="60" w:after="60" w:line="240" w:lineRule="auto"/>
              <w:jc w:val="left"/>
              <w:rPr>
                <w:b/>
                <w:sz w:val="16"/>
                <w:szCs w:val="16"/>
              </w:rPr>
            </w:pPr>
            <w:del w:id="1992" w:author="Teh Stand" w:date="2023-04-27T15:33:00Z">
              <w:r w:rsidRPr="00736CB9" w:rsidDel="00EB3C7B">
                <w:rPr>
                  <w:b/>
                  <w:sz w:val="16"/>
                  <w:szCs w:val="16"/>
                </w:rPr>
                <w:delText>Role Name</w:delText>
              </w:r>
            </w:del>
            <w:ins w:id="1993" w:author="Teh Stand" w:date="2023-04-27T15:33:00Z">
              <w:r w:rsidR="00EB3C7B">
                <w:rPr>
                  <w:b/>
                  <w:sz w:val="16"/>
                  <w:szCs w:val="16"/>
                </w:rPr>
                <w:t>Item</w:t>
              </w:r>
            </w:ins>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proofErr w:type="spellStart"/>
            <w:r w:rsidRPr="00382BE3">
              <w:rPr>
                <w:b/>
                <w:sz w:val="16"/>
                <w:szCs w:val="16"/>
                <w:lang w:eastAsia="ar-SA"/>
              </w:rPr>
              <w:t>Mult</w:t>
            </w:r>
            <w:proofErr w:type="spellEnd"/>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lastRenderedPageBreak/>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1994" w:name="_Toc510784370"/>
      <w:bookmarkStart w:id="1995" w:name="_Toc510785519"/>
      <w:bookmarkStart w:id="1996" w:name="_Toc225065171"/>
      <w:bookmarkStart w:id="1997" w:name="_Toc439685328"/>
      <w:bookmarkStart w:id="1998" w:name="_Toc225648314"/>
      <w:bookmarkEnd w:id="1994"/>
      <w:bookmarkEnd w:id="1995"/>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1999" w:name="_Toc149916630"/>
      <w:r w:rsidRPr="008A6F2A">
        <w:rPr>
          <w:lang w:eastAsia="en-GB"/>
        </w:rPr>
        <w:t>Language</w:t>
      </w:r>
      <w:bookmarkEnd w:id="1996"/>
      <w:bookmarkEnd w:id="1997"/>
      <w:bookmarkEnd w:id="1998"/>
      <w:bookmarkEnd w:id="1999"/>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The exchange language must be English</w:t>
      </w:r>
      <w:proofErr w:type="gramStart"/>
      <w:r w:rsidRPr="008A6F2A">
        <w:rPr>
          <w:rFonts w:eastAsia="Times New Roman" w:cs="Arial"/>
          <w:lang w:eastAsia="en-GB"/>
        </w:rPr>
        <w:t xml:space="preserve">. </w:t>
      </w:r>
      <w:r w:rsidR="00C57708" w:rsidRPr="008A6F2A">
        <w:rPr>
          <w:rFonts w:eastAsia="Times New Roman" w:cs="Arial"/>
          <w:lang w:eastAsia="en-GB"/>
        </w:rPr>
        <w:t xml:space="preserve"> </w:t>
      </w:r>
      <w:proofErr w:type="gramEnd"/>
      <w:r w:rsidRPr="008A6F2A">
        <w:rPr>
          <w:rFonts w:eastAsia="Times New Roman" w:cs="Arial"/>
          <w:lang w:eastAsia="en-GB"/>
        </w:rPr>
        <w:t>Other languages may be used as a supplementary option</w:t>
      </w:r>
      <w:proofErr w:type="gramStart"/>
      <w:r w:rsidRPr="008A6F2A">
        <w:rPr>
          <w:lang w:eastAsia="en-GB"/>
        </w:rPr>
        <w:t xml:space="preserve">. </w:t>
      </w:r>
      <w:r w:rsidR="00C57708" w:rsidRPr="008A6F2A">
        <w:rPr>
          <w:lang w:eastAsia="en-GB"/>
        </w:rPr>
        <w:t xml:space="preserve"> </w:t>
      </w:r>
      <w:proofErr w:type="gramEnd"/>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Character strings must be encoded using the character set defined in ISO 10646-1, in Unicode Transformation Format-8 (UTF-8)</w:t>
      </w:r>
      <w:proofErr w:type="gramStart"/>
      <w:r w:rsidRPr="008A6F2A">
        <w:rPr>
          <w:lang w:eastAsia="en-GB"/>
        </w:rPr>
        <w:t xml:space="preserve">. </w:t>
      </w:r>
      <w:r w:rsidR="00C57708" w:rsidRPr="008A6F2A">
        <w:rPr>
          <w:lang w:eastAsia="en-GB"/>
        </w:rPr>
        <w:t xml:space="preserve"> </w:t>
      </w:r>
      <w:proofErr w:type="gramEnd"/>
      <w:r w:rsidRPr="008A6F2A">
        <w:rPr>
          <w:rFonts w:hint="eastAsia"/>
        </w:rPr>
        <w:t>A BOM (byte order mark)</w:t>
      </w:r>
      <w:r w:rsidRPr="008A6F2A">
        <w:t xml:space="preserve"> </w:t>
      </w:r>
      <w:r w:rsidRPr="008A6F2A">
        <w:rPr>
          <w:rFonts w:hint="eastAsia"/>
        </w:rPr>
        <w:t>must not be used.</w:t>
      </w:r>
      <w:bookmarkStart w:id="2000" w:name="_Toc225648365"/>
      <w:bookmarkStart w:id="2001"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985790">
          <w:headerReference w:type="even" r:id="rId54"/>
          <w:headerReference w:type="default" r:id="rId55"/>
          <w:footerReference w:type="even" r:id="rId56"/>
          <w:footerReference w:type="default" r:id="rId57"/>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2002" w:name="_Toc439685329"/>
      <w:bookmarkStart w:id="2003" w:name="_Toc149916631"/>
      <w:r w:rsidRPr="008A6F2A">
        <w:rPr>
          <w:rFonts w:eastAsia="Times New Roman" w:cs="Arial"/>
          <w:lang w:eastAsia="en-US"/>
        </w:rPr>
        <w:lastRenderedPageBreak/>
        <w:t>ANNEX A - Data Classification and Encoding Guide</w:t>
      </w:r>
      <w:bookmarkEnd w:id="2002"/>
      <w:bookmarkEnd w:id="2003"/>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8"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422D84">
          <w:headerReference w:type="even" r:id="rId59"/>
          <w:headerReference w:type="default" r:id="rId60"/>
          <w:footerReference w:type="even" r:id="rId61"/>
          <w:footerReference w:type="default" r:id="rId62"/>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2004" w:name="_Toc149916632"/>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2004"/>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2005" w:name="_Toc207617007"/>
      <w:bookmarkStart w:id="2006" w:name="_Toc225648366"/>
      <w:bookmarkStart w:id="2007" w:name="_Toc225065223"/>
      <w:bookmarkStart w:id="2008" w:name="_Toc149916633"/>
      <w:bookmarkEnd w:id="2000"/>
      <w:bookmarkEnd w:id="2001"/>
      <w:r w:rsidRPr="008A6F2A">
        <w:t>Introduction</w:t>
      </w:r>
      <w:bookmarkEnd w:id="2005"/>
      <w:bookmarkEnd w:id="2006"/>
      <w:bookmarkEnd w:id="2007"/>
      <w:bookmarkEnd w:id="2008"/>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0C02EB">
      <w:pPr>
        <w:pStyle w:val="ListContinue2"/>
        <w:numPr>
          <w:ilvl w:val="0"/>
          <w:numId w:val="37"/>
        </w:numPr>
        <w:tabs>
          <w:tab w:val="clear" w:pos="800"/>
        </w:tabs>
        <w:spacing w:before="120" w:after="200" w:line="240" w:lineRule="auto"/>
        <w:rPr>
          <w:szCs w:val="22"/>
          <w:lang w:eastAsia="en-US"/>
        </w:rPr>
      </w:pPr>
      <w:bookmarkStart w:id="2009" w:name="_Toc439685331"/>
      <w:r w:rsidRPr="008A6F2A">
        <w:rPr>
          <w:b/>
          <w:sz w:val="22"/>
          <w:szCs w:val="22"/>
          <w:lang w:eastAsia="en-US"/>
        </w:rPr>
        <w:t xml:space="preserve">Dataset </w:t>
      </w:r>
      <w:bookmarkEnd w:id="2009"/>
      <w:r w:rsidR="00D24503">
        <w:rPr>
          <w:b/>
          <w:sz w:val="22"/>
          <w:szCs w:val="22"/>
          <w:lang w:eastAsia="en-US"/>
        </w:rPr>
        <w:t>F</w:t>
      </w:r>
      <w:r w:rsidR="00D24503" w:rsidRPr="008A6F2A">
        <w:rPr>
          <w:b/>
          <w:sz w:val="22"/>
          <w:szCs w:val="22"/>
          <w:lang w:eastAsia="en-US"/>
        </w:rPr>
        <w:t>iles</w:t>
      </w:r>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Records</w:t>
      </w:r>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Fields</w:t>
      </w:r>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0C02EB">
      <w:pPr>
        <w:pStyle w:val="ListContinue2"/>
        <w:keepNext/>
        <w:keepLines/>
        <w:numPr>
          <w:ilvl w:val="0"/>
          <w:numId w:val="37"/>
        </w:numPr>
        <w:tabs>
          <w:tab w:val="clear" w:pos="800"/>
        </w:tabs>
        <w:spacing w:before="120" w:after="200" w:line="240" w:lineRule="auto"/>
        <w:rPr>
          <w:b/>
          <w:sz w:val="22"/>
          <w:szCs w:val="22"/>
          <w:lang w:eastAsia="en-US"/>
        </w:rPr>
      </w:pPr>
      <w:r w:rsidRPr="008A6F2A">
        <w:rPr>
          <w:b/>
          <w:sz w:val="22"/>
          <w:szCs w:val="22"/>
          <w:lang w:eastAsia="en-US"/>
        </w:rPr>
        <w:t>Subfields</w:t>
      </w:r>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76149D">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76198D" w:rsidRDefault="007653F1" w:rsidP="00C128E3">
      <w:pPr>
        <w:pStyle w:val="NoSpacing1"/>
        <w:spacing w:line="240" w:lineRule="auto"/>
        <w:rPr>
          <w:rFonts w:cs="Courier New"/>
          <w:lang w:val="fr-FR"/>
        </w:rPr>
      </w:pPr>
      <w:r w:rsidRPr="008A6F2A">
        <w:rPr>
          <w:rFonts w:cs="Courier New"/>
        </w:rPr>
        <w:tab/>
        <w:t xml:space="preserve"> </w:t>
      </w:r>
      <w:r w:rsidRPr="0076198D">
        <w:rPr>
          <w:rFonts w:cs="Courier New"/>
          <w:lang w:val="fr-FR"/>
        </w:rPr>
        <w:t>|</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 xml:space="preserve">|--&lt;0..1&gt;-IACS (*2): Information Association Codes </w:t>
      </w:r>
      <w:proofErr w:type="spellStart"/>
      <w:r w:rsidRPr="0076198D">
        <w:rPr>
          <w:rFonts w:cs="Courier New"/>
          <w:lang w:val="fr-FR"/>
        </w:rPr>
        <w:t>field</w:t>
      </w:r>
      <w:proofErr w:type="spellEnd"/>
    </w:p>
    <w:p w14:paraId="77058B13" w14:textId="77777777" w:rsidR="00E73EDF" w:rsidRPr="0076198D" w:rsidRDefault="007653F1" w:rsidP="00C128E3">
      <w:pPr>
        <w:pStyle w:val="NoSpacing1"/>
        <w:spacing w:line="240" w:lineRule="auto"/>
        <w:rPr>
          <w:rFonts w:cs="Courier New"/>
          <w:lang w:val="fr-FR"/>
        </w:rPr>
      </w:pPr>
      <w:r w:rsidRPr="0076198D">
        <w:rPr>
          <w:rFonts w:cs="Courier New"/>
          <w:lang w:val="fr-FR"/>
        </w:rPr>
        <w:tab/>
        <w:t xml:space="preserve"> |</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w:t>
      </w:r>
    </w:p>
    <w:p w14:paraId="2AB55F86" w14:textId="77777777" w:rsidR="00E73EDF" w:rsidRPr="003209CA" w:rsidRDefault="007653F1" w:rsidP="00C128E3">
      <w:pPr>
        <w:pStyle w:val="NoSpacing1"/>
        <w:spacing w:line="240" w:lineRule="auto"/>
        <w:rPr>
          <w:rFonts w:cs="Courier New"/>
        </w:rPr>
      </w:pPr>
      <w:r w:rsidRPr="0076198D">
        <w:rPr>
          <w:rFonts w:cs="Courier New"/>
          <w:lang w:val="fr-FR"/>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commentRangeStart w:id="2010"/>
      <w:r w:rsidRPr="008A6F2A">
        <w:rPr>
          <w:rFonts w:ascii="Courier New" w:hAnsi="Courier New" w:cs="Courier New"/>
        </w:rPr>
        <w:t>*-&lt;0..*&gt;-C2IL (*2): 2-D Integer Coordinate List field</w:t>
      </w:r>
      <w:commentRangeEnd w:id="2010"/>
      <w:r w:rsidR="007C0F66">
        <w:rPr>
          <w:rStyle w:val="CommentReference"/>
        </w:rPr>
        <w:commentReference w:id="2010"/>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7FE5B4D5"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2011"/>
      <w:del w:id="2012" w:author="Teh Stand" w:date="2023-09-11T14:29:00Z">
        <w:r w:rsidRPr="008A6F2A" w:rsidDel="003E4BA8">
          <w:rPr>
            <w:rFonts w:ascii="Courier New" w:hAnsi="Courier New" w:cs="Courier New"/>
          </w:rPr>
          <w:delText>0</w:delText>
        </w:r>
      </w:del>
      <w:ins w:id="2013" w:author="Teh Stand" w:date="2023-09-11T14:29:00Z">
        <w:r w:rsidR="003E4BA8">
          <w:rPr>
            <w:rFonts w:ascii="Courier New" w:hAnsi="Courier New" w:cs="Courier New"/>
          </w:rPr>
          <w:t>1</w:t>
        </w:r>
      </w:ins>
      <w:commentRangeEnd w:id="2011"/>
      <w:ins w:id="2014" w:author="Teh Stand" w:date="2023-09-11T14:31:00Z">
        <w:r w:rsidR="003E4BA8">
          <w:rPr>
            <w:rStyle w:val="CommentReference"/>
          </w:rPr>
          <w:commentReference w:id="2011"/>
        </w:r>
      </w:ins>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F2456F">
      <w:pPr>
        <w:pStyle w:val="ListContinue2"/>
        <w:numPr>
          <w:ilvl w:val="1"/>
          <w:numId w:val="37"/>
        </w:numPr>
        <w:tabs>
          <w:tab w:val="clear" w:pos="800"/>
        </w:tabs>
        <w:spacing w:before="120" w:after="120" w:line="240" w:lineRule="auto"/>
        <w:rPr>
          <w:b/>
          <w:lang w:eastAsia="en-US"/>
        </w:rPr>
      </w:pPr>
      <w:r>
        <w:rPr>
          <w:b/>
          <w:lang w:eastAsia="en-US"/>
        </w:rPr>
        <w:t xml:space="preserve">Field </w:t>
      </w:r>
      <w:r w:rsidR="008C062E">
        <w:rPr>
          <w:b/>
          <w:lang w:eastAsia="en-US"/>
        </w:rPr>
        <w:t>c</w:t>
      </w:r>
      <w:r>
        <w:rPr>
          <w:b/>
          <w:lang w:eastAsia="en-US"/>
        </w:rPr>
        <w:t>ontent</w:t>
      </w:r>
    </w:p>
    <w:p w14:paraId="5DB1E46D" w14:textId="08E35A4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Identification field - DSID</w:t>
      </w:r>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F6C3EE8" w:rsidR="00E73EDF" w:rsidRPr="008A6F2A" w:rsidRDefault="007653F1" w:rsidP="009F3095">
            <w:pPr>
              <w:pStyle w:val="Small"/>
              <w:spacing w:before="40" w:after="40"/>
              <w:jc w:val="both"/>
            </w:pPr>
            <w:del w:id="2015" w:author="Teh Stand" w:date="2023-08-28T10:18:00Z">
              <w:r w:rsidRPr="008A6F2A" w:rsidDel="009F3095">
                <w:delText>‘</w:delText>
              </w:r>
            </w:del>
            <w:ins w:id="2016" w:author="Teh Stand" w:date="2023-08-28T10:18:00Z">
              <w:r w:rsidR="009F3095">
                <w:t>“</w:t>
              </w:r>
            </w:ins>
            <w:r w:rsidRPr="008A6F2A">
              <w:t xml:space="preserve">S-100 Part </w:t>
            </w:r>
            <w:del w:id="2017" w:author="Teh Stand" w:date="2023-08-28T10:18:00Z">
              <w:r w:rsidRPr="008A6F2A" w:rsidDel="009F3095">
                <w:delText>10a’</w:delText>
              </w:r>
            </w:del>
            <w:ins w:id="2018" w:author="Teh Stand" w:date="2023-08-28T10:18:00Z">
              <w:r w:rsidR="009F3095" w:rsidRPr="008A6F2A">
                <w:t>10a</w:t>
              </w:r>
              <w:r w:rsidR="009F3095">
                <w:t>”</w:t>
              </w:r>
            </w:ins>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3BD1EF72" w:rsidR="00E73EDF" w:rsidRPr="008A6F2A" w:rsidRDefault="007653F1" w:rsidP="00BF40AB">
            <w:pPr>
              <w:pStyle w:val="Small"/>
              <w:spacing w:before="40" w:after="40"/>
              <w:jc w:val="both"/>
            </w:pPr>
            <w:r w:rsidRPr="008A6F2A">
              <w:t>“</w:t>
            </w:r>
            <w:r w:rsidR="001A786D">
              <w:t>5.</w:t>
            </w:r>
            <w:commentRangeStart w:id="2019"/>
            <w:del w:id="2020" w:author="Teh Stand" w:date="2023-08-28T10:13:00Z">
              <w:r w:rsidR="001A786D" w:rsidDel="00BF40AB">
                <w:delText>0</w:delText>
              </w:r>
            </w:del>
            <w:ins w:id="2021" w:author="Teh Stand" w:date="2023-08-28T10:13:00Z">
              <w:r w:rsidR="00BF40AB">
                <w:t>1</w:t>
              </w:r>
              <w:commentRangeEnd w:id="2019"/>
              <w:r w:rsidR="00BF40AB">
                <w:rPr>
                  <w:rStyle w:val="CommentReference"/>
                  <w:rFonts w:eastAsia="MS Mincho"/>
                  <w:snapToGrid/>
                  <w:szCs w:val="20"/>
                  <w:lang w:eastAsia="ja-JP"/>
                </w:rPr>
                <w:commentReference w:id="2019"/>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59172304" w:rsidR="00E73EDF" w:rsidRPr="008A6F2A" w:rsidRDefault="007653F1" w:rsidP="00BF40AB">
            <w:pPr>
              <w:pStyle w:val="Small"/>
              <w:spacing w:before="40" w:after="40"/>
              <w:jc w:val="both"/>
            </w:pPr>
            <w:r w:rsidRPr="008A6F2A">
              <w:t>“INT.IHO.S-101.</w:t>
            </w:r>
            <w:commentRangeStart w:id="2022"/>
            <w:ins w:id="2023" w:author="Teh Stand" w:date="2023-08-28T10:16:00Z">
              <w:r w:rsidR="00BF40AB">
                <w:t>1.</w:t>
              </w:r>
            </w:ins>
            <w:del w:id="2024" w:author="Teh Stand" w:date="2023-08-28T10:15:00Z">
              <w:r w:rsidRPr="008A6F2A" w:rsidDel="00BF40AB">
                <w:delText>1.</w:delText>
              </w:r>
              <w:r w:rsidR="003B2962" w:rsidDel="00BF40AB">
                <w:delText>1</w:delText>
              </w:r>
            </w:del>
            <w:ins w:id="2025" w:author="Teh Stand" w:date="2023-08-28T10:15:00Z">
              <w:r w:rsidR="00BF40AB">
                <w:t>2</w:t>
              </w:r>
            </w:ins>
            <w:commentRangeEnd w:id="2022"/>
            <w:ins w:id="2026" w:author="Teh Stand" w:date="2023-08-28T10:17:00Z">
              <w:r w:rsidR="00BF40AB">
                <w:rPr>
                  <w:rStyle w:val="CommentReference"/>
                  <w:rFonts w:eastAsia="MS Mincho"/>
                  <w:snapToGrid/>
                  <w:szCs w:val="20"/>
                  <w:lang w:eastAsia="ja-JP"/>
                </w:rPr>
                <w:commentReference w:id="2022"/>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4C2DE894" w:rsidR="00E73EDF" w:rsidRPr="008A6F2A" w:rsidRDefault="007653F1" w:rsidP="00BF40AB">
            <w:pPr>
              <w:pStyle w:val="Small"/>
              <w:spacing w:before="40" w:after="40"/>
              <w:jc w:val="both"/>
            </w:pPr>
            <w:r w:rsidRPr="008A6F2A">
              <w:t>“1.</w:t>
            </w:r>
            <w:commentRangeStart w:id="2027"/>
            <w:del w:id="2028" w:author="Teh Stand" w:date="2023-08-28T10:15:00Z">
              <w:r w:rsidR="003B2962" w:rsidDel="00BF40AB">
                <w:delText>1</w:delText>
              </w:r>
            </w:del>
            <w:ins w:id="2029" w:author="Teh Stand" w:date="2023-08-28T10:15:00Z">
              <w:r w:rsidR="00BF40AB">
                <w:t>2</w:t>
              </w:r>
              <w:commentRangeEnd w:id="2027"/>
              <w:r w:rsidR="00BF40AB">
                <w:rPr>
                  <w:rStyle w:val="CommentReference"/>
                  <w:rFonts w:eastAsia="MS Mincho"/>
                  <w:snapToGrid/>
                  <w:szCs w:val="20"/>
                  <w:lang w:eastAsia="ja-JP"/>
                </w:rPr>
                <w:commentReference w:id="2027"/>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Structure Information field - DSSI</w:t>
      </w:r>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22577A">
      <w:pPr>
        <w:pStyle w:val="ListContinue2"/>
        <w:numPr>
          <w:ilvl w:val="2"/>
          <w:numId w:val="37"/>
        </w:numPr>
        <w:tabs>
          <w:tab w:val="clear" w:pos="432"/>
        </w:tabs>
        <w:spacing w:before="120" w:after="120" w:line="240" w:lineRule="auto"/>
        <w:rPr>
          <w:b/>
          <w:lang w:eastAsia="en-US"/>
        </w:rPr>
      </w:pPr>
      <w:r w:rsidRPr="008A6F2A">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2030" w:name="_Toc225065224"/>
            <w:bookmarkStart w:id="2031" w:name="_Toc207617017"/>
            <w:bookmarkStart w:id="2032"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F9762B">
      <w:pPr>
        <w:pStyle w:val="ListContinue2"/>
        <w:numPr>
          <w:ilvl w:val="2"/>
          <w:numId w:val="37"/>
        </w:numPr>
        <w:tabs>
          <w:tab w:val="clear" w:pos="432"/>
        </w:tabs>
        <w:spacing w:before="120" w:after="120" w:line="240" w:lineRule="auto"/>
        <w:rPr>
          <w:b/>
          <w:lang w:eastAsia="en-US"/>
        </w:rPr>
      </w:pPr>
      <w:r w:rsidRPr="00F9762B">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057516">
      <w:pPr>
        <w:pStyle w:val="ListContinue2"/>
        <w:numPr>
          <w:ilvl w:val="2"/>
          <w:numId w:val="37"/>
        </w:numPr>
        <w:tabs>
          <w:tab w:val="clear" w:pos="432"/>
        </w:tabs>
        <w:spacing w:before="120" w:after="120" w:line="240" w:lineRule="auto"/>
        <w:rPr>
          <w:b/>
          <w:lang w:eastAsia="en-US"/>
        </w:rPr>
      </w:pPr>
      <w:r w:rsidRPr="008A6F2A">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Coordinate Reference System Record Identifier field - CSID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2033" w:name="_Toc207617030"/>
            <w:bookmarkEnd w:id="2030"/>
            <w:bookmarkEnd w:id="2031"/>
            <w:bookmarkEnd w:id="2032"/>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AC0F34">
      <w:pPr>
        <w:pStyle w:val="ListContinue2"/>
        <w:keepNext/>
        <w:keepLines/>
        <w:numPr>
          <w:ilvl w:val="2"/>
          <w:numId w:val="37"/>
        </w:numPr>
        <w:tabs>
          <w:tab w:val="clear" w:pos="432"/>
        </w:tabs>
        <w:spacing w:before="120" w:after="120" w:line="240" w:lineRule="auto"/>
        <w:rPr>
          <w:b/>
          <w:lang w:eastAsia="en-US"/>
        </w:rPr>
      </w:pPr>
      <w:r w:rsidRPr="008A6F2A">
        <w:rPr>
          <w:b/>
          <w:lang w:eastAsia="en-US"/>
        </w:rPr>
        <w:t>Coordinate Reference System Header field - CRSH</w:t>
      </w:r>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lastRenderedPageBreak/>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AC0F34">
      <w:pPr>
        <w:pStyle w:val="ListContinue2"/>
        <w:keepNext/>
        <w:keepLines/>
        <w:numPr>
          <w:ilvl w:val="2"/>
          <w:numId w:val="37"/>
        </w:numPr>
        <w:tabs>
          <w:tab w:val="clear" w:pos="432"/>
        </w:tabs>
        <w:spacing w:before="120" w:after="120" w:line="240" w:lineRule="auto"/>
        <w:rPr>
          <w:b/>
          <w:lang w:eastAsia="en-US"/>
        </w:rPr>
      </w:pPr>
      <w:r w:rsidRPr="00AC0F34">
        <w:rPr>
          <w:b/>
          <w:lang w:eastAsia="en-US"/>
        </w:rPr>
        <w:t>Coordinate System Axes field - CSAX</w:t>
      </w:r>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Vertical Datum field - VDAT</w:t>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2034" w:name="_Toc207617037"/>
      <w:bookmarkEnd w:id="2033"/>
    </w:p>
    <w:p w14:paraId="74C15324" w14:textId="71104731"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034"/>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096A3F">
      <w:pPr>
        <w:pStyle w:val="ListContinue2"/>
        <w:keepNext/>
        <w:keepLines/>
        <w:numPr>
          <w:ilvl w:val="2"/>
          <w:numId w:val="37"/>
        </w:numPr>
        <w:tabs>
          <w:tab w:val="clear" w:pos="432"/>
        </w:tabs>
        <w:spacing w:before="120" w:after="120" w:line="240" w:lineRule="auto"/>
        <w:rPr>
          <w:b/>
          <w:lang w:eastAsia="en-US"/>
        </w:rPr>
      </w:pPr>
      <w:r w:rsidRPr="00096A3F">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593F86">
      <w:pPr>
        <w:pStyle w:val="ListContinue2"/>
        <w:keepNext/>
        <w:keepLines/>
        <w:numPr>
          <w:ilvl w:val="2"/>
          <w:numId w:val="37"/>
        </w:numPr>
        <w:tabs>
          <w:tab w:val="clear" w:pos="432"/>
        </w:tabs>
        <w:spacing w:before="120" w:after="120" w:line="240" w:lineRule="auto"/>
        <w:rPr>
          <w:b/>
          <w:lang w:eastAsia="en-US"/>
        </w:rPr>
      </w:pPr>
      <w:r w:rsidRPr="00D82DE0">
        <w:rPr>
          <w:b/>
          <w:lang w:eastAsia="en-US"/>
        </w:rPr>
        <w:t>Information Association field - INAS</w:t>
      </w:r>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D82DE0">
      <w:pPr>
        <w:pStyle w:val="ListContinue2"/>
        <w:keepNext/>
        <w:keepLines/>
        <w:numPr>
          <w:ilvl w:val="2"/>
          <w:numId w:val="37"/>
        </w:numPr>
        <w:tabs>
          <w:tab w:val="clear" w:pos="432"/>
        </w:tabs>
        <w:spacing w:before="120" w:after="120" w:line="240" w:lineRule="auto"/>
        <w:rPr>
          <w:b/>
          <w:lang w:eastAsia="en-US"/>
        </w:rPr>
      </w:pPr>
      <w:r w:rsidRPr="00D82DE0">
        <w:rPr>
          <w:b/>
          <w:lang w:eastAsia="en-US"/>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2035" w:name="_Toc207617053"/>
    </w:p>
    <w:p w14:paraId="5FFA05C6" w14:textId="42EA6E02"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2-D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3-D Integer Coordinate Tuple field structure - 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035"/>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2-D Integer Coordinate List field structure - C2IL</w:t>
      </w:r>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2036"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lastRenderedPageBreak/>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036"/>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645532">
      <w:pPr>
        <w:pStyle w:val="ListContinue2"/>
        <w:keepNext/>
        <w:keepLines/>
        <w:numPr>
          <w:ilvl w:val="2"/>
          <w:numId w:val="37"/>
        </w:numPr>
        <w:tabs>
          <w:tab w:val="clear" w:pos="432"/>
        </w:tabs>
        <w:spacing w:before="120" w:after="120" w:line="240" w:lineRule="auto"/>
        <w:rPr>
          <w:b/>
          <w:lang w:eastAsia="en-US"/>
        </w:rPr>
      </w:pPr>
      <w:r w:rsidRPr="00645532">
        <w:rPr>
          <w:b/>
          <w:lang w:eastAsia="en-US"/>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645532">
      <w:pPr>
        <w:pStyle w:val="ListContinue2"/>
        <w:keepNext/>
        <w:keepLines/>
        <w:numPr>
          <w:ilvl w:val="2"/>
          <w:numId w:val="37"/>
        </w:numPr>
        <w:tabs>
          <w:tab w:val="clear" w:pos="432"/>
        </w:tabs>
        <w:spacing w:before="120" w:after="120" w:line="240" w:lineRule="auto"/>
        <w:rPr>
          <w:b/>
          <w:lang w:eastAsia="en-US"/>
        </w:rPr>
      </w:pPr>
      <w:r w:rsidRPr="00120D82">
        <w:rPr>
          <w:b/>
          <w:lang w:eastAsia="en-US"/>
        </w:rPr>
        <w:t>Curve Component field - CUCO</w:t>
      </w:r>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20D82">
      <w:pPr>
        <w:pStyle w:val="ListContinue2"/>
        <w:keepNext/>
        <w:keepLines/>
        <w:numPr>
          <w:ilvl w:val="2"/>
          <w:numId w:val="37"/>
        </w:numPr>
        <w:tabs>
          <w:tab w:val="clear" w:pos="432"/>
        </w:tabs>
        <w:spacing w:before="120" w:after="120" w:line="240" w:lineRule="auto"/>
        <w:rPr>
          <w:b/>
          <w:lang w:eastAsia="en-US"/>
        </w:rPr>
      </w:pPr>
      <w:r w:rsidRPr="00120D82">
        <w:rPr>
          <w:b/>
          <w:lang w:eastAsia="en-US"/>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Ring Association field - RIAS</w:t>
      </w:r>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2037" w:name="_Toc207617075"/>
      <w:bookmarkStart w:id="2038" w:name="_Toc225648375"/>
      <w:bookmarkStart w:id="2039" w:name="_Toc225065232"/>
    </w:p>
    <w:p w14:paraId="0F021429" w14:textId="215529E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037"/>
          <w:bookmarkEnd w:id="2038"/>
          <w:bookmarkEnd w:id="2039"/>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2040" w:name="_Toc225648376"/>
      <w:bookmarkStart w:id="2041" w:name="_Toc207617076"/>
      <w:bookmarkStart w:id="2042" w:name="_Toc225065233"/>
    </w:p>
    <w:p w14:paraId="4C2595A9" w14:textId="3E8F016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040"/>
          <w:bookmarkEnd w:id="2041"/>
          <w:bookmarkEnd w:id="2042"/>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522ACE">
      <w:pPr>
        <w:pStyle w:val="ListContinue2"/>
        <w:keepNext/>
        <w:keepLines/>
        <w:numPr>
          <w:ilvl w:val="2"/>
          <w:numId w:val="37"/>
        </w:numPr>
        <w:tabs>
          <w:tab w:val="clear" w:pos="432"/>
        </w:tabs>
        <w:spacing w:before="120" w:after="120" w:line="240" w:lineRule="auto"/>
        <w:rPr>
          <w:b/>
          <w:lang w:eastAsia="en-US"/>
        </w:rPr>
      </w:pPr>
      <w:r w:rsidRPr="005630EA">
        <w:rPr>
          <w:b/>
          <w:lang w:eastAsia="en-US"/>
        </w:rPr>
        <w:t>Spatial Association field - SPAS</w:t>
      </w:r>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9932F8" w:rsidRDefault="00D224F5" w:rsidP="00522ACE">
            <w:pPr>
              <w:pStyle w:val="Small"/>
              <w:spacing w:before="40"/>
              <w:jc w:val="both"/>
              <w:rPr>
                <w:lang w:val="fr-FR"/>
              </w:rPr>
            </w:pPr>
            <w:r w:rsidRPr="009932F8">
              <w:rPr>
                <w:lang w:val="fr-FR"/>
              </w:rPr>
              <w:t>{110} – Point</w:t>
            </w:r>
          </w:p>
          <w:p w14:paraId="3A70C3AB" w14:textId="77777777" w:rsidR="00D224F5" w:rsidRPr="009932F8" w:rsidRDefault="00D224F5" w:rsidP="00522ACE">
            <w:pPr>
              <w:pStyle w:val="Small"/>
              <w:spacing w:before="0"/>
              <w:jc w:val="both"/>
              <w:rPr>
                <w:lang w:val="fr-FR"/>
              </w:rPr>
            </w:pPr>
            <w:r w:rsidRPr="009932F8">
              <w:rPr>
                <w:lang w:val="fr-FR"/>
              </w:rPr>
              <w:t>{115} – Multi Point</w:t>
            </w:r>
          </w:p>
          <w:p w14:paraId="130F5216" w14:textId="77777777" w:rsidR="00D224F5" w:rsidRPr="009932F8" w:rsidRDefault="00D224F5" w:rsidP="00522ACE">
            <w:pPr>
              <w:pStyle w:val="Small"/>
              <w:spacing w:before="0"/>
              <w:jc w:val="both"/>
              <w:rPr>
                <w:lang w:val="fr-FR"/>
              </w:rPr>
            </w:pPr>
            <w:r w:rsidRPr="009932F8">
              <w:rPr>
                <w:lang w:val="fr-FR"/>
              </w:rPr>
              <w:t xml:space="preserve">{120} – </w:t>
            </w:r>
            <w:proofErr w:type="spellStart"/>
            <w:r w:rsidRPr="009932F8">
              <w:rPr>
                <w:lang w:val="fr-FR"/>
              </w:rPr>
              <w:t>Curve</w:t>
            </w:r>
            <w:proofErr w:type="spellEnd"/>
          </w:p>
          <w:p w14:paraId="4DCCDD19" w14:textId="77777777" w:rsidR="00D224F5" w:rsidRPr="009932F8" w:rsidRDefault="00D224F5" w:rsidP="00522ACE">
            <w:pPr>
              <w:pStyle w:val="Small"/>
              <w:spacing w:before="0"/>
              <w:jc w:val="both"/>
              <w:rPr>
                <w:lang w:val="fr-FR"/>
              </w:rPr>
            </w:pPr>
            <w:r w:rsidRPr="009932F8">
              <w:rPr>
                <w:lang w:val="fr-FR"/>
              </w:rPr>
              <w:t xml:space="preserve">{125} – Composite </w:t>
            </w:r>
            <w:proofErr w:type="spellStart"/>
            <w:r w:rsidRPr="009932F8">
              <w:rPr>
                <w:lang w:val="fr-FR"/>
              </w:rPr>
              <w:t>Curve</w:t>
            </w:r>
            <w:proofErr w:type="spellEnd"/>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commentRangeStart w:id="2043"/>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2CD772FB" w14:textId="3BB92AF6" w:rsidR="00E73EDF" w:rsidRPr="008A6F2A" w:rsidDel="00CA6AA3" w:rsidRDefault="00CA6AA3" w:rsidP="005630EA">
            <w:pPr>
              <w:pStyle w:val="Small"/>
              <w:tabs>
                <w:tab w:val="left" w:pos="584"/>
              </w:tabs>
              <w:spacing w:before="40" w:after="40"/>
              <w:jc w:val="both"/>
              <w:rPr>
                <w:del w:id="2044" w:author="Teh Stand" w:date="2023-08-10T11:49:00Z"/>
              </w:rPr>
            </w:pPr>
            <w:ins w:id="2045" w:author="Teh Stand" w:date="2023-08-10T11:49:00Z">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xml:space="preserve">– NULL (Not Applicable) </w:t>
              </w:r>
            </w:ins>
            <w:ins w:id="2046" w:author="Teh Stand" w:date="2023-08-10T11:50:00Z">
              <w:r>
                <w:rPr>
                  <w:rFonts w:cs="Arial"/>
                </w:rPr>
                <w:t>–</w:t>
              </w:r>
            </w:ins>
            <w:ins w:id="2047" w:author="Teh Stand" w:date="2023-08-10T11:49:00Z">
              <w:r>
                <w:rPr>
                  <w:rFonts w:cs="Arial"/>
                </w:rPr>
                <w:t xml:space="preserve"> (see Note)</w:t>
              </w:r>
            </w:ins>
            <w:del w:id="2048" w:author="Teh Stand" w:date="2023-08-10T11:49:00Z">
              <w:r w:rsidR="007653F1" w:rsidRPr="008A6F2A" w:rsidDel="00CA6AA3">
                <w:delText>Denominator of the largest scale for which the feature type can be depicted by the referenced spatial feature.</w:delText>
              </w:r>
            </w:del>
          </w:p>
          <w:p w14:paraId="6062E37E" w14:textId="38B3177C" w:rsidR="00E73EDF" w:rsidRPr="008A6F2A" w:rsidRDefault="007653F1" w:rsidP="005630EA">
            <w:pPr>
              <w:pStyle w:val="Small"/>
              <w:tabs>
                <w:tab w:val="left" w:pos="584"/>
              </w:tabs>
              <w:spacing w:before="40" w:after="40"/>
              <w:jc w:val="both"/>
            </w:pPr>
            <w:del w:id="2049" w:author="Teh Stand" w:date="2023-08-10T11:49:00Z">
              <w:r w:rsidRPr="008A6F2A" w:rsidDel="00CA6AA3">
                <w:delText>If the value is 0 it does not apply</w:delText>
              </w:r>
            </w:del>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A1AA6ED" w14:textId="748250D0" w:rsidR="00CA6AA3" w:rsidRPr="008A6F2A" w:rsidDel="00174979" w:rsidRDefault="00CA6AA3" w:rsidP="00CA6AA3">
            <w:pPr>
              <w:pStyle w:val="Small"/>
              <w:tabs>
                <w:tab w:val="left" w:pos="584"/>
              </w:tabs>
              <w:spacing w:before="40" w:after="40"/>
              <w:jc w:val="both"/>
              <w:rPr>
                <w:del w:id="2050" w:author="Teh Stand" w:date="2023-08-10T11:51:00Z"/>
              </w:rPr>
            </w:pPr>
            <w:ins w:id="2051" w:author="Teh Stand" w:date="2023-08-10T11:51:00Z">
              <w:r>
                <w:rPr>
                  <w:rFonts w:cs="Arial"/>
                </w:rPr>
                <w:t>{0}</w:t>
              </w:r>
              <w:r w:rsidRPr="00B61C26">
                <w:rPr>
                  <w:rFonts w:cs="Arial"/>
                </w:rPr>
                <w:t xml:space="preserve"> </w:t>
              </w:r>
              <w:r>
                <w:rPr>
                  <w:rFonts w:cs="Arial"/>
                </w:rPr>
                <w:t>– NULL (Not Applicable) – (see Note)</w:t>
              </w:r>
            </w:ins>
            <w:del w:id="2052" w:author="Teh Stand" w:date="2023-08-10T11:51:00Z">
              <w:r w:rsidRPr="008A6F2A" w:rsidDel="00174979">
                <w:delText>Denominator of the smallest scale for which the feature type can be depicted by the referenced spatial feature.</w:delText>
              </w:r>
            </w:del>
          </w:p>
          <w:p w14:paraId="6B82C75C" w14:textId="4F441003" w:rsidR="00CA6AA3" w:rsidRPr="008A6F2A" w:rsidRDefault="00CA6AA3" w:rsidP="00CA6AA3">
            <w:pPr>
              <w:pStyle w:val="Small"/>
              <w:tabs>
                <w:tab w:val="left" w:pos="584"/>
              </w:tabs>
              <w:spacing w:before="40" w:after="40"/>
              <w:jc w:val="both"/>
            </w:pPr>
            <w:del w:id="2053" w:author="Teh Stand" w:date="2023-08-10T11:51:00Z">
              <w:r w:rsidRPr="008A6F2A" w:rsidDel="00174979">
                <w:delText>If the value is 2</w:delText>
              </w:r>
              <w:r w:rsidRPr="008A6F2A" w:rsidDel="00174979">
                <w:rPr>
                  <w:vertAlign w:val="superscript"/>
                </w:rPr>
                <w:delText>32</w:delText>
              </w:r>
              <w:r w:rsidRPr="008A6F2A" w:rsidDel="00174979">
                <w:delText>-1 it does not apply</w:delText>
              </w:r>
            </w:del>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rPr>
          <w:ins w:id="2054" w:author="Teh Stand" w:date="2023-08-10T11:52:00Z"/>
        </w:rPr>
      </w:pPr>
      <w:bookmarkStart w:id="2055" w:name="_Toc207617079"/>
      <w:bookmarkStart w:id="2056" w:name="_Toc225648378"/>
      <w:bookmarkStart w:id="2057" w:name="_Toc225065235"/>
    </w:p>
    <w:p w14:paraId="4AFB3D29" w14:textId="167B171C" w:rsidR="00CA6AA3" w:rsidRPr="00774650" w:rsidRDefault="00CA6AA3" w:rsidP="00CA6AA3">
      <w:pPr>
        <w:spacing w:after="120" w:line="240" w:lineRule="auto"/>
        <w:rPr>
          <w:ins w:id="2058" w:author="Teh Stand" w:date="2023-08-10T11:52:00Z"/>
        </w:rPr>
      </w:pPr>
      <w:ins w:id="2059" w:author="Teh Stand" w:date="2023-08-10T11:52:00Z">
        <w:r w:rsidRPr="00774650">
          <w:t xml:space="preserve">NOTE: </w:t>
        </w:r>
      </w:ins>
      <w:ins w:id="2060" w:author="Teh Stand" w:date="2023-08-10T11:53:00Z">
        <w:r w:rsidRPr="00CC27B0">
          <w:t>For a correct handling of older data, robust parsers should consider both 0 and 2</w:t>
        </w:r>
        <w:r w:rsidRPr="00CC27B0">
          <w:rPr>
            <w:vertAlign w:val="superscript"/>
          </w:rPr>
          <w:t>32</w:t>
        </w:r>
        <w:r w:rsidRPr="00CC27B0">
          <w:t>-1 as ‘Not Applicable’ for the SMIN and the SMAX sub-field</w:t>
        </w:r>
      </w:ins>
      <w:ins w:id="2061" w:author="Teh Stand" w:date="2023-08-10T11:52:00Z">
        <w:r w:rsidRPr="00774650">
          <w:t>.</w:t>
        </w:r>
      </w:ins>
      <w:commentRangeEnd w:id="2043"/>
      <w:ins w:id="2062" w:author="Teh Stand" w:date="2023-08-10T11:54:00Z">
        <w:r>
          <w:rPr>
            <w:rStyle w:val="CommentReference"/>
          </w:rPr>
          <w:commentReference w:id="2043"/>
        </w:r>
      </w:ins>
    </w:p>
    <w:p w14:paraId="5C72A606" w14:textId="36362316" w:rsidR="00925F98" w:rsidRPr="00F2456F" w:rsidRDefault="00925F98" w:rsidP="00AB4F3C">
      <w:pPr>
        <w:pStyle w:val="ListContinue2"/>
        <w:keepNext/>
        <w:keepLines/>
        <w:numPr>
          <w:ilvl w:val="2"/>
          <w:numId w:val="37"/>
        </w:numPr>
        <w:tabs>
          <w:tab w:val="clear" w:pos="432"/>
        </w:tabs>
        <w:spacing w:before="120" w:after="120" w:line="240" w:lineRule="auto"/>
        <w:rPr>
          <w:b/>
          <w:lang w:eastAsia="en-US"/>
        </w:rPr>
      </w:pPr>
      <w:r w:rsidRPr="00925F98">
        <w:rPr>
          <w:b/>
          <w:lang w:eastAsia="en-US"/>
        </w:rPr>
        <w:lastRenderedPageBreak/>
        <w:t>Feature Association field – FASC</w:t>
      </w:r>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055"/>
          <w:bookmarkEnd w:id="2056"/>
          <w:bookmarkEnd w:id="2057"/>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7E4FCD">
      <w:pPr>
        <w:pStyle w:val="ListContinue2"/>
        <w:numPr>
          <w:ilvl w:val="2"/>
          <w:numId w:val="37"/>
        </w:numPr>
        <w:tabs>
          <w:tab w:val="clear" w:pos="432"/>
        </w:tabs>
        <w:spacing w:before="120" w:after="120" w:line="240" w:lineRule="auto"/>
        <w:rPr>
          <w:b/>
          <w:lang w:eastAsia="en-US"/>
        </w:rPr>
      </w:pPr>
      <w:r w:rsidRPr="007E4FCD">
        <w:rPr>
          <w:b/>
          <w:lang w:eastAsia="en-US"/>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76149D">
      <w:pPr>
        <w:pStyle w:val="ListContinue2"/>
        <w:keepNext/>
        <w:keepLines/>
        <w:pageBreakBefore/>
        <w:numPr>
          <w:ilvl w:val="0"/>
          <w:numId w:val="37"/>
        </w:numPr>
        <w:tabs>
          <w:tab w:val="clear" w:pos="800"/>
        </w:tabs>
        <w:spacing w:before="120" w:after="200" w:line="240" w:lineRule="auto"/>
        <w:rPr>
          <w:b/>
          <w:sz w:val="22"/>
          <w:szCs w:val="22"/>
          <w:lang w:eastAsia="en-US"/>
        </w:rPr>
      </w:pPr>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|--&lt;0..1&gt;-IACS (*2): Information Association Codes field</w:t>
      </w:r>
    </w:p>
    <w:p w14:paraId="76BD753C"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5D47673F"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|-&lt;0..1&gt;-FACS (*2): Feature Association Codes field</w:t>
      </w:r>
    </w:p>
    <w:p w14:paraId="1750BDD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0F8EE447"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|-&lt;0..1&gt;-ARCS (*2): Association Role Codes field</w:t>
      </w:r>
    </w:p>
    <w:p w14:paraId="5BD9C42D" w14:textId="77777777" w:rsidR="00E73EDF" w:rsidRPr="00926480" w:rsidRDefault="007653F1" w:rsidP="00C128E3">
      <w:pPr>
        <w:pStyle w:val="NoSpacing2"/>
        <w:spacing w:line="240" w:lineRule="auto"/>
        <w:jc w:val="both"/>
        <w:rPr>
          <w:rFonts w:ascii="Courier" w:hAnsi="Courier"/>
        </w:rPr>
      </w:pPr>
      <w:r w:rsidRPr="00926480">
        <w:rPr>
          <w:rFonts w:ascii="Courier" w:hAnsi="Courier"/>
        </w:rPr>
        <w:t xml:space="preserve">   |</w:t>
      </w:r>
    </w:p>
    <w:p w14:paraId="4C47CC5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w:t>
      </w:r>
    </w:p>
    <w:p w14:paraId="7976EA50" w14:textId="6DBDD481"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|--&lt;0..*&gt;--Information </w:t>
      </w:r>
      <w:r w:rsidR="00D54FF5">
        <w:rPr>
          <w:rFonts w:ascii="Courier" w:hAnsi="Courier"/>
        </w:rPr>
        <w:t xml:space="preserve">Type </w:t>
      </w:r>
      <w:r w:rsidRPr="00926480">
        <w:rPr>
          <w:rFonts w:ascii="Courier" w:hAnsi="Courier"/>
        </w:rPr>
        <w:t>record</w:t>
      </w:r>
    </w:p>
    <w:p w14:paraId="6207EE8E"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557A23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eastAsia="Times New Roman" w:hAnsi="Courier" w:cs="Arial"/>
          <w:lang w:eastAsia="en-US"/>
        </w:rPr>
        <w:t xml:space="preserve">   |</w:t>
      </w:r>
      <w:r w:rsidRPr="00926480">
        <w:rPr>
          <w:rFonts w:ascii="Courier" w:hAnsi="Courier"/>
        </w:rPr>
        <w:t xml:space="preserve">   |--&lt;1&gt;-IRID (5): Information Type Record Identifier field</w:t>
      </w:r>
    </w:p>
    <w:p w14:paraId="6DF6EF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p>
    <w:p w14:paraId="35547AB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ATTR (*5): Attribute field</w:t>
      </w:r>
    </w:p>
    <w:p w14:paraId="04F4760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r w:rsidRPr="00926480">
        <w:rPr>
          <w:rFonts w:ascii="Courier" w:hAnsi="Courier"/>
        </w:rPr>
        <w:tab/>
      </w:r>
      <w:r w:rsidRPr="00926480">
        <w:rPr>
          <w:rFonts w:ascii="Courier" w:hAnsi="Courier"/>
        </w:rPr>
        <w:tab/>
      </w:r>
      <w:r w:rsidRPr="00926480">
        <w:rPr>
          <w:rFonts w:ascii="Courier" w:hAnsi="Courier"/>
        </w:rPr>
        <w:tab/>
      </w:r>
    </w:p>
    <w:p w14:paraId="315FCEB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INAS (5\\*5): Information Association field</w:t>
      </w:r>
    </w:p>
    <w:p w14:paraId="43893D5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0302C857"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1CCC58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 Point record</w:t>
      </w:r>
    </w:p>
    <w:p w14:paraId="66717DC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2AF2D884"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|--&lt;1&gt;-PRID (4): Point Record Identifier field</w:t>
      </w:r>
    </w:p>
    <w:p w14:paraId="416913A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7239D0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|-&lt;0..*&gt;-</w:t>
      </w:r>
      <w:r w:rsidRPr="00926480">
        <w:rPr>
          <w:rFonts w:ascii="Courier" w:hAnsi="Courier"/>
        </w:rPr>
        <w:t>INAS (5\\*5): Information Association field</w:t>
      </w:r>
    </w:p>
    <w:p w14:paraId="2C4BC13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140A403"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r w:rsidRPr="00926480">
        <w:rPr>
          <w:rFonts w:ascii="Courier" w:hAnsi="Courier" w:cs="Arial"/>
        </w:rPr>
        <w:t xml:space="preserve"> alternate coordinate representations</w:t>
      </w:r>
    </w:p>
    <w:p w14:paraId="57E0EE0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B18E5A6" w14:textId="1589DCA8" w:rsidR="00E73EDF" w:rsidRPr="0076198D" w:rsidRDefault="007653F1" w:rsidP="00C128E3">
      <w:pPr>
        <w:autoSpaceDE w:val="0"/>
        <w:autoSpaceDN w:val="0"/>
        <w:adjustRightInd w:val="0"/>
        <w:spacing w:after="0" w:line="240" w:lineRule="auto"/>
        <w:rPr>
          <w:rFonts w:ascii="Courier" w:eastAsia="Times New Roman" w:hAnsi="Courier" w:cs="Arial"/>
          <w:lang w:val="en-US" w:eastAsia="en-US"/>
        </w:rPr>
      </w:pPr>
      <w:r w:rsidRPr="0076198D">
        <w:rPr>
          <w:rFonts w:ascii="Courier" w:eastAsia="Times New Roman" w:hAnsi="Courier" w:cs="Arial"/>
          <w:lang w:val="en-US" w:eastAsia="en-US"/>
        </w:rPr>
        <w:t xml:space="preserve">   |      </w:t>
      </w:r>
      <w:r w:rsidRPr="0076198D">
        <w:rPr>
          <w:rFonts w:ascii="Courier" w:hAnsi="Courier" w:cs="Arial"/>
          <w:lang w:val="en-US"/>
        </w:rPr>
        <w:t>*-&lt;</w:t>
      </w:r>
      <w:r w:rsidR="00B3025B" w:rsidRPr="0076198D">
        <w:rPr>
          <w:rFonts w:ascii="Courier" w:hAnsi="Courier" w:cs="Arial"/>
          <w:lang w:val="en-US"/>
        </w:rPr>
        <w:t>0..</w:t>
      </w:r>
      <w:r w:rsidRPr="0076198D">
        <w:rPr>
          <w:rFonts w:ascii="Courier" w:hAnsi="Courier" w:cs="Arial"/>
          <w:lang w:val="en-US"/>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76198D">
        <w:rPr>
          <w:rFonts w:ascii="Courier" w:eastAsia="Times New Roman" w:hAnsi="Courier" w:cs="Arial"/>
          <w:lang w:val="en-US"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commentRangeStart w:id="2063"/>
      <w:r w:rsidRPr="008A6F2A">
        <w:rPr>
          <w:rFonts w:ascii="Courier" w:hAnsi="Courier" w:cs="Arial"/>
        </w:rPr>
        <w:t>*-&lt;0..*&gt;-C2IL (*2): 2-D Integer Coordinate List field</w:t>
      </w:r>
      <w:commentRangeEnd w:id="2063"/>
      <w:r w:rsidR="007C0F66">
        <w:rPr>
          <w:rStyle w:val="CommentReference"/>
        </w:rPr>
        <w:commentReference w:id="2063"/>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4B0612EF"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2064"/>
      <w:del w:id="2065" w:author="Teh Stand" w:date="2023-09-11T14:30:00Z">
        <w:r w:rsidRPr="008A6F2A" w:rsidDel="003E4BA8">
          <w:rPr>
            <w:rFonts w:ascii="Courier" w:hAnsi="Courier" w:cs="Arial"/>
          </w:rPr>
          <w:delText>0</w:delText>
        </w:r>
      </w:del>
      <w:ins w:id="2066" w:author="Teh Stand" w:date="2023-09-11T14:30:00Z">
        <w:r w:rsidR="003E4BA8">
          <w:rPr>
            <w:rFonts w:ascii="Courier" w:hAnsi="Courier" w:cs="Arial"/>
          </w:rPr>
          <w:t>1</w:t>
        </w:r>
      </w:ins>
      <w:commentRangeEnd w:id="2064"/>
      <w:ins w:id="2067" w:author="Teh Stand" w:date="2023-09-11T15:17:00Z">
        <w:r w:rsidR="007C0F66">
          <w:rPr>
            <w:rStyle w:val="CommentReference"/>
          </w:rPr>
          <w:commentReference w:id="2064"/>
        </w:r>
      </w:ins>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8A6F2A">
        <w:rPr>
          <w:rFonts w:ascii="Courier" w:eastAsia="Times New Roman" w:hAnsi="Courier" w:cs="Arial"/>
          <w:lang w:val="de-DE"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926480">
      <w:pPr>
        <w:pStyle w:val="ListContinue2"/>
        <w:numPr>
          <w:ilvl w:val="1"/>
          <w:numId w:val="37"/>
        </w:numPr>
        <w:tabs>
          <w:tab w:val="clear" w:pos="800"/>
        </w:tabs>
        <w:spacing w:before="120" w:after="120" w:line="240" w:lineRule="auto"/>
        <w:rPr>
          <w:b/>
          <w:lang w:eastAsia="en-US"/>
        </w:rPr>
      </w:pPr>
      <w:r w:rsidRPr="00926480">
        <w:rPr>
          <w:b/>
          <w:lang w:eastAsia="en-US"/>
        </w:rPr>
        <w:t xml:space="preserve">Field </w:t>
      </w:r>
      <w:r w:rsidR="008C062E">
        <w:rPr>
          <w:b/>
          <w:lang w:eastAsia="en-US"/>
        </w:rPr>
        <w:t>c</w:t>
      </w:r>
      <w:r w:rsidRPr="00926480">
        <w:rPr>
          <w:b/>
          <w:lang w:eastAsia="en-US"/>
        </w:rPr>
        <w:t>ontent</w:t>
      </w:r>
    </w:p>
    <w:p w14:paraId="40AD1D73" w14:textId="075521C3" w:rsidR="00926480" w:rsidRPr="00926480" w:rsidRDefault="00926480" w:rsidP="00926480">
      <w:pPr>
        <w:pStyle w:val="ListContinue2"/>
        <w:numPr>
          <w:ilvl w:val="2"/>
          <w:numId w:val="37"/>
        </w:numPr>
        <w:tabs>
          <w:tab w:val="clear" w:pos="432"/>
        </w:tabs>
        <w:spacing w:before="120" w:after="120" w:line="240" w:lineRule="auto"/>
        <w:rPr>
          <w:b/>
          <w:lang w:eastAsia="en-US"/>
        </w:rPr>
      </w:pPr>
      <w:r w:rsidRPr="00926480">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736FF7F1" w:rsidR="00E73EDF" w:rsidRPr="008A6F2A" w:rsidRDefault="007653F1" w:rsidP="009F3095">
            <w:pPr>
              <w:pStyle w:val="Small"/>
              <w:spacing w:before="40" w:after="40"/>
            </w:pPr>
            <w:del w:id="2068" w:author="Teh Stand" w:date="2023-08-28T10:19:00Z">
              <w:r w:rsidRPr="008A6F2A" w:rsidDel="009F3095">
                <w:delText>‘</w:delText>
              </w:r>
            </w:del>
            <w:ins w:id="2069" w:author="Teh Stand" w:date="2023-08-28T10:19:00Z">
              <w:r w:rsidR="009F3095">
                <w:t>“</w:t>
              </w:r>
            </w:ins>
            <w:r w:rsidRPr="008A6F2A">
              <w:t xml:space="preserve">S-100 Part </w:t>
            </w:r>
            <w:del w:id="2070" w:author="Teh Stand" w:date="2023-08-28T10:19:00Z">
              <w:r w:rsidRPr="008A6F2A" w:rsidDel="009F3095">
                <w:delText>10a’</w:delText>
              </w:r>
            </w:del>
            <w:ins w:id="2071" w:author="Teh Stand" w:date="2023-08-28T10:19:00Z">
              <w:r w:rsidR="009F3095" w:rsidRPr="008A6F2A">
                <w:t>10a</w:t>
              </w:r>
              <w:r w:rsidR="009F3095">
                <w:t>”</w:t>
              </w:r>
            </w:ins>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7E604455" w:rsidR="00E73EDF" w:rsidRPr="008A6F2A" w:rsidRDefault="007653F1" w:rsidP="009F3095">
            <w:pPr>
              <w:pStyle w:val="Small"/>
              <w:spacing w:before="40" w:after="40"/>
            </w:pPr>
            <w:r w:rsidRPr="008A6F2A">
              <w:t>“</w:t>
            </w:r>
            <w:r w:rsidR="008222D6">
              <w:t>5.</w:t>
            </w:r>
            <w:commentRangeStart w:id="2072"/>
            <w:del w:id="2073" w:author="Teh Stand" w:date="2023-08-28T10:19:00Z">
              <w:r w:rsidR="008222D6" w:rsidDel="009F3095">
                <w:delText>0</w:delText>
              </w:r>
            </w:del>
            <w:ins w:id="2074" w:author="Teh Stand" w:date="2023-08-28T10:19:00Z">
              <w:r w:rsidR="009F3095">
                <w:t>1</w:t>
              </w:r>
              <w:commentRangeEnd w:id="2072"/>
              <w:r w:rsidR="009F3095">
                <w:rPr>
                  <w:rStyle w:val="CommentReference"/>
                  <w:rFonts w:eastAsia="MS Mincho"/>
                  <w:snapToGrid/>
                  <w:szCs w:val="20"/>
                  <w:lang w:eastAsia="ja-JP"/>
                </w:rPr>
                <w:commentReference w:id="2072"/>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4AD388FD" w:rsidR="00E73EDF" w:rsidRPr="008A6F2A" w:rsidRDefault="007653F1" w:rsidP="009F3095">
            <w:pPr>
              <w:pStyle w:val="Small"/>
              <w:spacing w:before="40" w:after="40"/>
            </w:pPr>
            <w:r w:rsidRPr="008A6F2A">
              <w:t>“INT.IHO.S-101.1.</w:t>
            </w:r>
            <w:commentRangeStart w:id="2075"/>
            <w:del w:id="2076" w:author="Teh Stand" w:date="2023-08-28T10:20:00Z">
              <w:r w:rsidR="008222D6" w:rsidDel="009F3095">
                <w:delText>1</w:delText>
              </w:r>
            </w:del>
            <w:ins w:id="2077" w:author="Teh Stand" w:date="2023-08-28T10:20:00Z">
              <w:r w:rsidR="009F3095">
                <w:t>2</w:t>
              </w:r>
              <w:commentRangeEnd w:id="2075"/>
              <w:r w:rsidR="009F3095">
                <w:rPr>
                  <w:rStyle w:val="CommentReference"/>
                  <w:rFonts w:eastAsia="MS Mincho"/>
                  <w:snapToGrid/>
                  <w:szCs w:val="20"/>
                  <w:lang w:eastAsia="ja-JP"/>
                </w:rPr>
                <w:commentReference w:id="2075"/>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BEBC5E7" w:rsidR="00E73EDF" w:rsidRPr="008A6F2A" w:rsidRDefault="007653F1" w:rsidP="009F3095">
            <w:pPr>
              <w:pStyle w:val="Small"/>
              <w:spacing w:before="40" w:after="40"/>
            </w:pPr>
            <w:r w:rsidRPr="008A6F2A">
              <w:t>“1.</w:t>
            </w:r>
            <w:commentRangeStart w:id="2078"/>
            <w:del w:id="2079" w:author="Teh Stand" w:date="2023-08-28T10:20:00Z">
              <w:r w:rsidR="008222D6" w:rsidDel="009F3095">
                <w:delText>1</w:delText>
              </w:r>
            </w:del>
            <w:ins w:id="2080" w:author="Teh Stand" w:date="2023-08-28T10:20:00Z">
              <w:r w:rsidR="009F3095">
                <w:t>2</w:t>
              </w:r>
              <w:commentRangeEnd w:id="2078"/>
              <w:r w:rsidR="009F3095">
                <w:rPr>
                  <w:rStyle w:val="CommentReference"/>
                  <w:rFonts w:eastAsia="MS Mincho"/>
                  <w:snapToGrid/>
                  <w:szCs w:val="20"/>
                  <w:lang w:eastAsia="ja-JP"/>
                </w:rPr>
                <w:commentReference w:id="2078"/>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5E709A">
      <w:pPr>
        <w:pStyle w:val="ListContinue2"/>
        <w:numPr>
          <w:ilvl w:val="2"/>
          <w:numId w:val="37"/>
        </w:numPr>
        <w:tabs>
          <w:tab w:val="clear" w:pos="432"/>
        </w:tabs>
        <w:spacing w:before="120" w:after="120" w:line="240" w:lineRule="auto"/>
        <w:rPr>
          <w:b/>
          <w:lang w:eastAsia="en-US"/>
        </w:rPr>
      </w:pPr>
      <w:r w:rsidRPr="005E709A">
        <w:rPr>
          <w:b/>
          <w:lang w:eastAsia="en-US"/>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9108CE">
      <w:pPr>
        <w:pStyle w:val="ListContinue2"/>
        <w:numPr>
          <w:ilvl w:val="2"/>
          <w:numId w:val="37"/>
        </w:numPr>
        <w:tabs>
          <w:tab w:val="clear" w:pos="432"/>
        </w:tabs>
        <w:spacing w:before="120" w:after="120" w:line="240" w:lineRule="auto"/>
        <w:rPr>
          <w:b/>
          <w:lang w:eastAsia="en-US"/>
        </w:rPr>
      </w:pPr>
      <w:r w:rsidRPr="009108CE">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CB2817">
      <w:pPr>
        <w:pStyle w:val="ListContinue2"/>
        <w:numPr>
          <w:ilvl w:val="2"/>
          <w:numId w:val="37"/>
        </w:numPr>
        <w:tabs>
          <w:tab w:val="clear" w:pos="432"/>
        </w:tabs>
        <w:spacing w:before="120" w:after="120" w:line="240" w:lineRule="auto"/>
        <w:rPr>
          <w:b/>
          <w:lang w:eastAsia="en-US"/>
        </w:rPr>
      </w:pPr>
      <w:r w:rsidRPr="00CB2817">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50371">
        <w:rPr>
          <w:b/>
        </w:rPr>
        <w:t>2</w:t>
      </w:r>
      <w:r w:rsidRPr="00650371">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B70B8">
        <w:rPr>
          <w:b/>
        </w:rPr>
        <w:t>3</w:t>
      </w:r>
      <w:r w:rsidRPr="006B70B8">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lastRenderedPageBreak/>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6B70B8">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lastRenderedPageBreak/>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3152B2">
      <w:pPr>
        <w:pStyle w:val="ListContinue2"/>
        <w:keepNext/>
        <w:keepLines/>
        <w:numPr>
          <w:ilvl w:val="2"/>
          <w:numId w:val="37"/>
        </w:numPr>
        <w:tabs>
          <w:tab w:val="clear" w:pos="432"/>
        </w:tabs>
        <w:spacing w:before="120" w:after="120" w:line="240" w:lineRule="auto"/>
        <w:rPr>
          <w:b/>
          <w:lang w:eastAsia="en-US"/>
        </w:rPr>
      </w:pPr>
      <w:r w:rsidRPr="002528FB">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1F69A8">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6E716A">
        <w:rPr>
          <w:b/>
        </w:rPr>
        <w:lastRenderedPageBreak/>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Spatial Association field - SPAS</w:t>
      </w:r>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9932F8" w:rsidRDefault="007653F1" w:rsidP="00C128E3">
            <w:pPr>
              <w:pStyle w:val="Small"/>
              <w:spacing w:before="40"/>
              <w:rPr>
                <w:lang w:val="fr-FR"/>
              </w:rPr>
            </w:pPr>
            <w:r w:rsidRPr="009932F8">
              <w:rPr>
                <w:lang w:val="fr-FR"/>
              </w:rPr>
              <w:t>{1</w:t>
            </w:r>
            <w:r w:rsidR="0036276B" w:rsidRPr="009932F8">
              <w:rPr>
                <w:lang w:val="fr-FR"/>
              </w:rPr>
              <w:t>10</w:t>
            </w:r>
            <w:r w:rsidRPr="009932F8">
              <w:rPr>
                <w:lang w:val="fr-FR"/>
              </w:rPr>
              <w:t xml:space="preserve">} </w:t>
            </w:r>
            <w:r w:rsidR="00FF5CFC" w:rsidRPr="009932F8">
              <w:rPr>
                <w:lang w:val="fr-FR"/>
              </w:rPr>
              <w:t>–</w:t>
            </w:r>
            <w:r w:rsidRPr="009932F8">
              <w:rPr>
                <w:lang w:val="fr-FR"/>
              </w:rPr>
              <w:t xml:space="preserve"> </w:t>
            </w:r>
            <w:r w:rsidR="0036276B" w:rsidRPr="009932F8">
              <w:rPr>
                <w:lang w:val="fr-FR"/>
              </w:rPr>
              <w:t>Point</w:t>
            </w:r>
          </w:p>
          <w:p w14:paraId="0EA661A4" w14:textId="436AE8D1" w:rsidR="00E73EDF" w:rsidRPr="009932F8" w:rsidRDefault="007653F1" w:rsidP="00C128E3">
            <w:pPr>
              <w:pStyle w:val="Small"/>
              <w:spacing w:before="0"/>
              <w:rPr>
                <w:lang w:val="fr-FR"/>
              </w:rPr>
            </w:pPr>
            <w:r w:rsidRPr="009932F8">
              <w:rPr>
                <w:lang w:val="fr-FR"/>
              </w:rPr>
              <w:t>{</w:t>
            </w:r>
            <w:r w:rsidR="0036276B" w:rsidRPr="009932F8">
              <w:rPr>
                <w:lang w:val="fr-FR"/>
              </w:rPr>
              <w:t>115</w:t>
            </w:r>
            <w:r w:rsidRPr="009932F8">
              <w:rPr>
                <w:lang w:val="fr-FR"/>
              </w:rPr>
              <w:t xml:space="preserve">} </w:t>
            </w:r>
            <w:r w:rsidR="00FF5CFC" w:rsidRPr="009932F8">
              <w:rPr>
                <w:lang w:val="fr-FR"/>
              </w:rPr>
              <w:t>–</w:t>
            </w:r>
            <w:r w:rsidRPr="009932F8">
              <w:rPr>
                <w:lang w:val="fr-FR"/>
              </w:rPr>
              <w:t xml:space="preserve"> </w:t>
            </w:r>
            <w:r w:rsidR="0036276B" w:rsidRPr="009932F8">
              <w:rPr>
                <w:lang w:val="fr-FR"/>
              </w:rPr>
              <w:t>Multi Point</w:t>
            </w:r>
          </w:p>
          <w:p w14:paraId="1FFC8FBF" w14:textId="7D9C0EB0" w:rsidR="00E73EDF" w:rsidRPr="009932F8" w:rsidRDefault="007653F1" w:rsidP="00C128E3">
            <w:pPr>
              <w:pStyle w:val="Small"/>
              <w:spacing w:before="0"/>
              <w:rPr>
                <w:lang w:val="fr-FR"/>
              </w:rPr>
            </w:pPr>
            <w:r w:rsidRPr="009932F8">
              <w:rPr>
                <w:lang w:val="fr-FR"/>
              </w:rPr>
              <w:t>{</w:t>
            </w:r>
            <w:r w:rsidR="0036276B" w:rsidRPr="009932F8">
              <w:rPr>
                <w:lang w:val="fr-FR"/>
              </w:rPr>
              <w:t>120</w:t>
            </w:r>
            <w:r w:rsidRPr="009932F8">
              <w:rPr>
                <w:lang w:val="fr-FR"/>
              </w:rPr>
              <w:t xml:space="preserve">} </w:t>
            </w:r>
            <w:r w:rsidR="00FF5CFC" w:rsidRPr="009932F8">
              <w:rPr>
                <w:lang w:val="fr-FR"/>
              </w:rPr>
              <w:t>–</w:t>
            </w:r>
            <w:r w:rsidRPr="009932F8">
              <w:rPr>
                <w:lang w:val="fr-FR"/>
              </w:rPr>
              <w:t xml:space="preserve"> </w:t>
            </w:r>
            <w:proofErr w:type="spellStart"/>
            <w:r w:rsidR="0036276B" w:rsidRPr="009932F8">
              <w:rPr>
                <w:lang w:val="fr-FR"/>
              </w:rPr>
              <w:t>Curve</w:t>
            </w:r>
            <w:proofErr w:type="spellEnd"/>
          </w:p>
          <w:p w14:paraId="37234A95" w14:textId="1A93BCC6" w:rsidR="00E73EDF" w:rsidRPr="009932F8" w:rsidRDefault="007653F1" w:rsidP="00C128E3">
            <w:pPr>
              <w:pStyle w:val="Small"/>
              <w:spacing w:before="0"/>
              <w:rPr>
                <w:lang w:val="fr-FR"/>
              </w:rPr>
            </w:pPr>
            <w:r w:rsidRPr="009932F8">
              <w:rPr>
                <w:lang w:val="fr-FR"/>
              </w:rPr>
              <w:t>{</w:t>
            </w:r>
            <w:r w:rsidR="0036276B" w:rsidRPr="009932F8">
              <w:rPr>
                <w:lang w:val="fr-FR"/>
              </w:rPr>
              <w:t>125</w:t>
            </w:r>
            <w:r w:rsidRPr="009932F8">
              <w:rPr>
                <w:lang w:val="fr-FR"/>
              </w:rPr>
              <w:t xml:space="preserve">} </w:t>
            </w:r>
            <w:r w:rsidR="00FF5CFC" w:rsidRPr="009932F8">
              <w:rPr>
                <w:lang w:val="fr-FR"/>
              </w:rPr>
              <w:t>–</w:t>
            </w:r>
            <w:r w:rsidRPr="009932F8">
              <w:rPr>
                <w:lang w:val="fr-FR"/>
              </w:rPr>
              <w:t xml:space="preserve"> </w:t>
            </w:r>
            <w:r w:rsidR="0036276B" w:rsidRPr="009932F8">
              <w:rPr>
                <w:lang w:val="fr-FR"/>
              </w:rPr>
              <w:t xml:space="preserve">Composite </w:t>
            </w:r>
            <w:proofErr w:type="spellStart"/>
            <w:r w:rsidR="0036276B" w:rsidRPr="009932F8">
              <w:rPr>
                <w:lang w:val="fr-FR"/>
              </w:rPr>
              <w:t>Curve</w:t>
            </w:r>
            <w:proofErr w:type="spellEnd"/>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commentRangeStart w:id="2081"/>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3D7C2494" w14:textId="17CCF852" w:rsidR="00CA6AA3" w:rsidRPr="001F69A8" w:rsidDel="00C63931" w:rsidRDefault="00CA6AA3" w:rsidP="00CA6AA3">
            <w:pPr>
              <w:pStyle w:val="Small"/>
              <w:tabs>
                <w:tab w:val="left" w:pos="584"/>
              </w:tabs>
              <w:spacing w:before="40" w:after="40"/>
              <w:rPr>
                <w:del w:id="2082" w:author="Teh Stand" w:date="2023-08-10T11:55:00Z"/>
              </w:rPr>
            </w:pPr>
            <w:ins w:id="2083" w:author="Teh Stand" w:date="2023-08-10T11:55:00Z">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ins>
            <w:del w:id="2084" w:author="Teh Stand" w:date="2023-08-10T11:55:00Z">
              <w:r w:rsidRPr="001F69A8" w:rsidDel="00C63931">
                <w:delText>Denominator of the largest scale for which the feature type can be depicted by the referenced spatial feature.</w:delText>
              </w:r>
            </w:del>
          </w:p>
          <w:p w14:paraId="5E9408DF" w14:textId="1AD27B32" w:rsidR="00CA6AA3" w:rsidRPr="001F69A8" w:rsidRDefault="00CA6AA3" w:rsidP="00CA6AA3">
            <w:pPr>
              <w:pStyle w:val="Small"/>
              <w:tabs>
                <w:tab w:val="left" w:pos="584"/>
              </w:tabs>
              <w:spacing w:before="40" w:after="40"/>
            </w:pPr>
            <w:del w:id="2085" w:author="Teh Stand" w:date="2023-08-10T11:55:00Z">
              <w:r w:rsidRPr="001F69A8" w:rsidDel="00C63931">
                <w:delText>If the value is 0 it does not apply</w:delText>
              </w:r>
            </w:del>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4753F8" w14:textId="44706A4D" w:rsidR="00CA6AA3" w:rsidRPr="001F69A8" w:rsidDel="00C63931" w:rsidRDefault="00CA6AA3" w:rsidP="00CA6AA3">
            <w:pPr>
              <w:pStyle w:val="Small"/>
              <w:tabs>
                <w:tab w:val="left" w:pos="584"/>
              </w:tabs>
              <w:spacing w:before="40" w:after="40"/>
              <w:rPr>
                <w:del w:id="2086" w:author="Teh Stand" w:date="2023-08-10T11:55:00Z"/>
              </w:rPr>
            </w:pPr>
            <w:ins w:id="2087" w:author="Teh Stand" w:date="2023-08-10T11:55:00Z">
              <w:r>
                <w:rPr>
                  <w:rFonts w:cs="Arial"/>
                </w:rPr>
                <w:t>{0}</w:t>
              </w:r>
              <w:r w:rsidRPr="00B61C26">
                <w:rPr>
                  <w:rFonts w:cs="Arial"/>
                </w:rPr>
                <w:t xml:space="preserve"> </w:t>
              </w:r>
              <w:r>
                <w:rPr>
                  <w:rFonts w:cs="Arial"/>
                </w:rPr>
                <w:t>– NULL (Not Applicable) – (see Note)</w:t>
              </w:r>
            </w:ins>
            <w:del w:id="2088" w:author="Teh Stand" w:date="2023-08-10T11:55:00Z">
              <w:r w:rsidRPr="001F69A8" w:rsidDel="00C63931">
                <w:delText>Denominator of the smallest scale for which the feature type can be depicted by the referenced spatial feature.</w:delText>
              </w:r>
            </w:del>
          </w:p>
          <w:p w14:paraId="2A6D3EB7" w14:textId="482B6938" w:rsidR="00CA6AA3" w:rsidRPr="001F69A8" w:rsidRDefault="00CA6AA3" w:rsidP="00CA6AA3">
            <w:pPr>
              <w:pStyle w:val="Small"/>
              <w:tabs>
                <w:tab w:val="left" w:pos="584"/>
              </w:tabs>
              <w:spacing w:before="40" w:after="40"/>
            </w:pPr>
            <w:del w:id="2089" w:author="Teh Stand" w:date="2023-08-10T11:55:00Z">
              <w:r w:rsidRPr="001F69A8" w:rsidDel="00C63931">
                <w:delText>If the value is 2</w:delText>
              </w:r>
              <w:r w:rsidRPr="001F69A8" w:rsidDel="00C63931">
                <w:rPr>
                  <w:vertAlign w:val="superscript"/>
                </w:rPr>
                <w:delText>32</w:delText>
              </w:r>
              <w:r w:rsidRPr="001F69A8" w:rsidDel="00C63931">
                <w:delText>-1 it does not apply</w:delText>
              </w:r>
            </w:del>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rPr>
          <w:ins w:id="2090" w:author="Teh Stand" w:date="2023-08-10T11:56:00Z"/>
        </w:rPr>
      </w:pPr>
    </w:p>
    <w:p w14:paraId="30A62041" w14:textId="77777777" w:rsidR="00CA6AA3" w:rsidRPr="00774650" w:rsidRDefault="00CA6AA3" w:rsidP="00CA6AA3">
      <w:pPr>
        <w:spacing w:after="120" w:line="240" w:lineRule="auto"/>
        <w:rPr>
          <w:ins w:id="2091" w:author="Teh Stand" w:date="2023-08-10T11:56:00Z"/>
        </w:rPr>
      </w:pPr>
      <w:ins w:id="2092" w:author="Teh Stand" w:date="2023-08-10T11:56: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commentRangeEnd w:id="2081"/>
      <w:ins w:id="2093" w:author="Teh Stand" w:date="2023-08-10T11:57:00Z">
        <w:r w:rsidR="00AB4F3C">
          <w:rPr>
            <w:rStyle w:val="CommentReference"/>
          </w:rPr>
          <w:commentReference w:id="2081"/>
        </w:r>
      </w:ins>
    </w:p>
    <w:p w14:paraId="27AAE776" w14:textId="2C4A1220" w:rsidR="00CA6AA3" w:rsidDel="00CA6AA3" w:rsidRDefault="00CA6AA3" w:rsidP="00FF5CFC">
      <w:pPr>
        <w:spacing w:after="0" w:line="240" w:lineRule="auto"/>
        <w:rPr>
          <w:del w:id="2094" w:author="Teh Stand" w:date="2023-08-10T11:56:00Z"/>
        </w:rPr>
      </w:pPr>
    </w:p>
    <w:p w14:paraId="45CC01F3" w14:textId="041C6A80"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8C062E">
      <w:pPr>
        <w:pStyle w:val="ListContinue2"/>
        <w:keepNext/>
        <w:keepLines/>
        <w:pageBreakBefore/>
        <w:numPr>
          <w:ilvl w:val="0"/>
          <w:numId w:val="37"/>
        </w:numPr>
        <w:tabs>
          <w:tab w:val="clear" w:pos="800"/>
        </w:tabs>
        <w:spacing w:before="120" w:after="200" w:line="240" w:lineRule="auto"/>
        <w:rPr>
          <w:b/>
          <w:sz w:val="22"/>
          <w:szCs w:val="22"/>
          <w:lang w:eastAsia="en-US"/>
        </w:rPr>
      </w:pPr>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2095" w:name="_Toc270580306"/>
      <w:bookmarkStart w:id="2096" w:name="_Toc225648381"/>
      <w:bookmarkStart w:id="2097"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8C062E">
      <w:pPr>
        <w:pStyle w:val="ListContinue2"/>
        <w:numPr>
          <w:ilvl w:val="1"/>
          <w:numId w:val="37"/>
        </w:numPr>
        <w:tabs>
          <w:tab w:val="clear" w:pos="800"/>
        </w:tabs>
        <w:spacing w:before="120" w:after="120" w:line="240" w:lineRule="auto"/>
        <w:rPr>
          <w:b/>
          <w:lang w:eastAsia="en-US"/>
        </w:rPr>
      </w:pPr>
      <w:r w:rsidRPr="008C062E">
        <w:rPr>
          <w:b/>
          <w:lang w:eastAsia="en-US"/>
        </w:rPr>
        <w:t xml:space="preserve">Field </w:t>
      </w:r>
      <w:r>
        <w:rPr>
          <w:b/>
          <w:lang w:eastAsia="en-US"/>
        </w:rPr>
        <w:t>c</w:t>
      </w:r>
      <w:r w:rsidRPr="008C062E">
        <w:rPr>
          <w:b/>
          <w:lang w:eastAsia="en-US"/>
        </w:rPr>
        <w:t>ontent</w:t>
      </w:r>
    </w:p>
    <w:p w14:paraId="6091314C" w14:textId="689EC1F0" w:rsidR="008C062E" w:rsidRPr="008C062E" w:rsidRDefault="008C062E" w:rsidP="008C062E">
      <w:pPr>
        <w:pStyle w:val="ListContinue2"/>
        <w:numPr>
          <w:ilvl w:val="2"/>
          <w:numId w:val="37"/>
        </w:numPr>
        <w:tabs>
          <w:tab w:val="clear" w:pos="432"/>
        </w:tabs>
        <w:spacing w:before="120" w:after="120" w:line="240" w:lineRule="auto"/>
        <w:rPr>
          <w:b/>
          <w:lang w:eastAsia="en-US"/>
        </w:rPr>
      </w:pPr>
      <w:r w:rsidRPr="008C062E">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7E7E8386" w:rsidR="00E73EDF" w:rsidRPr="001F69A8" w:rsidRDefault="007653F1" w:rsidP="009F3095">
            <w:pPr>
              <w:pStyle w:val="Small"/>
              <w:spacing w:before="40" w:after="40"/>
            </w:pPr>
            <w:del w:id="2098" w:author="Teh Stand" w:date="2023-08-28T10:21:00Z">
              <w:r w:rsidRPr="001F69A8" w:rsidDel="009F3095">
                <w:delText>‘</w:delText>
              </w:r>
            </w:del>
            <w:ins w:id="2099" w:author="Teh Stand" w:date="2023-08-28T10:21:00Z">
              <w:r w:rsidR="009F3095">
                <w:t>“</w:t>
              </w:r>
            </w:ins>
            <w:r w:rsidRPr="001F69A8">
              <w:t xml:space="preserve">S-100 Part </w:t>
            </w:r>
            <w:del w:id="2100" w:author="Teh Stand" w:date="2023-08-28T10:21:00Z">
              <w:r w:rsidRPr="001F69A8" w:rsidDel="009F3095">
                <w:delText>10a’</w:delText>
              </w:r>
            </w:del>
            <w:ins w:id="2101" w:author="Teh Stand" w:date="2023-08-28T10:21:00Z">
              <w:r w:rsidR="009F3095" w:rsidRPr="001F69A8">
                <w:t>10a</w:t>
              </w:r>
              <w:r w:rsidR="009F3095">
                <w:t>”</w:t>
              </w:r>
            </w:ins>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16DDE985" w:rsidR="00E73EDF" w:rsidRPr="001F69A8" w:rsidRDefault="007653F1" w:rsidP="009F3095">
            <w:pPr>
              <w:pStyle w:val="Small"/>
              <w:spacing w:before="40" w:after="40"/>
            </w:pPr>
            <w:r w:rsidRPr="001F69A8">
              <w:t>“</w:t>
            </w:r>
            <w:r w:rsidR="00746CF6">
              <w:t>5.</w:t>
            </w:r>
            <w:commentRangeStart w:id="2102"/>
            <w:del w:id="2103" w:author="Teh Stand" w:date="2023-08-28T10:21:00Z">
              <w:r w:rsidR="00746CF6" w:rsidDel="009F3095">
                <w:delText>0</w:delText>
              </w:r>
            </w:del>
            <w:ins w:id="2104" w:author="Teh Stand" w:date="2023-08-28T10:21:00Z">
              <w:r w:rsidR="009F3095">
                <w:t>1</w:t>
              </w:r>
              <w:commentRangeEnd w:id="2102"/>
              <w:r w:rsidR="009F3095">
                <w:rPr>
                  <w:rStyle w:val="CommentReference"/>
                  <w:rFonts w:eastAsia="MS Mincho"/>
                  <w:snapToGrid/>
                  <w:szCs w:val="20"/>
                  <w:lang w:eastAsia="ja-JP"/>
                </w:rPr>
                <w:commentReference w:id="2102"/>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20FFB5D3" w:rsidR="00E73EDF" w:rsidRPr="001F69A8" w:rsidRDefault="007653F1" w:rsidP="009F3095">
            <w:pPr>
              <w:pStyle w:val="Small"/>
              <w:spacing w:before="40" w:after="40"/>
            </w:pPr>
            <w:r w:rsidRPr="001F69A8">
              <w:t>“INT.IHO.S-101.1.</w:t>
            </w:r>
            <w:commentRangeStart w:id="2105"/>
            <w:del w:id="2106" w:author="Teh Stand" w:date="2023-08-28T10:21:00Z">
              <w:r w:rsidR="00746CF6" w:rsidDel="009F3095">
                <w:delText>1</w:delText>
              </w:r>
            </w:del>
            <w:ins w:id="2107" w:author="Teh Stand" w:date="2023-08-28T10:21:00Z">
              <w:r w:rsidR="009F3095">
                <w:t>2</w:t>
              </w:r>
              <w:commentRangeEnd w:id="2105"/>
              <w:r w:rsidR="009F3095">
                <w:rPr>
                  <w:rStyle w:val="CommentReference"/>
                  <w:rFonts w:eastAsia="MS Mincho"/>
                  <w:snapToGrid/>
                  <w:szCs w:val="20"/>
                  <w:lang w:eastAsia="ja-JP"/>
                </w:rPr>
                <w:commentReference w:id="2105"/>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329BB8E3" w:rsidR="00E73EDF" w:rsidRPr="001F69A8" w:rsidRDefault="007653F1" w:rsidP="009F3095">
            <w:pPr>
              <w:pStyle w:val="Small"/>
              <w:spacing w:before="40" w:after="40"/>
            </w:pPr>
            <w:r w:rsidRPr="001F69A8">
              <w:t>“1.</w:t>
            </w:r>
            <w:commentRangeStart w:id="2108"/>
            <w:del w:id="2109" w:author="Teh Stand" w:date="2023-08-28T10:21:00Z">
              <w:r w:rsidR="00CD4AAB" w:rsidDel="009F3095">
                <w:delText>1</w:delText>
              </w:r>
            </w:del>
            <w:ins w:id="2110" w:author="Teh Stand" w:date="2023-08-28T10:21:00Z">
              <w:r w:rsidR="009F3095">
                <w:t>2</w:t>
              </w:r>
              <w:commentRangeEnd w:id="2108"/>
              <w:r w:rsidR="009F3095">
                <w:rPr>
                  <w:rStyle w:val="CommentReference"/>
                  <w:rFonts w:eastAsia="MS Mincho"/>
                  <w:snapToGrid/>
                  <w:szCs w:val="20"/>
                  <w:lang w:eastAsia="ja-JP"/>
                </w:rPr>
                <w:commentReference w:id="2108"/>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A5577C">
          <w:headerReference w:type="even" r:id="rId63"/>
          <w:headerReference w:type="default" r:id="rId64"/>
          <w:footerReference w:type="even" r:id="rId65"/>
          <w:footerReference w:type="default" r:id="rId66"/>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2111" w:name="_Toc439685422"/>
      <w:bookmarkStart w:id="2112" w:name="_Toc149916634"/>
      <w:bookmarkEnd w:id="2095"/>
      <w:bookmarkEnd w:id="2096"/>
      <w:bookmarkEnd w:id="2097"/>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2111"/>
      <w:bookmarkEnd w:id="2112"/>
    </w:p>
    <w:p w14:paraId="5AF95C3B" w14:textId="13BC74FE" w:rsidR="00E73EDF" w:rsidRPr="001F69A8" w:rsidRDefault="00895567" w:rsidP="00F97564">
      <w:pPr>
        <w:spacing w:after="120" w:line="240" w:lineRule="auto"/>
        <w:rPr>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part </w:t>
      </w:r>
      <w:r w:rsidRPr="00E61AD8">
        <w:rPr>
          <w:rFonts w:cs="Arial"/>
          <w:color w:val="FF0000"/>
        </w:rPr>
        <w:t>X.X</w:t>
      </w:r>
      <w:r w:rsidRPr="001F69A8">
        <w:rPr>
          <w:rFonts w:cs="Arial"/>
        </w:rPr>
        <w:t>.</w:t>
      </w:r>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67"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09AA2808" w:rsidR="00C20D76" w:rsidRDefault="00C20D76" w:rsidP="00C128E3">
      <w:pPr>
        <w:spacing w:line="240" w:lineRule="auto"/>
        <w:rPr>
          <w:lang w:val="en-US"/>
        </w:rPr>
      </w:pPr>
    </w:p>
    <w:p w14:paraId="5FCE6072" w14:textId="209EE529" w:rsidR="00C20D76" w:rsidRDefault="00C20D76">
      <w:pPr>
        <w:spacing w:after="160" w:line="259" w:lineRule="auto"/>
        <w:jc w:val="left"/>
        <w:rPr>
          <w:lang w:val="en-US"/>
        </w:rPr>
      </w:pPr>
      <w:r>
        <w:rPr>
          <w:lang w:val="en-US"/>
        </w:rPr>
        <w:br w:type="page"/>
      </w:r>
    </w:p>
    <w:p w14:paraId="6971A182" w14:textId="55288028" w:rsidR="00C20D76" w:rsidRPr="00E61AD8" w:rsidRDefault="00C20D76" w:rsidP="00C20D76">
      <w:pPr>
        <w:pStyle w:val="Heading1"/>
        <w:numPr>
          <w:ilvl w:val="0"/>
          <w:numId w:val="0"/>
        </w:numPr>
        <w:tabs>
          <w:tab w:val="clear" w:pos="400"/>
          <w:tab w:val="clear" w:pos="560"/>
        </w:tabs>
        <w:spacing w:line="240" w:lineRule="auto"/>
        <w:rPr>
          <w:lang w:val="en-US"/>
        </w:rPr>
      </w:pPr>
      <w:bookmarkStart w:id="2113" w:name="_Toc149916635"/>
      <w:commentRangeStart w:id="2114"/>
      <w:r w:rsidRPr="001F69A8">
        <w:rPr>
          <w:lang w:val="en-US"/>
        </w:rPr>
        <w:lastRenderedPageBreak/>
        <w:t xml:space="preserve">ANNEX </w:t>
      </w:r>
      <w:r>
        <w:rPr>
          <w:lang w:val="en-US"/>
        </w:rPr>
        <w:t>D</w:t>
      </w:r>
      <w:r w:rsidRPr="001F69A8">
        <w:rPr>
          <w:lang w:val="en-US"/>
        </w:rPr>
        <w:t xml:space="preserve"> </w:t>
      </w:r>
      <w:r>
        <w:rPr>
          <w:lang w:val="en-US"/>
        </w:rPr>
        <w:t>–</w:t>
      </w:r>
      <w:r w:rsidRPr="00E61AD8">
        <w:rPr>
          <w:lang w:val="en-US"/>
        </w:rPr>
        <w:t xml:space="preserve"> </w:t>
      </w:r>
      <w:r>
        <w:rPr>
          <w:lang w:val="en-US"/>
        </w:rPr>
        <w:t>Dataset Loading Algorithm</w:t>
      </w:r>
      <w:r w:rsidR="00412A1B">
        <w:rPr>
          <w:lang w:val="en-US"/>
        </w:rPr>
        <w:t xml:space="preserve"> (Dataset Selection)</w:t>
      </w:r>
      <w:commentRangeEnd w:id="2114"/>
      <w:r w:rsidR="008C26B7">
        <w:rPr>
          <w:rStyle w:val="CommentReference"/>
          <w:b w:val="0"/>
          <w:bCs w:val="0"/>
        </w:rPr>
        <w:commentReference w:id="2114"/>
      </w:r>
      <w:bookmarkEnd w:id="2113"/>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szCs w:val="22"/>
          <w:lang w:eastAsia="en-US"/>
        </w:rPr>
      </w:pPr>
      <w:r>
        <w:rPr>
          <w:b/>
          <w:sz w:val="22"/>
          <w:szCs w:val="22"/>
          <w:lang w:eastAsia="en-US"/>
        </w:rPr>
        <w:t>Preconditions</w:t>
      </w:r>
    </w:p>
    <w:p w14:paraId="0ACA0AB9" w14:textId="1B291917" w:rsidR="00C20D76" w:rsidRDefault="007B2D1A" w:rsidP="007B2D1A">
      <w:pPr>
        <w:spacing w:before="60" w:after="60" w:line="240" w:lineRule="auto"/>
        <w:rPr>
          <w:rFonts w:cs="Arial"/>
        </w:rPr>
      </w:pPr>
      <w:r w:rsidRPr="007B2D1A">
        <w:rPr>
          <w:rFonts w:cs="Arial"/>
        </w:rPr>
        <w:t xml:space="preserve">An inventory for each </w:t>
      </w:r>
      <w:ins w:id="2115" w:author="Teh Stand" w:date="2023-11-08T12:04:00Z">
        <w:r w:rsidR="00EC0E27" w:rsidRPr="00EC0E27">
          <w:rPr>
            <w:rFonts w:cs="Arial"/>
            <w:b/>
            <w:rPrChange w:id="2116" w:author="Teh Stand" w:date="2023-11-08T12:04:00Z">
              <w:rPr>
                <w:rFonts w:cs="Arial"/>
              </w:rPr>
            </w:rPrChange>
          </w:rPr>
          <w:t>Data Coverage</w:t>
        </w:r>
      </w:ins>
      <w:del w:id="2117" w:author="Teh Stand" w:date="2023-11-08T11:30:00Z">
        <w:r w:rsidRPr="00774080" w:rsidDel="00774080">
          <w:rPr>
            <w:rFonts w:cs="Arial"/>
            <w:i/>
            <w:iCs/>
          </w:rPr>
          <w:delText>item</w:delText>
        </w:r>
        <w:r w:rsidRPr="00EC0E27" w:rsidDel="00774080">
          <w:rPr>
            <w:rFonts w:cs="Arial"/>
            <w:b/>
            <w:rPrChange w:id="2118" w:author="Teh Stand" w:date="2023-11-08T12:04:00Z">
              <w:rPr>
                <w:rFonts w:cs="Arial"/>
              </w:rPr>
            </w:rPrChange>
          </w:rPr>
          <w:delText xml:space="preserve"> </w:delText>
        </w:r>
        <w:r w:rsidR="00412A1B" w:rsidRPr="00EC0E27" w:rsidDel="00774080">
          <w:rPr>
            <w:rFonts w:cs="Arial"/>
            <w:b/>
            <w:rPrChange w:id="2119" w:author="Teh Stand" w:date="2023-11-08T12:04:00Z">
              <w:rPr>
                <w:rFonts w:cs="Arial"/>
              </w:rPr>
            </w:rPrChange>
          </w:rPr>
          <w:delText>(</w:delText>
        </w:r>
      </w:del>
      <w:del w:id="2120" w:author="Teh Stand" w:date="2023-11-08T12:04:00Z">
        <w:r w:rsidR="00412A1B" w:rsidRPr="00EC0E27" w:rsidDel="00EC0E27">
          <w:rPr>
            <w:rFonts w:cs="Arial"/>
            <w:b/>
            <w:rPrChange w:id="2121" w:author="Teh Stand" w:date="2023-11-08T12:04:00Z">
              <w:rPr>
                <w:rFonts w:cs="Arial"/>
              </w:rPr>
            </w:rPrChange>
          </w:rPr>
          <w:delText>data</w:delText>
        </w:r>
      </w:del>
      <w:del w:id="2122" w:author="Teh Stand" w:date="2023-11-08T11:30:00Z">
        <w:r w:rsidR="00412A1B" w:rsidRPr="00EC0E27" w:rsidDel="00774080">
          <w:rPr>
            <w:rFonts w:cs="Arial"/>
            <w:b/>
            <w:rPrChange w:id="2123" w:author="Teh Stand" w:date="2023-11-08T12:04:00Z">
              <w:rPr>
                <w:rFonts w:cs="Arial"/>
              </w:rPr>
            </w:rPrChange>
          </w:rPr>
          <w:delText>-c</w:delText>
        </w:r>
      </w:del>
      <w:del w:id="2124" w:author="Teh Stand" w:date="2023-11-08T12:04:00Z">
        <w:r w:rsidR="00412A1B" w:rsidRPr="00EC0E27" w:rsidDel="00EC0E27">
          <w:rPr>
            <w:rFonts w:cs="Arial"/>
            <w:b/>
            <w:rPrChange w:id="2125" w:author="Teh Stand" w:date="2023-11-08T12:04:00Z">
              <w:rPr>
                <w:rFonts w:cs="Arial"/>
              </w:rPr>
            </w:rPrChange>
          </w:rPr>
          <w:delText>overage</w:delText>
        </w:r>
      </w:del>
      <w:del w:id="2126" w:author="Teh Stand" w:date="2023-11-08T11:30:00Z">
        <w:r w:rsidR="00412A1B" w:rsidDel="00774080">
          <w:rPr>
            <w:rFonts w:cs="Arial"/>
          </w:rPr>
          <w:delText>)</w:delText>
        </w:r>
      </w:del>
      <w:r w:rsidR="00412A1B">
        <w:rPr>
          <w:rFonts w:cs="Arial"/>
        </w:rPr>
        <w:t xml:space="preserve"> </w:t>
      </w:r>
      <w:r w:rsidRPr="007B2D1A">
        <w:rPr>
          <w:rFonts w:cs="Arial"/>
        </w:rPr>
        <w:t>contains</w:t>
      </w:r>
      <w:r>
        <w:rPr>
          <w:rFonts w:cs="Arial"/>
        </w:rPr>
        <w:t>:</w:t>
      </w:r>
    </w:p>
    <w:p w14:paraId="74A4DCAB" w14:textId="4061D494" w:rsidR="007B2D1A" w:rsidRPr="007B2D1A" w:rsidRDefault="007B2D1A" w:rsidP="007B2D1A">
      <w:pPr>
        <w:pStyle w:val="ListParagraph"/>
        <w:numPr>
          <w:ilvl w:val="0"/>
          <w:numId w:val="48"/>
        </w:numPr>
        <w:spacing w:before="60" w:after="60" w:line="240" w:lineRule="auto"/>
        <w:ind w:left="567" w:hanging="283"/>
        <w:contextualSpacing w:val="0"/>
        <w:rPr>
          <w:lang w:val="en-US"/>
        </w:rPr>
      </w:pPr>
      <w:r w:rsidRPr="007B2D1A">
        <w:t xml:space="preserve">A geo polygon describing the </w:t>
      </w:r>
      <w:del w:id="2127" w:author="Teh Stand" w:date="2023-11-08T12:04:00Z">
        <w:r w:rsidR="00412A1B" w:rsidRPr="00EC0E27" w:rsidDel="00EC0E27">
          <w:rPr>
            <w:b/>
            <w:rPrChange w:id="2128" w:author="Teh Stand" w:date="2023-11-08T12:04:00Z">
              <w:rPr/>
            </w:rPrChange>
          </w:rPr>
          <w:delText>d</w:delText>
        </w:r>
      </w:del>
      <w:ins w:id="2129" w:author="Teh Stand" w:date="2023-11-08T12:04:00Z">
        <w:r w:rsidR="00EC0E27" w:rsidRPr="00EC0E27">
          <w:rPr>
            <w:b/>
            <w:rPrChange w:id="2130" w:author="Teh Stand" w:date="2023-11-08T12:04:00Z">
              <w:rPr/>
            </w:rPrChange>
          </w:rPr>
          <w:t>D</w:t>
        </w:r>
      </w:ins>
      <w:r w:rsidR="00412A1B" w:rsidRPr="00EC0E27">
        <w:rPr>
          <w:b/>
          <w:rPrChange w:id="2131" w:author="Teh Stand" w:date="2023-11-08T12:04:00Z">
            <w:rPr/>
          </w:rPrChange>
        </w:rPr>
        <w:t>ata</w:t>
      </w:r>
      <w:del w:id="2132" w:author="Teh Stand" w:date="2023-11-08T11:31:00Z">
        <w:r w:rsidR="00412A1B" w:rsidRPr="00EC0E27" w:rsidDel="00774080">
          <w:rPr>
            <w:b/>
            <w:rPrChange w:id="2133" w:author="Teh Stand" w:date="2023-11-08T12:04:00Z">
              <w:rPr/>
            </w:rPrChange>
          </w:rPr>
          <w:delText>-</w:delText>
        </w:r>
      </w:del>
      <w:ins w:id="2134" w:author="Teh Stand" w:date="2023-11-08T11:31:00Z">
        <w:r w:rsidR="00774080" w:rsidRPr="00EC0E27">
          <w:rPr>
            <w:b/>
            <w:rPrChange w:id="2135" w:author="Teh Stand" w:date="2023-11-08T12:04:00Z">
              <w:rPr/>
            </w:rPrChange>
          </w:rPr>
          <w:t xml:space="preserve"> </w:t>
        </w:r>
      </w:ins>
      <w:del w:id="2136" w:author="Teh Stand" w:date="2023-11-08T12:04:00Z">
        <w:r w:rsidRPr="00EC0E27" w:rsidDel="00EC0E27">
          <w:rPr>
            <w:b/>
            <w:rPrChange w:id="2137" w:author="Teh Stand" w:date="2023-11-08T12:04:00Z">
              <w:rPr/>
            </w:rPrChange>
          </w:rPr>
          <w:delText>coverage</w:delText>
        </w:r>
      </w:del>
      <w:ins w:id="2138" w:author="Teh Stand" w:date="2023-11-08T12:04:00Z">
        <w:r w:rsidR="00EC0E27" w:rsidRPr="00EC0E27">
          <w:rPr>
            <w:b/>
            <w:rPrChange w:id="2139" w:author="Teh Stand" w:date="2023-11-08T12:04:00Z">
              <w:rPr/>
            </w:rPrChange>
          </w:rPr>
          <w:t>Coverage</w:t>
        </w:r>
      </w:ins>
      <w:r w:rsidRPr="007B2D1A">
        <w:t xml:space="preserve">: </w:t>
      </w:r>
      <w:r w:rsidRPr="007B2D1A">
        <w:rPr>
          <w:i/>
          <w:iCs/>
        </w:rPr>
        <w:t>polygon(</w:t>
      </w:r>
      <w:proofErr w:type="spellStart"/>
      <w:ins w:id="2140" w:author="Jeff Wootton" w:date="2023-10-27T01:26:00Z">
        <w:r w:rsidR="00AC4D20">
          <w:rPr>
            <w:rFonts w:cs="Arial"/>
            <w:i/>
            <w:iCs/>
          </w:rPr>
          <w:t>dataCoverage</w:t>
        </w:r>
      </w:ins>
      <w:proofErr w:type="spellEnd"/>
      <w:del w:id="2141" w:author="Jeff Wootton" w:date="2023-10-27T01:26:00Z">
        <w:r w:rsidRPr="007B2D1A" w:rsidDel="00AC4D20">
          <w:rPr>
            <w:i/>
            <w:iCs/>
          </w:rPr>
          <w:delText>item</w:delText>
        </w:r>
      </w:del>
      <w:r w:rsidRPr="007B2D1A">
        <w:rPr>
          <w:i/>
          <w:iCs/>
        </w:rPr>
        <w:t>)</w:t>
      </w:r>
      <w:r>
        <w:t>;</w:t>
      </w:r>
    </w:p>
    <w:p w14:paraId="7A4DF019" w14:textId="7196EDBA" w:rsidR="007B2D1A" w:rsidRPr="007B2D1A" w:rsidRDefault="007B2D1A" w:rsidP="007B2D1A">
      <w:pPr>
        <w:pStyle w:val="ListParagraph"/>
        <w:numPr>
          <w:ilvl w:val="0"/>
          <w:numId w:val="48"/>
        </w:numPr>
        <w:spacing w:before="60" w:after="60" w:line="240" w:lineRule="auto"/>
        <w:ind w:left="567" w:hanging="283"/>
        <w:contextualSpacing w:val="0"/>
        <w:rPr>
          <w:lang w:val="en-US"/>
        </w:rPr>
      </w:pPr>
      <w:r>
        <w:t xml:space="preserve">A set of scale bands: </w:t>
      </w:r>
      <w:proofErr w:type="spellStart"/>
      <w:r w:rsidRPr="007B2D1A">
        <w:rPr>
          <w:i/>
          <w:iCs/>
        </w:rPr>
        <w:t>scaleBands</w:t>
      </w:r>
      <w:proofErr w:type="spellEnd"/>
      <w:r w:rsidRPr="007B2D1A">
        <w:rPr>
          <w:i/>
          <w:iCs/>
        </w:rPr>
        <w:t>(</w:t>
      </w:r>
      <w:proofErr w:type="spellStart"/>
      <w:ins w:id="2142" w:author="Jeff Wootton" w:date="2023-10-27T01:26:00Z">
        <w:r w:rsidR="00AC4D20">
          <w:rPr>
            <w:rFonts w:cs="Arial"/>
            <w:i/>
            <w:iCs/>
          </w:rPr>
          <w:t>dataCoverage</w:t>
        </w:r>
      </w:ins>
      <w:proofErr w:type="spellEnd"/>
      <w:del w:id="2143" w:author="Jeff Wootton" w:date="2023-10-27T01:26:00Z">
        <w:r w:rsidRPr="007B2D1A" w:rsidDel="00AC4D20">
          <w:rPr>
            <w:i/>
            <w:iCs/>
          </w:rPr>
          <w:delText>item</w:delText>
        </w:r>
      </w:del>
      <w:r w:rsidRPr="007B2D1A">
        <w:rPr>
          <w:i/>
          <w:iCs/>
        </w:rPr>
        <w:t>)</w:t>
      </w:r>
      <w:r>
        <w:t>;</w:t>
      </w:r>
    </w:p>
    <w:p w14:paraId="30BCF35C" w14:textId="758A7B37" w:rsidR="007B2D1A" w:rsidRPr="007B2D1A" w:rsidRDefault="007B2D1A" w:rsidP="007B2D1A">
      <w:pPr>
        <w:pStyle w:val="ListParagraph"/>
        <w:numPr>
          <w:ilvl w:val="0"/>
          <w:numId w:val="48"/>
        </w:numPr>
        <w:spacing w:after="120" w:line="240" w:lineRule="auto"/>
        <w:ind w:left="567" w:hanging="283"/>
        <w:contextualSpacing w:val="0"/>
        <w:rPr>
          <w:lang w:val="en-US"/>
        </w:rPr>
      </w:pPr>
      <w:r>
        <w:t xml:space="preserve">An associated dataset: </w:t>
      </w:r>
      <w:r w:rsidRPr="007B2D1A">
        <w:rPr>
          <w:i/>
          <w:iCs/>
        </w:rPr>
        <w:t>dataset(</w:t>
      </w:r>
      <w:proofErr w:type="spellStart"/>
      <w:ins w:id="2144" w:author="Jeff Wootton" w:date="2023-10-27T01:27:00Z">
        <w:r w:rsidR="00AC4D20">
          <w:rPr>
            <w:rFonts w:cs="Arial"/>
            <w:i/>
            <w:iCs/>
          </w:rPr>
          <w:t>dataCoverage</w:t>
        </w:r>
      </w:ins>
      <w:proofErr w:type="spellEnd"/>
      <w:del w:id="2145" w:author="Jeff Wootton" w:date="2023-10-27T01:27:00Z">
        <w:r w:rsidRPr="007B2D1A" w:rsidDel="00AC4D20">
          <w:rPr>
            <w:i/>
            <w:iCs/>
          </w:rPr>
          <w:delText>item</w:delText>
        </w:r>
      </w:del>
      <w:r w:rsidRPr="007B2D1A">
        <w:rPr>
          <w:i/>
          <w:iCs/>
        </w:rPr>
        <w:t>)</w:t>
      </w:r>
      <w:r>
        <w:t>.</w:t>
      </w:r>
    </w:p>
    <w:p w14:paraId="57D9803B" w14:textId="6B153A2F" w:rsidR="007B2D1A" w:rsidRDefault="00AA512C" w:rsidP="007B2D1A">
      <w:pPr>
        <w:spacing w:before="60" w:after="60" w:line="240" w:lineRule="auto"/>
        <w:rPr>
          <w:rFonts w:cs="Arial"/>
        </w:rPr>
      </w:pPr>
      <w:r w:rsidRPr="00AA512C">
        <w:rPr>
          <w:rFonts w:cs="Arial"/>
        </w:rPr>
        <w:t xml:space="preserve">A projection </w:t>
      </w:r>
      <w:proofErr w:type="spellStart"/>
      <w:r w:rsidRPr="00AA512C">
        <w:rPr>
          <w:rFonts w:cs="Arial"/>
          <w:i/>
          <w:iCs/>
        </w:rPr>
        <w:t>pro</w:t>
      </w:r>
      <w:ins w:id="2146" w:author="Teh Stand" w:date="2023-11-08T11:20:00Z">
        <w:r w:rsidR="00736CEC">
          <w:rPr>
            <w:rFonts w:cs="Arial"/>
            <w:i/>
            <w:iCs/>
          </w:rPr>
          <w:t>jection</w:t>
        </w:r>
      </w:ins>
      <w:proofErr w:type="spellEnd"/>
      <w:r w:rsidRPr="00AA512C">
        <w:rPr>
          <w:rFonts w:cs="Arial"/>
        </w:rPr>
        <w:t xml:space="preserve"> that can</w:t>
      </w:r>
      <w:r w:rsidR="007B2D1A">
        <w:rPr>
          <w:rFonts w:cs="Arial"/>
        </w:rPr>
        <w:t>:</w:t>
      </w:r>
    </w:p>
    <w:p w14:paraId="4E193385" w14:textId="09A0ADF7" w:rsidR="007B2D1A" w:rsidRPr="0086129E" w:rsidRDefault="00AA512C" w:rsidP="007B2D1A">
      <w:pPr>
        <w:pStyle w:val="ListParagraph"/>
        <w:numPr>
          <w:ilvl w:val="0"/>
          <w:numId w:val="48"/>
        </w:numPr>
        <w:spacing w:before="60" w:after="60" w:line="240" w:lineRule="auto"/>
        <w:ind w:left="567" w:hanging="283"/>
        <w:contextualSpacing w:val="0"/>
        <w:rPr>
          <w:lang w:val="en-US"/>
        </w:rPr>
      </w:pPr>
      <w:r>
        <w:t xml:space="preserve">Convert </w:t>
      </w:r>
      <w:del w:id="2147" w:author="Teh Stand" w:date="2023-11-08T12:16:00Z">
        <w:r w:rsidDel="00FD093C">
          <w:delText xml:space="preserve">a </w:delText>
        </w:r>
      </w:del>
      <w:r>
        <w:t>geo</w:t>
      </w:r>
      <w:ins w:id="2148" w:author="Teh Stand" w:date="2023-11-08T12:07:00Z">
        <w:r w:rsidR="00297C05">
          <w:t>graphic</w:t>
        </w:r>
      </w:ins>
      <w:del w:id="2149" w:author="Teh Stand" w:date="2023-11-08T12:07:00Z">
        <w:r w:rsidDel="00297C05">
          <w:delText>-</w:delText>
        </w:r>
      </w:del>
      <w:ins w:id="2150" w:author="Teh Stand" w:date="2023-11-08T12:07:00Z">
        <w:r w:rsidR="00297C05">
          <w:t xml:space="preserve"> </w:t>
        </w:r>
      </w:ins>
      <w:r>
        <w:t>polygon</w:t>
      </w:r>
      <w:ins w:id="2151" w:author="Teh Stand" w:date="2023-11-08T12:16:00Z">
        <w:r w:rsidR="00FD093C">
          <w:t>s</w:t>
        </w:r>
      </w:ins>
      <w:r>
        <w:t xml:space="preserve"> </w:t>
      </w:r>
      <w:proofErr w:type="spellStart"/>
      <w:r w:rsidRPr="00AA512C">
        <w:rPr>
          <w:i/>
          <w:iCs/>
        </w:rPr>
        <w:t>geo</w:t>
      </w:r>
      <w:ins w:id="2152" w:author="Teh Stand" w:date="2023-11-08T11:21:00Z">
        <w:r w:rsidR="00736CEC">
          <w:rPr>
            <w:i/>
            <w:iCs/>
          </w:rPr>
          <w:t>Polygon</w:t>
        </w:r>
      </w:ins>
      <w:proofErr w:type="spellEnd"/>
      <w:r>
        <w:t xml:space="preserve"> to device</w:t>
      </w:r>
      <w:del w:id="2153" w:author="Teh Stand" w:date="2023-11-08T12:07:00Z">
        <w:r w:rsidDel="00297C05">
          <w:delText>-</w:delText>
        </w:r>
      </w:del>
      <w:ins w:id="2154" w:author="Teh Stand" w:date="2023-11-08T12:07:00Z">
        <w:r w:rsidR="00297C05">
          <w:t xml:space="preserve"> </w:t>
        </w:r>
      </w:ins>
      <w:r>
        <w:t>polygon</w:t>
      </w:r>
      <w:ins w:id="2155" w:author="Teh Stand" w:date="2023-11-08T12:16:00Z">
        <w:r w:rsidR="00FD093C">
          <w:t>s</w:t>
        </w:r>
      </w:ins>
      <w:r>
        <w:t xml:space="preserve">: </w:t>
      </w:r>
      <w:r w:rsidRPr="00AA512C">
        <w:rPr>
          <w:i/>
          <w:iCs/>
        </w:rPr>
        <w:t>pro</w:t>
      </w:r>
      <w:ins w:id="2156" w:author="Teh Stand" w:date="2023-11-08T11:21:00Z">
        <w:r w:rsidR="00736CEC">
          <w:rPr>
            <w:i/>
            <w:iCs/>
          </w:rPr>
          <w:t>jection</w:t>
        </w:r>
      </w:ins>
      <w:r w:rsidRPr="00AA512C">
        <w:rPr>
          <w:i/>
          <w:iCs/>
        </w:rPr>
        <w:t>(</w:t>
      </w:r>
      <w:proofErr w:type="spellStart"/>
      <w:r w:rsidRPr="00AA512C">
        <w:rPr>
          <w:i/>
          <w:iCs/>
        </w:rPr>
        <w:t>geo</w:t>
      </w:r>
      <w:ins w:id="2157" w:author="Teh Stand" w:date="2023-11-08T11:21:00Z">
        <w:r w:rsidR="00736CEC">
          <w:rPr>
            <w:i/>
            <w:iCs/>
          </w:rPr>
          <w:t>Polygon</w:t>
        </w:r>
      </w:ins>
      <w:proofErr w:type="spellEnd"/>
      <w:r w:rsidRPr="00AA512C">
        <w:rPr>
          <w:i/>
          <w:iCs/>
        </w:rPr>
        <w:t>)</w:t>
      </w:r>
      <w:r w:rsidR="007B2D1A">
        <w:t>;</w:t>
      </w:r>
    </w:p>
    <w:p w14:paraId="37DA5839" w14:textId="0077B20F" w:rsidR="007B2D1A" w:rsidRPr="0086129E" w:rsidRDefault="00AA512C" w:rsidP="007B2D1A">
      <w:pPr>
        <w:pStyle w:val="ListParagraph"/>
        <w:numPr>
          <w:ilvl w:val="0"/>
          <w:numId w:val="48"/>
        </w:numPr>
        <w:spacing w:before="60" w:after="60" w:line="240" w:lineRule="auto"/>
        <w:ind w:left="567" w:hanging="283"/>
        <w:contextualSpacing w:val="0"/>
        <w:rPr>
          <w:lang w:val="en-US"/>
        </w:rPr>
      </w:pPr>
      <w:r w:rsidRPr="00AA512C">
        <w:t>Convert device</w:t>
      </w:r>
      <w:del w:id="2158" w:author="Teh Stand" w:date="2023-11-08T12:15:00Z">
        <w:r w:rsidRPr="00AA512C" w:rsidDel="00FD093C">
          <w:delText>-</w:delText>
        </w:r>
      </w:del>
      <w:ins w:id="2159" w:author="Teh Stand" w:date="2023-11-08T12:15:00Z">
        <w:r w:rsidR="00FD093C">
          <w:t xml:space="preserve"> </w:t>
        </w:r>
      </w:ins>
      <w:r w:rsidRPr="00AA512C">
        <w:t xml:space="preserve">polygons </w:t>
      </w:r>
      <w:r w:rsidRPr="00AA512C">
        <w:rPr>
          <w:i/>
          <w:iCs/>
        </w:rPr>
        <w:t>poly</w:t>
      </w:r>
      <w:ins w:id="2160" w:author="Teh Stand" w:date="2023-11-08T11:21:00Z">
        <w:r w:rsidR="00736CEC">
          <w:rPr>
            <w:i/>
            <w:iCs/>
          </w:rPr>
          <w:t>gon</w:t>
        </w:r>
      </w:ins>
      <w:r w:rsidRPr="00AA512C">
        <w:t xml:space="preserve"> to geo</w:t>
      </w:r>
      <w:ins w:id="2161" w:author="Teh Stand" w:date="2023-11-08T12:15:00Z">
        <w:r w:rsidR="00FD093C">
          <w:t>graphic</w:t>
        </w:r>
      </w:ins>
      <w:del w:id="2162" w:author="Teh Stand" w:date="2023-11-08T12:15:00Z">
        <w:r w:rsidRPr="00AA512C" w:rsidDel="00FD093C">
          <w:delText>-</w:delText>
        </w:r>
      </w:del>
      <w:ins w:id="2163" w:author="Teh Stand" w:date="2023-11-08T12:15:00Z">
        <w:r w:rsidR="00FD093C">
          <w:t xml:space="preserve"> </w:t>
        </w:r>
      </w:ins>
      <w:r w:rsidRPr="00AA512C">
        <w:t xml:space="preserve">polygons: </w:t>
      </w:r>
      <w:r w:rsidRPr="00AA512C">
        <w:rPr>
          <w:i/>
          <w:iCs/>
        </w:rPr>
        <w:t>~pro</w:t>
      </w:r>
      <w:ins w:id="2164" w:author="Teh Stand" w:date="2023-11-08T11:21:00Z">
        <w:r w:rsidR="00736CEC">
          <w:rPr>
            <w:i/>
            <w:iCs/>
          </w:rPr>
          <w:t>jection</w:t>
        </w:r>
      </w:ins>
      <w:r w:rsidRPr="00AA512C">
        <w:rPr>
          <w:i/>
          <w:iCs/>
        </w:rPr>
        <w:t>(poly</w:t>
      </w:r>
      <w:ins w:id="2165" w:author="Teh Stand" w:date="2023-11-08T11:21:00Z">
        <w:r w:rsidR="00736CEC">
          <w:rPr>
            <w:i/>
            <w:iCs/>
          </w:rPr>
          <w:t>gon</w:t>
        </w:r>
      </w:ins>
      <w:r w:rsidRPr="00AA512C">
        <w:rPr>
          <w:i/>
          <w:iCs/>
        </w:rPr>
        <w:t>)</w:t>
      </w:r>
      <w:r>
        <w:t>.</w:t>
      </w:r>
    </w:p>
    <w:p w14:paraId="58091CBD" w14:textId="312B634C" w:rsidR="007B2D1A" w:rsidRDefault="007B2D1A" w:rsidP="007B2D1A">
      <w:pPr>
        <w:spacing w:after="120" w:line="240" w:lineRule="auto"/>
        <w:rPr>
          <w:lang w:val="en-US"/>
        </w:rPr>
      </w:pPr>
    </w:p>
    <w:p w14:paraId="3B1D13F0" w14:textId="471A1453" w:rsidR="00AA512C" w:rsidRPr="008A6F2A" w:rsidRDefault="00AA512C" w:rsidP="00AA512C">
      <w:pPr>
        <w:pStyle w:val="ListContinue2"/>
        <w:numPr>
          <w:ilvl w:val="0"/>
          <w:numId w:val="47"/>
        </w:numPr>
        <w:tabs>
          <w:tab w:val="clear" w:pos="800"/>
        </w:tabs>
        <w:spacing w:before="120" w:after="200" w:line="240" w:lineRule="auto"/>
        <w:rPr>
          <w:szCs w:val="22"/>
          <w:lang w:eastAsia="en-US"/>
        </w:rPr>
      </w:pPr>
      <w:commentRangeStart w:id="2166"/>
      <w:r>
        <w:rPr>
          <w:b/>
          <w:sz w:val="22"/>
          <w:szCs w:val="22"/>
          <w:lang w:eastAsia="en-US"/>
        </w:rPr>
        <w:t xml:space="preserve">Scale </w:t>
      </w:r>
      <w:r w:rsidR="002D4E29">
        <w:rPr>
          <w:b/>
          <w:sz w:val="22"/>
          <w:szCs w:val="22"/>
          <w:lang w:eastAsia="en-US"/>
        </w:rPr>
        <w:t>B</w:t>
      </w:r>
      <w:r>
        <w:rPr>
          <w:b/>
          <w:sz w:val="22"/>
          <w:szCs w:val="22"/>
          <w:lang w:eastAsia="en-US"/>
        </w:rPr>
        <w:t>ands</w:t>
      </w:r>
      <w:commentRangeEnd w:id="2166"/>
      <w:r w:rsidR="003C088E">
        <w:rPr>
          <w:rStyle w:val="CommentReference"/>
        </w:rPr>
        <w:commentReference w:id="2166"/>
      </w:r>
    </w:p>
    <w:p w14:paraId="688D1C9E" w14:textId="650CCE34" w:rsidR="00AA512C" w:rsidRDefault="00AA512C" w:rsidP="007B2D1A">
      <w:pPr>
        <w:spacing w:after="120" w:line="240" w:lineRule="auto"/>
      </w:pPr>
      <w:r w:rsidRPr="00AA512C">
        <w:t xml:space="preserve">A lists of scale bands will be used for the algorithm. Each scale band is defined by its minimum and </w:t>
      </w:r>
      <w:del w:id="2167" w:author="Teh Stand" w:date="2023-10-13T11:27:00Z">
        <w:r w:rsidRPr="00AA512C" w:rsidDel="003C088E">
          <w:delText xml:space="preserve">maximum </w:delText>
        </w:r>
      </w:del>
      <w:ins w:id="2168" w:author="Teh Stand" w:date="2023-10-13T11:27:00Z">
        <w:r w:rsidR="003C088E">
          <w:t>optimum</w:t>
        </w:r>
        <w:r w:rsidR="003C088E" w:rsidRPr="00AA512C">
          <w:t xml:space="preserve"> </w:t>
        </w:r>
      </w:ins>
      <w:r w:rsidRPr="00AA512C">
        <w:t>scale</w:t>
      </w:r>
      <w:ins w:id="2169" w:author="Jeff Wootton" w:date="2023-10-27T01:27:00Z">
        <w:r w:rsidR="00AC4D20">
          <w:t xml:space="preserve"> denominators</w:t>
        </w:r>
      </w:ins>
      <w:del w:id="2170" w:author="Jeff Wootton" w:date="2023-10-27T01:27:00Z">
        <w:r w:rsidRPr="00AA512C" w:rsidDel="00AC4D20">
          <w:delText>s</w:delText>
        </w:r>
      </w:del>
      <w:r w:rsidRPr="00AA512C">
        <w:t xml:space="preserve"> and will be accessed by an index.</w:t>
      </w:r>
      <w:ins w:id="2171" w:author="Teh Stand" w:date="2023-11-08T11:22:00Z">
        <w:r w:rsidR="00736CEC">
          <w:t xml:space="preserve"> </w:t>
        </w:r>
        <w:r w:rsidR="00736CEC" w:rsidRPr="00736CEC">
          <w:t>Note that the table below contain</w:t>
        </w:r>
        <w:r w:rsidR="00736CEC">
          <w:t>s the denominators of the scale;</w:t>
        </w:r>
        <w:r w:rsidR="00736CEC" w:rsidRPr="00736CEC">
          <w:t xml:space="preserve"> </w:t>
        </w:r>
      </w:ins>
      <w:ins w:id="2172" w:author="Teh Stand" w:date="2023-11-08T11:23:00Z">
        <w:r w:rsidR="00736CEC">
          <w:t>for example</w:t>
        </w:r>
      </w:ins>
      <w:ins w:id="2173" w:author="Teh Stand" w:date="2023-11-08T11:22:00Z">
        <w:r w:rsidR="00736CEC" w:rsidRPr="00736CEC">
          <w:t xml:space="preserve">. 22,000 is </w:t>
        </w:r>
      </w:ins>
      <w:ins w:id="2174" w:author="Teh Stand" w:date="2023-11-08T11:23:00Z">
        <w:r w:rsidR="00736CEC">
          <w:t xml:space="preserve">denominator value </w:t>
        </w:r>
      </w:ins>
      <w:ins w:id="2175" w:author="Teh Stand" w:date="2023-11-08T11:22:00Z">
        <w:r w:rsidR="00736CEC" w:rsidRPr="00736CEC">
          <w:t>associated with the scale 1:22,000. Whenever scales are compared in these algorithms the numerical comparison is based on scales not on scale denominators.</w:t>
        </w:r>
      </w:ins>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2320"/>
        <w:gridCol w:w="3435"/>
      </w:tblGrid>
      <w:tr w:rsidR="00AA512C" w:rsidRPr="008D0CFF" w14:paraId="4C9A4865" w14:textId="77777777" w:rsidTr="002D4E29">
        <w:trPr>
          <w:jc w:val="center"/>
        </w:trPr>
        <w:tc>
          <w:tcPr>
            <w:tcW w:w="912" w:type="dxa"/>
            <w:shd w:val="clear" w:color="auto" w:fill="D9D9D9" w:themeFill="background1" w:themeFillShade="D9"/>
          </w:tcPr>
          <w:p w14:paraId="4140388E" w14:textId="76A55459" w:rsidR="00AA512C" w:rsidRPr="001F5F3A" w:rsidRDefault="005323C6" w:rsidP="005323C6">
            <w:pPr>
              <w:pStyle w:val="Tabletext9"/>
              <w:jc w:val="center"/>
              <w:rPr>
                <w:b/>
                <w:i/>
                <w:rPrChange w:id="2176" w:author="Teh Stand" w:date="2023-11-08T12:18:00Z">
                  <w:rPr>
                    <w:b/>
                  </w:rPr>
                </w:rPrChange>
              </w:rPr>
            </w:pPr>
            <w:del w:id="2177" w:author="Teh Stand" w:date="2023-11-08T12:18:00Z">
              <w:r w:rsidRPr="001F5F3A" w:rsidDel="001F5F3A">
                <w:rPr>
                  <w:b/>
                  <w:i/>
                  <w:rPrChange w:id="2178" w:author="Teh Stand" w:date="2023-11-08T12:18:00Z">
                    <w:rPr>
                      <w:b/>
                    </w:rPr>
                  </w:rPrChange>
                </w:rPr>
                <w:delText>Index</w:delText>
              </w:r>
            </w:del>
            <w:ins w:id="2179" w:author="Teh Stand" w:date="2023-11-08T12:18:00Z">
              <w:r w:rsidR="001F5F3A" w:rsidRPr="001F5F3A">
                <w:rPr>
                  <w:b/>
                  <w:i/>
                  <w:rPrChange w:id="2180" w:author="Teh Stand" w:date="2023-11-08T12:18:00Z">
                    <w:rPr>
                      <w:b/>
                    </w:rPr>
                  </w:rPrChange>
                </w:rPr>
                <w:t>index</w:t>
              </w:r>
            </w:ins>
          </w:p>
        </w:tc>
        <w:tc>
          <w:tcPr>
            <w:tcW w:w="2320" w:type="dxa"/>
            <w:shd w:val="clear" w:color="auto" w:fill="D9D9D9" w:themeFill="background1" w:themeFillShade="D9"/>
            <w:vAlign w:val="center"/>
          </w:tcPr>
          <w:p w14:paraId="21079AA1" w14:textId="374F952E" w:rsidR="00AA512C" w:rsidRPr="00736CEC" w:rsidRDefault="00AC4D20" w:rsidP="00736CEC">
            <w:pPr>
              <w:pStyle w:val="Tabletext9"/>
              <w:jc w:val="center"/>
              <w:rPr>
                <w:b/>
                <w:i/>
                <w:rPrChange w:id="2181" w:author="Teh Stand" w:date="2023-11-08T11:24:00Z">
                  <w:rPr>
                    <w:b/>
                  </w:rPr>
                </w:rPrChange>
              </w:rPr>
            </w:pPr>
            <w:proofErr w:type="spellStart"/>
            <w:ins w:id="2182" w:author="Jeff Wootton" w:date="2023-10-27T01:28:00Z">
              <w:r w:rsidRPr="00736CEC">
                <w:rPr>
                  <w:b/>
                  <w:i/>
                  <w:rPrChange w:id="2183" w:author="Teh Stand" w:date="2023-11-08T11:24:00Z">
                    <w:rPr>
                      <w:b/>
                    </w:rPr>
                  </w:rPrChange>
                </w:rPr>
                <w:t>minimum</w:t>
              </w:r>
              <w:del w:id="2184" w:author="Teh Stand" w:date="2023-11-08T11:24:00Z">
                <w:r w:rsidRPr="00736CEC" w:rsidDel="00736CEC">
                  <w:rPr>
                    <w:b/>
                    <w:i/>
                    <w:rPrChange w:id="2185" w:author="Teh Stand" w:date="2023-11-08T11:24:00Z">
                      <w:rPr>
                        <w:b/>
                      </w:rPr>
                    </w:rPrChange>
                  </w:rPr>
                  <w:delText>Display</w:delText>
                </w:r>
              </w:del>
              <w:r w:rsidRPr="00736CEC">
                <w:rPr>
                  <w:b/>
                  <w:i/>
                  <w:rPrChange w:id="2186" w:author="Teh Stand" w:date="2023-11-08T11:24:00Z">
                    <w:rPr>
                      <w:b/>
                    </w:rPr>
                  </w:rPrChange>
                </w:rPr>
                <w:t>Scale</w:t>
              </w:r>
            </w:ins>
            <w:proofErr w:type="spellEnd"/>
            <w:del w:id="2187" w:author="Jeff Wootton" w:date="2023-10-27T01:28:00Z">
              <w:r w:rsidR="00AA512C" w:rsidRPr="00736CEC" w:rsidDel="00AC4D20">
                <w:rPr>
                  <w:b/>
                  <w:i/>
                  <w:rPrChange w:id="2188" w:author="Teh Stand" w:date="2023-11-08T11:24:00Z">
                    <w:rPr>
                      <w:b/>
                    </w:rPr>
                  </w:rPrChange>
                </w:rPr>
                <w:delText xml:space="preserve">Minimum </w:delText>
              </w:r>
              <w:r w:rsidR="00C942A1" w:rsidRPr="00736CEC" w:rsidDel="00AC4D20">
                <w:rPr>
                  <w:b/>
                  <w:i/>
                  <w:rPrChange w:id="2189" w:author="Teh Stand" w:date="2023-11-08T11:24:00Z">
                    <w:rPr>
                      <w:b/>
                    </w:rPr>
                  </w:rPrChange>
                </w:rPr>
                <w:delText>S</w:delText>
              </w:r>
              <w:r w:rsidR="00AA512C" w:rsidRPr="00736CEC" w:rsidDel="00AC4D20">
                <w:rPr>
                  <w:b/>
                  <w:i/>
                  <w:rPrChange w:id="2190" w:author="Teh Stand" w:date="2023-11-08T11:24:00Z">
                    <w:rPr>
                      <w:b/>
                    </w:rPr>
                  </w:rPrChange>
                </w:rPr>
                <w:delText>cale</w:delText>
              </w:r>
            </w:del>
          </w:p>
        </w:tc>
        <w:tc>
          <w:tcPr>
            <w:tcW w:w="2320" w:type="dxa"/>
            <w:shd w:val="clear" w:color="auto" w:fill="D9D9D9" w:themeFill="background1" w:themeFillShade="D9"/>
            <w:vAlign w:val="center"/>
          </w:tcPr>
          <w:p w14:paraId="14DD4E86" w14:textId="031ADBF5" w:rsidR="00AA512C" w:rsidRPr="00736CEC" w:rsidRDefault="00AA512C" w:rsidP="00736CEC">
            <w:pPr>
              <w:pStyle w:val="Tabletext9"/>
              <w:jc w:val="center"/>
              <w:rPr>
                <w:b/>
                <w:i/>
                <w:rPrChange w:id="2191" w:author="Teh Stand" w:date="2023-11-08T11:24:00Z">
                  <w:rPr>
                    <w:b/>
                  </w:rPr>
                </w:rPrChange>
              </w:rPr>
            </w:pPr>
            <w:del w:id="2192" w:author="Teh Stand" w:date="2023-10-13T11:27:00Z">
              <w:r w:rsidRPr="00736CEC" w:rsidDel="003C088E">
                <w:rPr>
                  <w:b/>
                  <w:i/>
                  <w:rPrChange w:id="2193" w:author="Teh Stand" w:date="2023-11-08T11:24:00Z">
                    <w:rPr>
                      <w:b/>
                    </w:rPr>
                  </w:rPrChange>
                </w:rPr>
                <w:delText xml:space="preserve">Maximum </w:delText>
              </w:r>
            </w:del>
            <w:proofErr w:type="spellStart"/>
            <w:ins w:id="2194" w:author="Jeff Wootton" w:date="2023-10-27T01:28:00Z">
              <w:r w:rsidR="00AC4D20" w:rsidRPr="00736CEC">
                <w:rPr>
                  <w:b/>
                  <w:i/>
                  <w:rPrChange w:id="2195" w:author="Teh Stand" w:date="2023-11-08T11:24:00Z">
                    <w:rPr>
                      <w:b/>
                    </w:rPr>
                  </w:rPrChange>
                </w:rPr>
                <w:t>optimum</w:t>
              </w:r>
              <w:del w:id="2196" w:author="Teh Stand" w:date="2023-11-08T11:24:00Z">
                <w:r w:rsidR="00AC4D20" w:rsidRPr="00736CEC" w:rsidDel="00736CEC">
                  <w:rPr>
                    <w:b/>
                    <w:i/>
                    <w:rPrChange w:id="2197" w:author="Teh Stand" w:date="2023-11-08T11:24:00Z">
                      <w:rPr>
                        <w:b/>
                      </w:rPr>
                    </w:rPrChange>
                  </w:rPr>
                  <w:delText>Display</w:delText>
                </w:r>
              </w:del>
              <w:r w:rsidR="00AC4D20" w:rsidRPr="00736CEC">
                <w:rPr>
                  <w:b/>
                  <w:i/>
                  <w:rPrChange w:id="2198" w:author="Teh Stand" w:date="2023-11-08T11:24:00Z">
                    <w:rPr>
                      <w:b/>
                    </w:rPr>
                  </w:rPrChange>
                </w:rPr>
                <w:t>Scale</w:t>
              </w:r>
            </w:ins>
            <w:proofErr w:type="spellEnd"/>
            <w:ins w:id="2199" w:author="Teh Stand" w:date="2023-10-13T11:27:00Z">
              <w:del w:id="2200" w:author="Jeff Wootton" w:date="2023-10-27T01:28:00Z">
                <w:r w:rsidR="003C088E" w:rsidRPr="00736CEC" w:rsidDel="00AC4D20">
                  <w:rPr>
                    <w:b/>
                    <w:i/>
                    <w:rPrChange w:id="2201" w:author="Teh Stand" w:date="2023-11-08T11:24:00Z">
                      <w:rPr>
                        <w:b/>
                      </w:rPr>
                    </w:rPrChange>
                  </w:rPr>
                  <w:delText xml:space="preserve">Optimum </w:delText>
                </w:r>
              </w:del>
            </w:ins>
            <w:del w:id="2202" w:author="Jeff Wootton" w:date="2023-10-27T01:28:00Z">
              <w:r w:rsidR="00C942A1" w:rsidRPr="00736CEC" w:rsidDel="00AC4D20">
                <w:rPr>
                  <w:b/>
                  <w:i/>
                  <w:rPrChange w:id="2203" w:author="Teh Stand" w:date="2023-11-08T11:24:00Z">
                    <w:rPr>
                      <w:b/>
                    </w:rPr>
                  </w:rPrChange>
                </w:rPr>
                <w:delText>S</w:delText>
              </w:r>
              <w:r w:rsidRPr="00736CEC" w:rsidDel="00AC4D20">
                <w:rPr>
                  <w:b/>
                  <w:i/>
                  <w:rPrChange w:id="2204" w:author="Teh Stand" w:date="2023-11-08T11:24:00Z">
                    <w:rPr>
                      <w:b/>
                    </w:rPr>
                  </w:rPrChange>
                </w:rPr>
                <w:delText>cale</w:delText>
              </w:r>
            </w:del>
          </w:p>
        </w:tc>
        <w:tc>
          <w:tcPr>
            <w:tcW w:w="3435" w:type="dxa"/>
            <w:shd w:val="clear" w:color="auto" w:fill="D9D9D9" w:themeFill="background1" w:themeFillShade="D9"/>
            <w:vAlign w:val="center"/>
          </w:tcPr>
          <w:p w14:paraId="091A2F6E" w14:textId="4C4F2271" w:rsidR="00AA512C" w:rsidRPr="008D0CFF" w:rsidRDefault="00AA512C" w:rsidP="00AA512C">
            <w:pPr>
              <w:pStyle w:val="Tabletext9"/>
              <w:rPr>
                <w:b/>
              </w:rPr>
            </w:pPr>
            <w:r>
              <w:rPr>
                <w:b/>
              </w:rPr>
              <w:t>Remarks</w:t>
            </w:r>
          </w:p>
        </w:tc>
      </w:tr>
      <w:tr w:rsidR="00AA512C" w:rsidRPr="008D0CFF" w14:paraId="21997FF9" w14:textId="77777777" w:rsidTr="005323C6">
        <w:trPr>
          <w:jc w:val="center"/>
        </w:trPr>
        <w:tc>
          <w:tcPr>
            <w:tcW w:w="912" w:type="dxa"/>
          </w:tcPr>
          <w:p w14:paraId="7680217F" w14:textId="64C7DEB7" w:rsidR="00AA512C" w:rsidRDefault="005323C6" w:rsidP="00AA512C">
            <w:pPr>
              <w:pStyle w:val="Tabletext9"/>
              <w:jc w:val="center"/>
            </w:pPr>
            <w:r>
              <w:t>1</w:t>
            </w:r>
          </w:p>
        </w:tc>
        <w:tc>
          <w:tcPr>
            <w:tcW w:w="2320" w:type="dxa"/>
          </w:tcPr>
          <w:p w14:paraId="603DEA06" w14:textId="216D5174" w:rsidR="00AA512C" w:rsidRPr="008D0CFF" w:rsidRDefault="00AA512C" w:rsidP="00AA512C">
            <w:pPr>
              <w:pStyle w:val="Tabletext9"/>
              <w:jc w:val="center"/>
            </w:pPr>
            <w:r>
              <w:t>NULL</w:t>
            </w:r>
            <w:ins w:id="2205" w:author="Teh Stand" w:date="2023-11-08T11:25:00Z">
              <w:r w:rsidR="00736CEC">
                <w:t xml:space="preserve"> (</w:t>
              </w:r>
              <w:r w:rsidR="00736CEC">
                <w:rPr>
                  <w:rFonts w:cs="Arial"/>
                </w:rPr>
                <w:t>∞</w:t>
              </w:r>
              <w:r w:rsidR="00736CEC">
                <w:t>)</w:t>
              </w:r>
            </w:ins>
          </w:p>
        </w:tc>
        <w:tc>
          <w:tcPr>
            <w:tcW w:w="2320" w:type="dxa"/>
            <w:vAlign w:val="center"/>
          </w:tcPr>
          <w:p w14:paraId="55D81A14" w14:textId="6DAEF4A8" w:rsidR="00AA512C" w:rsidRPr="008D0CFF" w:rsidRDefault="00AA512C" w:rsidP="00AA512C">
            <w:pPr>
              <w:pStyle w:val="Tabletext9"/>
              <w:jc w:val="center"/>
            </w:pPr>
            <w:r w:rsidRPr="008D0CFF">
              <w:t>10,000,000</w:t>
            </w:r>
          </w:p>
        </w:tc>
        <w:tc>
          <w:tcPr>
            <w:tcW w:w="3435" w:type="dxa"/>
          </w:tcPr>
          <w:p w14:paraId="5E6D4914" w14:textId="7156ADDD" w:rsidR="00AA512C" w:rsidRPr="008D0CFF" w:rsidRDefault="00AA512C" w:rsidP="00AA512C">
            <w:pPr>
              <w:pStyle w:val="Tabletext9"/>
              <w:jc w:val="left"/>
            </w:pPr>
            <w:r w:rsidRPr="00AA512C">
              <w:t xml:space="preserve">For all </w:t>
            </w:r>
            <w:ins w:id="2206" w:author="Jeff Wootton" w:date="2023-10-27T01:29:00Z">
              <w:r w:rsidR="00AC4D20">
                <w:t>values larger</w:t>
              </w:r>
            </w:ins>
            <w:del w:id="2207" w:author="Jeff Wootton" w:date="2023-10-27T01:29:00Z">
              <w:r w:rsidRPr="00AA512C" w:rsidDel="00AC4D20">
                <w:delText>scale smaller</w:delText>
              </w:r>
            </w:del>
            <w:r w:rsidRPr="00AA512C">
              <w:t xml:space="preserve"> than </w:t>
            </w:r>
            <w:del w:id="2208" w:author="Jeff Wootton" w:date="2023-10-27T01:46:00Z">
              <w:r w:rsidRPr="00AA512C" w:rsidDel="008C26B7">
                <w:delText>1:</w:delText>
              </w:r>
            </w:del>
            <w:r w:rsidRPr="00AA512C">
              <w:t>10,000,000</w:t>
            </w:r>
          </w:p>
        </w:tc>
      </w:tr>
      <w:tr w:rsidR="00AA512C" w:rsidRPr="008D0CFF" w14:paraId="76AFC5C6" w14:textId="77777777" w:rsidTr="005323C6">
        <w:trPr>
          <w:jc w:val="center"/>
        </w:trPr>
        <w:tc>
          <w:tcPr>
            <w:tcW w:w="912" w:type="dxa"/>
          </w:tcPr>
          <w:p w14:paraId="77769CB3" w14:textId="035A8DEE" w:rsidR="00AA512C" w:rsidRPr="008D0CFF" w:rsidRDefault="005323C6" w:rsidP="00AA512C">
            <w:pPr>
              <w:pStyle w:val="Tabletext9"/>
              <w:jc w:val="center"/>
            </w:pPr>
            <w:r>
              <w:t>2</w:t>
            </w:r>
          </w:p>
        </w:tc>
        <w:tc>
          <w:tcPr>
            <w:tcW w:w="2320" w:type="dxa"/>
            <w:vAlign w:val="center"/>
          </w:tcPr>
          <w:p w14:paraId="55E54BBF" w14:textId="2C91FBD3" w:rsidR="00AA512C" w:rsidRPr="008D0CFF" w:rsidRDefault="00AA512C" w:rsidP="00AA512C">
            <w:pPr>
              <w:pStyle w:val="Tabletext9"/>
              <w:jc w:val="center"/>
            </w:pPr>
            <w:r w:rsidRPr="008D0CFF">
              <w:t>10,000,000</w:t>
            </w:r>
          </w:p>
        </w:tc>
        <w:tc>
          <w:tcPr>
            <w:tcW w:w="2320" w:type="dxa"/>
            <w:vAlign w:val="center"/>
          </w:tcPr>
          <w:p w14:paraId="18CF4907" w14:textId="77041DE3" w:rsidR="00AA512C" w:rsidRPr="008D0CFF" w:rsidRDefault="00AA512C" w:rsidP="00AA512C">
            <w:pPr>
              <w:pStyle w:val="Tabletext9"/>
              <w:jc w:val="center"/>
            </w:pPr>
            <w:r w:rsidRPr="008D0CFF">
              <w:t>3,500,000</w:t>
            </w:r>
          </w:p>
        </w:tc>
        <w:tc>
          <w:tcPr>
            <w:tcW w:w="3435" w:type="dxa"/>
            <w:vAlign w:val="center"/>
          </w:tcPr>
          <w:p w14:paraId="633155A7" w14:textId="011D2EB2" w:rsidR="00AA512C" w:rsidRPr="008D0CFF" w:rsidRDefault="00AA512C" w:rsidP="00AA512C">
            <w:pPr>
              <w:pStyle w:val="Tabletext9"/>
              <w:jc w:val="center"/>
            </w:pPr>
          </w:p>
        </w:tc>
      </w:tr>
      <w:tr w:rsidR="00AA512C" w:rsidRPr="008D0CFF" w14:paraId="48F04E91" w14:textId="77777777" w:rsidTr="005323C6">
        <w:trPr>
          <w:jc w:val="center"/>
        </w:trPr>
        <w:tc>
          <w:tcPr>
            <w:tcW w:w="912" w:type="dxa"/>
          </w:tcPr>
          <w:p w14:paraId="210C84B3" w14:textId="3A417687" w:rsidR="00AA512C" w:rsidRPr="008D0CFF" w:rsidRDefault="005323C6" w:rsidP="00AA512C">
            <w:pPr>
              <w:pStyle w:val="Tabletext9"/>
              <w:jc w:val="center"/>
            </w:pPr>
            <w:r>
              <w:t>3</w:t>
            </w:r>
          </w:p>
        </w:tc>
        <w:tc>
          <w:tcPr>
            <w:tcW w:w="2320" w:type="dxa"/>
            <w:vAlign w:val="center"/>
          </w:tcPr>
          <w:p w14:paraId="50AE4D4B" w14:textId="1C667112" w:rsidR="00AA512C" w:rsidRPr="008D0CFF" w:rsidRDefault="00AA512C" w:rsidP="00AA512C">
            <w:pPr>
              <w:pStyle w:val="Tabletext9"/>
              <w:jc w:val="center"/>
            </w:pPr>
            <w:r w:rsidRPr="008D0CFF">
              <w:t>3,500,000</w:t>
            </w:r>
          </w:p>
        </w:tc>
        <w:tc>
          <w:tcPr>
            <w:tcW w:w="2320" w:type="dxa"/>
            <w:vAlign w:val="center"/>
          </w:tcPr>
          <w:p w14:paraId="50434287" w14:textId="15739F7D" w:rsidR="00AA512C" w:rsidRPr="008D0CFF" w:rsidRDefault="00AA512C" w:rsidP="00AA512C">
            <w:pPr>
              <w:pStyle w:val="Tabletext9"/>
              <w:jc w:val="center"/>
            </w:pPr>
            <w:r w:rsidRPr="008D0CFF">
              <w:t>1,500,000</w:t>
            </w:r>
          </w:p>
        </w:tc>
        <w:tc>
          <w:tcPr>
            <w:tcW w:w="3435" w:type="dxa"/>
            <w:vAlign w:val="center"/>
          </w:tcPr>
          <w:p w14:paraId="3F5C09CA" w14:textId="579507FA" w:rsidR="00AA512C" w:rsidRPr="008D0CFF" w:rsidRDefault="00AA512C" w:rsidP="00AA512C">
            <w:pPr>
              <w:pStyle w:val="Tabletext9"/>
              <w:jc w:val="center"/>
            </w:pPr>
          </w:p>
        </w:tc>
      </w:tr>
      <w:tr w:rsidR="00AA512C" w:rsidRPr="008D0CFF" w14:paraId="1F002E1E" w14:textId="77777777" w:rsidTr="005323C6">
        <w:trPr>
          <w:jc w:val="center"/>
        </w:trPr>
        <w:tc>
          <w:tcPr>
            <w:tcW w:w="912" w:type="dxa"/>
          </w:tcPr>
          <w:p w14:paraId="066A6D37" w14:textId="197ED08F" w:rsidR="00AA512C" w:rsidRPr="008D0CFF" w:rsidRDefault="005323C6" w:rsidP="00AA512C">
            <w:pPr>
              <w:pStyle w:val="Tabletext9"/>
              <w:jc w:val="center"/>
            </w:pPr>
            <w:r>
              <w:t>4</w:t>
            </w:r>
          </w:p>
        </w:tc>
        <w:tc>
          <w:tcPr>
            <w:tcW w:w="2320" w:type="dxa"/>
            <w:vAlign w:val="center"/>
          </w:tcPr>
          <w:p w14:paraId="7FDFB9D1" w14:textId="784B939A" w:rsidR="00AA512C" w:rsidRPr="008D0CFF" w:rsidRDefault="00AA512C" w:rsidP="00AA512C">
            <w:pPr>
              <w:pStyle w:val="Tabletext9"/>
              <w:jc w:val="center"/>
            </w:pPr>
            <w:r w:rsidRPr="008D0CFF">
              <w:t>1,500,000</w:t>
            </w:r>
          </w:p>
        </w:tc>
        <w:tc>
          <w:tcPr>
            <w:tcW w:w="2320" w:type="dxa"/>
            <w:vAlign w:val="center"/>
          </w:tcPr>
          <w:p w14:paraId="4602F5C1" w14:textId="793A738B" w:rsidR="00AA512C" w:rsidRPr="008D0CFF" w:rsidRDefault="00AA512C" w:rsidP="00AA512C">
            <w:pPr>
              <w:pStyle w:val="Tabletext9"/>
              <w:jc w:val="center"/>
            </w:pPr>
            <w:r w:rsidRPr="008D0CFF">
              <w:t>700,000</w:t>
            </w:r>
          </w:p>
        </w:tc>
        <w:tc>
          <w:tcPr>
            <w:tcW w:w="3435" w:type="dxa"/>
            <w:vAlign w:val="center"/>
          </w:tcPr>
          <w:p w14:paraId="7A9AC839" w14:textId="0B5FED32" w:rsidR="00AA512C" w:rsidRPr="008D0CFF" w:rsidRDefault="00AA512C" w:rsidP="00AA512C">
            <w:pPr>
              <w:pStyle w:val="Tabletext9"/>
              <w:jc w:val="center"/>
            </w:pPr>
          </w:p>
        </w:tc>
      </w:tr>
      <w:tr w:rsidR="00AA512C" w:rsidRPr="008D0CFF" w14:paraId="16319F11" w14:textId="77777777" w:rsidTr="005323C6">
        <w:trPr>
          <w:jc w:val="center"/>
        </w:trPr>
        <w:tc>
          <w:tcPr>
            <w:tcW w:w="912" w:type="dxa"/>
          </w:tcPr>
          <w:p w14:paraId="7C8E3BEA" w14:textId="4CBE34B9" w:rsidR="00AA512C" w:rsidRPr="008D0CFF" w:rsidRDefault="005323C6" w:rsidP="00AA512C">
            <w:pPr>
              <w:pStyle w:val="Tabletext9"/>
              <w:jc w:val="center"/>
            </w:pPr>
            <w:r>
              <w:t>5</w:t>
            </w:r>
          </w:p>
        </w:tc>
        <w:tc>
          <w:tcPr>
            <w:tcW w:w="2320" w:type="dxa"/>
            <w:vAlign w:val="center"/>
          </w:tcPr>
          <w:p w14:paraId="2813490C" w14:textId="3BEC8A9B" w:rsidR="00AA512C" w:rsidRPr="008D0CFF" w:rsidRDefault="00AA512C" w:rsidP="00AA512C">
            <w:pPr>
              <w:pStyle w:val="Tabletext9"/>
              <w:jc w:val="center"/>
            </w:pPr>
            <w:r w:rsidRPr="008D0CFF">
              <w:t>700,000</w:t>
            </w:r>
          </w:p>
        </w:tc>
        <w:tc>
          <w:tcPr>
            <w:tcW w:w="2320" w:type="dxa"/>
            <w:vAlign w:val="center"/>
          </w:tcPr>
          <w:p w14:paraId="64F5EEAB" w14:textId="1B95D7BB" w:rsidR="00AA512C" w:rsidRPr="008D0CFF" w:rsidRDefault="00AA512C" w:rsidP="00AA512C">
            <w:pPr>
              <w:pStyle w:val="Tabletext9"/>
              <w:jc w:val="center"/>
            </w:pPr>
            <w:r w:rsidRPr="008D0CFF">
              <w:t>350,000</w:t>
            </w:r>
          </w:p>
        </w:tc>
        <w:tc>
          <w:tcPr>
            <w:tcW w:w="3435" w:type="dxa"/>
            <w:vAlign w:val="center"/>
          </w:tcPr>
          <w:p w14:paraId="49D1F1AF" w14:textId="7A1B6144" w:rsidR="00AA512C" w:rsidRPr="008D0CFF" w:rsidRDefault="00AA512C" w:rsidP="00AA512C">
            <w:pPr>
              <w:pStyle w:val="Tabletext9"/>
              <w:jc w:val="center"/>
            </w:pPr>
          </w:p>
        </w:tc>
      </w:tr>
      <w:tr w:rsidR="00AA512C" w:rsidRPr="008D0CFF" w14:paraId="7E788A04" w14:textId="77777777" w:rsidTr="005323C6">
        <w:trPr>
          <w:jc w:val="center"/>
        </w:trPr>
        <w:tc>
          <w:tcPr>
            <w:tcW w:w="912" w:type="dxa"/>
          </w:tcPr>
          <w:p w14:paraId="6EFEF85D" w14:textId="1BF81BAE" w:rsidR="00AA512C" w:rsidRPr="008D0CFF" w:rsidRDefault="005323C6" w:rsidP="00AA512C">
            <w:pPr>
              <w:pStyle w:val="Tabletext9"/>
              <w:jc w:val="center"/>
            </w:pPr>
            <w:r>
              <w:t>6</w:t>
            </w:r>
          </w:p>
        </w:tc>
        <w:tc>
          <w:tcPr>
            <w:tcW w:w="2320" w:type="dxa"/>
            <w:vAlign w:val="center"/>
          </w:tcPr>
          <w:p w14:paraId="43E0DA0F" w14:textId="779D7784" w:rsidR="00AA512C" w:rsidRPr="008D0CFF" w:rsidRDefault="00AA512C" w:rsidP="00AA512C">
            <w:pPr>
              <w:pStyle w:val="Tabletext9"/>
              <w:jc w:val="center"/>
            </w:pPr>
            <w:r w:rsidRPr="008D0CFF">
              <w:t>350,000</w:t>
            </w:r>
          </w:p>
        </w:tc>
        <w:tc>
          <w:tcPr>
            <w:tcW w:w="2320" w:type="dxa"/>
            <w:vAlign w:val="center"/>
          </w:tcPr>
          <w:p w14:paraId="08B01683" w14:textId="35EF6F9E" w:rsidR="00AA512C" w:rsidRPr="008D0CFF" w:rsidRDefault="00AA512C" w:rsidP="00AA512C">
            <w:pPr>
              <w:pStyle w:val="Tabletext9"/>
              <w:jc w:val="center"/>
            </w:pPr>
            <w:r w:rsidRPr="008D0CFF">
              <w:t>180,000</w:t>
            </w:r>
          </w:p>
        </w:tc>
        <w:tc>
          <w:tcPr>
            <w:tcW w:w="3435" w:type="dxa"/>
            <w:vAlign w:val="center"/>
          </w:tcPr>
          <w:p w14:paraId="665C5011" w14:textId="076F6033" w:rsidR="00AA512C" w:rsidRPr="008D0CFF" w:rsidRDefault="00AA512C" w:rsidP="00AA512C">
            <w:pPr>
              <w:pStyle w:val="Tabletext9"/>
              <w:jc w:val="center"/>
            </w:pPr>
          </w:p>
        </w:tc>
      </w:tr>
      <w:tr w:rsidR="00AA512C" w:rsidRPr="008D0CFF" w14:paraId="50A12FC3" w14:textId="77777777" w:rsidTr="005323C6">
        <w:trPr>
          <w:jc w:val="center"/>
        </w:trPr>
        <w:tc>
          <w:tcPr>
            <w:tcW w:w="912" w:type="dxa"/>
          </w:tcPr>
          <w:p w14:paraId="5CA1DEF8" w14:textId="0E5E2B95" w:rsidR="00AA512C" w:rsidRPr="008D0CFF" w:rsidRDefault="005323C6" w:rsidP="00AA512C">
            <w:pPr>
              <w:pStyle w:val="Tabletext9"/>
              <w:jc w:val="center"/>
            </w:pPr>
            <w:r>
              <w:t>7</w:t>
            </w:r>
          </w:p>
        </w:tc>
        <w:tc>
          <w:tcPr>
            <w:tcW w:w="2320" w:type="dxa"/>
            <w:vAlign w:val="center"/>
          </w:tcPr>
          <w:p w14:paraId="1D7FA1CF" w14:textId="468AF9E7" w:rsidR="00AA512C" w:rsidRPr="008D0CFF" w:rsidRDefault="00AA512C" w:rsidP="00AA512C">
            <w:pPr>
              <w:pStyle w:val="Tabletext9"/>
              <w:jc w:val="center"/>
            </w:pPr>
            <w:r w:rsidRPr="008D0CFF">
              <w:t>180,000</w:t>
            </w:r>
          </w:p>
        </w:tc>
        <w:tc>
          <w:tcPr>
            <w:tcW w:w="2320" w:type="dxa"/>
            <w:vAlign w:val="center"/>
          </w:tcPr>
          <w:p w14:paraId="7153C698" w14:textId="5344BD19" w:rsidR="00AA512C" w:rsidRPr="008D0CFF" w:rsidRDefault="00AA512C" w:rsidP="00AA512C">
            <w:pPr>
              <w:pStyle w:val="Tabletext9"/>
              <w:jc w:val="center"/>
            </w:pPr>
            <w:r w:rsidRPr="008D0CFF">
              <w:t>90,000</w:t>
            </w:r>
          </w:p>
        </w:tc>
        <w:tc>
          <w:tcPr>
            <w:tcW w:w="3435" w:type="dxa"/>
            <w:vAlign w:val="center"/>
          </w:tcPr>
          <w:p w14:paraId="35F69AE6" w14:textId="56CA269E" w:rsidR="00AA512C" w:rsidRPr="008D0CFF" w:rsidRDefault="00AA512C" w:rsidP="00AA512C">
            <w:pPr>
              <w:pStyle w:val="Tabletext9"/>
              <w:jc w:val="center"/>
            </w:pPr>
          </w:p>
        </w:tc>
      </w:tr>
      <w:tr w:rsidR="00AA512C" w:rsidRPr="008D0CFF" w14:paraId="4E1F5F73" w14:textId="77777777" w:rsidTr="005323C6">
        <w:trPr>
          <w:jc w:val="center"/>
        </w:trPr>
        <w:tc>
          <w:tcPr>
            <w:tcW w:w="912" w:type="dxa"/>
          </w:tcPr>
          <w:p w14:paraId="48E48F50" w14:textId="00DAA3A8" w:rsidR="00AA512C" w:rsidRPr="008D0CFF" w:rsidRDefault="005323C6" w:rsidP="00AA512C">
            <w:pPr>
              <w:pStyle w:val="Tabletext9"/>
              <w:jc w:val="center"/>
            </w:pPr>
            <w:r>
              <w:t>8</w:t>
            </w:r>
          </w:p>
        </w:tc>
        <w:tc>
          <w:tcPr>
            <w:tcW w:w="2320" w:type="dxa"/>
            <w:vAlign w:val="center"/>
          </w:tcPr>
          <w:p w14:paraId="7DFCEAE1" w14:textId="48F3B7F2" w:rsidR="00AA512C" w:rsidRPr="008D0CFF" w:rsidRDefault="00AA512C" w:rsidP="00AA512C">
            <w:pPr>
              <w:pStyle w:val="Tabletext9"/>
              <w:jc w:val="center"/>
            </w:pPr>
            <w:r w:rsidRPr="008D0CFF">
              <w:t>90,000</w:t>
            </w:r>
          </w:p>
        </w:tc>
        <w:tc>
          <w:tcPr>
            <w:tcW w:w="2320" w:type="dxa"/>
            <w:vAlign w:val="center"/>
          </w:tcPr>
          <w:p w14:paraId="52B22D3F" w14:textId="0AB327A0" w:rsidR="00AA512C" w:rsidRPr="008D0CFF" w:rsidRDefault="00AA512C" w:rsidP="00AA512C">
            <w:pPr>
              <w:pStyle w:val="Tabletext9"/>
              <w:jc w:val="center"/>
            </w:pPr>
            <w:r w:rsidRPr="008D0CFF">
              <w:t>45,000</w:t>
            </w:r>
          </w:p>
        </w:tc>
        <w:tc>
          <w:tcPr>
            <w:tcW w:w="3435" w:type="dxa"/>
            <w:vAlign w:val="center"/>
          </w:tcPr>
          <w:p w14:paraId="187EA8D3" w14:textId="24386E0A" w:rsidR="00AA512C" w:rsidRPr="008D0CFF" w:rsidRDefault="00AA512C" w:rsidP="00AA512C">
            <w:pPr>
              <w:pStyle w:val="Tabletext9"/>
              <w:jc w:val="center"/>
            </w:pPr>
          </w:p>
        </w:tc>
      </w:tr>
      <w:tr w:rsidR="00AA512C" w:rsidRPr="008D0CFF" w14:paraId="1A9104A5" w14:textId="77777777" w:rsidTr="005323C6">
        <w:trPr>
          <w:jc w:val="center"/>
        </w:trPr>
        <w:tc>
          <w:tcPr>
            <w:tcW w:w="912" w:type="dxa"/>
          </w:tcPr>
          <w:p w14:paraId="4C6DDB2F" w14:textId="5A17928A" w:rsidR="00AA512C" w:rsidRPr="008D0CFF" w:rsidRDefault="005323C6" w:rsidP="00AA512C">
            <w:pPr>
              <w:pStyle w:val="Tabletext9"/>
              <w:jc w:val="center"/>
            </w:pPr>
            <w:r>
              <w:t>9</w:t>
            </w:r>
          </w:p>
        </w:tc>
        <w:tc>
          <w:tcPr>
            <w:tcW w:w="2320" w:type="dxa"/>
            <w:vAlign w:val="center"/>
          </w:tcPr>
          <w:p w14:paraId="2632F282" w14:textId="035AC616" w:rsidR="00AA512C" w:rsidRPr="008D0CFF" w:rsidRDefault="00AA512C" w:rsidP="00AA512C">
            <w:pPr>
              <w:pStyle w:val="Tabletext9"/>
              <w:jc w:val="center"/>
            </w:pPr>
            <w:r w:rsidRPr="008D0CFF">
              <w:t>45,000</w:t>
            </w:r>
          </w:p>
        </w:tc>
        <w:tc>
          <w:tcPr>
            <w:tcW w:w="2320" w:type="dxa"/>
            <w:vAlign w:val="center"/>
          </w:tcPr>
          <w:p w14:paraId="249D8C7B" w14:textId="2CAD7CB7" w:rsidR="00AA512C" w:rsidRPr="008D0CFF" w:rsidRDefault="00AA512C" w:rsidP="00AA512C">
            <w:pPr>
              <w:pStyle w:val="Tabletext9"/>
              <w:jc w:val="center"/>
            </w:pPr>
            <w:r w:rsidRPr="008D0CFF">
              <w:t>22,000</w:t>
            </w:r>
          </w:p>
        </w:tc>
        <w:tc>
          <w:tcPr>
            <w:tcW w:w="3435" w:type="dxa"/>
            <w:vAlign w:val="center"/>
          </w:tcPr>
          <w:p w14:paraId="4B230C05" w14:textId="23E24C07" w:rsidR="00AA512C" w:rsidRPr="008D0CFF" w:rsidRDefault="00AA512C" w:rsidP="00AA512C">
            <w:pPr>
              <w:pStyle w:val="Tabletext9"/>
              <w:jc w:val="center"/>
            </w:pPr>
          </w:p>
        </w:tc>
      </w:tr>
      <w:tr w:rsidR="00AA512C" w:rsidRPr="008D0CFF" w14:paraId="0803F070" w14:textId="77777777" w:rsidTr="005323C6">
        <w:trPr>
          <w:jc w:val="center"/>
        </w:trPr>
        <w:tc>
          <w:tcPr>
            <w:tcW w:w="912" w:type="dxa"/>
          </w:tcPr>
          <w:p w14:paraId="69E0AAC5" w14:textId="75F3D3AA" w:rsidR="00AA512C" w:rsidRPr="008D0CFF" w:rsidRDefault="005323C6" w:rsidP="00AA512C">
            <w:pPr>
              <w:pStyle w:val="Tabletext9"/>
              <w:jc w:val="center"/>
            </w:pPr>
            <w:r>
              <w:t>10</w:t>
            </w:r>
          </w:p>
        </w:tc>
        <w:tc>
          <w:tcPr>
            <w:tcW w:w="2320" w:type="dxa"/>
            <w:vAlign w:val="center"/>
          </w:tcPr>
          <w:p w14:paraId="66E8F0F4" w14:textId="2D7E85D3" w:rsidR="00AA512C" w:rsidRPr="008D0CFF" w:rsidRDefault="00AA512C" w:rsidP="00AA512C">
            <w:pPr>
              <w:pStyle w:val="Tabletext9"/>
              <w:jc w:val="center"/>
            </w:pPr>
            <w:r w:rsidRPr="008D0CFF">
              <w:t>22,000</w:t>
            </w:r>
          </w:p>
        </w:tc>
        <w:tc>
          <w:tcPr>
            <w:tcW w:w="2320" w:type="dxa"/>
            <w:vAlign w:val="center"/>
          </w:tcPr>
          <w:p w14:paraId="486BE5D6" w14:textId="1B7CF808" w:rsidR="00AA512C" w:rsidRPr="008D0CFF" w:rsidRDefault="00AA512C" w:rsidP="00AA512C">
            <w:pPr>
              <w:pStyle w:val="Tabletext9"/>
              <w:jc w:val="center"/>
            </w:pPr>
            <w:r w:rsidRPr="008D0CFF">
              <w:t>12,000</w:t>
            </w:r>
          </w:p>
        </w:tc>
        <w:tc>
          <w:tcPr>
            <w:tcW w:w="3435" w:type="dxa"/>
            <w:vAlign w:val="center"/>
          </w:tcPr>
          <w:p w14:paraId="6E5D2FE9" w14:textId="3B8B6C94" w:rsidR="00AA512C" w:rsidRPr="008D0CFF" w:rsidRDefault="00AA512C" w:rsidP="00AA512C">
            <w:pPr>
              <w:pStyle w:val="Tabletext9"/>
              <w:jc w:val="center"/>
            </w:pPr>
          </w:p>
        </w:tc>
      </w:tr>
      <w:tr w:rsidR="00AA512C" w:rsidRPr="008D0CFF" w14:paraId="3411A48B" w14:textId="77777777" w:rsidTr="005323C6">
        <w:trPr>
          <w:jc w:val="center"/>
        </w:trPr>
        <w:tc>
          <w:tcPr>
            <w:tcW w:w="912" w:type="dxa"/>
          </w:tcPr>
          <w:p w14:paraId="1A512FA2" w14:textId="14B3C34E" w:rsidR="00AA512C" w:rsidRPr="008D0CFF" w:rsidRDefault="005323C6" w:rsidP="00AA512C">
            <w:pPr>
              <w:pStyle w:val="Tabletext9"/>
              <w:jc w:val="center"/>
            </w:pPr>
            <w:r>
              <w:t>11</w:t>
            </w:r>
          </w:p>
        </w:tc>
        <w:tc>
          <w:tcPr>
            <w:tcW w:w="2320" w:type="dxa"/>
            <w:vAlign w:val="center"/>
          </w:tcPr>
          <w:p w14:paraId="2D583381" w14:textId="6B042D77" w:rsidR="00AA512C" w:rsidRPr="008D0CFF" w:rsidRDefault="00AA512C" w:rsidP="00AA512C">
            <w:pPr>
              <w:pStyle w:val="Tabletext9"/>
              <w:jc w:val="center"/>
            </w:pPr>
            <w:r w:rsidRPr="008D0CFF">
              <w:t>12,000</w:t>
            </w:r>
          </w:p>
        </w:tc>
        <w:tc>
          <w:tcPr>
            <w:tcW w:w="2320" w:type="dxa"/>
            <w:vAlign w:val="center"/>
          </w:tcPr>
          <w:p w14:paraId="1A2BB6A8" w14:textId="5F7467EB" w:rsidR="00AA512C" w:rsidRPr="008D0CFF" w:rsidRDefault="00AA512C" w:rsidP="00AA512C">
            <w:pPr>
              <w:pStyle w:val="Tabletext9"/>
              <w:jc w:val="center"/>
            </w:pPr>
            <w:r w:rsidRPr="008D0CFF">
              <w:t>8,000</w:t>
            </w:r>
          </w:p>
        </w:tc>
        <w:tc>
          <w:tcPr>
            <w:tcW w:w="3435" w:type="dxa"/>
            <w:vAlign w:val="center"/>
          </w:tcPr>
          <w:p w14:paraId="1A0B06D4" w14:textId="6ED140E8" w:rsidR="00AA512C" w:rsidRPr="008D0CFF" w:rsidRDefault="00AA512C" w:rsidP="00AA512C">
            <w:pPr>
              <w:pStyle w:val="Tabletext9"/>
              <w:jc w:val="center"/>
            </w:pPr>
          </w:p>
        </w:tc>
      </w:tr>
      <w:tr w:rsidR="00AA512C" w:rsidRPr="008D0CFF" w14:paraId="70B1C6C9" w14:textId="77777777" w:rsidTr="005323C6">
        <w:trPr>
          <w:jc w:val="center"/>
        </w:trPr>
        <w:tc>
          <w:tcPr>
            <w:tcW w:w="912" w:type="dxa"/>
          </w:tcPr>
          <w:p w14:paraId="23147326" w14:textId="4964D96D" w:rsidR="00AA512C" w:rsidRPr="008D0CFF" w:rsidRDefault="005323C6" w:rsidP="00AA512C">
            <w:pPr>
              <w:pStyle w:val="Tabletext9"/>
              <w:jc w:val="center"/>
            </w:pPr>
            <w:r>
              <w:t>12</w:t>
            </w:r>
          </w:p>
        </w:tc>
        <w:tc>
          <w:tcPr>
            <w:tcW w:w="2320" w:type="dxa"/>
            <w:vAlign w:val="center"/>
          </w:tcPr>
          <w:p w14:paraId="00519A8D" w14:textId="379D2801" w:rsidR="00AA512C" w:rsidRPr="008D0CFF" w:rsidRDefault="00AA512C" w:rsidP="00AA512C">
            <w:pPr>
              <w:pStyle w:val="Tabletext9"/>
              <w:jc w:val="center"/>
            </w:pPr>
            <w:r w:rsidRPr="008D0CFF">
              <w:t>8,000</w:t>
            </w:r>
          </w:p>
        </w:tc>
        <w:tc>
          <w:tcPr>
            <w:tcW w:w="2320" w:type="dxa"/>
            <w:vAlign w:val="center"/>
          </w:tcPr>
          <w:p w14:paraId="23E244CF" w14:textId="5C863280" w:rsidR="00AA512C" w:rsidRPr="008D0CFF" w:rsidRDefault="00AA512C" w:rsidP="00AA512C">
            <w:pPr>
              <w:pStyle w:val="Tabletext9"/>
              <w:jc w:val="center"/>
            </w:pPr>
            <w:r w:rsidRPr="008D0CFF">
              <w:t>4,000</w:t>
            </w:r>
          </w:p>
        </w:tc>
        <w:tc>
          <w:tcPr>
            <w:tcW w:w="3435" w:type="dxa"/>
            <w:vAlign w:val="center"/>
          </w:tcPr>
          <w:p w14:paraId="3A768AA6" w14:textId="6CB3E7A2" w:rsidR="00AA512C" w:rsidRPr="008D0CFF" w:rsidRDefault="00AA512C" w:rsidP="00AA512C">
            <w:pPr>
              <w:pStyle w:val="Tabletext9"/>
              <w:jc w:val="center"/>
            </w:pPr>
          </w:p>
        </w:tc>
      </w:tr>
      <w:tr w:rsidR="00AA512C" w:rsidRPr="008D0CFF" w14:paraId="0030067C" w14:textId="77777777" w:rsidTr="005323C6">
        <w:trPr>
          <w:jc w:val="center"/>
        </w:trPr>
        <w:tc>
          <w:tcPr>
            <w:tcW w:w="912" w:type="dxa"/>
          </w:tcPr>
          <w:p w14:paraId="2103A66E" w14:textId="1C93D051" w:rsidR="00AA512C" w:rsidRPr="008D0CFF" w:rsidRDefault="005323C6" w:rsidP="00AA512C">
            <w:pPr>
              <w:pStyle w:val="Tabletext9"/>
              <w:jc w:val="center"/>
            </w:pPr>
            <w:r>
              <w:t>13</w:t>
            </w:r>
          </w:p>
        </w:tc>
        <w:tc>
          <w:tcPr>
            <w:tcW w:w="2320" w:type="dxa"/>
            <w:vAlign w:val="center"/>
          </w:tcPr>
          <w:p w14:paraId="60CA5168" w14:textId="629248E7" w:rsidR="00AA512C" w:rsidRPr="008D0CFF" w:rsidRDefault="00AA512C" w:rsidP="00AA512C">
            <w:pPr>
              <w:pStyle w:val="Tabletext9"/>
              <w:jc w:val="center"/>
            </w:pPr>
            <w:r w:rsidRPr="008D0CFF">
              <w:t>4,000</w:t>
            </w:r>
          </w:p>
        </w:tc>
        <w:tc>
          <w:tcPr>
            <w:tcW w:w="2320" w:type="dxa"/>
            <w:vAlign w:val="center"/>
          </w:tcPr>
          <w:p w14:paraId="6F240DF8" w14:textId="3DBB1F33" w:rsidR="00AA512C" w:rsidRPr="008D0CFF" w:rsidRDefault="00AA512C" w:rsidP="00AA512C">
            <w:pPr>
              <w:pStyle w:val="Tabletext9"/>
              <w:jc w:val="center"/>
            </w:pPr>
            <w:r w:rsidRPr="008D0CFF">
              <w:t>3,000</w:t>
            </w:r>
          </w:p>
        </w:tc>
        <w:tc>
          <w:tcPr>
            <w:tcW w:w="3435" w:type="dxa"/>
            <w:vAlign w:val="center"/>
          </w:tcPr>
          <w:p w14:paraId="5538D429" w14:textId="4CCA2CA9" w:rsidR="00AA512C" w:rsidRPr="008D0CFF" w:rsidRDefault="00AA512C" w:rsidP="00AA512C">
            <w:pPr>
              <w:pStyle w:val="Tabletext9"/>
              <w:jc w:val="center"/>
            </w:pPr>
          </w:p>
        </w:tc>
      </w:tr>
      <w:tr w:rsidR="00AA512C" w:rsidRPr="008D0CFF" w14:paraId="0F1BE1CD" w14:textId="77777777" w:rsidTr="005323C6">
        <w:trPr>
          <w:jc w:val="center"/>
        </w:trPr>
        <w:tc>
          <w:tcPr>
            <w:tcW w:w="912" w:type="dxa"/>
          </w:tcPr>
          <w:p w14:paraId="40D80677" w14:textId="5DF656CE" w:rsidR="00AA512C" w:rsidRPr="008D0CFF" w:rsidRDefault="005323C6" w:rsidP="00AA512C">
            <w:pPr>
              <w:pStyle w:val="Tabletext9"/>
              <w:jc w:val="center"/>
            </w:pPr>
            <w:r>
              <w:t>14</w:t>
            </w:r>
          </w:p>
        </w:tc>
        <w:tc>
          <w:tcPr>
            <w:tcW w:w="2320" w:type="dxa"/>
            <w:vAlign w:val="center"/>
          </w:tcPr>
          <w:p w14:paraId="7A42FE4A" w14:textId="24147BA4" w:rsidR="00AA512C" w:rsidRPr="008D0CFF" w:rsidRDefault="00AA512C" w:rsidP="00AA512C">
            <w:pPr>
              <w:pStyle w:val="Tabletext9"/>
              <w:jc w:val="center"/>
            </w:pPr>
            <w:r w:rsidRPr="008D0CFF">
              <w:t>3,000</w:t>
            </w:r>
          </w:p>
        </w:tc>
        <w:tc>
          <w:tcPr>
            <w:tcW w:w="2320" w:type="dxa"/>
            <w:vAlign w:val="center"/>
          </w:tcPr>
          <w:p w14:paraId="4D757180" w14:textId="3AB5E8D4" w:rsidR="00AA512C" w:rsidRPr="008D0CFF" w:rsidRDefault="00AA512C" w:rsidP="00AA512C">
            <w:pPr>
              <w:pStyle w:val="Tabletext9"/>
              <w:jc w:val="center"/>
            </w:pPr>
            <w:r w:rsidRPr="008D0CFF">
              <w:t>2,000</w:t>
            </w:r>
          </w:p>
        </w:tc>
        <w:tc>
          <w:tcPr>
            <w:tcW w:w="3435" w:type="dxa"/>
            <w:vAlign w:val="center"/>
          </w:tcPr>
          <w:p w14:paraId="2D902D05" w14:textId="03201E26" w:rsidR="00AA512C" w:rsidRPr="008D0CFF" w:rsidRDefault="00AA512C" w:rsidP="00AA512C">
            <w:pPr>
              <w:pStyle w:val="Tabletext9"/>
              <w:jc w:val="center"/>
            </w:pPr>
          </w:p>
        </w:tc>
      </w:tr>
      <w:tr w:rsidR="00AA512C" w:rsidRPr="008D0CFF" w14:paraId="71B1BB42" w14:textId="77777777" w:rsidTr="005323C6">
        <w:trPr>
          <w:jc w:val="center"/>
        </w:trPr>
        <w:tc>
          <w:tcPr>
            <w:tcW w:w="912" w:type="dxa"/>
          </w:tcPr>
          <w:p w14:paraId="60BBA9EB" w14:textId="0C658C4F" w:rsidR="00AA512C" w:rsidRPr="008D0CFF" w:rsidRDefault="005323C6" w:rsidP="00AA512C">
            <w:pPr>
              <w:pStyle w:val="Tabletext9"/>
              <w:keepNext/>
              <w:jc w:val="center"/>
            </w:pPr>
            <w:r>
              <w:t>15</w:t>
            </w:r>
          </w:p>
        </w:tc>
        <w:tc>
          <w:tcPr>
            <w:tcW w:w="2320" w:type="dxa"/>
            <w:vAlign w:val="center"/>
          </w:tcPr>
          <w:p w14:paraId="7CDE20C9" w14:textId="3A7CCC70" w:rsidR="00AA512C" w:rsidRPr="008D0CFF" w:rsidRDefault="00AA512C" w:rsidP="00AA512C">
            <w:pPr>
              <w:pStyle w:val="Tabletext9"/>
              <w:keepNext/>
              <w:jc w:val="center"/>
            </w:pPr>
            <w:r w:rsidRPr="008D0CFF">
              <w:t>2,000</w:t>
            </w:r>
          </w:p>
        </w:tc>
        <w:tc>
          <w:tcPr>
            <w:tcW w:w="2320" w:type="dxa"/>
            <w:vAlign w:val="center"/>
          </w:tcPr>
          <w:p w14:paraId="3BB225CD" w14:textId="18C6BC27" w:rsidR="00AA512C" w:rsidRPr="008D0CFF" w:rsidRDefault="00AA512C" w:rsidP="00AA512C">
            <w:pPr>
              <w:pStyle w:val="Tabletext9"/>
              <w:keepNext/>
              <w:jc w:val="center"/>
            </w:pPr>
            <w:r w:rsidRPr="008D0CFF">
              <w:t>1,000</w:t>
            </w:r>
          </w:p>
        </w:tc>
        <w:tc>
          <w:tcPr>
            <w:tcW w:w="3435" w:type="dxa"/>
            <w:vAlign w:val="center"/>
          </w:tcPr>
          <w:p w14:paraId="3C610962" w14:textId="0231479D" w:rsidR="00AA512C" w:rsidRPr="008D0CFF" w:rsidRDefault="00AA512C" w:rsidP="00AA512C">
            <w:pPr>
              <w:pStyle w:val="Tabletext9"/>
              <w:keepNext/>
              <w:jc w:val="center"/>
            </w:pPr>
          </w:p>
        </w:tc>
      </w:tr>
    </w:tbl>
    <w:p w14:paraId="051D988E" w14:textId="7D3BC4B2" w:rsidR="00AA512C" w:rsidRDefault="00AA512C" w:rsidP="00712598">
      <w:pPr>
        <w:spacing w:after="0" w:line="240" w:lineRule="auto"/>
        <w:rPr>
          <w:lang w:val="en-US"/>
        </w:rPr>
      </w:pPr>
    </w:p>
    <w:p w14:paraId="78F5EA28" w14:textId="060D8256" w:rsidR="00C942A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AA43A9" w:rsidRPr="00965081" w:rsidRDefault="00AA43A9" w:rsidP="002D0CD1">
                            <w:pPr>
                              <w:spacing w:after="60" w:line="240" w:lineRule="auto"/>
                            </w:pPr>
                            <w:r w:rsidRPr="00F60BCC">
                              <w:rPr>
                                <w:b/>
                                <w:bCs/>
                              </w:rPr>
                              <w:t>Algorithm</w:t>
                            </w:r>
                            <w:r w:rsidRPr="00965081">
                              <w:t xml:space="preserve"> </w:t>
                            </w:r>
                            <w:proofErr w:type="spellStart"/>
                            <w:proofErr w:type="gramStart"/>
                            <w:r w:rsidRPr="002D0CD1">
                              <w:rPr>
                                <w:i/>
                                <w:iCs/>
                              </w:rPr>
                              <w:t>GetScaleBand</w:t>
                            </w:r>
                            <w:proofErr w:type="spellEnd"/>
                            <w:r w:rsidRPr="002D0CD1">
                              <w:rPr>
                                <w:i/>
                                <w:iCs/>
                              </w:rPr>
                              <w:t>(</w:t>
                            </w:r>
                            <w:proofErr w:type="gramEnd"/>
                            <w:r w:rsidRPr="002D0CD1">
                              <w:rPr>
                                <w:i/>
                                <w:iCs/>
                              </w:rPr>
                              <w:t>scale)</w:t>
                            </w:r>
                          </w:p>
                          <w:p w14:paraId="3D6A6456" w14:textId="52E2CC2F" w:rsidR="00AA43A9" w:rsidRPr="00965081" w:rsidRDefault="00AA43A9" w:rsidP="002D0CD1">
                            <w:pPr>
                              <w:spacing w:after="60" w:line="240" w:lineRule="auto"/>
                            </w:pPr>
                            <w:r w:rsidRPr="00F60BCC">
                              <w:rPr>
                                <w:b/>
                                <w:bCs/>
                              </w:rPr>
                              <w:t>Input</w:t>
                            </w:r>
                            <w:r>
                              <w:t>:</w:t>
                            </w:r>
                            <w:r w:rsidRPr="00965081">
                              <w:t xml:space="preserve"> A scale </w:t>
                            </w:r>
                          </w:p>
                          <w:p w14:paraId="3597FBA7" w14:textId="77777777" w:rsidR="00AA43A9" w:rsidRDefault="00AA43A9" w:rsidP="002D0CD1">
                            <w:pPr>
                              <w:spacing w:after="60" w:line="240" w:lineRule="auto"/>
                            </w:pPr>
                            <w:r w:rsidRPr="00F60BCC">
                              <w:rPr>
                                <w:b/>
                                <w:bCs/>
                              </w:rPr>
                              <w:t>Output</w:t>
                            </w:r>
                            <w:r w:rsidRPr="00965081">
                              <w:t xml:space="preserve"> The index of the</w:t>
                            </w:r>
                            <w:r>
                              <w:t xml:space="preserve"> scale band </w:t>
                            </w:r>
                          </w:p>
                          <w:p w14:paraId="229E094A" w14:textId="79F1CB6E" w:rsidR="00AA43A9" w:rsidRPr="002672EF" w:rsidRDefault="00AA43A9"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del w:id="2209" w:author="Teh Stand" w:date="2023-10-13T11:28:00Z">
                              <w:r w:rsidRPr="002672EF" w:rsidDel="003C088E">
                                <w:rPr>
                                  <w:i/>
                                  <w:iCs/>
                                </w:rPr>
                                <w:delText>maxScale</w:delText>
                              </w:r>
                            </w:del>
                            <w:proofErr w:type="spellStart"/>
                            <w:ins w:id="2210" w:author="Teh Stand" w:date="2023-10-13T11:28:00Z">
                              <w:r>
                                <w:rPr>
                                  <w:i/>
                                  <w:iCs/>
                                </w:rPr>
                                <w:t>opt</w:t>
                              </w:r>
                            </w:ins>
                            <w:ins w:id="2211" w:author="Teh Stand" w:date="2023-11-08T11:25:00Z">
                              <w:r>
                                <w:rPr>
                                  <w:i/>
                                  <w:iCs/>
                                </w:rPr>
                                <w:t>imum</w:t>
                              </w:r>
                            </w:ins>
                            <w:ins w:id="2212" w:author="Teh Stand" w:date="2023-10-13T11:28:00Z">
                              <w:r w:rsidRPr="002672EF">
                                <w:rPr>
                                  <w:i/>
                                  <w:iCs/>
                                </w:rPr>
                                <w:t>Scale</w:t>
                              </w:r>
                            </w:ins>
                            <w:proofErr w:type="spellEnd"/>
                            <w:r w:rsidRPr="002672EF">
                              <w:rPr>
                                <w:i/>
                                <w:iCs/>
                              </w:rPr>
                              <w:t xml:space="preserve">[1] </w:t>
                            </w:r>
                          </w:p>
                          <w:p w14:paraId="23D72AA2" w14:textId="77777777" w:rsidR="00AA43A9" w:rsidRDefault="00AA43A9" w:rsidP="002D0CD1">
                            <w:pPr>
                              <w:pStyle w:val="ListParagraph"/>
                              <w:numPr>
                                <w:ilvl w:val="1"/>
                                <w:numId w:val="51"/>
                              </w:numPr>
                              <w:spacing w:after="0" w:line="259" w:lineRule="auto"/>
                              <w:jc w:val="left"/>
                            </w:pPr>
                            <w:r w:rsidRPr="002672EF">
                              <w:rPr>
                                <w:b/>
                                <w:bCs/>
                              </w:rPr>
                              <w:t>Return</w:t>
                            </w:r>
                            <w:r>
                              <w:t xml:space="preserve"> 1</w:t>
                            </w:r>
                          </w:p>
                          <w:p w14:paraId="108B5F06" w14:textId="0F1D7FFE" w:rsidR="00AA43A9" w:rsidRDefault="00AA43A9"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w:t>
                            </w:r>
                            <w:del w:id="2213" w:author="Teh Stand" w:date="2023-11-08T12:17:00Z">
                              <w:r w:rsidDel="001F5F3A">
                                <w:delText xml:space="preserve">-&gt; </w:delText>
                              </w:r>
                            </w:del>
                            <w:ins w:id="2214" w:author="Teh Stand" w:date="2023-11-08T12:17:00Z">
                              <w:r>
                                <w:t xml:space="preserve">to </w:t>
                              </w:r>
                            </w:ins>
                            <w:r>
                              <w:t>15</w:t>
                            </w:r>
                          </w:p>
                          <w:p w14:paraId="4DC9184F" w14:textId="438EE782" w:rsidR="00AA43A9" w:rsidRDefault="00AA43A9"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m:t>
                              </m:r>
                              <w:ins w:id="2215" w:author="Teh Stand" w:date="2023-11-08T11:26:00Z">
                                <m:r>
                                  <w:rPr>
                                    <w:rFonts w:ascii="Cambria Math" w:hAnsi="Cambria Math"/>
                                  </w:rPr>
                                  <m:t>imum</m:t>
                                </m:r>
                              </w:ins>
                              <m:r>
                                <w:rPr>
                                  <w:rFonts w:ascii="Cambria Math" w:hAnsi="Cambria Math"/>
                                </w:rPr>
                                <m:t>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m:t>
                              </m:r>
                              <w:del w:id="2216" w:author="Teh Stand" w:date="2023-11-08T11:26:00Z">
                                <m:r>
                                  <w:rPr>
                                    <w:rFonts w:ascii="Cambria Math" w:hAnsi="Cambria Math"/>
                                  </w:rPr>
                                  <m:t>∧</m:t>
                                </m:r>
                              </w:del>
                              <w:ins w:id="2217" w:author="Teh Stand" w:date="2023-11-08T11:26:00Z">
                                <m:r>
                                  <w:rPr>
                                    <w:rFonts w:ascii="Cambria Math" w:hAnsi="Cambria Math"/>
                                  </w:rPr>
                                  <m:t xml:space="preserve">AND </m:t>
                                </m:r>
                              </w:ins>
                              <m:r>
                                <w:rPr>
                                  <w:rFonts w:ascii="Cambria Math" w:hAnsi="Cambria Math"/>
                                </w:rPr>
                                <m:t xml:space="preserve">scale &lt; </m:t>
                              </m:r>
                              <w:del w:id="2218" w:author="Teh Stand" w:date="2023-10-13T11:28:00Z">
                                <m:r>
                                  <w:rPr>
                                    <w:rFonts w:ascii="Cambria Math" w:hAnsi="Cambria Math"/>
                                  </w:rPr>
                                  <m:t>max</m:t>
                                </m:r>
                              </w:del>
                              <w:ins w:id="2219" w:author="Teh Stand" w:date="2023-10-13T11:28:00Z">
                                <m:r>
                                  <w:rPr>
                                    <w:rFonts w:ascii="Cambria Math" w:hAnsi="Cambria Math"/>
                                  </w:rPr>
                                  <m:t>opt</m:t>
                                </m:r>
                              </w:ins>
                              <w:ins w:id="2220" w:author="Teh Stand" w:date="2023-11-08T11:26:00Z">
                                <m:r>
                                  <w:rPr>
                                    <w:rFonts w:ascii="Cambria Math" w:hAnsi="Cambria Math"/>
                                  </w:rPr>
                                  <m:t>imum</m:t>
                                </m:r>
                              </w:ins>
                              <m:r>
                                <w:rPr>
                                  <w:rFonts w:ascii="Cambria Math" w:hAnsi="Cambria Math"/>
                                </w:rPr>
                                <m:t>Scale[index]</m:t>
                              </m:r>
                            </m:oMath>
                            <w:r>
                              <w:t xml:space="preserve"> </w:t>
                            </w:r>
                          </w:p>
                          <w:p w14:paraId="36B67234" w14:textId="77777777" w:rsidR="00AA43A9" w:rsidRDefault="00AA43A9" w:rsidP="002D0CD1">
                            <w:pPr>
                              <w:pStyle w:val="ListParagraph"/>
                              <w:numPr>
                                <w:ilvl w:val="2"/>
                                <w:numId w:val="51"/>
                              </w:numPr>
                              <w:spacing w:after="0" w:line="259" w:lineRule="auto"/>
                              <w:jc w:val="left"/>
                            </w:pPr>
                            <w:r w:rsidRPr="00D950D3">
                              <w:rPr>
                                <w:b/>
                                <w:rPrChange w:id="2221" w:author="Teh Stand" w:date="2023-11-08T11:26:00Z">
                                  <w:rPr/>
                                </w:rPrChange>
                              </w:rPr>
                              <w:t>Return</w:t>
                            </w:r>
                            <w:r>
                              <w:t xml:space="preserve"> </w:t>
                            </w:r>
                            <w:r w:rsidRPr="002672EF">
                              <w:rPr>
                                <w:i/>
                                <w:iCs/>
                              </w:rPr>
                              <w:t>index</w:t>
                            </w:r>
                          </w:p>
                          <w:p w14:paraId="10481720" w14:textId="77777777" w:rsidR="00AA43A9" w:rsidRPr="00965081" w:rsidRDefault="00AA43A9" w:rsidP="002D0CD1">
                            <w:pPr>
                              <w:pStyle w:val="ListParagraph"/>
                              <w:numPr>
                                <w:ilvl w:val="0"/>
                                <w:numId w:val="51"/>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">
                <v:textbox>
                  <w:txbxContent>
                    <w:p w14:paraId="3AB49950" w14:textId="77777777" w:rsidR="00AA43A9" w:rsidRPr="00965081" w:rsidRDefault="00AA43A9"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AA43A9" w:rsidRPr="00965081" w:rsidRDefault="00AA43A9" w:rsidP="002D0CD1">
                      <w:pPr>
                        <w:spacing w:after="60" w:line="240" w:lineRule="auto"/>
                      </w:pPr>
                      <w:r w:rsidRPr="00F60BCC">
                        <w:rPr>
                          <w:b/>
                          <w:bCs/>
                        </w:rPr>
                        <w:t>Input</w:t>
                      </w:r>
                      <w:r>
                        <w:t>:</w:t>
                      </w:r>
                      <w:r w:rsidRPr="00965081">
                        <w:t xml:space="preserve"> A scale </w:t>
                      </w:r>
                    </w:p>
                    <w:p w14:paraId="3597FBA7" w14:textId="77777777" w:rsidR="00AA43A9" w:rsidRDefault="00AA43A9" w:rsidP="002D0CD1">
                      <w:pPr>
                        <w:spacing w:after="60" w:line="240" w:lineRule="auto"/>
                      </w:pPr>
                      <w:r w:rsidRPr="00F60BCC">
                        <w:rPr>
                          <w:b/>
                          <w:bCs/>
                        </w:rPr>
                        <w:t>Output</w:t>
                      </w:r>
                      <w:r w:rsidRPr="00965081">
                        <w:t xml:space="preserve"> The index of the</w:t>
                      </w:r>
                      <w:r>
                        <w:t xml:space="preserve"> scale band </w:t>
                      </w:r>
                    </w:p>
                    <w:p w14:paraId="229E094A" w14:textId="79F1CB6E" w:rsidR="00AA43A9" w:rsidRPr="002672EF" w:rsidRDefault="00AA43A9"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del w:id="2221" w:author="Teh Stand" w:date="2023-10-13T11:28:00Z">
                        <w:r w:rsidRPr="002672EF" w:rsidDel="003C088E">
                          <w:rPr>
                            <w:i/>
                            <w:iCs/>
                          </w:rPr>
                          <w:delText>maxScale</w:delText>
                        </w:r>
                      </w:del>
                      <w:ins w:id="2222" w:author="Teh Stand" w:date="2023-10-13T11:28:00Z">
                        <w:r>
                          <w:rPr>
                            <w:i/>
                            <w:iCs/>
                          </w:rPr>
                          <w:t>opt</w:t>
                        </w:r>
                      </w:ins>
                      <w:ins w:id="2223" w:author="Teh Stand" w:date="2023-11-08T11:25:00Z">
                        <w:r>
                          <w:rPr>
                            <w:i/>
                            <w:iCs/>
                          </w:rPr>
                          <w:t>imum</w:t>
                        </w:r>
                      </w:ins>
                      <w:ins w:id="2224" w:author="Teh Stand" w:date="2023-10-13T11:28:00Z">
                        <w:r w:rsidRPr="002672EF">
                          <w:rPr>
                            <w:i/>
                            <w:iCs/>
                          </w:rPr>
                          <w:t>Scale</w:t>
                        </w:r>
                      </w:ins>
                      <w:r w:rsidRPr="002672EF">
                        <w:rPr>
                          <w:i/>
                          <w:iCs/>
                        </w:rPr>
                        <w:t xml:space="preserve">[1] </w:t>
                      </w:r>
                    </w:p>
                    <w:p w14:paraId="23D72AA2" w14:textId="77777777" w:rsidR="00AA43A9" w:rsidRDefault="00AA43A9" w:rsidP="002D0CD1">
                      <w:pPr>
                        <w:pStyle w:val="ListParagraph"/>
                        <w:numPr>
                          <w:ilvl w:val="1"/>
                          <w:numId w:val="51"/>
                        </w:numPr>
                        <w:spacing w:after="0" w:line="259" w:lineRule="auto"/>
                        <w:jc w:val="left"/>
                      </w:pPr>
                      <w:r w:rsidRPr="002672EF">
                        <w:rPr>
                          <w:b/>
                          <w:bCs/>
                        </w:rPr>
                        <w:t>Return</w:t>
                      </w:r>
                      <w:r>
                        <w:t xml:space="preserve"> 1</w:t>
                      </w:r>
                    </w:p>
                    <w:p w14:paraId="108B5F06" w14:textId="0F1D7FFE" w:rsidR="00AA43A9" w:rsidRDefault="00AA43A9"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w:t>
                      </w:r>
                      <w:del w:id="2225" w:author="Teh Stand" w:date="2023-11-08T12:17:00Z">
                        <w:r w:rsidDel="001F5F3A">
                          <w:delText xml:space="preserve">-&gt; </w:delText>
                        </w:r>
                      </w:del>
                      <w:ins w:id="2226" w:author="Teh Stand" w:date="2023-11-08T12:17:00Z">
                        <w:r>
                          <w:t xml:space="preserve">to </w:t>
                        </w:r>
                      </w:ins>
                      <w:r>
                        <w:t>15</w:t>
                      </w:r>
                    </w:p>
                    <w:p w14:paraId="4DC9184F" w14:textId="438EE782" w:rsidR="00AA43A9" w:rsidRDefault="00AA43A9"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m:t>
                        </m:r>
                        <w:ins w:id="2227" w:author="Teh Stand" w:date="2023-11-08T11:26:00Z">
                          <m:r>
                            <w:rPr>
                              <w:rFonts w:ascii="Cambria Math" w:hAnsi="Cambria Math"/>
                            </w:rPr>
                            <m:t>imum</m:t>
                          </m:r>
                        </w:ins>
                        <m:r>
                          <w:rPr>
                            <w:rFonts w:ascii="Cambria Math" w:hAnsi="Cambria Math"/>
                          </w:rPr>
                          <m:t>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m:t>
                        </m:r>
                        <w:del w:id="2228" w:author="Teh Stand" w:date="2023-11-08T11:26:00Z">
                          <m:r>
                            <w:rPr>
                              <w:rFonts w:ascii="Cambria Math" w:hAnsi="Cambria Math"/>
                            </w:rPr>
                            <m:t>∧</m:t>
                          </m:r>
                        </w:del>
                        <w:ins w:id="2229" w:author="Teh Stand" w:date="2023-11-08T11:26:00Z">
                          <m:r>
                            <w:rPr>
                              <w:rFonts w:ascii="Cambria Math" w:hAnsi="Cambria Math"/>
                            </w:rPr>
                            <m:t xml:space="preserve">AND </m:t>
                          </m:r>
                        </w:ins>
                        <m:r>
                          <w:rPr>
                            <w:rFonts w:ascii="Cambria Math" w:hAnsi="Cambria Math"/>
                          </w:rPr>
                          <m:t xml:space="preserve">scale &lt; </m:t>
                        </m:r>
                        <w:del w:id="2230" w:author="Teh Stand" w:date="2023-10-13T11:28:00Z">
                          <m:r>
                            <w:rPr>
                              <w:rFonts w:ascii="Cambria Math" w:hAnsi="Cambria Math"/>
                            </w:rPr>
                            <m:t>max</m:t>
                          </m:r>
                        </w:del>
                        <w:ins w:id="2231" w:author="Teh Stand" w:date="2023-10-13T11:28:00Z">
                          <m:r>
                            <w:rPr>
                              <w:rFonts w:ascii="Cambria Math" w:hAnsi="Cambria Math"/>
                            </w:rPr>
                            <m:t>opt</m:t>
                          </m:r>
                        </w:ins>
                        <w:ins w:id="2232" w:author="Teh Stand" w:date="2023-11-08T11:26:00Z">
                          <m:r>
                            <w:rPr>
                              <w:rFonts w:ascii="Cambria Math" w:hAnsi="Cambria Math"/>
                            </w:rPr>
                            <m:t>imum</m:t>
                          </m:r>
                        </w:ins>
                        <m:r>
                          <w:rPr>
                            <w:rFonts w:ascii="Cambria Math" w:hAnsi="Cambria Math"/>
                          </w:rPr>
                          <m:t>Scale[index]</m:t>
                        </m:r>
                      </m:oMath>
                      <w:r>
                        <w:t xml:space="preserve"> </w:t>
                      </w:r>
                    </w:p>
                    <w:p w14:paraId="36B67234" w14:textId="77777777" w:rsidR="00AA43A9" w:rsidRDefault="00AA43A9" w:rsidP="002D0CD1">
                      <w:pPr>
                        <w:pStyle w:val="ListParagraph"/>
                        <w:numPr>
                          <w:ilvl w:val="2"/>
                          <w:numId w:val="51"/>
                        </w:numPr>
                        <w:spacing w:after="0" w:line="259" w:lineRule="auto"/>
                        <w:jc w:val="left"/>
                      </w:pPr>
                      <w:r w:rsidRPr="00D950D3">
                        <w:rPr>
                          <w:b/>
                          <w:rPrChange w:id="2233" w:author="Teh Stand" w:date="2023-11-08T11:26:00Z">
                            <w:rPr/>
                          </w:rPrChange>
                        </w:rPr>
                        <w:t>Return</w:t>
                      </w:r>
                      <w:r>
                        <w:t xml:space="preserve"> </w:t>
                      </w:r>
                      <w:r w:rsidRPr="002672EF">
                        <w:rPr>
                          <w:i/>
                          <w:iCs/>
                        </w:rPr>
                        <w:t>index</w:t>
                      </w:r>
                    </w:p>
                    <w:p w14:paraId="10481720" w14:textId="77777777" w:rsidR="00AA43A9" w:rsidRPr="00965081" w:rsidRDefault="00AA43A9" w:rsidP="002D0CD1">
                      <w:pPr>
                        <w:pStyle w:val="ListParagraph"/>
                        <w:numPr>
                          <w:ilvl w:val="0"/>
                          <w:numId w:val="51"/>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t>The following algorithm associate</w:t>
      </w:r>
      <w:r w:rsidR="00C942A1">
        <w:t>s</w:t>
      </w:r>
      <w:r w:rsidR="00C942A1" w:rsidRPr="00C942A1">
        <w:t xml:space="preserve"> a scale </w:t>
      </w:r>
      <w:ins w:id="2222" w:author="Jeff Wootton" w:date="2023-10-27T01:29:00Z">
        <w:r w:rsidR="00AC4D20">
          <w:t xml:space="preserve">denominator </w:t>
        </w:r>
      </w:ins>
      <w:r w:rsidR="00C942A1" w:rsidRPr="00C942A1">
        <w:t>with a scale band:</w:t>
      </w:r>
    </w:p>
    <w:p w14:paraId="3B269460" w14:textId="7F2BE5F4" w:rsidR="002D0CD1" w:rsidRDefault="002D0CD1" w:rsidP="002D0CD1">
      <w:pPr>
        <w:spacing w:after="0" w:line="240" w:lineRule="auto"/>
      </w:pPr>
    </w:p>
    <w:p w14:paraId="4BC5F754" w14:textId="01D2E7B6" w:rsidR="002D0CD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4C2B40CA">
                <wp:simplePos x="0" y="0"/>
                <wp:positionH relativeFrom="margin">
                  <wp:align>right</wp:align>
                </wp:positionH>
                <wp:positionV relativeFrom="paragraph">
                  <wp:posOffset>403225</wp:posOffset>
                </wp:positionV>
                <wp:extent cx="5759450" cy="2315210"/>
                <wp:effectExtent l="0" t="0" r="12700" b="2794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2315688"/>
                        </a:xfrm>
                        <a:prstGeom prst="rect">
                          <a:avLst/>
                        </a:prstGeom>
                        <a:solidFill>
                          <a:srgbClr val="FFFFFF"/>
                        </a:solidFill>
                        <a:ln w="9525">
                          <a:solidFill>
                            <a:srgbClr val="000000"/>
                          </a:solidFill>
                          <a:miter lim="800000"/>
                          <a:headEnd/>
                          <a:tailEnd/>
                        </a:ln>
                      </wps:spPr>
                      <wps:txbx>
                        <w:txbxContent>
                          <w:p w14:paraId="1417D45E" w14:textId="5B04A3DE" w:rsidR="00AA43A9" w:rsidRDefault="00AA43A9" w:rsidP="00953C01">
                            <w:pPr>
                              <w:spacing w:after="60" w:line="240" w:lineRule="auto"/>
                            </w:pPr>
                            <w:r w:rsidRPr="008371C5">
                              <w:rPr>
                                <w:b/>
                                <w:bCs/>
                              </w:rPr>
                              <w:t>Algorithm</w:t>
                            </w:r>
                            <w:r>
                              <w:t xml:space="preserve"> </w:t>
                            </w:r>
                            <w:proofErr w:type="spellStart"/>
                            <w:proofErr w:type="gramStart"/>
                            <w:r>
                              <w:rPr>
                                <w:i/>
                                <w:iCs/>
                              </w:rPr>
                              <w:t>s</w:t>
                            </w:r>
                            <w:r w:rsidRPr="008371C5">
                              <w:rPr>
                                <w:i/>
                                <w:iCs/>
                              </w:rPr>
                              <w:t>caleBands</w:t>
                            </w:r>
                            <w:proofErr w:type="spellEnd"/>
                            <w:r w:rsidRPr="008371C5">
                              <w:rPr>
                                <w:i/>
                                <w:iCs/>
                              </w:rPr>
                              <w:t>(</w:t>
                            </w:r>
                            <w:proofErr w:type="spellStart"/>
                            <w:proofErr w:type="gramEnd"/>
                            <w:ins w:id="2223" w:author="Jeff Wootton" w:date="2023-10-27T01:31:00Z">
                              <w:r>
                                <w:rPr>
                                  <w:i/>
                                  <w:iCs/>
                                </w:rPr>
                                <w:t>dataCoverage</w:t>
                              </w:r>
                            </w:ins>
                            <w:proofErr w:type="spellEnd"/>
                            <w:del w:id="2224" w:author="Jeff Wootton" w:date="2023-10-27T01:31:00Z">
                              <w:r w:rsidDel="00AC4D20">
                                <w:rPr>
                                  <w:i/>
                                  <w:iCs/>
                                </w:rPr>
                                <w:delText>item</w:delText>
                              </w:r>
                            </w:del>
                            <w:r w:rsidRPr="008371C5">
                              <w:rPr>
                                <w:i/>
                                <w:iCs/>
                              </w:rPr>
                              <w:t>)</w:t>
                            </w:r>
                          </w:p>
                          <w:p w14:paraId="713AD111" w14:textId="64B7ED46" w:rsidR="00AA43A9" w:rsidRDefault="00AA43A9" w:rsidP="00953C01">
                            <w:pPr>
                              <w:spacing w:after="60" w:line="240" w:lineRule="auto"/>
                              <w:ind w:left="709" w:hanging="709"/>
                            </w:pPr>
                            <w:r w:rsidRPr="008371C5">
                              <w:rPr>
                                <w:b/>
                                <w:bCs/>
                              </w:rPr>
                              <w:t>Input</w:t>
                            </w:r>
                            <w:r>
                              <w:t xml:space="preserve">: </w:t>
                            </w:r>
                            <w:del w:id="2225" w:author="Teh Stand" w:date="2023-11-08T11:34:00Z">
                              <w:r w:rsidDel="00774080">
                                <w:delText>Item as a</w:delText>
                              </w:r>
                            </w:del>
                            <w:ins w:id="2226" w:author="Teh Stand" w:date="2023-11-08T11:34:00Z">
                              <w:r>
                                <w:t>A</w:t>
                              </w:r>
                            </w:ins>
                            <w:r>
                              <w:t xml:space="preserve"> </w:t>
                            </w:r>
                            <w:del w:id="2227" w:author="Teh Stand" w:date="2023-11-08T12:20:00Z">
                              <w:r w:rsidRPr="001F5F3A" w:rsidDel="001F5F3A">
                                <w:rPr>
                                  <w:b/>
                                  <w:rPrChange w:id="2228" w:author="Teh Stand" w:date="2023-11-08T12:20:00Z">
                                    <w:rPr/>
                                  </w:rPrChange>
                                </w:rPr>
                                <w:delText>d</w:delText>
                              </w:r>
                            </w:del>
                            <w:ins w:id="2229" w:author="Teh Stand" w:date="2023-11-08T12:20:00Z">
                              <w:r>
                                <w:rPr>
                                  <w:b/>
                                </w:rPr>
                                <w:t>D</w:t>
                              </w:r>
                            </w:ins>
                            <w:r w:rsidRPr="001F5F3A">
                              <w:rPr>
                                <w:b/>
                                <w:rPrChange w:id="2230" w:author="Teh Stand" w:date="2023-11-08T12:20:00Z">
                                  <w:rPr/>
                                </w:rPrChange>
                              </w:rPr>
                              <w:t>ata</w:t>
                            </w:r>
                            <w:ins w:id="2231" w:author="Teh Stand" w:date="2023-11-08T12:20:00Z">
                              <w:r>
                                <w:rPr>
                                  <w:b/>
                                </w:rPr>
                                <w:t xml:space="preserve"> </w:t>
                              </w:r>
                            </w:ins>
                            <w:del w:id="2232" w:author="Teh Stand" w:date="2023-11-08T11:34:00Z">
                              <w:r w:rsidRPr="001F5F3A" w:rsidDel="00774080">
                                <w:rPr>
                                  <w:b/>
                                  <w:rPrChange w:id="2233" w:author="Teh Stand" w:date="2023-11-08T12:20:00Z">
                                    <w:rPr/>
                                  </w:rPrChange>
                                </w:rPr>
                                <w:delText>-c</w:delText>
                              </w:r>
                            </w:del>
                            <w:ins w:id="2234" w:author="Teh Stand" w:date="2023-11-08T11:34:00Z">
                              <w:r w:rsidRPr="001F5F3A">
                                <w:rPr>
                                  <w:b/>
                                  <w:rPrChange w:id="2235" w:author="Teh Stand" w:date="2023-11-08T12:20:00Z">
                                    <w:rPr/>
                                  </w:rPrChange>
                                </w:rPr>
                                <w:t>C</w:t>
                              </w:r>
                            </w:ins>
                            <w:r w:rsidRPr="001F5F3A">
                              <w:rPr>
                                <w:b/>
                                <w:rPrChange w:id="2236" w:author="Teh Stand" w:date="2023-11-08T12:20:00Z">
                                  <w:rPr/>
                                </w:rPrChange>
                              </w:rPr>
                              <w:t>overage</w:t>
                            </w:r>
                          </w:p>
                          <w:p w14:paraId="01D62679" w14:textId="63919909" w:rsidR="00AA43A9" w:rsidRDefault="00AA43A9"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86E9AF1" w:rsidR="00AA43A9" w:rsidRDefault="00AA43A9" w:rsidP="00953C01">
                            <w:pPr>
                              <w:pStyle w:val="ListParagraph"/>
                              <w:numPr>
                                <w:ilvl w:val="0"/>
                                <w:numId w:val="52"/>
                              </w:numPr>
                              <w:spacing w:after="60" w:line="240" w:lineRule="auto"/>
                              <w:ind w:left="714" w:hanging="357"/>
                              <w:contextualSpacing w:val="0"/>
                              <w:jc w:val="left"/>
                            </w:pPr>
                            <w:proofErr w:type="spellStart"/>
                            <w:ins w:id="2237" w:author="Jeff Wootton" w:date="2023-10-27T01:32:00Z">
                              <w:r w:rsidRPr="000705CE">
                                <w:rPr>
                                  <w:i/>
                                  <w:iCs/>
                                </w:rPr>
                                <w:t>min</w:t>
                              </w:r>
                              <w:r>
                                <w:rPr>
                                  <w:i/>
                                  <w:iCs/>
                                </w:rPr>
                                <w:t>imumDisplay</w:t>
                              </w:r>
                              <w:r w:rsidRPr="000705CE">
                                <w:rPr>
                                  <w:i/>
                                  <w:iCs/>
                                </w:rPr>
                                <w:t>S</w:t>
                              </w:r>
                              <w:r>
                                <w:rPr>
                                  <w:i/>
                                  <w:iCs/>
                                </w:rPr>
                                <w:t>cale</w:t>
                              </w:r>
                            </w:ins>
                            <w:proofErr w:type="spellEnd"/>
                            <w:del w:id="2238" w:author="Jeff Wootton" w:date="2023-10-27T01:32:00Z">
                              <w:r w:rsidRPr="000705CE" w:rsidDel="00AC4D20">
                                <w:rPr>
                                  <w:i/>
                                  <w:iCs/>
                                </w:rPr>
                                <w:delText>minDS</w:delText>
                              </w:r>
                            </w:del>
                            <w:r>
                              <w:t xml:space="preserve"> – The minimum display scale of the coverage</w:t>
                            </w:r>
                            <w:ins w:id="2239" w:author="Teh Stand" w:date="2023-11-08T11:35:00Z">
                              <w:r>
                                <w:t xml:space="preserve"> (if not defined it is assumed that the scale is 1:</w:t>
                              </w:r>
                              <w:r>
                                <w:rPr>
                                  <w:rFonts w:cs="Arial"/>
                                </w:rPr>
                                <w:t>∞</w:t>
                              </w:r>
                              <w:r>
                                <w:t xml:space="preserve"> -&gt; 0)</w:t>
                              </w:r>
                            </w:ins>
                            <w:r>
                              <w:br/>
                            </w:r>
                            <w:del w:id="2240" w:author="Teh Stand" w:date="2023-10-13T11:04:00Z">
                              <w:r w:rsidRPr="000705CE" w:rsidDel="00AF19C3">
                                <w:rPr>
                                  <w:i/>
                                  <w:iCs/>
                                </w:rPr>
                                <w:delText>maxDS</w:delText>
                              </w:r>
                              <w:r w:rsidDel="00AF19C3">
                                <w:delText xml:space="preserve"> </w:delText>
                              </w:r>
                            </w:del>
                            <w:proofErr w:type="spellStart"/>
                            <w:ins w:id="2241" w:author="Jeff Wootton" w:date="2023-10-27T01:32:00Z">
                              <w:r>
                                <w:rPr>
                                  <w:i/>
                                  <w:iCs/>
                                </w:rPr>
                                <w:t>optimum</w:t>
                              </w:r>
                              <w:r w:rsidRPr="000705CE">
                                <w:rPr>
                                  <w:i/>
                                  <w:iCs/>
                                </w:rPr>
                                <w:t>D</w:t>
                              </w:r>
                              <w:r>
                                <w:rPr>
                                  <w:i/>
                                  <w:iCs/>
                                </w:rPr>
                                <w:t>isplay</w:t>
                              </w:r>
                              <w:r w:rsidRPr="000705CE">
                                <w:rPr>
                                  <w:i/>
                                  <w:iCs/>
                                </w:rPr>
                                <w:t>S</w:t>
                              </w:r>
                              <w:r>
                                <w:rPr>
                                  <w:i/>
                                  <w:iCs/>
                                </w:rPr>
                                <w:t>cale</w:t>
                              </w:r>
                            </w:ins>
                            <w:proofErr w:type="spellEnd"/>
                            <w:ins w:id="2242" w:author="Teh Stand" w:date="2023-10-13T11:04:00Z">
                              <w:del w:id="2243" w:author="Jeff Wootton" w:date="2023-10-27T01:32:00Z">
                                <w:r w:rsidDel="00AC4D20">
                                  <w:rPr>
                                    <w:i/>
                                    <w:iCs/>
                                  </w:rPr>
                                  <w:delText>opt</w:delText>
                                </w:r>
                                <w:r w:rsidRPr="000705CE" w:rsidDel="00AC4D20">
                                  <w:rPr>
                                    <w:i/>
                                    <w:iCs/>
                                  </w:rPr>
                                  <w:delText>DS</w:delText>
                                </w:r>
                              </w:del>
                              <w:r>
                                <w:t xml:space="preserve"> </w:t>
                              </w:r>
                            </w:ins>
                            <w:r>
                              <w:t xml:space="preserve">– The </w:t>
                            </w:r>
                            <w:del w:id="2244" w:author="Teh Stand" w:date="2023-10-13T11:04:00Z">
                              <w:r w:rsidDel="00AF19C3">
                                <w:delText xml:space="preserve">maximum </w:delText>
                              </w:r>
                            </w:del>
                            <w:ins w:id="2245" w:author="Teh Stand" w:date="2023-10-13T11:04:00Z">
                              <w:r>
                                <w:t xml:space="preserve">optimum </w:t>
                              </w:r>
                            </w:ins>
                            <w:r>
                              <w:t>display scale of the coverage</w:t>
                            </w:r>
                          </w:p>
                          <w:p w14:paraId="333458B8" w14:textId="77777777" w:rsidR="00AA43A9" w:rsidRDefault="00AA43A9"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10DB42F0" w:rsidR="00AA43A9" w:rsidRDefault="00AA43A9" w:rsidP="002D0CD1">
                            <w:pPr>
                              <w:pStyle w:val="ListParagraph"/>
                              <w:numPr>
                                <w:ilvl w:val="0"/>
                                <w:numId w:val="52"/>
                              </w:numPr>
                              <w:spacing w:after="0" w:line="259" w:lineRule="auto"/>
                              <w:jc w:val="left"/>
                            </w:pPr>
                            <w:r w:rsidRPr="00215D9E">
                              <w:rPr>
                                <w:b/>
                                <w:bCs/>
                              </w:rPr>
                              <w:t>If</w:t>
                            </w:r>
                            <w:r>
                              <w:t xml:space="preserve"> </w:t>
                            </w:r>
                            <w:ins w:id="2246" w:author="Jeff Wootton" w:date="2023-10-27T01:35:00Z">
                              <m:oMath>
                                <m:r>
                                  <w:rPr>
                                    <w:rFonts w:ascii="Cambria Math" w:hAnsi="Cambria Math"/>
                                  </w:rPr>
                                  <m:t>minimumDisplayScale</m:t>
                                </m:r>
                              </m:oMath>
                            </w:ins>
                            <w:del w:id="2247" w:author="Jeff Wootton" w:date="2023-10-27T01:35:00Z">
                              <m:oMath>
                                <m:r>
                                  <w:rPr>
                                    <w:rFonts w:ascii="Cambria Math" w:hAnsi="Cambria Math"/>
                                  </w:rPr>
                                  <m:t>minDS</m:t>
                                </m:r>
                              </m:oMath>
                            </w:del>
                            <m:oMath>
                              <m:r>
                                <w:rPr>
                                  <w:rFonts w:ascii="Cambria Math" w:hAnsi="Cambria Math"/>
                                </w:rPr>
                                <m:t xml:space="preserve"> &lt; </m:t>
                              </m:r>
                              <w:del w:id="2248" w:author="Teh Stand" w:date="2023-10-13T11:05:00Z">
                                <m:r>
                                  <w:rPr>
                                    <w:rFonts w:ascii="Cambria Math" w:hAnsi="Cambria Math"/>
                                  </w:rPr>
                                  <m:t>max</m:t>
                                </m:r>
                              </w:del>
                              <w:ins w:id="2249" w:author="Teh Stand" w:date="2023-10-13T11:05:00Z">
                                <m:r>
                                  <w:rPr>
                                    <w:rFonts w:ascii="Cambria Math" w:hAnsi="Cambria Math"/>
                                  </w:rPr>
                                  <m:t>opt</m:t>
                                </m:r>
                              </w:ins>
                              <w:ins w:id="2250" w:author="Teh Stand" w:date="2023-11-08T11:36:00Z">
                                <m:r>
                                  <w:rPr>
                                    <w:rFonts w:ascii="Cambria Math" w:hAnsi="Cambria Math"/>
                                  </w:rPr>
                                  <m:t>imum</m:t>
                                </m:r>
                              </w:ins>
                              <m:r>
                                <w:rPr>
                                  <w:rFonts w:ascii="Cambria Math" w:hAnsi="Cambria Math"/>
                                </w:rPr>
                                <m:t>Scale[1]</m:t>
                              </m:r>
                            </m:oMath>
                          </w:p>
                          <w:p w14:paraId="7B1A51CB" w14:textId="77777777" w:rsidR="00AA43A9" w:rsidRDefault="00AA43A9" w:rsidP="002D0CD1">
                            <w:pPr>
                              <w:pStyle w:val="ListParagraph"/>
                              <w:numPr>
                                <w:ilvl w:val="1"/>
                                <w:numId w:val="52"/>
                              </w:numPr>
                              <w:spacing w:after="0" w:line="259" w:lineRule="auto"/>
                              <w:jc w:val="left"/>
                            </w:pPr>
                            <m:oMath>
                              <m:r>
                                <w:rPr>
                                  <w:rFonts w:ascii="Cambria Math" w:hAnsi="Cambria Math"/>
                                </w:rPr>
                                <m:t>S = S ∪1</m:t>
                              </m:r>
                            </m:oMath>
                          </w:p>
                          <w:p w14:paraId="3BC0D20E" w14:textId="18E1D08A" w:rsidR="00AA43A9" w:rsidRDefault="00AA43A9" w:rsidP="002D0CD1">
                            <w:pPr>
                              <w:pStyle w:val="ListParagraph"/>
                              <w:numPr>
                                <w:ilvl w:val="0"/>
                                <w:numId w:val="52"/>
                              </w:numPr>
                              <w:spacing w:after="0" w:line="259" w:lineRule="auto"/>
                              <w:jc w:val="left"/>
                            </w:pPr>
                            <w:r w:rsidRPr="00215D9E">
                              <w:rPr>
                                <w:b/>
                                <w:bCs/>
                              </w:rPr>
                              <w:t>For</w:t>
                            </w:r>
                            <w:r>
                              <w:t xml:space="preserve"> index = 2 </w:t>
                            </w:r>
                            <w:del w:id="2251" w:author="Teh Stand" w:date="2023-11-08T12:23:00Z">
                              <w:r w:rsidDel="00CC2AA2">
                                <w:delText xml:space="preserve">-&gt; </w:delText>
                              </w:r>
                            </w:del>
                            <w:ins w:id="2252" w:author="Teh Stand" w:date="2023-11-08T12:23:00Z">
                              <w:r>
                                <w:t xml:space="preserve">to </w:t>
                              </w:r>
                            </w:ins>
                            <w:r>
                              <w:t>15</w:t>
                            </w:r>
                          </w:p>
                          <w:p w14:paraId="6F473FEB" w14:textId="127D3691" w:rsidR="00AA43A9" w:rsidRDefault="00AA43A9" w:rsidP="002D0CD1">
                            <w:pPr>
                              <w:pStyle w:val="ListParagraph"/>
                              <w:numPr>
                                <w:ilvl w:val="1"/>
                                <w:numId w:val="52"/>
                              </w:numPr>
                              <w:spacing w:after="0" w:line="259" w:lineRule="auto"/>
                              <w:jc w:val="left"/>
                            </w:pPr>
                            <w:r>
                              <w:t xml:space="preserve">If </w:t>
                            </w:r>
                            <w:del w:id="2253" w:author="Teh Stand" w:date="2023-10-13T11:07:00Z">
                              <m:oMath>
                                <m:r>
                                  <w:rPr>
                                    <w:rFonts w:ascii="Cambria Math" w:hAnsi="Cambria Math"/>
                                  </w:rPr>
                                  <m:t>max</m:t>
                                </m:r>
                              </m:oMath>
                            </w:del>
                            <w:ins w:id="2254" w:author="Teh Stand" w:date="2023-10-13T11:07:00Z">
                              <m:oMath>
                                <m:r>
                                  <w:rPr>
                                    <w:rFonts w:ascii="Cambria Math" w:hAnsi="Cambria Math"/>
                                  </w:rPr>
                                  <m:t>opt</m:t>
                                </m:r>
                              </m:oMath>
                            </w:ins>
                            <m:oMath>
                              <m:r>
                                <w:rPr>
                                  <w:rFonts w:ascii="Cambria Math" w:hAnsi="Cambria Math"/>
                                </w:rPr>
                                <m:t>(</m:t>
                              </m:r>
                              <w:ins w:id="2255" w:author="Jeff Wootton" w:date="2023-10-27T01:35:00Z">
                                <m:r>
                                  <w:rPr>
                                    <w:rFonts w:ascii="Cambria Math" w:hAnsi="Cambria Math"/>
                                  </w:rPr>
                                  <m:t>minimumDisplayScale</m:t>
                                </m:r>
                              </w:ins>
                              <w:del w:id="2256" w:author="Jeff Wootton" w:date="2023-10-27T01:35:00Z">
                                <m:r>
                                  <w:rPr>
                                    <w:rFonts w:ascii="Cambria Math" w:hAnsi="Cambria Math"/>
                                  </w:rPr>
                                  <m:t>minDS</m:t>
                                </m:r>
                              </w:del>
                              <m:r>
                                <w:rPr>
                                  <w:rFonts w:ascii="Cambria Math" w:hAnsi="Cambria Math"/>
                                </w:rPr>
                                <m:t>, min</m:t>
                              </m:r>
                              <w:ins w:id="2257" w:author="Teh Stand" w:date="2023-11-08T11:36:00Z">
                                <m:r>
                                  <w:rPr>
                                    <w:rFonts w:ascii="Cambria Math" w:hAnsi="Cambria Math"/>
                                  </w:rPr>
                                  <m:t>imum</m:t>
                                </m:r>
                              </w:ins>
                              <m:r>
                                <w:rPr>
                                  <w:rFonts w:ascii="Cambria Math" w:hAnsi="Cambria Math"/>
                                </w:rPr>
                                <m:t>Scale[index]) &lt; min(</m:t>
                              </m:r>
                              <w:del w:id="2258" w:author="Teh Stand" w:date="2023-10-13T11:07:00Z">
                                <m:r>
                                  <w:rPr>
                                    <w:rFonts w:ascii="Cambria Math" w:hAnsi="Cambria Math"/>
                                  </w:rPr>
                                  <m:t>max</m:t>
                                </m:r>
                              </w:del>
                              <w:ins w:id="2259" w:author="Jeff Wootton" w:date="2023-10-27T01:36:00Z">
                                <m:r>
                                  <w:rPr>
                                    <w:rFonts w:ascii="Cambria Math" w:hAnsi="Cambria Math"/>
                                  </w:rPr>
                                  <m:t>optimumDisplayScale</m:t>
                                </m:r>
                              </w:ins>
                              <w:ins w:id="2260" w:author="Teh Stand" w:date="2023-10-13T11:07:00Z">
                                <w:del w:id="2261" w:author="Jeff Wootton" w:date="2023-10-27T01:36:00Z">
                                  <m:r>
                                    <w:rPr>
                                      <w:rFonts w:ascii="Cambria Math" w:hAnsi="Cambria Math"/>
                                    </w:rPr>
                                    <m:t>opt</m:t>
                                  </m:r>
                                </w:del>
                              </w:ins>
                              <w:del w:id="2262" w:author="Jeff Wootton" w:date="2023-10-27T01:36:00Z">
                                <m:r>
                                  <w:rPr>
                                    <w:rFonts w:ascii="Cambria Math" w:hAnsi="Cambria Math"/>
                                  </w:rPr>
                                  <m:t>DS</m:t>
                                </m:r>
                              </w:del>
                              <m:r>
                                <w:rPr>
                                  <w:rFonts w:ascii="Cambria Math" w:hAnsi="Cambria Math"/>
                                </w:rPr>
                                <m:t xml:space="preserve">, </m:t>
                              </m:r>
                              <w:del w:id="2263" w:author="Teh Stand" w:date="2023-10-13T11:07:00Z">
                                <m:r>
                                  <w:rPr>
                                    <w:rFonts w:ascii="Cambria Math" w:hAnsi="Cambria Math"/>
                                  </w:rPr>
                                  <m:t>max</m:t>
                                </m:r>
                              </w:del>
                              <w:ins w:id="2264" w:author="Teh Stand" w:date="2023-10-13T11:07:00Z">
                                <m:r>
                                  <w:rPr>
                                    <w:rFonts w:ascii="Cambria Math" w:hAnsi="Cambria Math"/>
                                  </w:rPr>
                                  <m:t>opt</m:t>
                                </m:r>
                              </w:ins>
                              <w:ins w:id="2265" w:author="Teh Stand" w:date="2023-11-08T11:37:00Z">
                                <m:r>
                                  <w:rPr>
                                    <w:rFonts w:ascii="Cambria Math" w:hAnsi="Cambria Math"/>
                                  </w:rPr>
                                  <m:t>imum</m:t>
                                </m:r>
                              </w:ins>
                              <m:r>
                                <w:rPr>
                                  <w:rFonts w:ascii="Cambria Math" w:hAnsi="Cambria Math"/>
                                </w:rPr>
                                <m:t>Scale[index])</m:t>
                              </m:r>
                            </m:oMath>
                          </w:p>
                          <w:p w14:paraId="1B6C1C99" w14:textId="77777777" w:rsidR="00AA43A9" w:rsidRDefault="00AA43A9"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AA43A9" w:rsidRDefault="00AA43A9" w:rsidP="002D0CD1">
                            <w:pPr>
                              <w:pStyle w:val="ListParagraph"/>
                              <w:numPr>
                                <w:ilvl w:val="0"/>
                                <w:numId w:val="52"/>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2.3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">
                <v:textbox>
                  <w:txbxContent>
                    <w:p w14:paraId="1417D45E" w14:textId="5B04A3DE" w:rsidR="00AA43A9" w:rsidRDefault="00AA43A9" w:rsidP="00953C01">
                      <w:pPr>
                        <w:spacing w:after="60" w:line="240" w:lineRule="auto"/>
                      </w:pPr>
                      <w:r w:rsidRPr="008371C5">
                        <w:rPr>
                          <w:b/>
                          <w:bCs/>
                        </w:rPr>
                        <w:t>Algorithm</w:t>
                      </w:r>
                      <w:r>
                        <w:t xml:space="preserve"> </w:t>
                      </w:r>
                      <w:r>
                        <w:rPr>
                          <w:i/>
                          <w:iCs/>
                        </w:rPr>
                        <w:t>s</w:t>
                      </w:r>
                      <w:r w:rsidRPr="008371C5">
                        <w:rPr>
                          <w:i/>
                          <w:iCs/>
                        </w:rPr>
                        <w:t>caleBands(</w:t>
                      </w:r>
                      <w:ins w:id="2278" w:author="Jeff Wootton" w:date="2023-10-27T01:31:00Z">
                        <w:r>
                          <w:rPr>
                            <w:i/>
                            <w:iCs/>
                          </w:rPr>
                          <w:t>dataCoverage</w:t>
                        </w:r>
                      </w:ins>
                      <w:del w:id="2279" w:author="Jeff Wootton" w:date="2023-10-27T01:31:00Z">
                        <w:r w:rsidDel="00AC4D20">
                          <w:rPr>
                            <w:i/>
                            <w:iCs/>
                          </w:rPr>
                          <w:delText>item</w:delText>
                        </w:r>
                      </w:del>
                      <w:r w:rsidRPr="008371C5">
                        <w:rPr>
                          <w:i/>
                          <w:iCs/>
                        </w:rPr>
                        <w:t>)</w:t>
                      </w:r>
                    </w:p>
                    <w:p w14:paraId="713AD111" w14:textId="64B7ED46" w:rsidR="00AA43A9" w:rsidRDefault="00AA43A9" w:rsidP="00953C01">
                      <w:pPr>
                        <w:spacing w:after="60" w:line="240" w:lineRule="auto"/>
                        <w:ind w:left="709" w:hanging="709"/>
                      </w:pPr>
                      <w:r w:rsidRPr="008371C5">
                        <w:rPr>
                          <w:b/>
                          <w:bCs/>
                        </w:rPr>
                        <w:t>Input</w:t>
                      </w:r>
                      <w:r>
                        <w:t xml:space="preserve">: </w:t>
                      </w:r>
                      <w:del w:id="2280" w:author="Teh Stand" w:date="2023-11-08T11:34:00Z">
                        <w:r w:rsidDel="00774080">
                          <w:delText>Item as a</w:delText>
                        </w:r>
                      </w:del>
                      <w:ins w:id="2281" w:author="Teh Stand" w:date="2023-11-08T11:34:00Z">
                        <w:r>
                          <w:t>A</w:t>
                        </w:r>
                      </w:ins>
                      <w:r>
                        <w:t xml:space="preserve"> </w:t>
                      </w:r>
                      <w:del w:id="2282" w:author="Teh Stand" w:date="2023-11-08T12:20:00Z">
                        <w:r w:rsidRPr="001F5F3A" w:rsidDel="001F5F3A">
                          <w:rPr>
                            <w:b/>
                            <w:rPrChange w:id="2283" w:author="Teh Stand" w:date="2023-11-08T12:20:00Z">
                              <w:rPr/>
                            </w:rPrChange>
                          </w:rPr>
                          <w:delText>d</w:delText>
                        </w:r>
                      </w:del>
                      <w:ins w:id="2284" w:author="Teh Stand" w:date="2023-11-08T12:20:00Z">
                        <w:r>
                          <w:rPr>
                            <w:b/>
                          </w:rPr>
                          <w:t>D</w:t>
                        </w:r>
                      </w:ins>
                      <w:r w:rsidRPr="001F5F3A">
                        <w:rPr>
                          <w:b/>
                          <w:rPrChange w:id="2285" w:author="Teh Stand" w:date="2023-11-08T12:20:00Z">
                            <w:rPr/>
                          </w:rPrChange>
                        </w:rPr>
                        <w:t>ata</w:t>
                      </w:r>
                      <w:ins w:id="2286" w:author="Teh Stand" w:date="2023-11-08T12:20:00Z">
                        <w:r>
                          <w:rPr>
                            <w:b/>
                          </w:rPr>
                          <w:t xml:space="preserve"> </w:t>
                        </w:r>
                      </w:ins>
                      <w:del w:id="2287" w:author="Teh Stand" w:date="2023-11-08T11:34:00Z">
                        <w:r w:rsidRPr="001F5F3A" w:rsidDel="00774080">
                          <w:rPr>
                            <w:b/>
                            <w:rPrChange w:id="2288" w:author="Teh Stand" w:date="2023-11-08T12:20:00Z">
                              <w:rPr/>
                            </w:rPrChange>
                          </w:rPr>
                          <w:delText>-c</w:delText>
                        </w:r>
                      </w:del>
                      <w:ins w:id="2289" w:author="Teh Stand" w:date="2023-11-08T11:34:00Z">
                        <w:r w:rsidRPr="001F5F3A">
                          <w:rPr>
                            <w:b/>
                            <w:rPrChange w:id="2290" w:author="Teh Stand" w:date="2023-11-08T12:20:00Z">
                              <w:rPr/>
                            </w:rPrChange>
                          </w:rPr>
                          <w:t>C</w:t>
                        </w:r>
                      </w:ins>
                      <w:r w:rsidRPr="001F5F3A">
                        <w:rPr>
                          <w:b/>
                          <w:rPrChange w:id="2291" w:author="Teh Stand" w:date="2023-11-08T12:20:00Z">
                            <w:rPr/>
                          </w:rPrChange>
                        </w:rPr>
                        <w:t>overage</w:t>
                      </w:r>
                    </w:p>
                    <w:p w14:paraId="01D62679" w14:textId="63919909" w:rsidR="00AA43A9" w:rsidRDefault="00AA43A9"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86E9AF1" w:rsidR="00AA43A9" w:rsidRDefault="00AA43A9" w:rsidP="00953C01">
                      <w:pPr>
                        <w:pStyle w:val="ListParagraph"/>
                        <w:numPr>
                          <w:ilvl w:val="0"/>
                          <w:numId w:val="52"/>
                        </w:numPr>
                        <w:spacing w:after="60" w:line="240" w:lineRule="auto"/>
                        <w:ind w:left="714" w:hanging="357"/>
                        <w:contextualSpacing w:val="0"/>
                        <w:jc w:val="left"/>
                      </w:pPr>
                      <w:ins w:id="2292" w:author="Jeff Wootton" w:date="2023-10-27T01:32:00Z">
                        <w:r w:rsidRPr="000705CE">
                          <w:rPr>
                            <w:i/>
                            <w:iCs/>
                          </w:rPr>
                          <w:t>min</w:t>
                        </w:r>
                        <w:r>
                          <w:rPr>
                            <w:i/>
                            <w:iCs/>
                          </w:rPr>
                          <w:t>imumDisplay</w:t>
                        </w:r>
                        <w:r w:rsidRPr="000705CE">
                          <w:rPr>
                            <w:i/>
                            <w:iCs/>
                          </w:rPr>
                          <w:t>S</w:t>
                        </w:r>
                        <w:r>
                          <w:rPr>
                            <w:i/>
                            <w:iCs/>
                          </w:rPr>
                          <w:t>cale</w:t>
                        </w:r>
                      </w:ins>
                      <w:del w:id="2293" w:author="Jeff Wootton" w:date="2023-10-27T01:32:00Z">
                        <w:r w:rsidRPr="000705CE" w:rsidDel="00AC4D20">
                          <w:rPr>
                            <w:i/>
                            <w:iCs/>
                          </w:rPr>
                          <w:delText>minDS</w:delText>
                        </w:r>
                      </w:del>
                      <w:r>
                        <w:t xml:space="preserve"> – The minimum display scale of the coverage</w:t>
                      </w:r>
                      <w:ins w:id="2294" w:author="Teh Stand" w:date="2023-11-08T11:35:00Z">
                        <w:r>
                          <w:t xml:space="preserve"> (if not defined it is assumed that the scale is 1:</w:t>
                        </w:r>
                        <w:r>
                          <w:rPr>
                            <w:rFonts w:cs="Arial"/>
                          </w:rPr>
                          <w:t>∞</w:t>
                        </w:r>
                        <w:r>
                          <w:t xml:space="preserve"> -&gt; 0)</w:t>
                        </w:r>
                      </w:ins>
                      <w:r>
                        <w:br/>
                      </w:r>
                      <w:del w:id="2295" w:author="Teh Stand" w:date="2023-10-13T11:04:00Z">
                        <w:r w:rsidRPr="000705CE" w:rsidDel="00AF19C3">
                          <w:rPr>
                            <w:i/>
                            <w:iCs/>
                          </w:rPr>
                          <w:delText>maxDS</w:delText>
                        </w:r>
                        <w:r w:rsidDel="00AF19C3">
                          <w:delText xml:space="preserve"> </w:delText>
                        </w:r>
                      </w:del>
                      <w:ins w:id="2296" w:author="Jeff Wootton" w:date="2023-10-27T01:32:00Z">
                        <w:r>
                          <w:rPr>
                            <w:i/>
                            <w:iCs/>
                          </w:rPr>
                          <w:t>optimum</w:t>
                        </w:r>
                        <w:r w:rsidRPr="000705CE">
                          <w:rPr>
                            <w:i/>
                            <w:iCs/>
                          </w:rPr>
                          <w:t>D</w:t>
                        </w:r>
                        <w:r>
                          <w:rPr>
                            <w:i/>
                            <w:iCs/>
                          </w:rPr>
                          <w:t>isplay</w:t>
                        </w:r>
                        <w:r w:rsidRPr="000705CE">
                          <w:rPr>
                            <w:i/>
                            <w:iCs/>
                          </w:rPr>
                          <w:t>S</w:t>
                        </w:r>
                        <w:r>
                          <w:rPr>
                            <w:i/>
                            <w:iCs/>
                          </w:rPr>
                          <w:t>cale</w:t>
                        </w:r>
                      </w:ins>
                      <w:ins w:id="2297" w:author="Teh Stand" w:date="2023-10-13T11:04:00Z">
                        <w:del w:id="2298" w:author="Jeff Wootton" w:date="2023-10-27T01:32:00Z">
                          <w:r w:rsidDel="00AC4D20">
                            <w:rPr>
                              <w:i/>
                              <w:iCs/>
                            </w:rPr>
                            <w:delText>opt</w:delText>
                          </w:r>
                          <w:r w:rsidRPr="000705CE" w:rsidDel="00AC4D20">
                            <w:rPr>
                              <w:i/>
                              <w:iCs/>
                            </w:rPr>
                            <w:delText>DS</w:delText>
                          </w:r>
                        </w:del>
                        <w:r>
                          <w:t xml:space="preserve"> </w:t>
                        </w:r>
                      </w:ins>
                      <w:r>
                        <w:t xml:space="preserve">– The </w:t>
                      </w:r>
                      <w:del w:id="2299" w:author="Teh Stand" w:date="2023-10-13T11:04:00Z">
                        <w:r w:rsidDel="00AF19C3">
                          <w:delText xml:space="preserve">maximum </w:delText>
                        </w:r>
                      </w:del>
                      <w:ins w:id="2300" w:author="Teh Stand" w:date="2023-10-13T11:04:00Z">
                        <w:r>
                          <w:t xml:space="preserve">optimum </w:t>
                        </w:r>
                      </w:ins>
                      <w:r>
                        <w:t>display scale of the coverage</w:t>
                      </w:r>
                    </w:p>
                    <w:p w14:paraId="333458B8" w14:textId="77777777" w:rsidR="00AA43A9" w:rsidRDefault="00AA43A9"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10DB42F0" w:rsidR="00AA43A9" w:rsidRDefault="00AA43A9" w:rsidP="002D0CD1">
                      <w:pPr>
                        <w:pStyle w:val="ListParagraph"/>
                        <w:numPr>
                          <w:ilvl w:val="0"/>
                          <w:numId w:val="52"/>
                        </w:numPr>
                        <w:spacing w:after="0" w:line="259" w:lineRule="auto"/>
                        <w:jc w:val="left"/>
                      </w:pPr>
                      <w:r w:rsidRPr="00215D9E">
                        <w:rPr>
                          <w:b/>
                          <w:bCs/>
                        </w:rPr>
                        <w:t>If</w:t>
                      </w:r>
                      <w:r>
                        <w:t xml:space="preserve"> </w:t>
                      </w:r>
                      <w:ins w:id="2301" w:author="Jeff Wootton" w:date="2023-10-27T01:35:00Z">
                        <m:oMath>
                          <m:r>
                            <w:rPr>
                              <w:rFonts w:ascii="Cambria Math" w:hAnsi="Cambria Math"/>
                            </w:rPr>
                            <m:t>minimumDisplayScale</m:t>
                          </m:r>
                        </m:oMath>
                      </w:ins>
                      <w:del w:id="2302" w:author="Jeff Wootton" w:date="2023-10-27T01:35:00Z">
                        <m:oMath>
                          <m:r>
                            <w:rPr>
                              <w:rFonts w:ascii="Cambria Math" w:hAnsi="Cambria Math"/>
                            </w:rPr>
                            <m:t>minDS</m:t>
                          </m:r>
                        </m:oMath>
                      </w:del>
                      <m:oMath>
                        <m:r>
                          <w:rPr>
                            <w:rFonts w:ascii="Cambria Math" w:hAnsi="Cambria Math"/>
                          </w:rPr>
                          <m:t xml:space="preserve"> &lt; </m:t>
                        </m:r>
                        <w:del w:id="2303" w:author="Teh Stand" w:date="2023-10-13T11:05:00Z">
                          <m:r>
                            <w:rPr>
                              <w:rFonts w:ascii="Cambria Math" w:hAnsi="Cambria Math"/>
                            </w:rPr>
                            <m:t>max</m:t>
                          </m:r>
                        </w:del>
                        <w:ins w:id="2304" w:author="Teh Stand" w:date="2023-10-13T11:05:00Z">
                          <m:r>
                            <w:rPr>
                              <w:rFonts w:ascii="Cambria Math" w:hAnsi="Cambria Math"/>
                            </w:rPr>
                            <m:t>opt</m:t>
                          </m:r>
                        </w:ins>
                        <w:ins w:id="2305" w:author="Teh Stand" w:date="2023-11-08T11:36:00Z">
                          <m:r>
                            <w:rPr>
                              <w:rFonts w:ascii="Cambria Math" w:hAnsi="Cambria Math"/>
                            </w:rPr>
                            <m:t>imum</m:t>
                          </m:r>
                        </w:ins>
                        <m:r>
                          <w:rPr>
                            <w:rFonts w:ascii="Cambria Math" w:hAnsi="Cambria Math"/>
                          </w:rPr>
                          <m:t>Scale[1]</m:t>
                        </m:r>
                      </m:oMath>
                    </w:p>
                    <w:p w14:paraId="7B1A51CB" w14:textId="77777777" w:rsidR="00AA43A9" w:rsidRDefault="00AA43A9" w:rsidP="002D0CD1">
                      <w:pPr>
                        <w:pStyle w:val="ListParagraph"/>
                        <w:numPr>
                          <w:ilvl w:val="1"/>
                          <w:numId w:val="52"/>
                        </w:numPr>
                        <w:spacing w:after="0" w:line="259" w:lineRule="auto"/>
                        <w:jc w:val="left"/>
                      </w:pPr>
                      <m:oMath>
                        <m:r>
                          <w:rPr>
                            <w:rFonts w:ascii="Cambria Math" w:hAnsi="Cambria Math"/>
                          </w:rPr>
                          <m:t>S = S ∪1</m:t>
                        </m:r>
                      </m:oMath>
                    </w:p>
                    <w:p w14:paraId="3BC0D20E" w14:textId="18E1D08A" w:rsidR="00AA43A9" w:rsidRDefault="00AA43A9" w:rsidP="002D0CD1">
                      <w:pPr>
                        <w:pStyle w:val="ListParagraph"/>
                        <w:numPr>
                          <w:ilvl w:val="0"/>
                          <w:numId w:val="52"/>
                        </w:numPr>
                        <w:spacing w:after="0" w:line="259" w:lineRule="auto"/>
                        <w:jc w:val="left"/>
                      </w:pPr>
                      <w:r w:rsidRPr="00215D9E">
                        <w:rPr>
                          <w:b/>
                          <w:bCs/>
                        </w:rPr>
                        <w:t>For</w:t>
                      </w:r>
                      <w:r>
                        <w:t xml:space="preserve"> index = 2 </w:t>
                      </w:r>
                      <w:del w:id="2306" w:author="Teh Stand" w:date="2023-11-08T12:23:00Z">
                        <w:r w:rsidDel="00CC2AA2">
                          <w:delText xml:space="preserve">-&gt; </w:delText>
                        </w:r>
                      </w:del>
                      <w:ins w:id="2307" w:author="Teh Stand" w:date="2023-11-08T12:23:00Z">
                        <w:r>
                          <w:t xml:space="preserve">to </w:t>
                        </w:r>
                      </w:ins>
                      <w:r>
                        <w:t>15</w:t>
                      </w:r>
                    </w:p>
                    <w:p w14:paraId="6F473FEB" w14:textId="127D3691" w:rsidR="00AA43A9" w:rsidRDefault="00AA43A9" w:rsidP="002D0CD1">
                      <w:pPr>
                        <w:pStyle w:val="ListParagraph"/>
                        <w:numPr>
                          <w:ilvl w:val="1"/>
                          <w:numId w:val="52"/>
                        </w:numPr>
                        <w:spacing w:after="0" w:line="259" w:lineRule="auto"/>
                        <w:jc w:val="left"/>
                      </w:pPr>
                      <w:r>
                        <w:t xml:space="preserve">If </w:t>
                      </w:r>
                      <w:del w:id="2308" w:author="Teh Stand" w:date="2023-10-13T11:07:00Z">
                        <m:oMath>
                          <m:r>
                            <w:rPr>
                              <w:rFonts w:ascii="Cambria Math" w:hAnsi="Cambria Math"/>
                            </w:rPr>
                            <m:t>max</m:t>
                          </m:r>
                        </m:oMath>
                      </w:del>
                      <w:ins w:id="2309" w:author="Teh Stand" w:date="2023-10-13T11:07:00Z">
                        <m:oMath>
                          <m:r>
                            <w:rPr>
                              <w:rFonts w:ascii="Cambria Math" w:hAnsi="Cambria Math"/>
                            </w:rPr>
                            <m:t>opt</m:t>
                          </m:r>
                        </m:oMath>
                      </w:ins>
                      <m:oMath>
                        <m:r>
                          <w:rPr>
                            <w:rFonts w:ascii="Cambria Math" w:hAnsi="Cambria Math"/>
                          </w:rPr>
                          <m:t>(</m:t>
                        </m:r>
                        <w:ins w:id="2310" w:author="Jeff Wootton" w:date="2023-10-27T01:35:00Z">
                          <m:r>
                            <w:rPr>
                              <w:rFonts w:ascii="Cambria Math" w:hAnsi="Cambria Math"/>
                            </w:rPr>
                            <m:t>minimumDisplayScale</m:t>
                          </m:r>
                        </w:ins>
                        <w:del w:id="2311" w:author="Jeff Wootton" w:date="2023-10-27T01:35:00Z">
                          <m:r>
                            <w:rPr>
                              <w:rFonts w:ascii="Cambria Math" w:hAnsi="Cambria Math"/>
                            </w:rPr>
                            <m:t>minDS</m:t>
                          </m:r>
                        </w:del>
                        <m:r>
                          <w:rPr>
                            <w:rFonts w:ascii="Cambria Math" w:hAnsi="Cambria Math"/>
                          </w:rPr>
                          <m:t>, min</m:t>
                        </m:r>
                        <w:ins w:id="2312" w:author="Teh Stand" w:date="2023-11-08T11:36:00Z">
                          <m:r>
                            <w:rPr>
                              <w:rFonts w:ascii="Cambria Math" w:hAnsi="Cambria Math"/>
                            </w:rPr>
                            <m:t>imum</m:t>
                          </m:r>
                        </w:ins>
                        <m:r>
                          <w:rPr>
                            <w:rFonts w:ascii="Cambria Math" w:hAnsi="Cambria Math"/>
                          </w:rPr>
                          <m:t>Scale[index]) &lt; min(</m:t>
                        </m:r>
                        <w:del w:id="2313" w:author="Teh Stand" w:date="2023-10-13T11:07:00Z">
                          <m:r>
                            <w:rPr>
                              <w:rFonts w:ascii="Cambria Math" w:hAnsi="Cambria Math"/>
                            </w:rPr>
                            <m:t>max</m:t>
                          </m:r>
                        </w:del>
                        <w:ins w:id="2314" w:author="Jeff Wootton" w:date="2023-10-27T01:36:00Z">
                          <m:r>
                            <w:rPr>
                              <w:rFonts w:ascii="Cambria Math" w:hAnsi="Cambria Math"/>
                            </w:rPr>
                            <m:t>optimumDisplayScale</m:t>
                          </m:r>
                        </w:ins>
                        <w:ins w:id="2315" w:author="Teh Stand" w:date="2023-10-13T11:07:00Z">
                          <w:del w:id="2316" w:author="Jeff Wootton" w:date="2023-10-27T01:36:00Z">
                            <m:r>
                              <w:rPr>
                                <w:rFonts w:ascii="Cambria Math" w:hAnsi="Cambria Math"/>
                              </w:rPr>
                              <m:t>opt</m:t>
                            </m:r>
                          </w:del>
                        </w:ins>
                        <w:del w:id="2317" w:author="Jeff Wootton" w:date="2023-10-27T01:36:00Z">
                          <m:r>
                            <w:rPr>
                              <w:rFonts w:ascii="Cambria Math" w:hAnsi="Cambria Math"/>
                            </w:rPr>
                            <m:t>DS</m:t>
                          </m:r>
                        </w:del>
                        <m:r>
                          <w:rPr>
                            <w:rFonts w:ascii="Cambria Math" w:hAnsi="Cambria Math"/>
                          </w:rPr>
                          <m:t xml:space="preserve">, </m:t>
                        </m:r>
                        <w:del w:id="2318" w:author="Teh Stand" w:date="2023-10-13T11:07:00Z">
                          <m:r>
                            <w:rPr>
                              <w:rFonts w:ascii="Cambria Math" w:hAnsi="Cambria Math"/>
                            </w:rPr>
                            <m:t>max</m:t>
                          </m:r>
                        </w:del>
                        <w:ins w:id="2319" w:author="Teh Stand" w:date="2023-10-13T11:07:00Z">
                          <m:r>
                            <w:rPr>
                              <w:rFonts w:ascii="Cambria Math" w:hAnsi="Cambria Math"/>
                            </w:rPr>
                            <m:t>opt</m:t>
                          </m:r>
                        </w:ins>
                        <w:ins w:id="2320" w:author="Teh Stand" w:date="2023-11-08T11:37:00Z">
                          <m:r>
                            <w:rPr>
                              <w:rFonts w:ascii="Cambria Math" w:hAnsi="Cambria Math"/>
                            </w:rPr>
                            <m:t>imum</m:t>
                          </m:r>
                        </w:ins>
                        <m:r>
                          <w:rPr>
                            <w:rFonts w:ascii="Cambria Math" w:hAnsi="Cambria Math"/>
                          </w:rPr>
                          <m:t>Scale[index])</m:t>
                        </m:r>
                      </m:oMath>
                    </w:p>
                    <w:p w14:paraId="1B6C1C99" w14:textId="77777777" w:rsidR="00AA43A9" w:rsidRDefault="00AA43A9"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AA43A9" w:rsidRDefault="00AA43A9" w:rsidP="002D0CD1">
                      <w:pPr>
                        <w:pStyle w:val="ListParagraph"/>
                        <w:numPr>
                          <w:ilvl w:val="0"/>
                          <w:numId w:val="52"/>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w:t>
      </w:r>
      <w:del w:id="2266" w:author="Teh Stand" w:date="2023-11-08T11:33:00Z">
        <w:r w:rsidRPr="00BD50F8" w:rsidDel="00774080">
          <w:delText>an item</w:delText>
        </w:r>
      </w:del>
      <w:ins w:id="2267" w:author="Teh Stand" w:date="2023-11-08T11:33:00Z">
        <w:r w:rsidR="00774080">
          <w:t>a</w:t>
        </w:r>
      </w:ins>
      <w:r w:rsidRPr="00BD50F8">
        <w:t xml:space="preserve"> </w:t>
      </w:r>
      <w:del w:id="2268" w:author="Teh Stand" w:date="2023-11-08T11:28:00Z">
        <w:r w:rsidRPr="001F5F3A" w:rsidDel="00D950D3">
          <w:rPr>
            <w:b/>
            <w:rPrChange w:id="2269" w:author="Teh Stand" w:date="2023-11-08T12:19:00Z">
              <w:rPr/>
            </w:rPrChange>
          </w:rPr>
          <w:delText>“</w:delText>
        </w:r>
      </w:del>
      <w:del w:id="2270" w:author="Teh Stand" w:date="2023-11-08T12:19:00Z">
        <w:r w:rsidRPr="001F5F3A" w:rsidDel="001F5F3A">
          <w:rPr>
            <w:b/>
            <w:rPrChange w:id="2271" w:author="Teh Stand" w:date="2023-11-08T12:19:00Z">
              <w:rPr/>
            </w:rPrChange>
          </w:rPr>
          <w:delText>d</w:delText>
        </w:r>
      </w:del>
      <w:ins w:id="2272" w:author="Teh Stand" w:date="2023-11-08T12:19:00Z">
        <w:r w:rsidR="001F5F3A">
          <w:rPr>
            <w:b/>
          </w:rPr>
          <w:t>D</w:t>
        </w:r>
      </w:ins>
      <w:r w:rsidRPr="001F5F3A">
        <w:rPr>
          <w:b/>
          <w:rPrChange w:id="2273" w:author="Teh Stand" w:date="2023-11-08T12:19:00Z">
            <w:rPr/>
          </w:rPrChange>
        </w:rPr>
        <w:t>ata</w:t>
      </w:r>
      <w:ins w:id="2274" w:author="Teh Stand" w:date="2023-11-08T12:19:00Z">
        <w:r w:rsidR="001F5F3A">
          <w:rPr>
            <w:b/>
          </w:rPr>
          <w:t xml:space="preserve"> </w:t>
        </w:r>
      </w:ins>
      <w:del w:id="2275" w:author="Teh Stand" w:date="2023-11-08T11:28:00Z">
        <w:r w:rsidRPr="001F5F3A" w:rsidDel="00D950D3">
          <w:rPr>
            <w:b/>
            <w:rPrChange w:id="2276" w:author="Teh Stand" w:date="2023-11-08T12:19:00Z">
              <w:rPr/>
            </w:rPrChange>
          </w:rPr>
          <w:delText>-c</w:delText>
        </w:r>
      </w:del>
      <w:ins w:id="2277" w:author="Teh Stand" w:date="2023-11-08T11:28:00Z">
        <w:r w:rsidR="00D950D3" w:rsidRPr="001F5F3A">
          <w:rPr>
            <w:b/>
            <w:rPrChange w:id="2278" w:author="Teh Stand" w:date="2023-11-08T12:19:00Z">
              <w:rPr/>
            </w:rPrChange>
          </w:rPr>
          <w:t>C</w:t>
        </w:r>
      </w:ins>
      <w:r w:rsidRPr="001F5F3A">
        <w:rPr>
          <w:b/>
          <w:rPrChange w:id="2279" w:author="Teh Stand" w:date="2023-11-08T12:19:00Z">
            <w:rPr/>
          </w:rPrChange>
        </w:rPr>
        <w:t>overage</w:t>
      </w:r>
      <w:del w:id="2280" w:author="Teh Stand" w:date="2023-11-08T11:28:00Z">
        <w:r w:rsidRPr="00BD50F8" w:rsidDel="00D950D3">
          <w:delText>”</w:delText>
        </w:r>
      </w:del>
      <w:r w:rsidRPr="00BD50F8">
        <w:t xml:space="preserve"> with its </w:t>
      </w:r>
      <w:proofErr w:type="spellStart"/>
      <w:r w:rsidRPr="00BD50F8">
        <w:rPr>
          <w:i/>
        </w:rPr>
        <w:t>min</w:t>
      </w:r>
      <w:ins w:id="2281" w:author="Teh Stand" w:date="2023-11-08T11:33:00Z">
        <w:r w:rsidR="00774080">
          <w:rPr>
            <w:i/>
          </w:rPr>
          <w:t>imumDisplay</w:t>
        </w:r>
      </w:ins>
      <w:r w:rsidRPr="00BD50F8">
        <w:rPr>
          <w:i/>
        </w:rPr>
        <w:t>Scale</w:t>
      </w:r>
      <w:proofErr w:type="spellEnd"/>
      <w:r w:rsidRPr="00BD50F8">
        <w:t xml:space="preserve"> and </w:t>
      </w:r>
      <w:del w:id="2282" w:author="Teh Stand" w:date="2023-10-13T11:28:00Z">
        <w:r w:rsidRPr="00BD50F8" w:rsidDel="003C088E">
          <w:rPr>
            <w:i/>
          </w:rPr>
          <w:delText>maxScale</w:delText>
        </w:r>
        <w:r w:rsidRPr="00BD50F8" w:rsidDel="003C088E">
          <w:delText xml:space="preserve"> </w:delText>
        </w:r>
      </w:del>
      <w:proofErr w:type="spellStart"/>
      <w:ins w:id="2283" w:author="Teh Stand" w:date="2023-10-13T11:28:00Z">
        <w:r w:rsidR="003C088E">
          <w:rPr>
            <w:i/>
          </w:rPr>
          <w:t>opt</w:t>
        </w:r>
      </w:ins>
      <w:ins w:id="2284" w:author="Teh Stand" w:date="2023-11-08T11:33:00Z">
        <w:r w:rsidR="00774080">
          <w:rPr>
            <w:i/>
          </w:rPr>
          <w:t>imumDisplay</w:t>
        </w:r>
      </w:ins>
      <w:ins w:id="2285" w:author="Teh Stand" w:date="2023-10-13T11:28:00Z">
        <w:r w:rsidR="003C088E" w:rsidRPr="00BD50F8">
          <w:rPr>
            <w:i/>
          </w:rPr>
          <w:t>Scale</w:t>
        </w:r>
        <w:proofErr w:type="spellEnd"/>
        <w:r w:rsidR="003C088E" w:rsidRPr="00BD50F8">
          <w:t xml:space="preserve"> </w:t>
        </w:r>
      </w:ins>
      <w:del w:id="2286" w:author="Teh Stand" w:date="2023-11-08T12:20:00Z">
        <w:r w:rsidRPr="00BD50F8" w:rsidDel="001F5F3A">
          <w:delText>would be</w:delText>
        </w:r>
      </w:del>
      <w:ins w:id="2287" w:author="Teh Stand" w:date="2023-11-08T12:20:00Z">
        <w:r w:rsidR="001F5F3A">
          <w:t>is</w:t>
        </w:r>
      </w:ins>
      <w:r w:rsidRPr="00BD50F8">
        <w:t xml:space="preserve"> defined as:</w:t>
      </w:r>
    </w:p>
    <w:p w14:paraId="60795734" w14:textId="77777777" w:rsidR="002D0CD1" w:rsidRPr="002D0CD1" w:rsidRDefault="002D0CD1" w:rsidP="007B2D1A">
      <w:pPr>
        <w:spacing w:after="120" w:line="240" w:lineRule="auto"/>
        <w:rPr>
          <w:iCs/>
        </w:rPr>
      </w:pPr>
    </w:p>
    <w:p w14:paraId="4A06C8DE" w14:textId="179FF8EF" w:rsidR="00712598" w:rsidRPr="008A6F2A" w:rsidRDefault="00712598" w:rsidP="00712598">
      <w:pPr>
        <w:pStyle w:val="ListContinue2"/>
        <w:numPr>
          <w:ilvl w:val="0"/>
          <w:numId w:val="47"/>
        </w:numPr>
        <w:tabs>
          <w:tab w:val="clear" w:pos="800"/>
        </w:tabs>
        <w:spacing w:before="120" w:after="200" w:line="240" w:lineRule="auto"/>
        <w:rPr>
          <w:szCs w:val="22"/>
          <w:lang w:eastAsia="en-US"/>
        </w:rPr>
      </w:pPr>
      <w:r>
        <w:rPr>
          <w:b/>
          <w:sz w:val="22"/>
          <w:szCs w:val="22"/>
          <w:lang w:eastAsia="en-US"/>
        </w:rPr>
        <w:t xml:space="preserve">Dataset </w:t>
      </w:r>
      <w:r w:rsidR="00953C01">
        <w:rPr>
          <w:b/>
          <w:sz w:val="22"/>
          <w:szCs w:val="22"/>
          <w:lang w:eastAsia="en-US"/>
        </w:rPr>
        <w:t xml:space="preserve">Coverage </w:t>
      </w:r>
      <w:r w:rsidR="002D4E29">
        <w:rPr>
          <w:b/>
          <w:sz w:val="22"/>
          <w:szCs w:val="22"/>
          <w:lang w:eastAsia="en-US"/>
        </w:rPr>
        <w:t>S</w:t>
      </w:r>
      <w:r>
        <w:rPr>
          <w:b/>
          <w:sz w:val="22"/>
          <w:szCs w:val="22"/>
          <w:lang w:eastAsia="en-US"/>
        </w:rPr>
        <w:t xml:space="preserve">election </w:t>
      </w:r>
      <w:r w:rsidR="002D4E29">
        <w:rPr>
          <w:b/>
          <w:sz w:val="22"/>
          <w:szCs w:val="22"/>
          <w:lang w:eastAsia="en-US"/>
        </w:rPr>
        <w:t>P</w:t>
      </w:r>
      <w:r>
        <w:rPr>
          <w:b/>
          <w:sz w:val="22"/>
          <w:szCs w:val="22"/>
          <w:lang w:eastAsia="en-US"/>
        </w:rPr>
        <w:t>rocess</w:t>
      </w:r>
    </w:p>
    <w:p w14:paraId="601056FE" w14:textId="65B70CD0" w:rsidR="00712598" w:rsidRDefault="00712598" w:rsidP="007B2D1A">
      <w:pPr>
        <w:spacing w:after="120" w:line="240" w:lineRule="auto"/>
      </w:pPr>
      <w:r w:rsidRPr="00712598">
        <w:t xml:space="preserve">The next algorithm shows the selection process of the </w:t>
      </w:r>
      <w:del w:id="2288" w:author="Teh Stand" w:date="2023-11-08T12:33:00Z">
        <w:r w:rsidRPr="00456269" w:rsidDel="00456269">
          <w:rPr>
            <w:b/>
            <w:rPrChange w:id="2289" w:author="Teh Stand" w:date="2023-11-08T12:33:00Z">
              <w:rPr/>
            </w:rPrChange>
          </w:rPr>
          <w:delText>data</w:delText>
        </w:r>
        <w:r w:rsidR="00953C01" w:rsidRPr="00456269" w:rsidDel="00456269">
          <w:rPr>
            <w:b/>
            <w:rPrChange w:id="2290" w:author="Teh Stand" w:date="2023-11-08T12:33:00Z">
              <w:rPr/>
            </w:rPrChange>
          </w:rPr>
          <w:delText xml:space="preserve"> </w:delText>
        </w:r>
      </w:del>
      <w:ins w:id="2291" w:author="Teh Stand" w:date="2023-11-08T12:33:00Z">
        <w:r w:rsidR="00456269" w:rsidRPr="00456269">
          <w:rPr>
            <w:b/>
            <w:rPrChange w:id="2292" w:author="Teh Stand" w:date="2023-11-08T12:33:00Z">
              <w:rPr/>
            </w:rPrChange>
          </w:rPr>
          <w:t xml:space="preserve">Data </w:t>
        </w:r>
      </w:ins>
      <w:del w:id="2293" w:author="Teh Stand" w:date="2023-11-08T12:33:00Z">
        <w:r w:rsidR="00953C01" w:rsidRPr="00456269" w:rsidDel="00456269">
          <w:rPr>
            <w:b/>
            <w:rPrChange w:id="2294" w:author="Teh Stand" w:date="2023-11-08T12:33:00Z">
              <w:rPr/>
            </w:rPrChange>
          </w:rPr>
          <w:delText>coverages</w:delText>
        </w:r>
      </w:del>
      <w:ins w:id="2295" w:author="Teh Stand" w:date="2023-11-08T12:33:00Z">
        <w:r w:rsidR="00456269" w:rsidRPr="00456269">
          <w:rPr>
            <w:b/>
            <w:rPrChange w:id="2296" w:author="Teh Stand" w:date="2023-11-08T12:33:00Z">
              <w:rPr/>
            </w:rPrChange>
          </w:rPr>
          <w:t>Coverage</w:t>
        </w:r>
      </w:ins>
      <w:ins w:id="2297" w:author="Teh Stand" w:date="2023-11-08T12:44:00Z">
        <w:r w:rsidR="00B82060">
          <w:t xml:space="preserve"> features</w:t>
        </w:r>
      </w:ins>
      <w:r w:rsidRPr="00712598">
        <w:t xml:space="preserve">. </w:t>
      </w:r>
    </w:p>
    <w:p w14:paraId="2B8E688E" w14:textId="0B613AE1" w:rsidR="00712598" w:rsidRDefault="00712598" w:rsidP="007B2D1A">
      <w:pPr>
        <w:spacing w:after="120" w:line="240" w:lineRule="auto"/>
      </w:pPr>
      <w:r w:rsidRPr="00712598">
        <w:t xml:space="preserve">The idea is to find all </w:t>
      </w:r>
      <w:del w:id="2298" w:author="Teh Stand" w:date="2023-11-08T12:34:00Z">
        <w:r w:rsidRPr="00456269" w:rsidDel="00456269">
          <w:rPr>
            <w:b/>
            <w:rPrChange w:id="2299" w:author="Teh Stand" w:date="2023-11-08T12:34:00Z">
              <w:rPr/>
            </w:rPrChange>
          </w:rPr>
          <w:delText>data</w:delText>
        </w:r>
        <w:r w:rsidR="00953C01" w:rsidRPr="00456269" w:rsidDel="00456269">
          <w:rPr>
            <w:b/>
            <w:rPrChange w:id="2300" w:author="Teh Stand" w:date="2023-11-08T12:34:00Z">
              <w:rPr/>
            </w:rPrChange>
          </w:rPr>
          <w:delText xml:space="preserve"> </w:delText>
        </w:r>
      </w:del>
      <w:ins w:id="2301" w:author="Teh Stand" w:date="2023-11-08T12:34:00Z">
        <w:r w:rsidR="00456269" w:rsidRPr="00456269">
          <w:rPr>
            <w:b/>
            <w:rPrChange w:id="2302" w:author="Teh Stand" w:date="2023-11-08T12:34:00Z">
              <w:rPr/>
            </w:rPrChange>
          </w:rPr>
          <w:t xml:space="preserve">Data </w:t>
        </w:r>
      </w:ins>
      <w:del w:id="2303" w:author="Teh Stand" w:date="2023-11-08T12:34:00Z">
        <w:r w:rsidR="00953C01" w:rsidRPr="00456269" w:rsidDel="00456269">
          <w:rPr>
            <w:b/>
            <w:rPrChange w:id="2304" w:author="Teh Stand" w:date="2023-11-08T12:34:00Z">
              <w:rPr/>
            </w:rPrChange>
          </w:rPr>
          <w:delText>coverages</w:delText>
        </w:r>
        <w:r w:rsidRPr="00456269" w:rsidDel="00456269">
          <w:rPr>
            <w:b/>
            <w:rPrChange w:id="2305" w:author="Teh Stand" w:date="2023-11-08T12:34:00Z">
              <w:rPr/>
            </w:rPrChange>
          </w:rPr>
          <w:delText xml:space="preserve"> </w:delText>
        </w:r>
      </w:del>
      <w:ins w:id="2306" w:author="Teh Stand" w:date="2023-11-08T12:34:00Z">
        <w:r w:rsidR="00456269" w:rsidRPr="00456269">
          <w:rPr>
            <w:b/>
            <w:rPrChange w:id="2307" w:author="Teh Stand" w:date="2023-11-08T12:34:00Z">
              <w:rPr/>
            </w:rPrChange>
          </w:rPr>
          <w:t>Coverage</w:t>
        </w:r>
      </w:ins>
      <w:ins w:id="2308" w:author="Teh Stand" w:date="2023-11-08T12:42:00Z">
        <w:r w:rsidR="00B82060">
          <w:t xml:space="preserve"> features</w:t>
        </w:r>
      </w:ins>
      <w:ins w:id="2309" w:author="Teh Stand" w:date="2023-11-08T12:34:00Z">
        <w:r w:rsidR="00456269" w:rsidRPr="00712598">
          <w:t xml:space="preserve"> </w:t>
        </w:r>
      </w:ins>
      <w:r w:rsidRPr="00712598">
        <w:t xml:space="preserve">for the scale band that contains the scale parameter and select those which overlap the viewport. The viewport </w:t>
      </w:r>
      <w:del w:id="2310" w:author="Teh Stand" w:date="2023-11-08T12:24:00Z">
        <w:r w:rsidRPr="00712598" w:rsidDel="00CC2AA2">
          <w:delText>will be</w:delText>
        </w:r>
      </w:del>
      <w:ins w:id="2311" w:author="Teh Stand" w:date="2023-11-08T12:24:00Z">
        <w:r w:rsidR="00CC2AA2">
          <w:t>should</w:t>
        </w:r>
      </w:ins>
      <w:r w:rsidRPr="00712598">
        <w:t xml:space="preserve"> then </w:t>
      </w:r>
      <w:ins w:id="2312" w:author="Teh Stand" w:date="2023-11-08T12:24:00Z">
        <w:r w:rsidR="00CC2AA2">
          <w:t xml:space="preserve">be </w:t>
        </w:r>
      </w:ins>
      <w:r w:rsidRPr="00712598">
        <w:t xml:space="preserve">modified in a way that it only defines the part that is </w:t>
      </w:r>
      <w:del w:id="2313" w:author="Teh Stand" w:date="2023-11-08T12:24:00Z">
        <w:r w:rsidRPr="00712598" w:rsidDel="00CC2AA2">
          <w:delText>still not</w:delText>
        </w:r>
      </w:del>
      <w:ins w:id="2314" w:author="Teh Stand" w:date="2023-11-08T12:24:00Z">
        <w:r w:rsidR="00CC2AA2">
          <w:t>yet to be</w:t>
        </w:r>
      </w:ins>
      <w:r w:rsidRPr="00712598">
        <w:t xml:space="preserve"> covered.</w:t>
      </w:r>
    </w:p>
    <w:p w14:paraId="652C32D2" w14:textId="2545E7F5" w:rsidR="00C942A1" w:rsidRDefault="00712598" w:rsidP="007B2D1A">
      <w:pPr>
        <w:spacing w:after="120" w:line="240" w:lineRule="auto"/>
      </w:pPr>
      <w:r w:rsidRPr="00712598">
        <w:t>I</w:t>
      </w:r>
      <w:r>
        <w:t>f</w:t>
      </w:r>
      <w:r w:rsidRPr="00712598">
        <w:t xml:space="preserve"> this part </w:t>
      </w:r>
      <w:r>
        <w:t xml:space="preserve">is </w:t>
      </w:r>
      <w:r w:rsidRPr="00712598">
        <w:t xml:space="preserve">not empty the algorithm will proceed with the next smaller scale band until the remaining viewport is empty or there </w:t>
      </w:r>
      <w:r w:rsidR="00953C01">
        <w:t xml:space="preserve">is </w:t>
      </w:r>
      <w:r w:rsidRPr="00712598">
        <w:t xml:space="preserve">no </w:t>
      </w:r>
      <w:del w:id="2315" w:author="Teh Stand" w:date="2023-11-08T12:30:00Z">
        <w:r w:rsidRPr="00712598" w:rsidDel="00490A41">
          <w:delText xml:space="preserve">more </w:delText>
        </w:r>
      </w:del>
      <w:ins w:id="2316" w:author="Teh Stand" w:date="2023-11-08T12:30:00Z">
        <w:r w:rsidR="00490A41" w:rsidRPr="00712598">
          <w:t>smaller</w:t>
        </w:r>
      </w:ins>
      <w:ins w:id="2317" w:author="Teh Stand" w:date="2023-11-08T12:25:00Z">
        <w:r w:rsidR="00CC2AA2">
          <w:t xml:space="preserve"> </w:t>
        </w:r>
      </w:ins>
      <w:r w:rsidRPr="00712598">
        <w:t>scale band to investigate.</w:t>
      </w:r>
    </w:p>
    <w:tbl>
      <w:tblPr>
        <w:tblStyle w:val="TableGrid"/>
        <w:tblW w:w="9209" w:type="dxa"/>
        <w:tblLook w:val="04A0" w:firstRow="1" w:lastRow="0" w:firstColumn="1" w:lastColumn="0" w:noHBand="0" w:noVBand="1"/>
      </w:tblPr>
      <w:tblGrid>
        <w:gridCol w:w="9209"/>
      </w:tblGrid>
      <w:tr w:rsidR="00712598" w14:paraId="6B2C4905" w14:textId="77777777" w:rsidTr="00102CF0">
        <w:tc>
          <w:tcPr>
            <w:tcW w:w="9209" w:type="dxa"/>
          </w:tcPr>
          <w:p w14:paraId="305BD77F" w14:textId="7BC2FE2D" w:rsidR="00712598" w:rsidRDefault="00712598" w:rsidP="00712598">
            <w:pPr>
              <w:spacing w:before="60" w:after="120" w:line="240" w:lineRule="auto"/>
            </w:pPr>
            <w:r w:rsidRPr="00C942A1">
              <w:rPr>
                <w:b/>
                <w:bCs/>
              </w:rPr>
              <w:t>Algorithm</w:t>
            </w:r>
            <w:r w:rsidRPr="00C942A1">
              <w:t xml:space="preserve"> </w:t>
            </w:r>
            <w:proofErr w:type="spellStart"/>
            <w:r w:rsidRPr="00712598">
              <w:rPr>
                <w:i/>
                <w:iCs/>
              </w:rPr>
              <w:t>SelectData</w:t>
            </w:r>
            <w:r w:rsidR="00953C01">
              <w:rPr>
                <w:i/>
                <w:iCs/>
              </w:rPr>
              <w:t>C</w:t>
            </w:r>
            <w:r w:rsidR="006F0A1F">
              <w:rPr>
                <w:i/>
                <w:iCs/>
              </w:rPr>
              <w:t>o</w:t>
            </w:r>
            <w:r w:rsidR="00953C01">
              <w:rPr>
                <w:i/>
                <w:iCs/>
              </w:rPr>
              <w:t>verages</w:t>
            </w:r>
            <w:proofErr w:type="spellEnd"/>
            <w:r>
              <w:t>(</w:t>
            </w:r>
            <w:del w:id="2318" w:author="Teh Stand" w:date="2023-11-08T11:38:00Z">
              <w:r w:rsidRPr="00712598" w:rsidDel="00B075FC">
                <w:rPr>
                  <w:i/>
                  <w:iCs/>
                </w:rPr>
                <w:delText>INV</w:delText>
              </w:r>
            </w:del>
            <w:ins w:id="2319" w:author="Teh Stand" w:date="2023-11-08T11:38:00Z">
              <w:r w:rsidR="00B075FC">
                <w:rPr>
                  <w:i/>
                  <w:iCs/>
                </w:rPr>
                <w:t>inventory</w:t>
              </w:r>
            </w:ins>
            <w:r w:rsidRPr="00712598">
              <w:rPr>
                <w:i/>
                <w:iCs/>
              </w:rPr>
              <w:t>, scale, viewport, pro</w:t>
            </w:r>
            <w:ins w:id="2320" w:author="Teh Stand" w:date="2023-11-08T11:38:00Z">
              <w:r w:rsidR="00B075FC">
                <w:rPr>
                  <w:i/>
                  <w:iCs/>
                </w:rPr>
                <w:t>jection</w:t>
              </w:r>
            </w:ins>
            <w:r>
              <w:t>)</w:t>
            </w:r>
          </w:p>
          <w:p w14:paraId="4E66F508" w14:textId="3596558D" w:rsidR="00712598" w:rsidRDefault="00712598" w:rsidP="00712598">
            <w:pPr>
              <w:spacing w:before="60" w:after="60" w:line="240" w:lineRule="auto"/>
              <w:ind w:left="597" w:hanging="597"/>
            </w:pPr>
            <w:r w:rsidRPr="00C942A1">
              <w:rPr>
                <w:b/>
                <w:bCs/>
              </w:rPr>
              <w:t>Input</w:t>
            </w:r>
            <w:r>
              <w:t>: A inventory</w:t>
            </w:r>
            <w:ins w:id="2321" w:author="Teh Stand" w:date="2023-11-08T12:26:00Z">
              <w:r w:rsidR="00CC2AA2">
                <w:t xml:space="preserve"> of </w:t>
              </w:r>
            </w:ins>
            <w:ins w:id="2322" w:author="Teh Stand" w:date="2023-11-08T12:34:00Z">
              <w:r w:rsidR="00456269" w:rsidRPr="00456269">
                <w:rPr>
                  <w:b/>
                  <w:rPrChange w:id="2323" w:author="Teh Stand" w:date="2023-11-08T12:34:00Z">
                    <w:rPr/>
                  </w:rPrChange>
                </w:rPr>
                <w:t>D</w:t>
              </w:r>
            </w:ins>
            <w:ins w:id="2324" w:author="Teh Stand" w:date="2023-11-08T12:26:00Z">
              <w:r w:rsidR="00CC2AA2" w:rsidRPr="00456269">
                <w:rPr>
                  <w:b/>
                </w:rPr>
                <w:t xml:space="preserve">ata </w:t>
              </w:r>
            </w:ins>
            <w:ins w:id="2325" w:author="Teh Stand" w:date="2023-11-08T12:34:00Z">
              <w:r w:rsidR="00456269" w:rsidRPr="00456269">
                <w:rPr>
                  <w:b/>
                  <w:rPrChange w:id="2326" w:author="Teh Stand" w:date="2023-11-08T12:34:00Z">
                    <w:rPr/>
                  </w:rPrChange>
                </w:rPr>
                <w:t>C</w:t>
              </w:r>
            </w:ins>
            <w:ins w:id="2327" w:author="Teh Stand" w:date="2023-11-08T12:26:00Z">
              <w:r w:rsidR="00CC2AA2" w:rsidRPr="00456269">
                <w:rPr>
                  <w:b/>
                </w:rPr>
                <w:t>overage</w:t>
              </w:r>
            </w:ins>
            <w:ins w:id="2328" w:author="Teh Stand" w:date="2023-11-08T12:42:00Z">
              <w:r w:rsidR="00B82060">
                <w:t xml:space="preserve"> features</w:t>
              </w:r>
            </w:ins>
            <w:r>
              <w:t xml:space="preserve"> </w:t>
            </w:r>
            <w:del w:id="2329" w:author="Teh Stand" w:date="2023-11-08T12:26:00Z">
              <w:r w:rsidRPr="00712598" w:rsidDel="00CC2AA2">
                <w:rPr>
                  <w:i/>
                  <w:iCs/>
                </w:rPr>
                <w:delText>INV</w:delText>
              </w:r>
            </w:del>
            <w:ins w:id="2330" w:author="Teh Stand" w:date="2023-11-08T12:26:00Z">
              <w:r w:rsidR="00CC2AA2">
                <w:rPr>
                  <w:i/>
                  <w:iCs/>
                </w:rPr>
                <w:t>inventory</w:t>
              </w:r>
            </w:ins>
          </w:p>
          <w:p w14:paraId="5ED32233" w14:textId="71F31E39" w:rsidR="00712598" w:rsidRDefault="00712598" w:rsidP="00712598">
            <w:pPr>
              <w:spacing w:before="60" w:after="60" w:line="240" w:lineRule="auto"/>
              <w:ind w:left="595"/>
            </w:pPr>
            <w:r>
              <w:t xml:space="preserve">A </w:t>
            </w:r>
            <w:r w:rsidRPr="00712598">
              <w:rPr>
                <w:i/>
                <w:iCs/>
              </w:rPr>
              <w:t>scale</w:t>
            </w:r>
            <w:r>
              <w:t xml:space="preserve"> for </w:t>
            </w:r>
            <w:r w:rsidR="00953C01">
              <w:t>which</w:t>
            </w:r>
            <w:r>
              <w:t xml:space="preserve"> the </w:t>
            </w:r>
            <w:del w:id="2331" w:author="Teh Stand" w:date="2023-11-08T12:34:00Z">
              <w:r w:rsidRPr="00456269" w:rsidDel="00456269">
                <w:rPr>
                  <w:b/>
                  <w:rPrChange w:id="2332" w:author="Teh Stand" w:date="2023-11-08T12:35:00Z">
                    <w:rPr/>
                  </w:rPrChange>
                </w:rPr>
                <w:delText>data</w:delText>
              </w:r>
              <w:r w:rsidR="00953C01" w:rsidRPr="00456269" w:rsidDel="00456269">
                <w:rPr>
                  <w:b/>
                  <w:rPrChange w:id="2333" w:author="Teh Stand" w:date="2023-11-08T12:35:00Z">
                    <w:rPr/>
                  </w:rPrChange>
                </w:rPr>
                <w:delText xml:space="preserve"> </w:delText>
              </w:r>
            </w:del>
            <w:ins w:id="2334" w:author="Teh Stand" w:date="2023-11-08T12:34:00Z">
              <w:r w:rsidR="00456269" w:rsidRPr="00456269">
                <w:rPr>
                  <w:b/>
                  <w:rPrChange w:id="2335" w:author="Teh Stand" w:date="2023-11-08T12:35:00Z">
                    <w:rPr/>
                  </w:rPrChange>
                </w:rPr>
                <w:t xml:space="preserve">Data </w:t>
              </w:r>
            </w:ins>
            <w:del w:id="2336" w:author="Teh Stand" w:date="2023-11-08T12:34:00Z">
              <w:r w:rsidR="00953C01" w:rsidRPr="00456269" w:rsidDel="00456269">
                <w:rPr>
                  <w:b/>
                  <w:rPrChange w:id="2337" w:author="Teh Stand" w:date="2023-11-08T12:35:00Z">
                    <w:rPr/>
                  </w:rPrChange>
                </w:rPr>
                <w:delText>coverages</w:delText>
              </w:r>
              <w:r w:rsidRPr="00456269" w:rsidDel="00456269">
                <w:rPr>
                  <w:b/>
                  <w:rPrChange w:id="2338" w:author="Teh Stand" w:date="2023-11-08T12:35:00Z">
                    <w:rPr/>
                  </w:rPrChange>
                </w:rPr>
                <w:delText xml:space="preserve"> </w:delText>
              </w:r>
            </w:del>
            <w:ins w:id="2339" w:author="Teh Stand" w:date="2023-11-08T12:34:00Z">
              <w:r w:rsidR="00456269" w:rsidRPr="00456269">
                <w:rPr>
                  <w:b/>
                  <w:rPrChange w:id="2340" w:author="Teh Stand" w:date="2023-11-08T12:35:00Z">
                    <w:rPr/>
                  </w:rPrChange>
                </w:rPr>
                <w:t>Coverage</w:t>
              </w:r>
            </w:ins>
            <w:ins w:id="2341" w:author="Teh Stand" w:date="2023-11-08T12:42:00Z">
              <w:r w:rsidR="00B82060">
                <w:t xml:space="preserve"> features</w:t>
              </w:r>
            </w:ins>
            <w:ins w:id="2342" w:author="Teh Stand" w:date="2023-11-08T12:34:00Z">
              <w:r w:rsidR="00456269">
                <w:t xml:space="preserve"> </w:t>
              </w:r>
            </w:ins>
            <w:r>
              <w:t>will be selected (usually the display scale)</w:t>
            </w:r>
          </w:p>
          <w:p w14:paraId="630A865D" w14:textId="5B4B3FCF" w:rsidR="00712598" w:rsidRDefault="00712598" w:rsidP="00712598">
            <w:pPr>
              <w:spacing w:before="60" w:after="60" w:line="240" w:lineRule="auto"/>
              <w:ind w:left="595"/>
            </w:pPr>
            <w:r>
              <w:t xml:space="preserve">A device-polygon </w:t>
            </w:r>
            <w:r w:rsidRPr="00712598">
              <w:rPr>
                <w:i/>
                <w:iCs/>
              </w:rPr>
              <w:t>viewport</w:t>
            </w:r>
            <w:r>
              <w:t xml:space="preserve"> describing the device area that should be covered with data</w:t>
            </w:r>
          </w:p>
          <w:p w14:paraId="70DBC5B5" w14:textId="150A525F" w:rsidR="00712598" w:rsidRDefault="00712598" w:rsidP="00712598">
            <w:pPr>
              <w:spacing w:before="60" w:after="120" w:line="240" w:lineRule="auto"/>
              <w:ind w:left="595"/>
            </w:pPr>
            <w:r>
              <w:t xml:space="preserve">A projection </w:t>
            </w:r>
            <w:proofErr w:type="spellStart"/>
            <w:r w:rsidRPr="00712598">
              <w:rPr>
                <w:i/>
                <w:iCs/>
              </w:rPr>
              <w:t>pro</w:t>
            </w:r>
            <w:ins w:id="2343" w:author="Teh Stand" w:date="2023-11-08T11:49:00Z">
              <w:r w:rsidR="00300216">
                <w:rPr>
                  <w:i/>
                  <w:iCs/>
                </w:rPr>
                <w:t>jection</w:t>
              </w:r>
            </w:ins>
            <w:proofErr w:type="spellEnd"/>
          </w:p>
          <w:p w14:paraId="64D3E6C0" w14:textId="3387293A" w:rsidR="00712598" w:rsidRDefault="00712598" w:rsidP="00712598">
            <w:pPr>
              <w:spacing w:before="60" w:after="60" w:line="240" w:lineRule="auto"/>
              <w:rPr>
                <w:i/>
                <w:iCs/>
              </w:rPr>
            </w:pPr>
            <w:r w:rsidRPr="00C942A1">
              <w:rPr>
                <w:b/>
                <w:bCs/>
              </w:rPr>
              <w:t>Output</w:t>
            </w:r>
            <w:r>
              <w:t xml:space="preserve">: A set of </w:t>
            </w:r>
            <w:del w:id="2344" w:author="Teh Stand" w:date="2023-11-08T12:35:00Z">
              <w:r w:rsidRPr="00456269" w:rsidDel="00456269">
                <w:rPr>
                  <w:b/>
                  <w:rPrChange w:id="2345" w:author="Teh Stand" w:date="2023-11-08T12:35:00Z">
                    <w:rPr/>
                  </w:rPrChange>
                </w:rPr>
                <w:delText xml:space="preserve">inventory </w:delText>
              </w:r>
            </w:del>
            <w:del w:id="2346" w:author="Teh Stand" w:date="2023-11-08T11:42:00Z">
              <w:r w:rsidRPr="00456269" w:rsidDel="002F6D11">
                <w:rPr>
                  <w:b/>
                  <w:rPrChange w:id="2347" w:author="Teh Stand" w:date="2023-11-08T12:35:00Z">
                    <w:rPr/>
                  </w:rPrChange>
                </w:rPr>
                <w:delText xml:space="preserve">items </w:delText>
              </w:r>
            </w:del>
            <w:ins w:id="2348" w:author="Teh Stand" w:date="2023-11-08T12:35:00Z">
              <w:r w:rsidR="00456269" w:rsidRPr="00456269">
                <w:rPr>
                  <w:b/>
                  <w:rPrChange w:id="2349" w:author="Teh Stand" w:date="2023-11-08T12:35:00Z">
                    <w:rPr/>
                  </w:rPrChange>
                </w:rPr>
                <w:t>D</w:t>
              </w:r>
            </w:ins>
            <w:ins w:id="2350" w:author="Teh Stand" w:date="2023-11-08T11:42:00Z">
              <w:r w:rsidR="002F6D11" w:rsidRPr="00456269">
                <w:rPr>
                  <w:b/>
                  <w:rPrChange w:id="2351" w:author="Teh Stand" w:date="2023-11-08T12:35:00Z">
                    <w:rPr/>
                  </w:rPrChange>
                </w:rPr>
                <w:t xml:space="preserve">ata </w:t>
              </w:r>
            </w:ins>
            <w:ins w:id="2352" w:author="Teh Stand" w:date="2023-11-08T12:35:00Z">
              <w:r w:rsidR="00456269" w:rsidRPr="00456269">
                <w:rPr>
                  <w:b/>
                  <w:rPrChange w:id="2353" w:author="Teh Stand" w:date="2023-11-08T12:35:00Z">
                    <w:rPr/>
                  </w:rPrChange>
                </w:rPr>
                <w:t>C</w:t>
              </w:r>
            </w:ins>
            <w:ins w:id="2354" w:author="Teh Stand" w:date="2023-11-08T11:42:00Z">
              <w:r w:rsidR="002F6D11" w:rsidRPr="00456269">
                <w:rPr>
                  <w:b/>
                  <w:rPrChange w:id="2355" w:author="Teh Stand" w:date="2023-11-08T12:35:00Z">
                    <w:rPr/>
                  </w:rPrChange>
                </w:rPr>
                <w:t>overage</w:t>
              </w:r>
            </w:ins>
            <w:ins w:id="2356" w:author="Teh Stand" w:date="2023-11-08T12:42:00Z">
              <w:r w:rsidR="00B82060">
                <w:t xml:space="preserve"> features</w:t>
              </w:r>
            </w:ins>
            <w:ins w:id="2357" w:author="Teh Stand" w:date="2023-11-08T11:42:00Z">
              <w:r w:rsidR="002F6D11">
                <w:t xml:space="preserve"> </w:t>
              </w:r>
            </w:ins>
            <w:r w:rsidRPr="00C942A1">
              <w:rPr>
                <w:i/>
                <w:iCs/>
              </w:rPr>
              <w:t>S</w:t>
            </w:r>
          </w:p>
          <w:p w14:paraId="304846FE" w14:textId="4EA2B63E" w:rsidR="00712598" w:rsidRPr="00712598" w:rsidRDefault="00712598" w:rsidP="00712598">
            <w:pPr>
              <w:pStyle w:val="ListParagraph"/>
              <w:numPr>
                <w:ilvl w:val="0"/>
                <w:numId w:val="50"/>
              </w:numPr>
              <w:spacing w:before="60" w:after="60" w:line="240" w:lineRule="auto"/>
              <w:rPr>
                <w:lang w:val="en-US"/>
              </w:rPr>
            </w:pPr>
            <w:r>
              <w:rPr>
                <w:rFonts w:ascii="Cambria Math" w:hAnsi="Cambria Math" w:cs="Cambria Math"/>
              </w:rPr>
              <w:t>𝑆</w:t>
            </w:r>
            <w:r>
              <w:t xml:space="preserve"> = </w:t>
            </w:r>
            <w:r>
              <w:rPr>
                <w:rFonts w:ascii="Cambria Math" w:hAnsi="Cambria Math" w:cs="Cambria Math"/>
              </w:rPr>
              <w:t>∅</w:t>
            </w:r>
          </w:p>
          <w:p w14:paraId="533644C2" w14:textId="4FC390A0" w:rsidR="00712598" w:rsidRPr="00712598" w:rsidRDefault="00712598" w:rsidP="00712598">
            <w:pPr>
              <w:pStyle w:val="ListParagraph"/>
              <w:numPr>
                <w:ilvl w:val="0"/>
                <w:numId w:val="50"/>
              </w:numPr>
              <w:spacing w:before="60" w:after="60" w:line="240" w:lineRule="auto"/>
              <w:rPr>
                <w:lang w:val="en-US"/>
              </w:rPr>
            </w:pPr>
            <w:del w:id="2358" w:author="Teh Stand" w:date="2023-11-08T11:51:00Z">
              <w:r w:rsidRPr="00300216" w:rsidDel="002A00F4">
                <w:rPr>
                  <w:rFonts w:ascii="Cambria Math" w:hAnsi="Cambria Math" w:cs="Cambria Math"/>
                  <w:i/>
                </w:rPr>
                <w:delText>𝑆𝐵</w:delText>
              </w:r>
              <w:r w:rsidDel="002A00F4">
                <w:delText xml:space="preserve"> </w:delText>
              </w:r>
            </w:del>
            <w:proofErr w:type="spellStart"/>
            <w:ins w:id="2359" w:author="Teh Stand" w:date="2023-11-08T11:51:00Z">
              <w:r w:rsidR="002A00F4">
                <w:rPr>
                  <w:rFonts w:ascii="Cambria Math" w:hAnsi="Cambria Math" w:cs="Cambria Math"/>
                  <w:i/>
                </w:rPr>
                <w:t>S</w:t>
              </w:r>
              <w:r w:rsidR="002A00F4" w:rsidRPr="002F6D11">
                <w:rPr>
                  <w:rFonts w:ascii="Cambria Math" w:hAnsi="Cambria Math" w:cs="Cambria Math"/>
                  <w:i/>
                </w:rPr>
                <w:t>cale</w:t>
              </w:r>
              <w:r w:rsidR="002A00F4">
                <w:rPr>
                  <w:rFonts w:ascii="Cambria Math" w:hAnsi="Cambria Math" w:cs="Cambria Math"/>
                  <w:i/>
                </w:rPr>
                <w:t>B</w:t>
              </w:r>
              <w:r w:rsidR="002A00F4" w:rsidRPr="002F6D11">
                <w:rPr>
                  <w:rFonts w:ascii="Cambria Math" w:hAnsi="Cambria Math" w:cs="Cambria Math"/>
                  <w:i/>
                </w:rPr>
                <w:t>and</w:t>
              </w:r>
              <w:proofErr w:type="spellEnd"/>
              <w:r w:rsidR="002A00F4">
                <w:t xml:space="preserve"> </w:t>
              </w:r>
            </w:ins>
            <w:r>
              <w:t xml:space="preserve">= </w:t>
            </w:r>
            <w:r>
              <w:rPr>
                <w:rFonts w:ascii="Cambria Math" w:hAnsi="Cambria Math" w:cs="Cambria Math"/>
              </w:rPr>
              <w:t>𝐺𝑒𝑡𝑆𝑐𝑎𝑙𝑒𝐵𝑎𝑛𝑑</w:t>
            </w:r>
            <w:r>
              <w:t>(</w:t>
            </w:r>
            <w:r>
              <w:rPr>
                <w:rFonts w:ascii="Cambria Math" w:hAnsi="Cambria Math" w:cs="Cambria Math"/>
              </w:rPr>
              <w:t>𝑠𝑐𝑎𝑙𝑒</w:t>
            </w:r>
            <w:r>
              <w:t>)</w:t>
            </w:r>
          </w:p>
          <w:p w14:paraId="5FD83FAF" w14:textId="0FB22BCC" w:rsidR="00712598" w:rsidRPr="00712598" w:rsidRDefault="00712598" w:rsidP="00712598">
            <w:pPr>
              <w:pStyle w:val="ListParagraph"/>
              <w:numPr>
                <w:ilvl w:val="0"/>
                <w:numId w:val="50"/>
              </w:numPr>
              <w:spacing w:before="60" w:after="60" w:line="240" w:lineRule="auto"/>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06100C5F" w14:textId="1BF5D952" w:rsidR="00712598" w:rsidRPr="00712598" w:rsidRDefault="00712598" w:rsidP="00712598">
            <w:pPr>
              <w:pStyle w:val="ListParagraph"/>
              <w:numPr>
                <w:ilvl w:val="1"/>
                <w:numId w:val="50"/>
              </w:numPr>
              <w:spacing w:before="60" w:after="60" w:line="240" w:lineRule="auto"/>
              <w:ind w:left="1164" w:hanging="283"/>
              <w:rPr>
                <w:lang w:val="en-US"/>
              </w:rPr>
            </w:pPr>
            <w:r w:rsidRPr="00712598">
              <w:rPr>
                <w:b/>
                <w:bCs/>
              </w:rPr>
              <w:t>For</w:t>
            </w:r>
            <w:r>
              <w:t xml:space="preserve"> all </w:t>
            </w:r>
            <w:del w:id="2360" w:author="Teh Stand" w:date="2023-11-08T11:44:00Z">
              <w:r w:rsidRPr="00712598" w:rsidDel="002F6D11">
                <w:rPr>
                  <w:i/>
                  <w:iCs/>
                </w:rPr>
                <w:delText>item</w:delText>
              </w:r>
              <w:r w:rsidDel="002F6D11">
                <w:delText xml:space="preserve"> </w:delText>
              </w:r>
            </w:del>
            <w:proofErr w:type="spellStart"/>
            <w:ins w:id="2361" w:author="Teh Stand" w:date="2023-11-08T11:44:00Z">
              <w:r w:rsidR="002F6D11">
                <w:rPr>
                  <w:i/>
                  <w:iCs/>
                </w:rPr>
                <w:t>dataCoverage</w:t>
              </w:r>
              <w:proofErr w:type="spellEnd"/>
              <w:r w:rsidR="002F6D11">
                <w:t xml:space="preserve"> </w:t>
              </w:r>
            </w:ins>
            <w:r>
              <w:t xml:space="preserve">in </w:t>
            </w:r>
            <w:del w:id="2362" w:author="Teh Stand" w:date="2023-11-08T11:44:00Z">
              <w:r w:rsidRPr="00712598" w:rsidDel="002F6D11">
                <w:rPr>
                  <w:i/>
                  <w:iCs/>
                </w:rPr>
                <w:delText>INV</w:delText>
              </w:r>
            </w:del>
            <w:ins w:id="2363" w:author="Teh Stand" w:date="2023-11-08T11:44:00Z">
              <w:r w:rsidR="002F6D11">
                <w:rPr>
                  <w:i/>
                  <w:iCs/>
                </w:rPr>
                <w:t>inventory</w:t>
              </w:r>
            </w:ins>
          </w:p>
          <w:p w14:paraId="332FE72B" w14:textId="77F1B0FE" w:rsidR="00712598" w:rsidRPr="00712598" w:rsidRDefault="00712598" w:rsidP="00712598">
            <w:pPr>
              <w:pStyle w:val="ListParagraph"/>
              <w:numPr>
                <w:ilvl w:val="2"/>
                <w:numId w:val="50"/>
              </w:numPr>
              <w:spacing w:before="60" w:after="60" w:line="240" w:lineRule="auto"/>
              <w:ind w:left="1731" w:hanging="283"/>
              <w:rPr>
                <w:lang w:val="en-US"/>
              </w:rPr>
            </w:pPr>
            <w:r w:rsidRPr="00712598">
              <w:rPr>
                <w:b/>
                <w:bCs/>
              </w:rPr>
              <w:t>If</w:t>
            </w:r>
            <w:r>
              <w:t xml:space="preserve"> </w:t>
            </w:r>
            <w:del w:id="2364" w:author="Teh Stand" w:date="2023-11-08T11:51:00Z">
              <w:r w:rsidRPr="00300216" w:rsidDel="002A00F4">
                <w:rPr>
                  <w:rFonts w:ascii="Cambria Math" w:hAnsi="Cambria Math" w:cs="Cambria Math"/>
                  <w:i/>
                </w:rPr>
                <w:delText>𝑆𝐵</w:delText>
              </w:r>
              <w:r w:rsidDel="002A00F4">
                <w:delText xml:space="preserve"> </w:delText>
              </w:r>
            </w:del>
            <w:proofErr w:type="spellStart"/>
            <w:ins w:id="2365" w:author="Teh Stand" w:date="2023-11-08T11:51:00Z">
              <w:r w:rsidR="002A00F4">
                <w:rPr>
                  <w:rFonts w:ascii="Cambria Math" w:hAnsi="Cambria Math" w:cs="Cambria Math"/>
                  <w:i/>
                </w:rPr>
                <w:t>ScaleBand</w:t>
              </w:r>
              <w:proofErr w:type="spellEnd"/>
              <w:r w:rsidR="002A00F4">
                <w:t xml:space="preserve"> </w:t>
              </w:r>
            </w:ins>
            <w:r>
              <w:rPr>
                <w:rFonts w:ascii="Cambria Math" w:hAnsi="Cambria Math" w:cs="Cambria Math"/>
              </w:rPr>
              <w:t>∈</w:t>
            </w:r>
            <w:r>
              <w:t xml:space="preserve"> </w:t>
            </w:r>
            <w:r>
              <w:rPr>
                <w:rFonts w:ascii="Cambria Math" w:hAnsi="Cambria Math" w:cs="Cambria Math"/>
              </w:rPr>
              <w:t>𝑠𝑐𝑎𝑙𝑒𝐵𝑎𝑛𝑑𝑠</w:t>
            </w:r>
            <w:r>
              <w:t>(</w:t>
            </w:r>
            <w:proofErr w:type="spellStart"/>
            <w:del w:id="2366" w:author="Teh Stand" w:date="2023-11-08T11:46:00Z">
              <w:r w:rsidRPr="00300216" w:rsidDel="00300216">
                <w:rPr>
                  <w:rFonts w:ascii="Cambria Math" w:hAnsi="Cambria Math" w:cs="Cambria Math"/>
                  <w:i/>
                </w:rPr>
                <w:delText>𝑖𝑡𝑒𝑚</w:delText>
              </w:r>
            </w:del>
            <w:ins w:id="2367" w:author="Teh Stand" w:date="2023-11-08T11:46:00Z">
              <w:r w:rsidR="00300216" w:rsidRPr="00300216">
                <w:rPr>
                  <w:rFonts w:ascii="Cambria Math" w:hAnsi="Cambria Math" w:cs="Cambria Math"/>
                  <w:i/>
                </w:rPr>
                <w:t>dataCoverage</w:t>
              </w:r>
            </w:ins>
            <w:proofErr w:type="spellEnd"/>
            <w:r>
              <w:t xml:space="preserve">) </w:t>
            </w:r>
            <w:del w:id="2368" w:author="Teh Stand" w:date="2023-11-08T11:46:00Z">
              <w:r w:rsidDel="00300216">
                <w:rPr>
                  <w:rFonts w:ascii="Cambria Math" w:hAnsi="Cambria Math" w:cs="Cambria Math"/>
                </w:rPr>
                <w:delText>⋀</w:delText>
              </w:r>
              <w:r w:rsidDel="00300216">
                <w:delText xml:space="preserve"> </w:delText>
              </w:r>
            </w:del>
            <w:ins w:id="2369" w:author="Teh Stand" w:date="2023-11-08T11:46:00Z">
              <w:r w:rsidR="00300216">
                <w:rPr>
                  <w:rFonts w:ascii="Cambria Math" w:hAnsi="Cambria Math" w:cs="Cambria Math"/>
                </w:rPr>
                <w:t>AND</w:t>
              </w:r>
              <w:r w:rsidR="00300216">
                <w:t xml:space="preserve"> </w:t>
              </w:r>
            </w:ins>
            <w:r>
              <w:t>(</w:t>
            </w:r>
            <w:r w:rsidRPr="00300216">
              <w:rPr>
                <w:rFonts w:ascii="Cambria Math" w:hAnsi="Cambria Math" w:cs="Cambria Math"/>
                <w:i/>
              </w:rPr>
              <w:t>𝑝𝑟𝑜</w:t>
            </w:r>
            <w:proofErr w:type="spellStart"/>
            <w:ins w:id="2370" w:author="Teh Stand" w:date="2023-11-08T11:46:00Z">
              <w:r w:rsidR="00300216" w:rsidRPr="00300216">
                <w:rPr>
                  <w:rFonts w:ascii="Cambria Math" w:hAnsi="Cambria Math" w:cs="Cambria Math"/>
                  <w:i/>
                </w:rPr>
                <w:t>jection</w:t>
              </w:r>
            </w:ins>
            <w:proofErr w:type="spellEnd"/>
            <w:r>
              <w:t>(</w:t>
            </w:r>
            <w:r w:rsidRPr="00300216">
              <w:rPr>
                <w:rFonts w:ascii="Cambria Math" w:hAnsi="Cambria Math" w:cs="Cambria Math"/>
                <w:i/>
              </w:rPr>
              <w:t>𝑝𝑜𝑙𝑦</w:t>
            </w:r>
            <w:proofErr w:type="spellStart"/>
            <w:ins w:id="2371" w:author="Jeff Wootton" w:date="2023-10-27T01:39:00Z">
              <w:r w:rsidR="00BF4AB9" w:rsidRPr="00300216">
                <w:rPr>
                  <w:rFonts w:ascii="Cambria Math" w:hAnsi="Cambria Math" w:cs="Cambria Math"/>
                  <w:i/>
                  <w:iCs/>
                </w:rPr>
                <w:t>gon</w:t>
              </w:r>
            </w:ins>
            <w:proofErr w:type="spellEnd"/>
            <w:r>
              <w:t>(</w:t>
            </w:r>
            <w:proofErr w:type="spellStart"/>
            <w:ins w:id="2372" w:author="Jeff Wootton" w:date="2023-10-27T01:39:00Z">
              <w:r w:rsidR="00BF4AB9" w:rsidRPr="006A7DDE">
                <w:rPr>
                  <w:rFonts w:ascii="Cambria Math" w:hAnsi="Cambria Math" w:cs="Cambria Math"/>
                  <w:i/>
                  <w:iCs/>
                </w:rPr>
                <w:t>dataCoverage</w:t>
              </w:r>
            </w:ins>
            <w:proofErr w:type="spellEnd"/>
            <w:del w:id="2373" w:author="Jeff Wootton" w:date="2023-10-27T01:39:00Z">
              <w:r w:rsidDel="00BF4AB9">
                <w:rPr>
                  <w:rFonts w:ascii="Cambria Math" w:hAnsi="Cambria Math" w:cs="Cambria Math"/>
                </w:rPr>
                <w:delText>𝑖𝑡𝑒𝑚</w:delText>
              </w:r>
            </w:del>
            <w:r>
              <w:t xml:space="preserve">)) ∩ </w:t>
            </w:r>
            <w:r>
              <w:rPr>
                <w:rFonts w:ascii="Cambria Math" w:hAnsi="Cambria Math" w:cs="Cambria Math"/>
              </w:rPr>
              <w:t>𝑣𝑖𝑒𝑤𝑝𝑜𝑟𝑡</w:t>
            </w:r>
            <w:r>
              <w:t>) ≠ Ø</w:t>
            </w:r>
          </w:p>
          <w:p w14:paraId="450A1228" w14:textId="706D05F4" w:rsidR="00712598" w:rsidRPr="00712598" w:rsidRDefault="00712598" w:rsidP="00712598">
            <w:pPr>
              <w:pStyle w:val="ListParagraph"/>
              <w:numPr>
                <w:ilvl w:val="3"/>
                <w:numId w:val="50"/>
              </w:numPr>
              <w:spacing w:before="60" w:after="60" w:line="240" w:lineRule="auto"/>
              <w:ind w:left="2015" w:hanging="284"/>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ins w:id="2374" w:author="Jeff Wootton" w:date="2023-10-27T01:39:00Z">
              <w:r w:rsidR="00BF4AB9" w:rsidRPr="006A7DDE">
                <w:rPr>
                  <w:rFonts w:ascii="Cambria Math" w:hAnsi="Cambria Math" w:cs="Cambria Math"/>
                  <w:i/>
                  <w:iCs/>
                </w:rPr>
                <w:t>dataCoverage</w:t>
              </w:r>
            </w:ins>
            <w:proofErr w:type="spellEnd"/>
            <w:del w:id="2375" w:author="Jeff Wootton" w:date="2023-10-27T01:39:00Z">
              <w:r w:rsidDel="00BF4AB9">
                <w:rPr>
                  <w:rFonts w:ascii="Cambria Math" w:hAnsi="Cambria Math" w:cs="Cambria Math"/>
                </w:rPr>
                <w:delText>𝑖𝑡𝑒𝑚</w:delText>
              </w:r>
            </w:del>
          </w:p>
          <w:p w14:paraId="547A8670" w14:textId="26A14CC1" w:rsidR="00712598" w:rsidRPr="00712598" w:rsidRDefault="00712598" w:rsidP="00712598">
            <w:pPr>
              <w:pStyle w:val="ListParagraph"/>
              <w:numPr>
                <w:ilvl w:val="3"/>
                <w:numId w:val="50"/>
              </w:numPr>
              <w:spacing w:before="60" w:after="60" w:line="240" w:lineRule="auto"/>
              <w:ind w:left="2015" w:hanging="284"/>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ins w:id="2376" w:author="Teh Stand" w:date="2023-11-08T11:48:00Z">
              <w:r w:rsidR="00300216" w:rsidRPr="00300216">
                <w:rPr>
                  <w:rFonts w:ascii="Cambria Math" w:hAnsi="Cambria Math" w:cs="Cambria Math"/>
                  <w:i/>
                </w:rPr>
                <w:t>jection</w:t>
              </w:r>
            </w:ins>
            <w:proofErr w:type="spellEnd"/>
            <w:r>
              <w:t>(</w:t>
            </w:r>
            <w:ins w:id="2377" w:author="Jeff Wootton" w:date="2023-10-27T01:40:00Z">
              <w:r w:rsidR="00BF4AB9">
                <w:rPr>
                  <w:rFonts w:ascii="Cambria Math" w:hAnsi="Cambria Math" w:cs="Cambria Math"/>
                </w:rPr>
                <w:t>𝑝𝑜𝑙</w:t>
              </w:r>
            </w:ins>
            <w:proofErr w:type="spellStart"/>
            <w:ins w:id="2378" w:author="Jeff Wootton" w:date="2023-10-27T01:41:00Z">
              <w:r w:rsidR="00BF4AB9" w:rsidRPr="00BF4AB9">
                <w:rPr>
                  <w:rFonts w:ascii="Cambria Math" w:hAnsi="Cambria Math" w:cs="Cambria Math"/>
                  <w:i/>
                  <w:iCs/>
                </w:rPr>
                <w:t>ygon</w:t>
              </w:r>
            </w:ins>
            <w:proofErr w:type="spellEnd"/>
            <w:ins w:id="2379" w:author="Jeff Wootton" w:date="2023-10-27T01:40:00Z">
              <w:del w:id="2380" w:author="Teh Stand" w:date="2023-11-08T11:48:00Z">
                <w:r w:rsidR="00BF4AB9" w:rsidDel="00300216">
                  <w:rPr>
                    <w:rFonts w:ascii="Cambria Math" w:hAnsi="Cambria Math" w:cs="Cambria Math"/>
                  </w:rPr>
                  <w:delText xml:space="preserve"> </w:delText>
                </w:r>
              </w:del>
            </w:ins>
            <w:del w:id="2381" w:author="Jeff Wootton" w:date="2023-10-27T01:40:00Z">
              <w:r w:rsidDel="00BF4AB9">
                <w:rPr>
                  <w:rFonts w:ascii="Cambria Math" w:hAnsi="Cambria Math" w:cs="Cambria Math"/>
                </w:rPr>
                <w:delText>𝑝𝑜𝑙𝑦</w:delText>
              </w:r>
            </w:del>
            <w:r>
              <w:t>(</w:t>
            </w:r>
            <w:proofErr w:type="spellStart"/>
            <w:ins w:id="2382" w:author="Jeff Wootton" w:date="2023-10-27T01:40:00Z">
              <w:r w:rsidR="00BF4AB9" w:rsidRPr="006A7DDE">
                <w:rPr>
                  <w:rFonts w:ascii="Cambria Math" w:hAnsi="Cambria Math" w:cs="Cambria Math"/>
                  <w:i/>
                  <w:iCs/>
                </w:rPr>
                <w:t>dataCoverage</w:t>
              </w:r>
            </w:ins>
            <w:proofErr w:type="spellEnd"/>
            <w:del w:id="2383" w:author="Jeff Wootton" w:date="2023-10-27T01:40:00Z">
              <w:r w:rsidDel="00BF4AB9">
                <w:rPr>
                  <w:rFonts w:ascii="Cambria Math" w:hAnsi="Cambria Math" w:cs="Cambria Math"/>
                </w:rPr>
                <w:delText>𝑖𝑡𝑒𝑚</w:delText>
              </w:r>
            </w:del>
            <w:r>
              <w:t>))</w:t>
            </w:r>
          </w:p>
          <w:p w14:paraId="3668D3C0" w14:textId="6FC5FA3F" w:rsidR="00712598" w:rsidRPr="00712598" w:rsidRDefault="002A00F4" w:rsidP="00712598">
            <w:pPr>
              <w:pStyle w:val="ListParagraph"/>
              <w:numPr>
                <w:ilvl w:val="1"/>
                <w:numId w:val="50"/>
              </w:numPr>
              <w:spacing w:before="60" w:after="60" w:line="240" w:lineRule="auto"/>
              <w:ind w:left="1164" w:hanging="283"/>
              <w:rPr>
                <w:lang w:val="en-US"/>
              </w:rPr>
            </w:pPr>
            <w:proofErr w:type="spellStart"/>
            <w:ins w:id="2384" w:author="Teh Stand" w:date="2023-11-08T11:51:00Z">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ins>
            <w:proofErr w:type="spellEnd"/>
            <w:del w:id="2385" w:author="Teh Stand" w:date="2023-11-08T11:51:00Z">
              <w:r w:rsidR="00712598" w:rsidDel="002A00F4">
                <w:rPr>
                  <w:rFonts w:ascii="Cambria Math" w:hAnsi="Cambria Math" w:cs="Cambria Math"/>
                </w:rPr>
                <w:delText>𝑆𝐵</w:delText>
              </w:r>
            </w:del>
            <w:r w:rsidR="00712598">
              <w:t xml:space="preserve"> = </w:t>
            </w:r>
            <w:proofErr w:type="spellStart"/>
            <w:ins w:id="2386" w:author="Teh Stand" w:date="2023-11-08T11:52:00Z">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ins>
            <w:proofErr w:type="spellEnd"/>
            <w:del w:id="2387" w:author="Teh Stand" w:date="2023-11-08T11:52:00Z">
              <w:r w:rsidR="00712598" w:rsidDel="002A00F4">
                <w:rPr>
                  <w:rFonts w:ascii="Cambria Math" w:hAnsi="Cambria Math" w:cs="Cambria Math"/>
                </w:rPr>
                <w:delText>𝑆𝐵</w:delText>
              </w:r>
            </w:del>
            <w:r w:rsidR="00712598">
              <w:t xml:space="preserve"> – 1</w:t>
            </w:r>
          </w:p>
          <w:p w14:paraId="603F5CE9" w14:textId="738BDB54" w:rsidR="00712598" w:rsidRPr="00712598" w:rsidRDefault="00712598" w:rsidP="00712598">
            <w:pPr>
              <w:pStyle w:val="ListParagraph"/>
              <w:numPr>
                <w:ilvl w:val="1"/>
                <w:numId w:val="50"/>
              </w:numPr>
              <w:spacing w:before="60" w:after="60" w:line="240" w:lineRule="auto"/>
              <w:ind w:left="1164" w:hanging="283"/>
              <w:rPr>
                <w:lang w:val="en-US"/>
              </w:rPr>
            </w:pPr>
            <w:r w:rsidRPr="00712598">
              <w:rPr>
                <w:b/>
                <w:bCs/>
              </w:rPr>
              <w:t>If</w:t>
            </w:r>
            <w:r>
              <w:t xml:space="preserve"> </w:t>
            </w:r>
            <w:del w:id="2388" w:author="Teh Stand" w:date="2023-11-08T11:51:00Z">
              <w:r w:rsidRPr="002A00F4" w:rsidDel="002A00F4">
                <w:rPr>
                  <w:rFonts w:ascii="Cambria Math" w:hAnsi="Cambria Math" w:cs="Cambria Math"/>
                  <w:i/>
                  <w:rPrChange w:id="2389" w:author="Teh Stand" w:date="2023-11-08T11:50:00Z">
                    <w:rPr>
                      <w:rFonts w:ascii="Cambria Math" w:hAnsi="Cambria Math" w:cs="Cambria Math"/>
                    </w:rPr>
                  </w:rPrChange>
                </w:rPr>
                <w:delText>𝑆𝐵</w:delText>
              </w:r>
              <w:r w:rsidDel="002A00F4">
                <w:delText xml:space="preserve"> </w:delText>
              </w:r>
            </w:del>
            <w:proofErr w:type="spellStart"/>
            <w:ins w:id="2390" w:author="Teh Stand" w:date="2023-11-08T11:51:00Z">
              <w:r w:rsidR="002A00F4">
                <w:rPr>
                  <w:rFonts w:ascii="Cambria Math" w:hAnsi="Cambria Math" w:cs="Cambria Math"/>
                  <w:i/>
                </w:rPr>
                <w:t>ScaleBand</w:t>
              </w:r>
              <w:proofErr w:type="spellEnd"/>
              <w:r w:rsidR="002A00F4">
                <w:t xml:space="preserve"> </w:t>
              </w:r>
            </w:ins>
            <w:r>
              <w:t>= 0</w:t>
            </w:r>
          </w:p>
          <w:p w14:paraId="09DAE839" w14:textId="2C766FB8" w:rsidR="00712598" w:rsidRPr="00712598" w:rsidRDefault="00712598" w:rsidP="002D4E29">
            <w:pPr>
              <w:pStyle w:val="ListParagraph"/>
              <w:numPr>
                <w:ilvl w:val="2"/>
                <w:numId w:val="50"/>
              </w:numPr>
              <w:spacing w:before="60" w:after="120" w:line="240" w:lineRule="auto"/>
              <w:ind w:left="1730" w:hanging="284"/>
              <w:contextualSpacing w:val="0"/>
              <w:rPr>
                <w:lang w:val="en-US"/>
              </w:rPr>
            </w:pPr>
            <w:r w:rsidRPr="00712598">
              <w:rPr>
                <w:b/>
                <w:bCs/>
              </w:rPr>
              <w:t>Return</w:t>
            </w:r>
            <w:r>
              <w:t xml:space="preserve"> </w:t>
            </w:r>
            <w:r w:rsidR="00F33B8C" w:rsidRPr="00C942A1">
              <w:rPr>
                <w:i/>
                <w:iCs/>
              </w:rPr>
              <w:t>S</w:t>
            </w:r>
          </w:p>
          <w:p w14:paraId="6B4257B9" w14:textId="707C016A" w:rsidR="00712598" w:rsidRPr="00F33B8C" w:rsidRDefault="00F33B8C" w:rsidP="00F33B8C">
            <w:pPr>
              <w:pStyle w:val="ListParagraph"/>
              <w:numPr>
                <w:ilvl w:val="0"/>
                <w:numId w:val="50"/>
              </w:numPr>
              <w:spacing w:before="60" w:after="120" w:line="240" w:lineRule="auto"/>
              <w:ind w:left="714" w:hanging="357"/>
              <w:rPr>
                <w:lang w:val="en-US"/>
              </w:rPr>
            </w:pPr>
            <w:r w:rsidRPr="00712598">
              <w:rPr>
                <w:b/>
                <w:bCs/>
              </w:rPr>
              <w:t>Return</w:t>
            </w:r>
            <w:r>
              <w:t xml:space="preserve"> </w:t>
            </w:r>
            <w:r w:rsidRPr="00C942A1">
              <w:rPr>
                <w:i/>
                <w:iCs/>
              </w:rPr>
              <w:t>S</w:t>
            </w:r>
          </w:p>
        </w:tc>
      </w:tr>
    </w:tbl>
    <w:p w14:paraId="2142818C" w14:textId="1F371CE8" w:rsidR="00712598" w:rsidRDefault="00712598" w:rsidP="00F33B8C">
      <w:pPr>
        <w:spacing w:after="0" w:line="240" w:lineRule="auto"/>
        <w:rPr>
          <w:lang w:val="en-US"/>
        </w:rPr>
      </w:pPr>
    </w:p>
    <w:p w14:paraId="205CA1A9" w14:textId="13D16F9A" w:rsidR="00F33B8C" w:rsidRDefault="00F33B8C" w:rsidP="007B2D1A">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b/>
                <w:bCs/>
                <w:lang w:val="en-US"/>
              </w:rPr>
            </w:pPr>
            <w:r>
              <w:rPr>
                <w:b/>
                <w:bCs/>
                <w:lang w:val="en-US"/>
              </w:rPr>
              <w:t>Row</w:t>
            </w:r>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b/>
                <w:bCs/>
                <w:lang w:val="en-US"/>
              </w:rPr>
            </w:pPr>
            <w:r>
              <w:rPr>
                <w:b/>
                <w:bCs/>
                <w:lang w:val="en-US"/>
              </w:rPr>
              <w:t>Description</w:t>
            </w:r>
          </w:p>
        </w:tc>
      </w:tr>
      <w:tr w:rsidR="00F33B8C" w14:paraId="04207ABF" w14:textId="77777777" w:rsidTr="00F33B8C">
        <w:tc>
          <w:tcPr>
            <w:tcW w:w="846" w:type="dxa"/>
          </w:tcPr>
          <w:p w14:paraId="1D378639" w14:textId="15EAE02D" w:rsidR="00F33B8C" w:rsidRPr="00F33B8C" w:rsidRDefault="00F33B8C" w:rsidP="00F33B8C">
            <w:pPr>
              <w:spacing w:before="60" w:after="60" w:line="240" w:lineRule="auto"/>
              <w:jc w:val="left"/>
              <w:rPr>
                <w:b/>
                <w:bCs/>
                <w:lang w:val="en-US"/>
              </w:rPr>
            </w:pPr>
            <w:r>
              <w:rPr>
                <w:b/>
                <w:bCs/>
                <w:lang w:val="en-US"/>
              </w:rPr>
              <w:t>1.</w:t>
            </w:r>
          </w:p>
        </w:tc>
        <w:tc>
          <w:tcPr>
            <w:tcW w:w="8232" w:type="dxa"/>
          </w:tcPr>
          <w:p w14:paraId="7624FD90" w14:textId="37CD80C9" w:rsidR="00F33B8C" w:rsidRDefault="00F33B8C" w:rsidP="00B82060">
            <w:pPr>
              <w:spacing w:before="60" w:after="60" w:line="240" w:lineRule="auto"/>
              <w:jc w:val="left"/>
              <w:rPr>
                <w:lang w:val="en-US"/>
              </w:rPr>
            </w:pPr>
            <w:r>
              <w:t xml:space="preserve">Create an empty set of inventory </w:t>
            </w:r>
            <w:del w:id="2391" w:author="Teh Stand" w:date="2023-11-08T11:53:00Z">
              <w:r w:rsidRPr="00456269" w:rsidDel="002A00F4">
                <w:rPr>
                  <w:b/>
                  <w:rPrChange w:id="2392" w:author="Teh Stand" w:date="2023-11-08T12:36:00Z">
                    <w:rPr/>
                  </w:rPrChange>
                </w:rPr>
                <w:delText>items</w:delText>
              </w:r>
            </w:del>
            <w:ins w:id="2393" w:author="Teh Stand" w:date="2023-11-08T12:36:00Z">
              <w:r w:rsidR="00456269" w:rsidRPr="00456269">
                <w:rPr>
                  <w:b/>
                  <w:rPrChange w:id="2394" w:author="Teh Stand" w:date="2023-11-08T12:36:00Z">
                    <w:rPr/>
                  </w:rPrChange>
                </w:rPr>
                <w:t>D</w:t>
              </w:r>
            </w:ins>
            <w:ins w:id="2395" w:author="Teh Stand" w:date="2023-11-08T11:53:00Z">
              <w:r w:rsidR="002A00F4" w:rsidRPr="00456269">
                <w:rPr>
                  <w:b/>
                  <w:rPrChange w:id="2396" w:author="Teh Stand" w:date="2023-11-08T12:36:00Z">
                    <w:rPr/>
                  </w:rPrChange>
                </w:rPr>
                <w:t xml:space="preserve">ata </w:t>
              </w:r>
            </w:ins>
            <w:ins w:id="2397" w:author="Teh Stand" w:date="2023-11-08T12:36:00Z">
              <w:r w:rsidR="00456269" w:rsidRPr="00456269">
                <w:rPr>
                  <w:b/>
                  <w:rPrChange w:id="2398" w:author="Teh Stand" w:date="2023-11-08T12:36:00Z">
                    <w:rPr/>
                  </w:rPrChange>
                </w:rPr>
                <w:t>C</w:t>
              </w:r>
            </w:ins>
            <w:ins w:id="2399" w:author="Teh Stand" w:date="2023-11-08T11:53:00Z">
              <w:r w:rsidR="002A00F4" w:rsidRPr="00456269">
                <w:rPr>
                  <w:b/>
                  <w:rPrChange w:id="2400" w:author="Teh Stand" w:date="2023-11-08T12:36:00Z">
                    <w:rPr/>
                  </w:rPrChange>
                </w:rPr>
                <w:t>overage</w:t>
              </w:r>
            </w:ins>
            <w:ins w:id="2401" w:author="Teh Stand" w:date="2023-11-08T12:42:00Z">
              <w:r w:rsidR="00B82060">
                <w:t xml:space="preserve"> features</w:t>
              </w:r>
            </w:ins>
          </w:p>
        </w:tc>
      </w:tr>
      <w:tr w:rsidR="00F33B8C" w14:paraId="53300B9B" w14:textId="77777777" w:rsidTr="00F33B8C">
        <w:tc>
          <w:tcPr>
            <w:tcW w:w="846" w:type="dxa"/>
          </w:tcPr>
          <w:p w14:paraId="6D11A78F" w14:textId="3C1F77B4" w:rsidR="00F33B8C" w:rsidRPr="00F33B8C" w:rsidRDefault="00F33B8C" w:rsidP="00F33B8C">
            <w:pPr>
              <w:spacing w:before="60" w:after="60" w:line="240" w:lineRule="auto"/>
              <w:jc w:val="left"/>
              <w:rPr>
                <w:b/>
                <w:bCs/>
                <w:lang w:val="en-US"/>
              </w:rPr>
            </w:pPr>
            <w:r>
              <w:rPr>
                <w:b/>
                <w:bCs/>
                <w:lang w:val="en-US"/>
              </w:rPr>
              <w:t>2.</w:t>
            </w:r>
          </w:p>
        </w:tc>
        <w:tc>
          <w:tcPr>
            <w:tcW w:w="8232" w:type="dxa"/>
          </w:tcPr>
          <w:p w14:paraId="5955FF4D" w14:textId="6210670E" w:rsidR="00F33B8C" w:rsidRDefault="00F33B8C" w:rsidP="00F33B8C">
            <w:pPr>
              <w:spacing w:before="60" w:after="60" w:line="240" w:lineRule="auto"/>
              <w:jc w:val="left"/>
              <w:rPr>
                <w:lang w:val="en-US"/>
              </w:rPr>
            </w:pPr>
            <w:r>
              <w:t xml:space="preserve">Get the scale band to which </w:t>
            </w:r>
            <w:r w:rsidRPr="002D4E29">
              <w:rPr>
                <w:i/>
                <w:iCs/>
              </w:rPr>
              <w:t>scale</w:t>
            </w:r>
            <w:r>
              <w:t xml:space="preserve"> belong and assign it to the variable </w:t>
            </w:r>
            <w:proofErr w:type="spellStart"/>
            <w:r w:rsidRPr="002D4E29">
              <w:rPr>
                <w:i/>
                <w:iCs/>
              </w:rPr>
              <w:t>S</w:t>
            </w:r>
            <w:ins w:id="2402" w:author="Teh Stand" w:date="2023-11-08T11:53:00Z">
              <w:r w:rsidR="002A00F4">
                <w:rPr>
                  <w:i/>
                  <w:iCs/>
                </w:rPr>
                <w:t>cale</w:t>
              </w:r>
            </w:ins>
            <w:r w:rsidRPr="002D4E29">
              <w:rPr>
                <w:i/>
                <w:iCs/>
              </w:rPr>
              <w:t>B</w:t>
            </w:r>
            <w:ins w:id="2403" w:author="Teh Stand" w:date="2023-11-08T11:53:00Z">
              <w:r w:rsidR="002A00F4">
                <w:rPr>
                  <w:i/>
                  <w:iCs/>
                </w:rPr>
                <w:t>and</w:t>
              </w:r>
            </w:ins>
            <w:proofErr w:type="spellEnd"/>
          </w:p>
        </w:tc>
      </w:tr>
      <w:tr w:rsidR="00F33B8C" w14:paraId="2BF3EAB7" w14:textId="77777777" w:rsidTr="00F33B8C">
        <w:tc>
          <w:tcPr>
            <w:tcW w:w="846" w:type="dxa"/>
          </w:tcPr>
          <w:p w14:paraId="753A22F4" w14:textId="175677D2" w:rsidR="00F33B8C" w:rsidRPr="00F33B8C" w:rsidRDefault="00F33B8C" w:rsidP="00F33B8C">
            <w:pPr>
              <w:spacing w:before="60" w:after="60" w:line="240" w:lineRule="auto"/>
              <w:jc w:val="left"/>
              <w:rPr>
                <w:b/>
                <w:bCs/>
                <w:lang w:val="en-US"/>
              </w:rPr>
            </w:pPr>
            <w:r>
              <w:rPr>
                <w:b/>
                <w:bCs/>
                <w:lang w:val="en-US"/>
              </w:rPr>
              <w:lastRenderedPageBreak/>
              <w:t>3.</w:t>
            </w:r>
          </w:p>
        </w:tc>
        <w:tc>
          <w:tcPr>
            <w:tcW w:w="8232" w:type="dxa"/>
          </w:tcPr>
          <w:p w14:paraId="525BEF30" w14:textId="5FB906AA" w:rsidR="00F33B8C" w:rsidRDefault="00F33B8C" w:rsidP="00F33B8C">
            <w:pPr>
              <w:spacing w:before="60" w:after="60" w:line="240" w:lineRule="auto"/>
              <w:jc w:val="left"/>
              <w:rPr>
                <w:lang w:val="en-US"/>
              </w:rPr>
            </w:pPr>
            <w:r>
              <w:t xml:space="preserve">As long as the </w:t>
            </w:r>
            <w:r w:rsidRPr="002D4E29">
              <w:rPr>
                <w:i/>
                <w:iCs/>
              </w:rPr>
              <w:t>viewport</w:t>
            </w:r>
            <w:r>
              <w:t xml:space="preserve"> area is not empty</w:t>
            </w:r>
          </w:p>
        </w:tc>
      </w:tr>
      <w:tr w:rsidR="00F33B8C" w14:paraId="63990CA5" w14:textId="77777777" w:rsidTr="00F33B8C">
        <w:tc>
          <w:tcPr>
            <w:tcW w:w="846" w:type="dxa"/>
          </w:tcPr>
          <w:p w14:paraId="478045FF" w14:textId="5E4A45F9" w:rsidR="00F33B8C" w:rsidRPr="00F33B8C" w:rsidRDefault="00F33B8C" w:rsidP="00F33B8C">
            <w:pPr>
              <w:spacing w:before="60" w:after="60" w:line="240" w:lineRule="auto"/>
              <w:jc w:val="left"/>
              <w:rPr>
                <w:b/>
                <w:bCs/>
                <w:lang w:val="en-US"/>
              </w:rPr>
            </w:pPr>
            <w:r>
              <w:rPr>
                <w:b/>
                <w:bCs/>
                <w:lang w:val="en-US"/>
              </w:rPr>
              <w:t>3.a</w:t>
            </w:r>
          </w:p>
        </w:tc>
        <w:tc>
          <w:tcPr>
            <w:tcW w:w="8232" w:type="dxa"/>
          </w:tcPr>
          <w:p w14:paraId="1F0A2779" w14:textId="3C75CA2F" w:rsidR="00F33B8C" w:rsidRDefault="00F33B8C" w:rsidP="00B82060">
            <w:pPr>
              <w:spacing w:before="60" w:after="60" w:line="240" w:lineRule="auto"/>
              <w:jc w:val="left"/>
              <w:rPr>
                <w:lang w:val="en-US"/>
              </w:rPr>
            </w:pPr>
            <w:r>
              <w:t xml:space="preserve">Loop over all </w:t>
            </w:r>
            <w:del w:id="2404" w:author="Teh Stand" w:date="2023-11-08T11:53:00Z">
              <w:r w:rsidRPr="00456269" w:rsidDel="002A00F4">
                <w:rPr>
                  <w:b/>
                  <w:rPrChange w:id="2405" w:author="Teh Stand" w:date="2023-11-08T12:36:00Z">
                    <w:rPr/>
                  </w:rPrChange>
                </w:rPr>
                <w:delText xml:space="preserve">items </w:delText>
              </w:r>
            </w:del>
            <w:ins w:id="2406" w:author="Teh Stand" w:date="2023-11-08T12:36:00Z">
              <w:r w:rsidR="00456269" w:rsidRPr="00456269">
                <w:rPr>
                  <w:b/>
                  <w:rPrChange w:id="2407" w:author="Teh Stand" w:date="2023-11-08T12:36:00Z">
                    <w:rPr/>
                  </w:rPrChange>
                </w:rPr>
                <w:t>D</w:t>
              </w:r>
            </w:ins>
            <w:ins w:id="2408" w:author="Teh Stand" w:date="2023-11-08T11:53:00Z">
              <w:r w:rsidR="002A00F4" w:rsidRPr="00456269">
                <w:rPr>
                  <w:b/>
                  <w:rPrChange w:id="2409" w:author="Teh Stand" w:date="2023-11-08T12:36:00Z">
                    <w:rPr/>
                  </w:rPrChange>
                </w:rPr>
                <w:t>at</w:t>
              </w:r>
            </w:ins>
            <w:ins w:id="2410" w:author="Teh Stand" w:date="2023-11-08T11:55:00Z">
              <w:r w:rsidR="002A00F4" w:rsidRPr="00456269">
                <w:rPr>
                  <w:b/>
                  <w:rPrChange w:id="2411" w:author="Teh Stand" w:date="2023-11-08T12:36:00Z">
                    <w:rPr/>
                  </w:rPrChange>
                </w:rPr>
                <w:t>a</w:t>
              </w:r>
            </w:ins>
            <w:ins w:id="2412" w:author="Teh Stand" w:date="2023-11-08T11:53:00Z">
              <w:r w:rsidR="002A00F4" w:rsidRPr="00456269">
                <w:rPr>
                  <w:b/>
                  <w:rPrChange w:id="2413" w:author="Teh Stand" w:date="2023-11-08T12:36:00Z">
                    <w:rPr/>
                  </w:rPrChange>
                </w:rPr>
                <w:t xml:space="preserve"> </w:t>
              </w:r>
            </w:ins>
            <w:ins w:id="2414" w:author="Teh Stand" w:date="2023-11-08T12:36:00Z">
              <w:r w:rsidR="00456269" w:rsidRPr="00456269">
                <w:rPr>
                  <w:b/>
                  <w:rPrChange w:id="2415" w:author="Teh Stand" w:date="2023-11-08T12:36:00Z">
                    <w:rPr/>
                  </w:rPrChange>
                </w:rPr>
                <w:t>C</w:t>
              </w:r>
            </w:ins>
            <w:ins w:id="2416" w:author="Teh Stand" w:date="2023-11-08T11:53:00Z">
              <w:r w:rsidR="002A00F4" w:rsidRPr="00456269">
                <w:rPr>
                  <w:b/>
                  <w:rPrChange w:id="2417" w:author="Teh Stand" w:date="2023-11-08T12:36:00Z">
                    <w:rPr/>
                  </w:rPrChange>
                </w:rPr>
                <w:t>overage</w:t>
              </w:r>
            </w:ins>
            <w:ins w:id="2418" w:author="Teh Stand" w:date="2023-11-08T12:42:00Z">
              <w:r w:rsidR="00B82060">
                <w:t xml:space="preserve"> features</w:t>
              </w:r>
            </w:ins>
            <w:ins w:id="2419" w:author="Teh Stand" w:date="2023-11-08T11:53:00Z">
              <w:r w:rsidR="002A00F4">
                <w:t xml:space="preserve"> </w:t>
              </w:r>
            </w:ins>
            <w:r>
              <w:t>in the inventory</w:t>
            </w:r>
          </w:p>
        </w:tc>
      </w:tr>
      <w:tr w:rsidR="00F33B8C" w14:paraId="7DD508D9" w14:textId="77777777" w:rsidTr="00F33B8C">
        <w:tc>
          <w:tcPr>
            <w:tcW w:w="846" w:type="dxa"/>
          </w:tcPr>
          <w:p w14:paraId="75A2104B" w14:textId="44A9B78D" w:rsidR="00F33B8C" w:rsidRDefault="00F33B8C" w:rsidP="00F33B8C">
            <w:pPr>
              <w:spacing w:before="60" w:after="60" w:line="240" w:lineRule="auto"/>
              <w:jc w:val="left"/>
              <w:rPr>
                <w:b/>
                <w:bCs/>
                <w:lang w:val="en-US"/>
              </w:rPr>
            </w:pPr>
            <w:r>
              <w:rPr>
                <w:b/>
                <w:bCs/>
                <w:lang w:val="en-US"/>
              </w:rPr>
              <w:t>3.a.i</w:t>
            </w:r>
          </w:p>
        </w:tc>
        <w:tc>
          <w:tcPr>
            <w:tcW w:w="8232" w:type="dxa"/>
          </w:tcPr>
          <w:p w14:paraId="65580C19" w14:textId="37584CB5" w:rsidR="00F33B8C" w:rsidRDefault="00F33B8C" w:rsidP="00B33C28">
            <w:pPr>
              <w:spacing w:before="60" w:after="60" w:line="240" w:lineRule="auto"/>
              <w:jc w:val="left"/>
              <w:rPr>
                <w:lang w:val="en-US"/>
              </w:rPr>
            </w:pPr>
            <w:r>
              <w:t xml:space="preserve">If </w:t>
            </w:r>
            <w:proofErr w:type="spellStart"/>
            <w:r w:rsidRPr="002D4E29">
              <w:rPr>
                <w:i/>
                <w:iCs/>
              </w:rPr>
              <w:t>S</w:t>
            </w:r>
            <w:ins w:id="2420" w:author="Teh Stand" w:date="2023-11-08T11:54:00Z">
              <w:r w:rsidR="002A00F4">
                <w:rPr>
                  <w:i/>
                  <w:iCs/>
                </w:rPr>
                <w:t>cale</w:t>
              </w:r>
            </w:ins>
            <w:r w:rsidRPr="002D4E29">
              <w:rPr>
                <w:i/>
                <w:iCs/>
              </w:rPr>
              <w:t>B</w:t>
            </w:r>
            <w:ins w:id="2421" w:author="Teh Stand" w:date="2023-11-08T11:54:00Z">
              <w:r w:rsidR="002A00F4">
                <w:rPr>
                  <w:i/>
                  <w:iCs/>
                </w:rPr>
                <w:t>and</w:t>
              </w:r>
            </w:ins>
            <w:proofErr w:type="spellEnd"/>
            <w:r>
              <w:t xml:space="preserve"> is an element of the scale bands of the </w:t>
            </w:r>
            <w:del w:id="2422" w:author="Teh Stand" w:date="2023-11-08T11:54:00Z">
              <w:r w:rsidRPr="00B33C28" w:rsidDel="002A00F4">
                <w:rPr>
                  <w:b/>
                  <w:rPrChange w:id="2423" w:author="Teh Stand" w:date="2023-11-08T12:37:00Z">
                    <w:rPr/>
                  </w:rPrChange>
                </w:rPr>
                <w:delText xml:space="preserve">item </w:delText>
              </w:r>
            </w:del>
            <w:ins w:id="2424" w:author="Teh Stand" w:date="2023-11-08T12:37:00Z">
              <w:r w:rsidR="00B33C28" w:rsidRPr="00B33C28">
                <w:rPr>
                  <w:b/>
                  <w:rPrChange w:id="2425" w:author="Teh Stand" w:date="2023-11-08T12:37:00Z">
                    <w:rPr/>
                  </w:rPrChange>
                </w:rPr>
                <w:t>D</w:t>
              </w:r>
            </w:ins>
            <w:ins w:id="2426" w:author="Teh Stand" w:date="2023-11-08T11:54:00Z">
              <w:r w:rsidR="002A00F4" w:rsidRPr="00B33C28">
                <w:rPr>
                  <w:b/>
                  <w:rPrChange w:id="2427" w:author="Teh Stand" w:date="2023-11-08T12:37:00Z">
                    <w:rPr/>
                  </w:rPrChange>
                </w:rPr>
                <w:t>at</w:t>
              </w:r>
            </w:ins>
            <w:ins w:id="2428" w:author="Teh Stand" w:date="2023-11-08T11:55:00Z">
              <w:r w:rsidR="002A00F4" w:rsidRPr="00B33C28">
                <w:rPr>
                  <w:b/>
                  <w:rPrChange w:id="2429" w:author="Teh Stand" w:date="2023-11-08T12:37:00Z">
                    <w:rPr/>
                  </w:rPrChange>
                </w:rPr>
                <w:t>a</w:t>
              </w:r>
            </w:ins>
            <w:ins w:id="2430" w:author="Teh Stand" w:date="2023-11-08T11:54:00Z">
              <w:r w:rsidR="002A00F4" w:rsidRPr="00B33C28">
                <w:rPr>
                  <w:b/>
                  <w:rPrChange w:id="2431" w:author="Teh Stand" w:date="2023-11-08T12:37:00Z">
                    <w:rPr/>
                  </w:rPrChange>
                </w:rPr>
                <w:t xml:space="preserve"> </w:t>
              </w:r>
            </w:ins>
            <w:ins w:id="2432" w:author="Teh Stand" w:date="2023-11-08T12:37:00Z">
              <w:r w:rsidR="00B33C28" w:rsidRPr="00B33C28">
                <w:rPr>
                  <w:b/>
                  <w:rPrChange w:id="2433" w:author="Teh Stand" w:date="2023-11-08T12:37:00Z">
                    <w:rPr/>
                  </w:rPrChange>
                </w:rPr>
                <w:t>C</w:t>
              </w:r>
            </w:ins>
            <w:ins w:id="2434" w:author="Teh Stand" w:date="2023-11-08T11:54:00Z">
              <w:r w:rsidR="002A00F4" w:rsidRPr="00B33C28">
                <w:rPr>
                  <w:b/>
                  <w:rPrChange w:id="2435" w:author="Teh Stand" w:date="2023-11-08T12:37:00Z">
                    <w:rPr/>
                  </w:rPrChange>
                </w:rPr>
                <w:t>overage</w:t>
              </w:r>
              <w:r w:rsidR="002A00F4">
                <w:t xml:space="preserve"> </w:t>
              </w:r>
            </w:ins>
            <w:r w:rsidRPr="00790B2E">
              <w:rPr>
                <w:b/>
                <w:rPrChange w:id="2436" w:author="Teh Stand" w:date="2023-11-08T11:56:00Z">
                  <w:rPr/>
                </w:rPrChange>
              </w:rPr>
              <w:t>and</w:t>
            </w:r>
            <w:r>
              <w:t xml:space="preserve"> the projected coverage polygon of the </w:t>
            </w:r>
            <w:del w:id="2437" w:author="Teh Stand" w:date="2023-11-08T11:54:00Z">
              <w:r w:rsidRPr="00B33C28" w:rsidDel="002A00F4">
                <w:rPr>
                  <w:b/>
                  <w:rPrChange w:id="2438" w:author="Teh Stand" w:date="2023-11-08T12:37:00Z">
                    <w:rPr/>
                  </w:rPrChange>
                </w:rPr>
                <w:delText xml:space="preserve">item </w:delText>
              </w:r>
            </w:del>
            <w:ins w:id="2439" w:author="Teh Stand" w:date="2023-11-08T12:37:00Z">
              <w:r w:rsidR="00B33C28" w:rsidRPr="00B33C28">
                <w:rPr>
                  <w:b/>
                  <w:rPrChange w:id="2440" w:author="Teh Stand" w:date="2023-11-08T12:37:00Z">
                    <w:rPr/>
                  </w:rPrChange>
                </w:rPr>
                <w:t>D</w:t>
              </w:r>
            </w:ins>
            <w:ins w:id="2441" w:author="Teh Stand" w:date="2023-11-08T11:54:00Z">
              <w:r w:rsidR="002A00F4" w:rsidRPr="00B33C28">
                <w:rPr>
                  <w:b/>
                  <w:rPrChange w:id="2442" w:author="Teh Stand" w:date="2023-11-08T12:37:00Z">
                    <w:rPr/>
                  </w:rPrChange>
                </w:rPr>
                <w:t>at</w:t>
              </w:r>
            </w:ins>
            <w:ins w:id="2443" w:author="Teh Stand" w:date="2023-11-08T11:55:00Z">
              <w:r w:rsidR="002A00F4" w:rsidRPr="00B33C28">
                <w:rPr>
                  <w:b/>
                  <w:rPrChange w:id="2444" w:author="Teh Stand" w:date="2023-11-08T12:37:00Z">
                    <w:rPr/>
                  </w:rPrChange>
                </w:rPr>
                <w:t>a</w:t>
              </w:r>
            </w:ins>
            <w:ins w:id="2445" w:author="Teh Stand" w:date="2023-11-08T11:54:00Z">
              <w:r w:rsidR="002A00F4" w:rsidRPr="00B33C28">
                <w:rPr>
                  <w:b/>
                  <w:rPrChange w:id="2446" w:author="Teh Stand" w:date="2023-11-08T12:37:00Z">
                    <w:rPr/>
                  </w:rPrChange>
                </w:rPr>
                <w:t xml:space="preserve"> </w:t>
              </w:r>
            </w:ins>
            <w:ins w:id="2447" w:author="Teh Stand" w:date="2023-11-08T12:37:00Z">
              <w:r w:rsidR="00B33C28" w:rsidRPr="00B33C28">
                <w:rPr>
                  <w:b/>
                  <w:rPrChange w:id="2448" w:author="Teh Stand" w:date="2023-11-08T12:37:00Z">
                    <w:rPr/>
                  </w:rPrChange>
                </w:rPr>
                <w:t>C</w:t>
              </w:r>
            </w:ins>
            <w:ins w:id="2449" w:author="Teh Stand" w:date="2023-11-08T11:54:00Z">
              <w:r w:rsidR="002A00F4" w:rsidRPr="00B33C28">
                <w:rPr>
                  <w:b/>
                  <w:rPrChange w:id="2450" w:author="Teh Stand" w:date="2023-11-08T12:37:00Z">
                    <w:rPr/>
                  </w:rPrChange>
                </w:rPr>
                <w:t>overage</w:t>
              </w:r>
              <w:r w:rsidR="002A00F4">
                <w:t xml:space="preserve"> </w:t>
              </w:r>
            </w:ins>
            <w:r>
              <w:t xml:space="preserve">overlaps the </w:t>
            </w:r>
            <w:r w:rsidRPr="002D4E29">
              <w:rPr>
                <w:i/>
                <w:iCs/>
              </w:rPr>
              <w:t>viewport</w:t>
            </w:r>
          </w:p>
        </w:tc>
      </w:tr>
      <w:tr w:rsidR="00F33B8C" w14:paraId="799506D1" w14:textId="77777777" w:rsidTr="00F33B8C">
        <w:tc>
          <w:tcPr>
            <w:tcW w:w="846" w:type="dxa"/>
          </w:tcPr>
          <w:p w14:paraId="0186FEEC" w14:textId="3343D4C2" w:rsidR="00F33B8C" w:rsidRPr="00F33B8C" w:rsidRDefault="00F33B8C" w:rsidP="00F33B8C">
            <w:pPr>
              <w:spacing w:before="60" w:after="60" w:line="240" w:lineRule="auto"/>
              <w:jc w:val="left"/>
              <w:rPr>
                <w:b/>
                <w:bCs/>
                <w:lang w:val="en-US"/>
              </w:rPr>
            </w:pPr>
            <w:r>
              <w:rPr>
                <w:b/>
                <w:bCs/>
                <w:lang w:val="en-US"/>
              </w:rPr>
              <w:t>3.a.i.1.</w:t>
            </w:r>
          </w:p>
        </w:tc>
        <w:tc>
          <w:tcPr>
            <w:tcW w:w="8232" w:type="dxa"/>
          </w:tcPr>
          <w:p w14:paraId="32EE4335" w14:textId="0681ED4C" w:rsidR="00F33B8C" w:rsidRDefault="002D4E29" w:rsidP="00B33C28">
            <w:pPr>
              <w:spacing w:before="60" w:after="60" w:line="240" w:lineRule="auto"/>
              <w:jc w:val="left"/>
              <w:rPr>
                <w:lang w:val="en-US"/>
              </w:rPr>
            </w:pPr>
            <w:r>
              <w:t xml:space="preserve">Add the </w:t>
            </w:r>
            <w:del w:id="2451" w:author="Teh Stand" w:date="2023-11-08T11:54:00Z">
              <w:r w:rsidRPr="00B33C28" w:rsidDel="002A00F4">
                <w:rPr>
                  <w:b/>
                  <w:rPrChange w:id="2452" w:author="Teh Stand" w:date="2023-11-08T12:37:00Z">
                    <w:rPr/>
                  </w:rPrChange>
                </w:rPr>
                <w:delText xml:space="preserve">item </w:delText>
              </w:r>
            </w:del>
            <w:ins w:id="2453" w:author="Teh Stand" w:date="2023-11-08T12:37:00Z">
              <w:r w:rsidR="00B33C28" w:rsidRPr="00B33C28">
                <w:rPr>
                  <w:b/>
                  <w:rPrChange w:id="2454" w:author="Teh Stand" w:date="2023-11-08T12:37:00Z">
                    <w:rPr/>
                  </w:rPrChange>
                </w:rPr>
                <w:t>D</w:t>
              </w:r>
            </w:ins>
            <w:ins w:id="2455" w:author="Teh Stand" w:date="2023-11-08T11:54:00Z">
              <w:r w:rsidR="002A00F4" w:rsidRPr="00B33C28">
                <w:rPr>
                  <w:b/>
                  <w:rPrChange w:id="2456" w:author="Teh Stand" w:date="2023-11-08T12:37:00Z">
                    <w:rPr/>
                  </w:rPrChange>
                </w:rPr>
                <w:t>at</w:t>
              </w:r>
            </w:ins>
            <w:ins w:id="2457" w:author="Teh Stand" w:date="2023-11-08T11:55:00Z">
              <w:r w:rsidR="002A00F4" w:rsidRPr="00B33C28">
                <w:rPr>
                  <w:b/>
                  <w:rPrChange w:id="2458" w:author="Teh Stand" w:date="2023-11-08T12:37:00Z">
                    <w:rPr/>
                  </w:rPrChange>
                </w:rPr>
                <w:t>a</w:t>
              </w:r>
            </w:ins>
            <w:ins w:id="2459" w:author="Teh Stand" w:date="2023-11-08T11:54:00Z">
              <w:r w:rsidR="002A00F4" w:rsidRPr="00B33C28">
                <w:rPr>
                  <w:b/>
                  <w:rPrChange w:id="2460" w:author="Teh Stand" w:date="2023-11-08T12:37:00Z">
                    <w:rPr/>
                  </w:rPrChange>
                </w:rPr>
                <w:t xml:space="preserve"> </w:t>
              </w:r>
            </w:ins>
            <w:ins w:id="2461" w:author="Teh Stand" w:date="2023-11-08T12:37:00Z">
              <w:r w:rsidR="00B33C28" w:rsidRPr="00B33C28">
                <w:rPr>
                  <w:b/>
                  <w:rPrChange w:id="2462" w:author="Teh Stand" w:date="2023-11-08T12:37:00Z">
                    <w:rPr/>
                  </w:rPrChange>
                </w:rPr>
                <w:t>C</w:t>
              </w:r>
            </w:ins>
            <w:ins w:id="2463" w:author="Teh Stand" w:date="2023-11-08T11:54:00Z">
              <w:r w:rsidR="002A00F4" w:rsidRPr="00B33C28">
                <w:rPr>
                  <w:b/>
                  <w:rPrChange w:id="2464" w:author="Teh Stand" w:date="2023-11-08T12:37:00Z">
                    <w:rPr/>
                  </w:rPrChange>
                </w:rPr>
                <w:t>overage</w:t>
              </w:r>
              <w:r w:rsidR="002A00F4">
                <w:t xml:space="preserve"> </w:t>
              </w:r>
            </w:ins>
            <w:r>
              <w:t xml:space="preserve">to </w:t>
            </w:r>
            <w:r w:rsidRPr="002D4E29">
              <w:rPr>
                <w:i/>
                <w:iCs/>
              </w:rPr>
              <w:t>S</w:t>
            </w:r>
          </w:p>
        </w:tc>
      </w:tr>
      <w:tr w:rsidR="00F33B8C" w14:paraId="61398A6A" w14:textId="77777777" w:rsidTr="00F33B8C">
        <w:tc>
          <w:tcPr>
            <w:tcW w:w="846" w:type="dxa"/>
          </w:tcPr>
          <w:p w14:paraId="65337EF7" w14:textId="41F81FD1" w:rsidR="00F33B8C" w:rsidRPr="00F33B8C" w:rsidRDefault="00F33B8C" w:rsidP="00F33B8C">
            <w:pPr>
              <w:spacing w:before="60" w:after="60" w:line="240" w:lineRule="auto"/>
              <w:jc w:val="left"/>
              <w:rPr>
                <w:b/>
                <w:bCs/>
                <w:lang w:val="en-US"/>
              </w:rPr>
            </w:pPr>
            <w:r>
              <w:rPr>
                <w:b/>
                <w:bCs/>
                <w:lang w:val="en-US"/>
              </w:rPr>
              <w:t>3.a.i.2.</w:t>
            </w:r>
          </w:p>
        </w:tc>
        <w:tc>
          <w:tcPr>
            <w:tcW w:w="8232" w:type="dxa"/>
          </w:tcPr>
          <w:p w14:paraId="039AB5B5" w14:textId="1E55C72D" w:rsidR="00F33B8C" w:rsidRDefault="002D4E29" w:rsidP="00B33C28">
            <w:pPr>
              <w:spacing w:before="60" w:after="60" w:line="240" w:lineRule="auto"/>
              <w:jc w:val="left"/>
              <w:rPr>
                <w:lang w:val="en-US"/>
              </w:rPr>
            </w:pPr>
            <w:r>
              <w:t xml:space="preserve">Remove the </w:t>
            </w:r>
            <w:ins w:id="2465" w:author="Teh Stand" w:date="2023-11-08T12:37:00Z">
              <w:r w:rsidR="00B33C28" w:rsidRPr="00B33C28">
                <w:rPr>
                  <w:b/>
                  <w:rPrChange w:id="2466" w:author="Teh Stand" w:date="2023-11-08T12:38:00Z">
                    <w:rPr/>
                  </w:rPrChange>
                </w:rPr>
                <w:t>D</w:t>
              </w:r>
            </w:ins>
            <w:ins w:id="2467" w:author="Teh Stand" w:date="2023-11-08T11:55:00Z">
              <w:r w:rsidR="002A00F4" w:rsidRPr="00B33C28">
                <w:rPr>
                  <w:b/>
                  <w:rPrChange w:id="2468" w:author="Teh Stand" w:date="2023-11-08T12:38:00Z">
                    <w:rPr/>
                  </w:rPrChange>
                </w:rPr>
                <w:t xml:space="preserve">ata </w:t>
              </w:r>
            </w:ins>
            <w:del w:id="2469" w:author="Teh Stand" w:date="2023-11-08T12:37:00Z">
              <w:r w:rsidRPr="00B33C28" w:rsidDel="00B33C28">
                <w:rPr>
                  <w:b/>
                  <w:rPrChange w:id="2470" w:author="Teh Stand" w:date="2023-11-08T12:38:00Z">
                    <w:rPr/>
                  </w:rPrChange>
                </w:rPr>
                <w:delText xml:space="preserve">coverage </w:delText>
              </w:r>
            </w:del>
            <w:ins w:id="2471" w:author="Teh Stand" w:date="2023-11-08T12:37:00Z">
              <w:r w:rsidR="00B33C28" w:rsidRPr="00B33C28">
                <w:rPr>
                  <w:b/>
                  <w:rPrChange w:id="2472" w:author="Teh Stand" w:date="2023-11-08T12:38:00Z">
                    <w:rPr/>
                  </w:rPrChange>
                </w:rPr>
                <w:t>Coverage</w:t>
              </w:r>
              <w:r w:rsidR="00B33C28">
                <w:t xml:space="preserve"> </w:t>
              </w:r>
            </w:ins>
            <w:r>
              <w:t xml:space="preserve">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F33B8C" w14:paraId="78AF2E56" w14:textId="77777777" w:rsidTr="00F33B8C">
        <w:tc>
          <w:tcPr>
            <w:tcW w:w="846" w:type="dxa"/>
          </w:tcPr>
          <w:p w14:paraId="777FDE0B" w14:textId="6EFFD201" w:rsidR="00F33B8C" w:rsidRPr="00F33B8C" w:rsidRDefault="00F33B8C" w:rsidP="00F33B8C">
            <w:pPr>
              <w:spacing w:before="60" w:after="60" w:line="240" w:lineRule="auto"/>
              <w:jc w:val="left"/>
              <w:rPr>
                <w:b/>
                <w:bCs/>
                <w:lang w:val="en-US"/>
              </w:rPr>
            </w:pPr>
            <w:r>
              <w:rPr>
                <w:b/>
                <w:bCs/>
                <w:lang w:val="en-US"/>
              </w:rPr>
              <w:t>3.b.</w:t>
            </w:r>
          </w:p>
        </w:tc>
        <w:tc>
          <w:tcPr>
            <w:tcW w:w="8232" w:type="dxa"/>
          </w:tcPr>
          <w:p w14:paraId="7F764E85" w14:textId="046FB232" w:rsidR="00F33B8C" w:rsidRDefault="002D4E29" w:rsidP="00F33B8C">
            <w:pPr>
              <w:spacing w:before="60" w:after="60" w:line="240" w:lineRule="auto"/>
              <w:jc w:val="left"/>
              <w:rPr>
                <w:lang w:val="en-US"/>
              </w:rPr>
            </w:pPr>
            <w:r>
              <w:t xml:space="preserve">Decrement </w:t>
            </w:r>
            <w:proofErr w:type="spellStart"/>
            <w:r w:rsidRPr="002D4E29">
              <w:rPr>
                <w:i/>
                <w:iCs/>
              </w:rPr>
              <w:t>S</w:t>
            </w:r>
            <w:ins w:id="2473" w:author="Teh Stand" w:date="2023-11-08T11:55:00Z">
              <w:r w:rsidR="00790B2E">
                <w:rPr>
                  <w:i/>
                  <w:iCs/>
                </w:rPr>
                <w:t>cale</w:t>
              </w:r>
            </w:ins>
            <w:r w:rsidRPr="002D4E29">
              <w:rPr>
                <w:i/>
                <w:iCs/>
              </w:rPr>
              <w:t>B</w:t>
            </w:r>
            <w:ins w:id="2474" w:author="Teh Stand" w:date="2023-11-08T11:55:00Z">
              <w:r w:rsidR="00790B2E">
                <w:rPr>
                  <w:i/>
                  <w:iCs/>
                </w:rPr>
                <w:t>and</w:t>
              </w:r>
            </w:ins>
            <w:proofErr w:type="spellEnd"/>
          </w:p>
        </w:tc>
      </w:tr>
      <w:tr w:rsidR="00F33B8C" w14:paraId="3881C1E7" w14:textId="77777777" w:rsidTr="00F33B8C">
        <w:tc>
          <w:tcPr>
            <w:tcW w:w="846" w:type="dxa"/>
          </w:tcPr>
          <w:p w14:paraId="0C682C3F" w14:textId="2E66600C" w:rsidR="00F33B8C" w:rsidRPr="00F33B8C" w:rsidRDefault="00F33B8C" w:rsidP="00F33B8C">
            <w:pPr>
              <w:spacing w:before="60" w:after="60" w:line="240" w:lineRule="auto"/>
              <w:jc w:val="left"/>
              <w:rPr>
                <w:b/>
                <w:bCs/>
                <w:lang w:val="en-US"/>
              </w:rPr>
            </w:pPr>
            <w:r>
              <w:rPr>
                <w:b/>
                <w:bCs/>
                <w:lang w:val="en-US"/>
              </w:rPr>
              <w:t>3.c.</w:t>
            </w:r>
          </w:p>
        </w:tc>
        <w:tc>
          <w:tcPr>
            <w:tcW w:w="8232" w:type="dxa"/>
          </w:tcPr>
          <w:p w14:paraId="137632A6" w14:textId="70B0CDDD" w:rsidR="00F33B8C" w:rsidRDefault="002D4E29" w:rsidP="00B33C28">
            <w:pPr>
              <w:spacing w:before="60" w:after="60" w:line="240" w:lineRule="auto"/>
              <w:jc w:val="left"/>
              <w:rPr>
                <w:lang w:val="en-US"/>
              </w:rPr>
            </w:pPr>
            <w:r>
              <w:t xml:space="preserve">If </w:t>
            </w:r>
            <w:proofErr w:type="spellStart"/>
            <w:r w:rsidRPr="002D4E29">
              <w:rPr>
                <w:i/>
                <w:iCs/>
              </w:rPr>
              <w:t>S</w:t>
            </w:r>
            <w:ins w:id="2475" w:author="Teh Stand" w:date="2023-11-08T11:55:00Z">
              <w:r w:rsidR="00790B2E">
                <w:rPr>
                  <w:i/>
                  <w:iCs/>
                </w:rPr>
                <w:t>cale</w:t>
              </w:r>
            </w:ins>
            <w:r w:rsidRPr="002D4E29">
              <w:rPr>
                <w:i/>
                <w:iCs/>
              </w:rPr>
              <w:t>B</w:t>
            </w:r>
            <w:ins w:id="2476" w:author="Teh Stand" w:date="2023-11-08T11:55:00Z">
              <w:r w:rsidR="00790B2E">
                <w:rPr>
                  <w:i/>
                  <w:iCs/>
                </w:rPr>
                <w:t>and</w:t>
              </w:r>
            </w:ins>
            <w:proofErr w:type="spellEnd"/>
            <w:r>
              <w:t xml:space="preserve"> equals to zero (</w:t>
            </w:r>
            <w:del w:id="2477" w:author="Teh Stand" w:date="2023-11-08T12:38:00Z">
              <w:r w:rsidDel="00B33C28">
                <w:delText xml:space="preserve">No </w:delText>
              </w:r>
            </w:del>
            <w:ins w:id="2478" w:author="Teh Stand" w:date="2023-11-08T12:38:00Z">
              <w:r w:rsidR="00B33C28">
                <w:t xml:space="preserve">no </w:t>
              </w:r>
            </w:ins>
            <w:r>
              <w:t>scale band left to investigate)</w:t>
            </w:r>
          </w:p>
        </w:tc>
      </w:tr>
      <w:tr w:rsidR="00F33B8C" w14:paraId="3F190ADC" w14:textId="77777777" w:rsidTr="00F33B8C">
        <w:tc>
          <w:tcPr>
            <w:tcW w:w="846" w:type="dxa"/>
          </w:tcPr>
          <w:p w14:paraId="02C68B57" w14:textId="058A577D" w:rsidR="00F33B8C" w:rsidRPr="00F33B8C" w:rsidRDefault="00F33B8C" w:rsidP="00F33B8C">
            <w:pPr>
              <w:spacing w:before="60" w:after="60" w:line="240" w:lineRule="auto"/>
              <w:jc w:val="left"/>
              <w:rPr>
                <w:b/>
                <w:bCs/>
                <w:lang w:val="en-US"/>
              </w:rPr>
            </w:pPr>
            <w:r>
              <w:rPr>
                <w:b/>
                <w:bCs/>
                <w:lang w:val="en-US"/>
              </w:rPr>
              <w:t>3.c.i.</w:t>
            </w:r>
          </w:p>
        </w:tc>
        <w:tc>
          <w:tcPr>
            <w:tcW w:w="8232" w:type="dxa"/>
          </w:tcPr>
          <w:p w14:paraId="15DC4A3F" w14:textId="0C9B6E02" w:rsidR="00F33B8C" w:rsidRDefault="002D4E29" w:rsidP="00F33B8C">
            <w:pPr>
              <w:spacing w:before="60" w:after="60" w:line="240" w:lineRule="auto"/>
              <w:jc w:val="left"/>
              <w:rPr>
                <w:lang w:val="en-US"/>
              </w:rPr>
            </w:pPr>
            <w:r>
              <w:t>Return the collected result</w:t>
            </w:r>
          </w:p>
        </w:tc>
      </w:tr>
      <w:tr w:rsidR="00F33B8C" w14:paraId="13ABB78B" w14:textId="77777777" w:rsidTr="00F33B8C">
        <w:tc>
          <w:tcPr>
            <w:tcW w:w="846" w:type="dxa"/>
          </w:tcPr>
          <w:p w14:paraId="13A05824" w14:textId="521746C5" w:rsidR="00F33B8C" w:rsidRPr="00F33B8C" w:rsidRDefault="00F33B8C" w:rsidP="00F33B8C">
            <w:pPr>
              <w:spacing w:before="60" w:after="60" w:line="240" w:lineRule="auto"/>
              <w:jc w:val="left"/>
              <w:rPr>
                <w:b/>
                <w:bCs/>
                <w:lang w:val="en-US"/>
              </w:rPr>
            </w:pPr>
            <w:r>
              <w:rPr>
                <w:b/>
                <w:bCs/>
                <w:lang w:val="en-US"/>
              </w:rPr>
              <w:t>4.</w:t>
            </w:r>
          </w:p>
        </w:tc>
        <w:tc>
          <w:tcPr>
            <w:tcW w:w="8232" w:type="dxa"/>
          </w:tcPr>
          <w:p w14:paraId="09621AD3" w14:textId="7FC55710" w:rsidR="00F33B8C" w:rsidRDefault="002D4E29" w:rsidP="00F33B8C">
            <w:pPr>
              <w:spacing w:before="60" w:after="60" w:line="240" w:lineRule="auto"/>
              <w:jc w:val="left"/>
              <w:rPr>
                <w:lang w:val="en-US"/>
              </w:rPr>
            </w:pPr>
            <w:r>
              <w:t>Return the collected result</w:t>
            </w:r>
          </w:p>
        </w:tc>
      </w:tr>
    </w:tbl>
    <w:p w14:paraId="64B32DC0" w14:textId="32DFB023" w:rsidR="00F33B8C" w:rsidRDefault="00F33B8C" w:rsidP="002A5302">
      <w:pPr>
        <w:spacing w:after="120" w:line="240" w:lineRule="auto"/>
        <w:rPr>
          <w:ins w:id="2479" w:author="Teh Stand" w:date="2023-11-08T11:58:00Z"/>
          <w:lang w:val="en-US"/>
        </w:rPr>
      </w:pPr>
    </w:p>
    <w:p w14:paraId="25C6646C" w14:textId="038BB794" w:rsidR="00790B2E" w:rsidRDefault="00790B2E" w:rsidP="002A5302">
      <w:pPr>
        <w:spacing w:after="120" w:line="240" w:lineRule="auto"/>
        <w:rPr>
          <w:ins w:id="2480" w:author="Teh Stand" w:date="2023-11-08T11:58:00Z"/>
          <w:lang w:val="en-US"/>
        </w:rPr>
      </w:pPr>
      <w:ins w:id="2481" w:author="Teh Stand" w:date="2023-11-08T11:58:00Z">
        <w:r>
          <w:rPr>
            <w:lang w:val="en-US"/>
          </w:rPr>
          <w:t xml:space="preserve">Note that the algorithm above selects </w:t>
        </w:r>
      </w:ins>
      <w:ins w:id="2482" w:author="Teh Stand" w:date="2023-11-08T12:38:00Z">
        <w:r w:rsidR="00B33C28" w:rsidRPr="00B33C28">
          <w:rPr>
            <w:b/>
            <w:lang w:val="en-US"/>
            <w:rPrChange w:id="2483" w:author="Teh Stand" w:date="2023-11-08T12:38:00Z">
              <w:rPr>
                <w:lang w:val="en-US"/>
              </w:rPr>
            </w:rPrChange>
          </w:rPr>
          <w:t>D</w:t>
        </w:r>
      </w:ins>
      <w:ins w:id="2484" w:author="Teh Stand" w:date="2023-11-08T11:58:00Z">
        <w:r w:rsidRPr="00B33C28">
          <w:rPr>
            <w:b/>
            <w:lang w:val="en-US"/>
            <w:rPrChange w:id="2485" w:author="Teh Stand" w:date="2023-11-08T12:38:00Z">
              <w:rPr>
                <w:lang w:val="en-US"/>
              </w:rPr>
            </w:rPrChange>
          </w:rPr>
          <w:t xml:space="preserve">ata </w:t>
        </w:r>
      </w:ins>
      <w:ins w:id="2486" w:author="Teh Stand" w:date="2023-11-08T12:38:00Z">
        <w:r w:rsidR="00B33C28" w:rsidRPr="00B33C28">
          <w:rPr>
            <w:b/>
            <w:lang w:val="en-US"/>
            <w:rPrChange w:id="2487" w:author="Teh Stand" w:date="2023-11-08T12:38:00Z">
              <w:rPr>
                <w:lang w:val="en-US"/>
              </w:rPr>
            </w:rPrChange>
          </w:rPr>
          <w:t>C</w:t>
        </w:r>
      </w:ins>
      <w:ins w:id="2488" w:author="Teh Stand" w:date="2023-11-08T11:58:00Z">
        <w:r w:rsidRPr="00B33C28">
          <w:rPr>
            <w:b/>
            <w:lang w:val="en-US"/>
            <w:rPrChange w:id="2489" w:author="Teh Stand" w:date="2023-11-08T12:38:00Z">
              <w:rPr>
                <w:lang w:val="en-US"/>
              </w:rPr>
            </w:rPrChange>
          </w:rPr>
          <w:t>overage</w:t>
        </w:r>
      </w:ins>
      <w:ins w:id="2490" w:author="Teh Stand" w:date="2023-11-08T12:43:00Z">
        <w:r w:rsidR="00B82060">
          <w:rPr>
            <w:lang w:val="en-US"/>
          </w:rPr>
          <w:t xml:space="preserve"> features</w:t>
        </w:r>
      </w:ins>
      <w:ins w:id="2491" w:author="Teh Stand" w:date="2023-11-08T11:58:00Z">
        <w:r>
          <w:rPr>
            <w:lang w:val="en-US"/>
          </w:rPr>
          <w:t xml:space="preserve">. The system will then load the associated datasets. In </w:t>
        </w:r>
      </w:ins>
      <w:ins w:id="2492" w:author="Teh Stand" w:date="2023-11-08T11:59:00Z">
        <w:r>
          <w:rPr>
            <w:lang w:val="en-US"/>
          </w:rPr>
          <w:t xml:space="preserve">the </w:t>
        </w:r>
      </w:ins>
      <w:ins w:id="2493" w:author="Teh Stand" w:date="2023-11-08T11:58:00Z">
        <w:r>
          <w:rPr>
            <w:lang w:val="en-US"/>
          </w:rPr>
          <w:t xml:space="preserve">case </w:t>
        </w:r>
      </w:ins>
      <w:ins w:id="2494" w:author="Teh Stand" w:date="2023-11-08T11:59:00Z">
        <w:r>
          <w:rPr>
            <w:lang w:val="en-US"/>
          </w:rPr>
          <w:t>where</w:t>
        </w:r>
      </w:ins>
      <w:ins w:id="2495" w:author="Teh Stand" w:date="2023-11-08T11:58:00Z">
        <w:r>
          <w:rPr>
            <w:lang w:val="en-US"/>
          </w:rPr>
          <w:t xml:space="preserve"> multiple selected </w:t>
        </w:r>
      </w:ins>
      <w:ins w:id="2496" w:author="Teh Stand" w:date="2023-11-08T12:38:00Z">
        <w:r w:rsidR="00B33C28" w:rsidRPr="00B33C28">
          <w:rPr>
            <w:b/>
            <w:lang w:val="en-US"/>
            <w:rPrChange w:id="2497" w:author="Teh Stand" w:date="2023-11-08T12:39:00Z">
              <w:rPr>
                <w:lang w:val="en-US"/>
              </w:rPr>
            </w:rPrChange>
          </w:rPr>
          <w:t>D</w:t>
        </w:r>
      </w:ins>
      <w:ins w:id="2498" w:author="Teh Stand" w:date="2023-11-08T11:58:00Z">
        <w:r w:rsidRPr="00B33C28">
          <w:rPr>
            <w:b/>
            <w:lang w:val="en-US"/>
            <w:rPrChange w:id="2499" w:author="Teh Stand" w:date="2023-11-08T12:39:00Z">
              <w:rPr>
                <w:lang w:val="en-US"/>
              </w:rPr>
            </w:rPrChange>
          </w:rPr>
          <w:t xml:space="preserve">ata </w:t>
        </w:r>
      </w:ins>
      <w:ins w:id="2500" w:author="Teh Stand" w:date="2023-11-08T12:38:00Z">
        <w:r w:rsidR="00B33C28" w:rsidRPr="00B33C28">
          <w:rPr>
            <w:b/>
            <w:lang w:val="en-US"/>
            <w:rPrChange w:id="2501" w:author="Teh Stand" w:date="2023-11-08T12:39:00Z">
              <w:rPr>
                <w:lang w:val="en-US"/>
              </w:rPr>
            </w:rPrChange>
          </w:rPr>
          <w:t>C</w:t>
        </w:r>
      </w:ins>
      <w:ins w:id="2502" w:author="Teh Stand" w:date="2023-11-08T11:58:00Z">
        <w:r w:rsidRPr="00B33C28">
          <w:rPr>
            <w:b/>
            <w:lang w:val="en-US"/>
            <w:rPrChange w:id="2503" w:author="Teh Stand" w:date="2023-11-08T12:39:00Z">
              <w:rPr>
                <w:lang w:val="en-US"/>
              </w:rPr>
            </w:rPrChange>
          </w:rPr>
          <w:t>overage</w:t>
        </w:r>
      </w:ins>
      <w:ins w:id="2504" w:author="Teh Stand" w:date="2023-11-08T12:43:00Z">
        <w:r w:rsidR="00B82060">
          <w:rPr>
            <w:lang w:val="en-US"/>
          </w:rPr>
          <w:t xml:space="preserve"> features</w:t>
        </w:r>
      </w:ins>
      <w:ins w:id="2505" w:author="Teh Stand" w:date="2023-11-08T11:58:00Z">
        <w:r>
          <w:rPr>
            <w:lang w:val="en-US"/>
          </w:rPr>
          <w:t xml:space="preserve"> are associated with the same dataset, this dataset will be loaded only once.</w:t>
        </w:r>
      </w:ins>
    </w:p>
    <w:p w14:paraId="2C85D844" w14:textId="77777777" w:rsidR="00790B2E" w:rsidRDefault="00790B2E" w:rsidP="002A5302">
      <w:pPr>
        <w:spacing w:after="120" w:line="240" w:lineRule="auto"/>
        <w:rPr>
          <w:lang w:val="en-US"/>
        </w:rPr>
      </w:pPr>
    </w:p>
    <w:p w14:paraId="2CF5E526" w14:textId="7170C78B" w:rsidR="002A5302" w:rsidRPr="00D74595" w:rsidRDefault="002A5302" w:rsidP="002A5302">
      <w:pPr>
        <w:pStyle w:val="ListContinue2"/>
        <w:numPr>
          <w:ilvl w:val="0"/>
          <w:numId w:val="47"/>
        </w:numPr>
        <w:tabs>
          <w:tab w:val="clear" w:pos="800"/>
        </w:tabs>
        <w:spacing w:before="120" w:after="200" w:line="240" w:lineRule="auto"/>
        <w:rPr>
          <w:szCs w:val="22"/>
          <w:lang w:eastAsia="en-US"/>
        </w:rPr>
      </w:pPr>
      <w:r>
        <w:rPr>
          <w:b/>
          <w:sz w:val="22"/>
          <w:szCs w:val="22"/>
          <w:lang w:eastAsia="en-US"/>
        </w:rPr>
        <w:t>Data Display Algorithm</w:t>
      </w:r>
    </w:p>
    <w:p w14:paraId="0EA41A02" w14:textId="54E7F4BA" w:rsidR="002A5302" w:rsidRPr="00D74595" w:rsidRDefault="002A5302" w:rsidP="00D74595">
      <w:pPr>
        <w:spacing w:after="120" w:line="240" w:lineRule="auto"/>
        <w:rPr>
          <w:color w:val="FF0000"/>
        </w:rPr>
      </w:pPr>
      <w:commentRangeStart w:id="2506"/>
      <w:r>
        <w:rPr>
          <w:color w:val="FF0000"/>
        </w:rPr>
        <w:t>To be defined.</w:t>
      </w:r>
      <w:commentRangeEnd w:id="2506"/>
      <w:r w:rsidR="00B82060">
        <w:rPr>
          <w:rStyle w:val="CommentReference"/>
        </w:rPr>
        <w:commentReference w:id="2506"/>
      </w:r>
    </w:p>
    <w:p w14:paraId="4A74FED0" w14:textId="2E938D76" w:rsidR="00953C01" w:rsidRDefault="00953C01">
      <w:pPr>
        <w:spacing w:after="160" w:line="259" w:lineRule="auto"/>
        <w:jc w:val="left"/>
        <w:rPr>
          <w:lang w:val="en-US"/>
        </w:rPr>
      </w:pPr>
      <w:r>
        <w:rPr>
          <w:lang w:val="en-US"/>
        </w:rPr>
        <w:br w:type="page"/>
      </w:r>
    </w:p>
    <w:p w14:paraId="568FC50A" w14:textId="5F7E8CC3" w:rsidR="00953C01" w:rsidRDefault="00953C01" w:rsidP="00953C01">
      <w:pPr>
        <w:spacing w:line="240" w:lineRule="auto"/>
        <w:rPr>
          <w:lang w:val="en-US"/>
        </w:rPr>
      </w:pPr>
    </w:p>
    <w:p w14:paraId="14EB05C2" w14:textId="71957961" w:rsidR="00953C01" w:rsidRDefault="00953C01" w:rsidP="00953C01">
      <w:pPr>
        <w:spacing w:line="240" w:lineRule="auto"/>
        <w:rPr>
          <w:lang w:val="en-US"/>
        </w:rPr>
      </w:pPr>
    </w:p>
    <w:p w14:paraId="0E5E6D49" w14:textId="47B74760" w:rsidR="00A310FD" w:rsidRDefault="00A310FD" w:rsidP="00953C01">
      <w:pPr>
        <w:spacing w:line="240" w:lineRule="auto"/>
        <w:rPr>
          <w:lang w:val="en-US"/>
        </w:rPr>
      </w:pPr>
    </w:p>
    <w:p w14:paraId="53593CBE" w14:textId="77777777" w:rsidR="00A310FD" w:rsidRPr="00E61AD8" w:rsidRDefault="00A310FD" w:rsidP="00953C01">
      <w:pPr>
        <w:spacing w:line="240" w:lineRule="auto"/>
        <w:rPr>
          <w:lang w:val="en-US"/>
        </w:rPr>
      </w:pPr>
    </w:p>
    <w:p w14:paraId="6486E1EE" w14:textId="77777777" w:rsidR="00953C01" w:rsidRPr="00E61AD8" w:rsidRDefault="00953C01" w:rsidP="00953C01">
      <w:pPr>
        <w:spacing w:line="240" w:lineRule="auto"/>
        <w:rPr>
          <w:lang w:val="en-US"/>
        </w:rPr>
      </w:pPr>
    </w:p>
    <w:p w14:paraId="25964460" w14:textId="77777777" w:rsidR="00953C01" w:rsidRPr="00E61AD8" w:rsidRDefault="00953C01" w:rsidP="00953C01">
      <w:pPr>
        <w:spacing w:line="240" w:lineRule="auto"/>
        <w:rPr>
          <w:lang w:val="en-US"/>
        </w:rPr>
      </w:pPr>
    </w:p>
    <w:p w14:paraId="10C9D358" w14:textId="77777777" w:rsidR="00953C01" w:rsidRPr="00E61AD8" w:rsidRDefault="00953C01" w:rsidP="00953C01">
      <w:pPr>
        <w:spacing w:line="240" w:lineRule="auto"/>
        <w:rPr>
          <w:lang w:val="en-US"/>
        </w:rPr>
      </w:pPr>
    </w:p>
    <w:p w14:paraId="29BDA0DA" w14:textId="77777777" w:rsidR="00953C01" w:rsidRPr="00E61AD8" w:rsidRDefault="00953C01" w:rsidP="00953C01">
      <w:pPr>
        <w:spacing w:line="240" w:lineRule="auto"/>
        <w:rPr>
          <w:lang w:val="en-US"/>
        </w:rPr>
      </w:pPr>
    </w:p>
    <w:p w14:paraId="6AD0826A" w14:textId="77777777" w:rsidR="00953C01" w:rsidRPr="00E61AD8" w:rsidRDefault="00953C01" w:rsidP="00953C01">
      <w:pPr>
        <w:spacing w:line="240" w:lineRule="auto"/>
        <w:rPr>
          <w:lang w:val="en-US"/>
        </w:rPr>
      </w:pPr>
    </w:p>
    <w:p w14:paraId="5C2817B0" w14:textId="77777777" w:rsidR="00953C01" w:rsidRPr="00E61AD8" w:rsidRDefault="00953C01" w:rsidP="00953C01">
      <w:pPr>
        <w:spacing w:line="240" w:lineRule="auto"/>
        <w:rPr>
          <w:lang w:val="en-US"/>
        </w:rPr>
      </w:pPr>
    </w:p>
    <w:p w14:paraId="0921AC75" w14:textId="77777777" w:rsidR="00953C01" w:rsidRPr="00E61AD8" w:rsidRDefault="00953C01" w:rsidP="00953C01">
      <w:pPr>
        <w:spacing w:line="240" w:lineRule="auto"/>
        <w:rPr>
          <w:lang w:val="en-US"/>
        </w:rPr>
      </w:pPr>
    </w:p>
    <w:p w14:paraId="6BE1BF18" w14:textId="77777777" w:rsidR="00953C01" w:rsidRPr="00E61AD8" w:rsidRDefault="00953C01" w:rsidP="00953C01">
      <w:pPr>
        <w:spacing w:line="240" w:lineRule="auto"/>
        <w:rPr>
          <w:lang w:val="en-US"/>
        </w:rPr>
      </w:pPr>
    </w:p>
    <w:p w14:paraId="4E6CFD92" w14:textId="77777777" w:rsidR="00953C01" w:rsidRPr="00E61AD8" w:rsidRDefault="00953C01" w:rsidP="00953C01">
      <w:pPr>
        <w:spacing w:line="240" w:lineRule="auto"/>
        <w:rPr>
          <w:lang w:val="en-US"/>
        </w:rPr>
      </w:pPr>
    </w:p>
    <w:p w14:paraId="46489BA3" w14:textId="77777777" w:rsidR="00953C01" w:rsidRPr="00E61AD8" w:rsidRDefault="00953C01" w:rsidP="00953C01">
      <w:pPr>
        <w:spacing w:line="240" w:lineRule="auto"/>
        <w:rPr>
          <w:lang w:val="en-US"/>
        </w:rPr>
      </w:pPr>
    </w:p>
    <w:p w14:paraId="6A878EA2" w14:textId="77777777" w:rsidR="00953C01" w:rsidRPr="00E61AD8" w:rsidRDefault="00953C01" w:rsidP="00953C01">
      <w:pPr>
        <w:spacing w:line="240" w:lineRule="auto"/>
        <w:rPr>
          <w:lang w:val="en-US"/>
        </w:rPr>
      </w:pPr>
    </w:p>
    <w:p w14:paraId="6D77D58F" w14:textId="77777777" w:rsidR="00953C01" w:rsidRPr="00E61AD8" w:rsidRDefault="00953C01" w:rsidP="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948C0B1" w14:textId="77777777" w:rsidR="00953C01" w:rsidRPr="00E61AD8" w:rsidRDefault="00953C01" w:rsidP="00953C01">
      <w:pPr>
        <w:spacing w:line="240" w:lineRule="auto"/>
        <w:rPr>
          <w:lang w:val="en-US"/>
        </w:rPr>
      </w:pPr>
    </w:p>
    <w:p w14:paraId="6DA6A383" w14:textId="6941BAB0" w:rsidR="00953C01" w:rsidRDefault="00953C01" w:rsidP="007B2D1A">
      <w:pPr>
        <w:spacing w:after="120" w:line="240" w:lineRule="auto"/>
        <w:rPr>
          <w:lang w:val="en-US"/>
        </w:rPr>
      </w:pPr>
    </w:p>
    <w:p w14:paraId="19A3EAF3" w14:textId="77777777" w:rsidR="00953C01" w:rsidRPr="007B2D1A" w:rsidRDefault="00953C01" w:rsidP="007B2D1A">
      <w:pPr>
        <w:spacing w:after="120" w:line="240" w:lineRule="auto"/>
        <w:rPr>
          <w:lang w:val="en-US"/>
        </w:rPr>
      </w:pPr>
    </w:p>
    <w:sectPr w:rsidR="00953C01" w:rsidRPr="007B2D1A" w:rsidSect="00244A4A">
      <w:headerReference w:type="even" r:id="rId68"/>
      <w:headerReference w:type="default" r:id="rId69"/>
      <w:footerReference w:type="even" r:id="rId70"/>
      <w:footerReference w:type="default" r:id="rId71"/>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8" w:author="Teh Stand" w:date="2023-06-20T10:53:00Z" w:initials="TS">
    <w:p w14:paraId="0AF293D1" w14:textId="0E588B25"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
    <w:p w14:paraId="75DECA21" w14:textId="6CF9BCFA" w:rsidR="00AA43A9" w:rsidRDefault="00AA43A9">
      <w:pPr>
        <w:pStyle w:val="CommentText"/>
      </w:pPr>
      <w:r>
        <w:t xml:space="preserve">Definition taken from </w:t>
      </w:r>
      <w:hyperlink r:id="rId1" w:history="1">
        <w:r w:rsidRPr="001D7452">
          <w:rPr>
            <w:rStyle w:val="Hyperlink"/>
            <w:lang w:val="en-GB"/>
          </w:rPr>
          <w:t>https://www.lawinsider.com/dictionary/electronic-navigational-data-service-ends</w:t>
        </w:r>
      </w:hyperlink>
    </w:p>
  </w:comment>
  <w:comment w:id="246" w:author="Teh Stand" w:date="2023-10-13T11:17:00Z" w:initials="TS">
    <w:p w14:paraId="606C057C" w14:textId="7F6FA371" w:rsidR="00AA43A9" w:rsidRDefault="00AA43A9">
      <w:pPr>
        <w:pStyle w:val="CommentText"/>
      </w:pPr>
      <w:r>
        <w:rPr>
          <w:rStyle w:val="CommentReference"/>
        </w:rPr>
        <w:annotationRef/>
      </w:r>
      <w:r>
        <w:t>Refer to Paper S-101PT11-06.5 and Action S-101PT11-21.</w:t>
      </w:r>
    </w:p>
  </w:comment>
  <w:comment w:id="262" w:author="Teh Stand" w:date="2023-10-13T11:18:00Z" w:initials="TS">
    <w:p w14:paraId="0B427C61" w14:textId="784E3261" w:rsidR="00AA43A9" w:rsidRDefault="00AA43A9">
      <w:pPr>
        <w:pStyle w:val="CommentText"/>
      </w:pPr>
      <w:r>
        <w:rPr>
          <w:rStyle w:val="CommentReference"/>
        </w:rPr>
        <w:annotationRef/>
      </w:r>
      <w:r>
        <w:t>Refer to Paper S-101PT11-06.5 and Action S-101PT11-21.</w:t>
      </w:r>
    </w:p>
  </w:comment>
  <w:comment w:id="314" w:author="Teh Stand" w:date="2023-06-20T10:42:00Z" w:initials="TS">
    <w:p w14:paraId="131BB01C" w14:textId="2E636863"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
  </w:comment>
  <w:comment w:id="317" w:author="Teh Stand" w:date="2023-06-20T11:20:00Z" w:initials="TS">
    <w:p w14:paraId="302791D3" w14:textId="2CF12A45"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roofErr w:type="gramStart"/>
      <w:r>
        <w:t xml:space="preserve">.  </w:t>
      </w:r>
      <w:proofErr w:type="gramEnd"/>
      <w:r>
        <w:t>Consider that this should not be “IHO” as the PT is a PT under the S-100WG.</w:t>
      </w:r>
    </w:p>
  </w:comment>
  <w:comment w:id="352" w:author="Teh Stand" w:date="2023-10-13T11:18:00Z" w:initials="TS">
    <w:p w14:paraId="7E7405B6" w14:textId="792A15C1" w:rsidR="00AA43A9" w:rsidRDefault="00AA43A9">
      <w:pPr>
        <w:pStyle w:val="CommentText"/>
      </w:pPr>
      <w:r>
        <w:rPr>
          <w:rStyle w:val="CommentReference"/>
        </w:rPr>
        <w:annotationRef/>
      </w:r>
      <w:r>
        <w:t>Refer to Paper S-101PT11-06.5 and Action S-101PT11-21.</w:t>
      </w:r>
    </w:p>
  </w:comment>
  <w:comment w:id="363" w:author="Teh Stand" w:date="2023-10-13T11:18:00Z" w:initials="TS">
    <w:p w14:paraId="4CBFF89A" w14:textId="1C7DDFE9" w:rsidR="00AA43A9" w:rsidRDefault="00AA43A9">
      <w:pPr>
        <w:pStyle w:val="CommentText"/>
      </w:pPr>
      <w:r>
        <w:rPr>
          <w:rStyle w:val="CommentReference"/>
        </w:rPr>
        <w:annotationRef/>
      </w:r>
      <w:r>
        <w:t>Refer to Paper S-101PT11-06.5 and Action S-101PT11-21.</w:t>
      </w:r>
    </w:p>
  </w:comment>
  <w:comment w:id="387" w:author="Teh Stand" w:date="2023-06-20T11:23:00Z" w:initials="TS">
    <w:p w14:paraId="593FC5E7" w14:textId="2BF350DD"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
  </w:comment>
  <w:comment w:id="424" w:author="Teh Stand" w:date="2023-10-13T11:21:00Z" w:initials="TS">
    <w:p w14:paraId="44EB0F04" w14:textId="3617418E" w:rsidR="00AA43A9" w:rsidRDefault="00AA43A9">
      <w:pPr>
        <w:pStyle w:val="CommentText"/>
      </w:pPr>
      <w:r>
        <w:rPr>
          <w:rStyle w:val="CommentReference"/>
        </w:rPr>
        <w:annotationRef/>
      </w:r>
      <w:r>
        <w:t>Refer to Paper S-101PT11-06.5 and Action S-101PT11-21.</w:t>
      </w:r>
    </w:p>
  </w:comment>
  <w:comment w:id="431" w:author="Teh Stand" w:date="2023-10-13T11:21:00Z" w:initials="TS">
    <w:p w14:paraId="3546E1B1" w14:textId="576689F1" w:rsidR="00AA43A9" w:rsidRDefault="00AA43A9">
      <w:pPr>
        <w:pStyle w:val="CommentText"/>
      </w:pPr>
      <w:r>
        <w:rPr>
          <w:rStyle w:val="CommentReference"/>
        </w:rPr>
        <w:annotationRef/>
      </w:r>
      <w:r>
        <w:t>Refer to Paper S-101PT11-06.5 and Action S-101PT11-21.</w:t>
      </w:r>
    </w:p>
  </w:comment>
  <w:comment w:id="452" w:author="Teh Stand" w:date="2023-10-13T11:21:00Z" w:initials="TS">
    <w:p w14:paraId="599F542B" w14:textId="6F964C17" w:rsidR="00AA43A9" w:rsidRDefault="00AA43A9">
      <w:pPr>
        <w:pStyle w:val="CommentText"/>
      </w:pPr>
      <w:r>
        <w:rPr>
          <w:rStyle w:val="CommentReference"/>
        </w:rPr>
        <w:annotationRef/>
      </w:r>
      <w:r>
        <w:t>Refer to Paper S-101PT11-06.5 and Action S-101PT11-21.</w:t>
      </w:r>
    </w:p>
  </w:comment>
  <w:comment w:id="463" w:author="Teh Stand" w:date="2023-10-13T11:22:00Z" w:initials="TS">
    <w:p w14:paraId="3F130DCA" w14:textId="148E2B7B" w:rsidR="00AA43A9" w:rsidRDefault="00AA43A9">
      <w:pPr>
        <w:pStyle w:val="CommentText"/>
      </w:pPr>
      <w:r>
        <w:rPr>
          <w:rStyle w:val="CommentReference"/>
        </w:rPr>
        <w:annotationRef/>
      </w:r>
      <w:r>
        <w:t>Refer to Paper S-101PT11-06.5 and Action S-101PT11-21.</w:t>
      </w:r>
    </w:p>
  </w:comment>
  <w:comment w:id="471" w:author="Teh Stand" w:date="2023-11-09T11:12:00Z" w:initials="TS">
    <w:p w14:paraId="40527B3F" w14:textId="76D0E9B7" w:rsidR="006C11F2" w:rsidRDefault="006C11F2">
      <w:pPr>
        <w:pStyle w:val="CommentText"/>
      </w:pPr>
      <w:r>
        <w:rPr>
          <w:rStyle w:val="CommentReference"/>
        </w:rPr>
        <w:annotationRef/>
      </w:r>
      <w:r>
        <w:t>Refer to Paper S-101PT11-06.5 and Action S-101PT11-22</w:t>
      </w:r>
    </w:p>
  </w:comment>
  <w:comment w:id="487" w:author="Teh Stand" w:date="2023-10-13T11:22:00Z" w:initials="TS">
    <w:p w14:paraId="1D44ED69" w14:textId="69CF7747" w:rsidR="00AA43A9" w:rsidRDefault="00AA43A9">
      <w:pPr>
        <w:pStyle w:val="CommentText"/>
      </w:pPr>
      <w:r>
        <w:rPr>
          <w:rStyle w:val="CommentReference"/>
        </w:rPr>
        <w:annotationRef/>
      </w:r>
      <w:r>
        <w:t>Refer to Paper S-101PT11-06.5 and Action S-101PT11-21.</w:t>
      </w:r>
    </w:p>
  </w:comment>
  <w:comment w:id="516" w:author="Teh Stand" w:date="2023-08-09T14:30:00Z" w:initials="TS">
    <w:p w14:paraId="7C62E969" w14:textId="1C46B211" w:rsidR="00AA43A9" w:rsidRDefault="00AA43A9">
      <w:pPr>
        <w:pStyle w:val="CommentText"/>
      </w:pPr>
      <w:r>
        <w:rPr>
          <w:rStyle w:val="CommentReference"/>
        </w:rPr>
        <w:annotationRef/>
      </w:r>
      <w:r w:rsidRPr="008C67DD">
        <w:rPr>
          <w:rFonts w:ascii="Times New Roman" w:eastAsia="Times New Roman" w:hAnsi="Times New Roman"/>
          <w:sz w:val="24"/>
          <w:szCs w:val="24"/>
          <w:lang w:val="en-US" w:eastAsia="en-US"/>
        </w:rPr>
        <w:t xml:space="preserve">Refer to </w:t>
      </w:r>
      <w:r w:rsidRPr="008C67DD">
        <w:rPr>
          <w:rFonts w:ascii="Times New Roman" w:eastAsia="Times New Roman" w:hAnsi="Times New Roman"/>
          <w:color w:val="0000FF"/>
          <w:sz w:val="24"/>
          <w:szCs w:val="24"/>
          <w:u w:val="single"/>
          <w:lang w:val="en-US" w:eastAsia="en-US"/>
        </w:rPr>
        <w:t>S-101 Documentation and FC issue #</w:t>
      </w:r>
      <w:r>
        <w:rPr>
          <w:rFonts w:ascii="Times New Roman" w:eastAsia="Times New Roman" w:hAnsi="Times New Roman"/>
          <w:color w:val="0000FF"/>
          <w:sz w:val="24"/>
          <w:szCs w:val="24"/>
          <w:u w:val="single"/>
          <w:lang w:val="en-US" w:eastAsia="en-US"/>
        </w:rPr>
        <w:t>70</w:t>
      </w:r>
      <w:r w:rsidRPr="008C67DD">
        <w:rPr>
          <w:rFonts w:ascii="Times New Roman" w:eastAsia="Times New Roman" w:hAnsi="Times New Roman"/>
          <w:sz w:val="24"/>
          <w:szCs w:val="24"/>
          <w:lang w:val="en-US" w:eastAsia="en-US"/>
        </w:rPr>
        <w:t xml:space="preserve"> opened </w:t>
      </w:r>
      <w:r>
        <w:rPr>
          <w:rFonts w:ascii="Times New Roman" w:eastAsia="Times New Roman" w:hAnsi="Times New Roman"/>
          <w:sz w:val="24"/>
          <w:szCs w:val="24"/>
          <w:lang w:val="en-US" w:eastAsia="en-US"/>
        </w:rPr>
        <w:t>03/07/23</w:t>
      </w:r>
      <w:r w:rsidRPr="008C67DD">
        <w:rPr>
          <w:rFonts w:ascii="Times New Roman" w:eastAsia="Times New Roman" w:hAnsi="Times New Roman"/>
          <w:sz w:val="24"/>
          <w:szCs w:val="24"/>
          <w:lang w:val="en-US" w:eastAsia="en-US"/>
        </w:rPr>
        <w:t>.</w:t>
      </w:r>
    </w:p>
  </w:comment>
  <w:comment w:id="524" w:author="Teh Stand" w:date="2023-06-20T11:24:00Z" w:initials="TS">
    <w:p w14:paraId="34116FD5" w14:textId="406E8D00"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roofErr w:type="gramStart"/>
      <w:r>
        <w:t xml:space="preserve">.  </w:t>
      </w:r>
      <w:proofErr w:type="gramEnd"/>
      <w:r>
        <w:t>Will need to be reviewed at S-101PT11 and amended as required.</w:t>
      </w:r>
    </w:p>
  </w:comment>
  <w:comment w:id="527" w:author="Teh Stand" w:date="2023-06-20T11:26:00Z" w:initials="TS">
    <w:p w14:paraId="6C241DED" w14:textId="288809AF"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r w:rsidR="006C11F2">
        <w:t xml:space="preserve">. </w:t>
      </w:r>
      <w:r>
        <w:t>Should the order of the display scales be reversed in the Figures (Max first then Min) as in Figures 4-5 and 4-6 (consistency)?</w:t>
      </w:r>
    </w:p>
  </w:comment>
  <w:comment w:id="546" w:author="Teh Stand" w:date="2023-06-20T11:32:00Z" w:initials="TS">
    <w:p w14:paraId="27D8C661" w14:textId="0EBAC49C"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
  </w:comment>
  <w:comment w:id="551" w:author="Teh Stand" w:date="2023-06-20T11:32:00Z" w:initials="TS">
    <w:p w14:paraId="62E53B30" w14:textId="5485B0B4" w:rsidR="00AA43A9" w:rsidRDefault="00AA43A9">
      <w:pPr>
        <w:pStyle w:val="CommentText"/>
      </w:pPr>
      <w:r>
        <w:rPr>
          <w:rStyle w:val="CommentReference"/>
        </w:rPr>
        <w:annotationRef/>
      </w:r>
      <w:r>
        <w:t xml:space="preserve">Email from Peter </w:t>
      </w:r>
      <w:proofErr w:type="spellStart"/>
      <w:r>
        <w:t>Duguid</w:t>
      </w:r>
      <w:proofErr w:type="spellEnd"/>
      <w:r>
        <w:t xml:space="preserve"> 12/06/23.</w:t>
      </w:r>
    </w:p>
  </w:comment>
  <w:comment w:id="560" w:author="Teh Stand" w:date="2023-08-10T11:36:00Z" w:initials="TS">
    <w:p w14:paraId="5A0C16EC" w14:textId="6DF95A53" w:rsidR="00AA43A9" w:rsidRDefault="00AA43A9">
      <w:pPr>
        <w:pStyle w:val="CommentText"/>
      </w:pPr>
      <w:r>
        <w:rPr>
          <w:rStyle w:val="CommentReference"/>
        </w:rPr>
        <w:annotationRef/>
      </w:r>
      <w:r>
        <w:t>Refer to Paper S-101PT9-08.6 and Action S-101PT9-22.</w:t>
      </w:r>
    </w:p>
  </w:comment>
  <w:comment w:id="633" w:author="Teh Stand" w:date="2023-08-14T12:27:00Z" w:initials="TS">
    <w:p w14:paraId="150CD0A2" w14:textId="70FA2782" w:rsidR="00AA43A9" w:rsidRDefault="00AA43A9">
      <w:pPr>
        <w:pStyle w:val="CommentText"/>
      </w:pPr>
      <w:r>
        <w:rPr>
          <w:rStyle w:val="CommentReference"/>
        </w:rPr>
        <w:annotationRef/>
      </w:r>
      <w:r>
        <w:t>All optional requirements for S-101 as included in the Data Quality template as included in this draft to be confirmed by the S-101PT.</w:t>
      </w:r>
    </w:p>
    <w:p w14:paraId="1D9F53FB" w14:textId="21F0BEB7" w:rsidR="00AA43A9" w:rsidRDefault="00AA43A9">
      <w:pPr>
        <w:pStyle w:val="CommentText"/>
      </w:pPr>
      <w:r>
        <w:t xml:space="preserve">Refer to revised Section 6 supplied to Tom Richardson (06/10/23), as amended by </w:t>
      </w:r>
      <w:proofErr w:type="spellStart"/>
      <w:r>
        <w:t>Klas</w:t>
      </w:r>
      <w:proofErr w:type="spellEnd"/>
      <w:r>
        <w:t xml:space="preserve"> </w:t>
      </w:r>
      <w:proofErr w:type="spellStart"/>
      <w:r>
        <w:rPr>
          <w:rFonts w:cs="Arial"/>
        </w:rPr>
        <w:t>Ö</w:t>
      </w:r>
      <w:r>
        <w:t>stergren</w:t>
      </w:r>
      <w:proofErr w:type="spellEnd"/>
      <w:r>
        <w:t xml:space="preserve"> (10/10/23) and </w:t>
      </w:r>
      <w:proofErr w:type="spellStart"/>
      <w:r>
        <w:t>Mikus</w:t>
      </w:r>
      <w:proofErr w:type="spellEnd"/>
      <w:r>
        <w:t xml:space="preserve"> </w:t>
      </w:r>
      <w:proofErr w:type="spellStart"/>
      <w:r>
        <w:t>Ranka</w:t>
      </w:r>
      <w:proofErr w:type="spellEnd"/>
      <w:r>
        <w:t xml:space="preserve"> (18/10/23).</w:t>
      </w:r>
    </w:p>
  </w:comment>
  <w:comment w:id="1027" w:author="Thomas Richardson" w:date="2023-10-04T20:52:00Z" w:initials="TR">
    <w:p w14:paraId="2112718E" w14:textId="67A8DB05" w:rsidR="00AA43A9" w:rsidRDefault="00AA43A9" w:rsidP="00FE0CE5">
      <w:pPr>
        <w:pStyle w:val="CommentText"/>
        <w:jc w:val="left"/>
      </w:pPr>
      <w:r>
        <w:rPr>
          <w:rStyle w:val="CommentReference"/>
        </w:rPr>
        <w:annotationRef/>
      </w:r>
      <w:r>
        <w:t xml:space="preserve">Tom: Needs more discussion but is intended to support backwards compatibility. Basically if a new version of S101 is produced existing data can be displayed with the new Portrayal Catalogue and does not need to be reissued. </w:t>
      </w:r>
    </w:p>
  </w:comment>
  <w:comment w:id="1009" w:author="Teh Stand" w:date="2023-10-30T13:42:00Z" w:initials="TS">
    <w:p w14:paraId="5C8BF72E" w14:textId="07F39E22" w:rsidR="00AA43A9" w:rsidRDefault="00AA43A9">
      <w:pPr>
        <w:pStyle w:val="CommentText"/>
      </w:pPr>
      <w:r>
        <w:rPr>
          <w:rStyle w:val="CommentReference"/>
        </w:rPr>
        <w:annotationRef/>
      </w:r>
      <w:r>
        <w:t xml:space="preserve">Refer to revised Section 9 provided by Tom Richardson 04/10/23. </w:t>
      </w:r>
    </w:p>
  </w:comment>
  <w:comment w:id="1218" w:author="Teh Stand" w:date="2023-07-13T11:47:00Z" w:initials="TS">
    <w:p w14:paraId="51B14BF1" w14:textId="6962C124" w:rsidR="00AA43A9" w:rsidRDefault="00AA43A9">
      <w:pPr>
        <w:pStyle w:val="CommentText"/>
      </w:pPr>
      <w:r>
        <w:rPr>
          <w:rStyle w:val="CommentReference"/>
        </w:rPr>
        <w:annotationRef/>
      </w:r>
      <w:r>
        <w:t>Refer to Email trail (Alvaro) 13/07/23.</w:t>
      </w:r>
    </w:p>
  </w:comment>
  <w:comment w:id="1318" w:author="Teh Stand" w:date="2023-07-24T13:50:00Z" w:initials="TS">
    <w:p w14:paraId="4F6FD7C9" w14:textId="123B36EB" w:rsidR="00AA43A9" w:rsidRDefault="00AA43A9">
      <w:pPr>
        <w:pStyle w:val="CommentText"/>
      </w:pPr>
      <w:r>
        <w:rPr>
          <w:rStyle w:val="CommentReference"/>
        </w:rPr>
        <w:annotationRef/>
      </w:r>
      <w:r>
        <w:t>Changes in S-100 Edition 5.1.0.</w:t>
      </w:r>
    </w:p>
  </w:comment>
  <w:comment w:id="1321" w:author="Teh Stand" w:date="2023-07-24T13:55:00Z" w:initials="TS">
    <w:p w14:paraId="49B110F8" w14:textId="30B08151" w:rsidR="00AA43A9" w:rsidRDefault="00AA43A9">
      <w:pPr>
        <w:pStyle w:val="CommentText"/>
      </w:pPr>
      <w:r>
        <w:rPr>
          <w:rStyle w:val="CommentReference"/>
        </w:rPr>
        <w:annotationRef/>
      </w:r>
      <w:r>
        <w:t>Different to S-100 Part 17 – retain as is?</w:t>
      </w:r>
    </w:p>
  </w:comment>
  <w:comment w:id="1322" w:author="Teh Stand" w:date="2023-07-24T13:54:00Z" w:initials="TS">
    <w:p w14:paraId="303063DE" w14:textId="0067DE39" w:rsidR="00AA43A9" w:rsidRDefault="00AA43A9">
      <w:pPr>
        <w:pStyle w:val="CommentText"/>
      </w:pPr>
      <w:r>
        <w:rPr>
          <w:rStyle w:val="CommentReference"/>
        </w:rPr>
        <w:annotationRef/>
      </w:r>
      <w:r>
        <w:t>Included in S-100 Part 17 – does this need to be included in S-101?</w:t>
      </w:r>
    </w:p>
  </w:comment>
  <w:comment w:id="1330" w:author="Teh Stand" w:date="2023-07-24T13:57:00Z" w:initials="TS">
    <w:p w14:paraId="58283B15" w14:textId="3AE325BC" w:rsidR="00AA43A9" w:rsidRDefault="00AA43A9">
      <w:pPr>
        <w:pStyle w:val="CommentText"/>
      </w:pPr>
      <w:r>
        <w:rPr>
          <w:rStyle w:val="CommentReference"/>
        </w:rPr>
        <w:annotationRef/>
      </w:r>
      <w:r w:rsidRPr="00393B21">
        <w:t>Changes in S-100 Edition 5.1.0.</w:t>
      </w:r>
    </w:p>
  </w:comment>
  <w:comment w:id="1333" w:author="Teh Stand" w:date="2023-07-24T13:58:00Z" w:initials="TS">
    <w:p w14:paraId="23CD33A8" w14:textId="655D9AE3" w:rsidR="00AA43A9" w:rsidRDefault="00AA43A9">
      <w:pPr>
        <w:pStyle w:val="CommentText"/>
      </w:pPr>
      <w:r>
        <w:rPr>
          <w:rStyle w:val="CommentReference"/>
        </w:rPr>
        <w:annotationRef/>
      </w:r>
      <w:r w:rsidRPr="00393B21">
        <w:t>Changes in S-100 Edition 5.1.0.</w:t>
      </w:r>
    </w:p>
  </w:comment>
  <w:comment w:id="1337" w:author="Teh Stand" w:date="2023-07-24T14:07:00Z" w:initials="TS">
    <w:p w14:paraId="4A043557" w14:textId="7F031C79" w:rsidR="00AA43A9" w:rsidRDefault="00AA43A9">
      <w:pPr>
        <w:pStyle w:val="CommentText"/>
      </w:pPr>
      <w:r>
        <w:rPr>
          <w:rStyle w:val="CommentReference"/>
        </w:rPr>
        <w:annotationRef/>
      </w:r>
      <w:r w:rsidRPr="00932ACB">
        <w:t>Changes in S-100 Edition 5.1.0.</w:t>
      </w:r>
      <w:r>
        <w:t xml:space="preserve"> See also Paper S-101PT10-07.12 and Action S-101PT10-27.</w:t>
      </w:r>
    </w:p>
  </w:comment>
  <w:comment w:id="1373" w:author="Teh Stand" w:date="2023-10-13T11:15:00Z" w:initials="TS">
    <w:p w14:paraId="7CCFF989" w14:textId="308DCD4E" w:rsidR="00AA43A9" w:rsidRDefault="00AA43A9">
      <w:pPr>
        <w:pStyle w:val="CommentText"/>
      </w:pPr>
      <w:r>
        <w:rPr>
          <w:rStyle w:val="CommentReference"/>
        </w:rPr>
        <w:annotationRef/>
      </w:r>
      <w:r>
        <w:t>Refer to Paper S-101PT11-06.5 and Action S-101PT11-21.</w:t>
      </w:r>
    </w:p>
  </w:comment>
  <w:comment w:id="1747" w:author="Teh Stand" w:date="2023-07-24T14:41:00Z" w:initials="TS">
    <w:p w14:paraId="4BAD797F" w14:textId="0D77085A" w:rsidR="00AA43A9" w:rsidRDefault="00AA43A9">
      <w:pPr>
        <w:pStyle w:val="CommentText"/>
      </w:pPr>
      <w:r>
        <w:rPr>
          <w:rStyle w:val="CommentReference"/>
        </w:rPr>
        <w:annotationRef/>
      </w:r>
      <w:r w:rsidRPr="004D0544">
        <w:t>Changes in S-100 Edition 5.1.0.</w:t>
      </w:r>
    </w:p>
  </w:comment>
  <w:comment w:id="1753" w:author="Teh Stand" w:date="2023-07-24T14:45:00Z" w:initials="TS">
    <w:p w14:paraId="1526DA07" w14:textId="28155B79" w:rsidR="00AA43A9" w:rsidRDefault="00AA43A9">
      <w:pPr>
        <w:pStyle w:val="CommentText"/>
      </w:pPr>
      <w:r>
        <w:rPr>
          <w:rStyle w:val="CommentReference"/>
        </w:rPr>
        <w:annotationRef/>
      </w:r>
      <w:r w:rsidRPr="004D0544">
        <w:t>Changes in S-100 Edition 5.1.0.</w:t>
      </w:r>
    </w:p>
  </w:comment>
  <w:comment w:id="1759" w:author="Teh Stand" w:date="2023-07-24T14:45:00Z" w:initials="TS">
    <w:p w14:paraId="162B5A8D" w14:textId="6F0D5F3B" w:rsidR="00AA43A9" w:rsidRDefault="00AA43A9">
      <w:pPr>
        <w:pStyle w:val="CommentText"/>
      </w:pPr>
      <w:r>
        <w:rPr>
          <w:rStyle w:val="CommentReference"/>
        </w:rPr>
        <w:annotationRef/>
      </w:r>
      <w:r w:rsidRPr="004D0544">
        <w:t>Changes in S-100 Edition 5.1.0.</w:t>
      </w:r>
    </w:p>
  </w:comment>
  <w:comment w:id="1764" w:author="Teh Stand" w:date="2023-07-24T14:46:00Z" w:initials="TS">
    <w:p w14:paraId="5B967D2E" w14:textId="65354836" w:rsidR="00AA43A9" w:rsidRDefault="00AA43A9">
      <w:pPr>
        <w:pStyle w:val="CommentText"/>
      </w:pPr>
      <w:r>
        <w:rPr>
          <w:rStyle w:val="CommentReference"/>
        </w:rPr>
        <w:annotationRef/>
      </w:r>
      <w:r w:rsidRPr="004B3B4E">
        <w:t>Changes in S-100 Edition 5.1.0.</w:t>
      </w:r>
    </w:p>
  </w:comment>
  <w:comment w:id="1766" w:author="Teh Stand" w:date="2023-07-24T14:46:00Z" w:initials="TS">
    <w:p w14:paraId="48202033" w14:textId="2272E16E" w:rsidR="00AA43A9" w:rsidRDefault="00AA43A9">
      <w:pPr>
        <w:pStyle w:val="CommentText"/>
      </w:pPr>
      <w:r>
        <w:rPr>
          <w:rStyle w:val="CommentReference"/>
        </w:rPr>
        <w:annotationRef/>
      </w:r>
      <w:r w:rsidRPr="004B3B4E">
        <w:t>Changes in S-100 Edition 5.1.0.</w:t>
      </w:r>
    </w:p>
  </w:comment>
  <w:comment w:id="1769" w:author="Teh Stand" w:date="2023-03-16T09:25:00Z" w:initials="TS">
    <w:p w14:paraId="49F09CA6" w14:textId="539F1A1E" w:rsidR="00AA43A9" w:rsidRDefault="00AA43A9" w:rsidP="00741D53">
      <w:pPr>
        <w:pStyle w:val="CommentText"/>
      </w:pPr>
      <w:r>
        <w:rPr>
          <w:rStyle w:val="CommentReference"/>
        </w:rPr>
        <w:annotationRef/>
      </w:r>
      <w:r w:rsidRPr="00741D53">
        <w:t>Changes in S-100 Edition 5.1.0.</w:t>
      </w:r>
    </w:p>
  </w:comment>
  <w:comment w:id="1774" w:author="Teh Stand" w:date="2023-07-24T14:54:00Z" w:initials="TS">
    <w:p w14:paraId="1560F222" w14:textId="72F1B01D" w:rsidR="00AA43A9" w:rsidRDefault="00AA43A9">
      <w:pPr>
        <w:pStyle w:val="CommentText"/>
      </w:pPr>
      <w:r>
        <w:rPr>
          <w:rStyle w:val="CommentReference"/>
        </w:rPr>
        <w:annotationRef/>
      </w:r>
      <w:r w:rsidRPr="00741D53">
        <w:t>Changes in S-100 Edition 5.1.0.</w:t>
      </w:r>
    </w:p>
  </w:comment>
  <w:comment w:id="1862" w:author="Teh Stand" w:date="2023-07-24T14:58:00Z" w:initials="TS">
    <w:p w14:paraId="08564584" w14:textId="627CDE5D" w:rsidR="00AA43A9" w:rsidRDefault="00AA43A9">
      <w:pPr>
        <w:pStyle w:val="CommentText"/>
      </w:pPr>
      <w:r>
        <w:rPr>
          <w:rStyle w:val="CommentReference"/>
        </w:rPr>
        <w:annotationRef/>
      </w:r>
      <w:r w:rsidRPr="00753890">
        <w:t>Changes in S-100 Edition 5.1.0.</w:t>
      </w:r>
    </w:p>
  </w:comment>
  <w:comment w:id="1982" w:author="Teh Stand" w:date="2023-07-24T15:05:00Z" w:initials="TS">
    <w:p w14:paraId="34823388" w14:textId="4C51716C" w:rsidR="00AA43A9" w:rsidRDefault="00AA43A9">
      <w:pPr>
        <w:pStyle w:val="CommentText"/>
      </w:pPr>
      <w:r>
        <w:rPr>
          <w:rStyle w:val="CommentReference"/>
        </w:rPr>
        <w:annotationRef/>
      </w:r>
      <w:r w:rsidRPr="00E21EBB">
        <w:t>Changes in S-100 Edition 5.1.0.</w:t>
      </w:r>
    </w:p>
  </w:comment>
  <w:comment w:id="1984" w:author="Teh Stand" w:date="2023-07-24T15:06:00Z" w:initials="TS">
    <w:p w14:paraId="287F744A" w14:textId="68484C09" w:rsidR="00AA43A9" w:rsidRDefault="00AA43A9">
      <w:pPr>
        <w:pStyle w:val="CommentText"/>
      </w:pPr>
      <w:r>
        <w:rPr>
          <w:rStyle w:val="CommentReference"/>
        </w:rPr>
        <w:annotationRef/>
      </w:r>
      <w:r w:rsidRPr="00E21EBB">
        <w:t>Changes in S-100 Edition 5.1.0.</w:t>
      </w:r>
    </w:p>
  </w:comment>
  <w:comment w:id="2010" w:author="Teh Stand" w:date="2023-09-11T15:18:00Z" w:initials="TS">
    <w:p w14:paraId="474BEDD8" w14:textId="09D6F31F" w:rsidR="00AA43A9" w:rsidRDefault="00AA43A9">
      <w:pPr>
        <w:pStyle w:val="CommentText"/>
      </w:pPr>
      <w:r>
        <w:rPr>
          <w:rStyle w:val="CommentReference"/>
        </w:rPr>
        <w:annotationRef/>
      </w:r>
      <w:r>
        <w:t xml:space="preserve">Refer to email exchange </w:t>
      </w:r>
      <w:proofErr w:type="spellStart"/>
      <w:r>
        <w:t>Holger</w:t>
      </w:r>
      <w:proofErr w:type="spellEnd"/>
      <w:r>
        <w:t>/Dave 05/09/23. Is this sub-field required?</w:t>
      </w:r>
    </w:p>
  </w:comment>
  <w:comment w:id="2011" w:author="Teh Stand" w:date="2023-09-11T14:31:00Z" w:initials="TS">
    <w:p w14:paraId="3AF5B279" w14:textId="2860C778" w:rsidR="00AA43A9" w:rsidRDefault="00AA43A9">
      <w:pPr>
        <w:pStyle w:val="CommentText"/>
      </w:pPr>
      <w:r>
        <w:rPr>
          <w:rStyle w:val="CommentReference"/>
        </w:rPr>
        <w:annotationRef/>
      </w:r>
      <w:r>
        <w:t xml:space="preserve">Refer to email exchange </w:t>
      </w:r>
      <w:proofErr w:type="spellStart"/>
      <w:r>
        <w:t>Holger</w:t>
      </w:r>
      <w:proofErr w:type="spellEnd"/>
      <w:r>
        <w:t>/Dave 05/09/23.</w:t>
      </w:r>
    </w:p>
  </w:comment>
  <w:comment w:id="2019" w:author="Teh Stand" w:date="2023-08-28T10:13:00Z" w:initials="TS">
    <w:p w14:paraId="7FDBC313" w14:textId="684F9BC7"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022" w:author="Teh Stand" w:date="2023-08-28T10:17:00Z" w:initials="TS">
    <w:p w14:paraId="1264B88D" w14:textId="12B62B1B"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027" w:author="Teh Stand" w:date="2023-08-28T10:15:00Z" w:initials="TS">
    <w:p w14:paraId="396409F8" w14:textId="06C1EFBF"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043" w:author="Teh Stand" w:date="2023-08-10T11:54:00Z" w:initials="TS">
    <w:p w14:paraId="50A82C80" w14:textId="7C766A91" w:rsidR="00AA43A9" w:rsidRDefault="00AA43A9">
      <w:pPr>
        <w:pStyle w:val="CommentText"/>
      </w:pPr>
      <w:r>
        <w:rPr>
          <w:rStyle w:val="CommentReference"/>
        </w:rPr>
        <w:annotationRef/>
      </w:r>
      <w:r>
        <w:t>Refer to Paper S-101PT9-08.6 and Action S-101PT9-22.</w:t>
      </w:r>
    </w:p>
  </w:comment>
  <w:comment w:id="2063" w:author="Teh Stand" w:date="2023-09-11T15:18:00Z" w:initials="TS">
    <w:p w14:paraId="29215D6F" w14:textId="76B8CE80" w:rsidR="00AA43A9" w:rsidRDefault="00AA43A9">
      <w:pPr>
        <w:pStyle w:val="CommentText"/>
      </w:pPr>
      <w:r>
        <w:rPr>
          <w:rStyle w:val="CommentReference"/>
        </w:rPr>
        <w:annotationRef/>
      </w:r>
      <w:r>
        <w:t xml:space="preserve">Refer to email exchange </w:t>
      </w:r>
      <w:proofErr w:type="spellStart"/>
      <w:r>
        <w:t>Holger</w:t>
      </w:r>
      <w:proofErr w:type="spellEnd"/>
      <w:r>
        <w:t>/Dave 05/09/23. Is this sub-field required?</w:t>
      </w:r>
    </w:p>
  </w:comment>
  <w:comment w:id="2064" w:author="Teh Stand" w:date="2023-09-11T15:17:00Z" w:initials="TS">
    <w:p w14:paraId="26B9AC50" w14:textId="6E0BAFA5" w:rsidR="00AA43A9" w:rsidRDefault="00AA43A9">
      <w:pPr>
        <w:pStyle w:val="CommentText"/>
      </w:pPr>
      <w:r>
        <w:rPr>
          <w:rStyle w:val="CommentReference"/>
        </w:rPr>
        <w:annotationRef/>
      </w:r>
      <w:r>
        <w:t xml:space="preserve">Refer to email exchange </w:t>
      </w:r>
      <w:proofErr w:type="spellStart"/>
      <w:r>
        <w:t>Holger</w:t>
      </w:r>
      <w:proofErr w:type="spellEnd"/>
      <w:r>
        <w:t>/Dave 05/09/23.</w:t>
      </w:r>
    </w:p>
  </w:comment>
  <w:comment w:id="2072" w:author="Teh Stand" w:date="2023-08-28T10:19:00Z" w:initials="TS">
    <w:p w14:paraId="4E2A737A" w14:textId="1B1EF3BD"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075" w:author="Teh Stand" w:date="2023-08-28T10:20:00Z" w:initials="TS">
    <w:p w14:paraId="303B3830" w14:textId="497F5079"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078" w:author="Teh Stand" w:date="2023-08-28T10:20:00Z" w:initials="TS">
    <w:p w14:paraId="4F1423A8" w14:textId="2E88E5AF"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081" w:author="Teh Stand" w:date="2023-08-10T11:57:00Z" w:initials="TS">
    <w:p w14:paraId="19BAA9CB" w14:textId="7AEF41E4" w:rsidR="00AA43A9" w:rsidRDefault="00AA43A9">
      <w:pPr>
        <w:pStyle w:val="CommentText"/>
      </w:pPr>
      <w:r>
        <w:rPr>
          <w:rStyle w:val="CommentReference"/>
        </w:rPr>
        <w:annotationRef/>
      </w:r>
      <w:r>
        <w:t>Refer to Paper S-101PT9-08.6 and Action S-101PT9-22.</w:t>
      </w:r>
    </w:p>
  </w:comment>
  <w:comment w:id="2102" w:author="Teh Stand" w:date="2023-08-28T10:21:00Z" w:initials="TS">
    <w:p w14:paraId="1B10B81B" w14:textId="4D57337E"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105" w:author="Teh Stand" w:date="2023-08-28T10:21:00Z" w:initials="TS">
    <w:p w14:paraId="505889C6" w14:textId="71990988"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108" w:author="Teh Stand" w:date="2023-08-28T10:21:00Z" w:initials="TS">
    <w:p w14:paraId="255F4011" w14:textId="2096B2DD" w:rsidR="00AA43A9" w:rsidRDefault="00AA43A9">
      <w:pPr>
        <w:pStyle w:val="CommentText"/>
      </w:pPr>
      <w:r>
        <w:rPr>
          <w:rStyle w:val="CommentReference"/>
        </w:rPr>
        <w:annotationRef/>
      </w:r>
      <w:r>
        <w:t xml:space="preserve">Refer Email from </w:t>
      </w:r>
      <w:proofErr w:type="spellStart"/>
      <w:r>
        <w:t>Holger</w:t>
      </w:r>
      <w:proofErr w:type="spellEnd"/>
      <w:r>
        <w:t xml:space="preserve"> 25/08/23.</w:t>
      </w:r>
    </w:p>
  </w:comment>
  <w:comment w:id="2114" w:author="Jeff Wootton" w:date="2023-10-27T01:48:00Z" w:initials="JW">
    <w:p w14:paraId="4E64AE7B" w14:textId="4736546D" w:rsidR="00AA43A9" w:rsidRDefault="00AA43A9">
      <w:pPr>
        <w:pStyle w:val="CommentText"/>
      </w:pPr>
      <w:r>
        <w:rPr>
          <w:rStyle w:val="CommentReference"/>
        </w:rPr>
        <w:annotationRef/>
      </w:r>
      <w:r>
        <w:t xml:space="preserve">Refer to Paper S-101PT11-06.5 and Action S-101PT11-26. See also attachment included in Dave comment of 08/09/23 and </w:t>
      </w:r>
      <w:proofErr w:type="spellStart"/>
      <w:r>
        <w:t>Holger</w:t>
      </w:r>
      <w:proofErr w:type="spellEnd"/>
      <w:r>
        <w:t xml:space="preserve"> comment of 15/09/23 against S-101 Documentation and FC </w:t>
      </w:r>
      <w:hyperlink r:id="rId2" w:history="1">
        <w:r w:rsidRPr="00EC0E27">
          <w:rPr>
            <w:rStyle w:val="Hyperlink"/>
            <w:lang w:val="en-GB"/>
          </w:rPr>
          <w:t>Issue #55</w:t>
        </w:r>
      </w:hyperlink>
      <w:r>
        <w:t>.</w:t>
      </w:r>
    </w:p>
  </w:comment>
  <w:comment w:id="2166" w:author="Teh Stand" w:date="2023-10-13T11:29:00Z" w:initials="TS">
    <w:p w14:paraId="45EC1551" w14:textId="2BFF19E6" w:rsidR="00AA43A9" w:rsidRDefault="00AA43A9">
      <w:pPr>
        <w:pStyle w:val="CommentText"/>
      </w:pPr>
      <w:r>
        <w:rPr>
          <w:rStyle w:val="CommentReference"/>
        </w:rPr>
        <w:annotationRef/>
      </w:r>
      <w:r>
        <w:t>Refer to Paper S-101PT11-06.5 and Action S-101PT11-21.</w:t>
      </w:r>
    </w:p>
  </w:comment>
  <w:comment w:id="2506" w:author="Teh Stand" w:date="2023-11-08T12:43:00Z" w:initials="TS">
    <w:p w14:paraId="0040F1ED" w14:textId="5066B1EA" w:rsidR="00AA43A9" w:rsidRDefault="00AA43A9">
      <w:pPr>
        <w:pStyle w:val="CommentText"/>
      </w:pPr>
      <w:r>
        <w:rPr>
          <w:rStyle w:val="CommentReference"/>
        </w:rPr>
        <w:annotationRef/>
      </w:r>
      <w:r>
        <w:t>Requires a full proposal. To be included in Edition 2.0.0 (refer discussions at S-101PT11).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DECA21" w15:done="0"/>
  <w15:commentEx w15:paraId="606C057C" w15:done="0"/>
  <w15:commentEx w15:paraId="0B427C61" w15:done="0"/>
  <w15:commentEx w15:paraId="131BB01C" w15:done="0"/>
  <w15:commentEx w15:paraId="302791D3" w15:done="0"/>
  <w15:commentEx w15:paraId="7E7405B6" w15:done="0"/>
  <w15:commentEx w15:paraId="4CBFF89A" w15:done="0"/>
  <w15:commentEx w15:paraId="593FC5E7" w15:done="0"/>
  <w15:commentEx w15:paraId="44EB0F04" w15:done="0"/>
  <w15:commentEx w15:paraId="3546E1B1" w15:done="0"/>
  <w15:commentEx w15:paraId="599F542B" w15:done="0"/>
  <w15:commentEx w15:paraId="3F130DCA" w15:done="0"/>
  <w15:commentEx w15:paraId="40527B3F" w15:done="0"/>
  <w15:commentEx w15:paraId="1D44ED69" w15:done="0"/>
  <w15:commentEx w15:paraId="7C62E969" w15:done="0"/>
  <w15:commentEx w15:paraId="34116FD5" w15:done="0"/>
  <w15:commentEx w15:paraId="6C241DED" w15:done="0"/>
  <w15:commentEx w15:paraId="27D8C661" w15:done="0"/>
  <w15:commentEx w15:paraId="62E53B30" w15:done="0"/>
  <w15:commentEx w15:paraId="5A0C16EC" w15:done="0"/>
  <w15:commentEx w15:paraId="1D9F53FB" w15:done="0"/>
  <w15:commentEx w15:paraId="2112718E" w15:done="0"/>
  <w15:commentEx w15:paraId="5C8BF72E" w15:done="0"/>
  <w15:commentEx w15:paraId="51B14BF1" w15:done="0"/>
  <w15:commentEx w15:paraId="4F6FD7C9" w15:done="0"/>
  <w15:commentEx w15:paraId="49B110F8" w15:done="0"/>
  <w15:commentEx w15:paraId="303063DE" w15:done="0"/>
  <w15:commentEx w15:paraId="58283B15" w15:done="0"/>
  <w15:commentEx w15:paraId="23CD33A8" w15:done="0"/>
  <w15:commentEx w15:paraId="4A043557" w15:done="0"/>
  <w15:commentEx w15:paraId="7CCFF989" w15:done="0"/>
  <w15:commentEx w15:paraId="4BAD797F" w15:done="0"/>
  <w15:commentEx w15:paraId="1526DA07" w15:done="0"/>
  <w15:commentEx w15:paraId="162B5A8D" w15:done="0"/>
  <w15:commentEx w15:paraId="5B967D2E" w15:done="0"/>
  <w15:commentEx w15:paraId="48202033" w15:done="0"/>
  <w15:commentEx w15:paraId="49F09CA6" w15:done="0"/>
  <w15:commentEx w15:paraId="1560F222" w15:done="0"/>
  <w15:commentEx w15:paraId="08564584" w15:done="0"/>
  <w15:commentEx w15:paraId="34823388" w15:done="0"/>
  <w15:commentEx w15:paraId="287F744A" w15:done="0"/>
  <w15:commentEx w15:paraId="474BEDD8" w15:done="0"/>
  <w15:commentEx w15:paraId="3AF5B279" w15:done="0"/>
  <w15:commentEx w15:paraId="7FDBC313" w15:done="0"/>
  <w15:commentEx w15:paraId="1264B88D" w15:done="0"/>
  <w15:commentEx w15:paraId="396409F8" w15:done="0"/>
  <w15:commentEx w15:paraId="50A82C80" w15:done="0"/>
  <w15:commentEx w15:paraId="29215D6F" w15:done="0"/>
  <w15:commentEx w15:paraId="26B9AC50" w15:done="0"/>
  <w15:commentEx w15:paraId="4E2A737A" w15:done="0"/>
  <w15:commentEx w15:paraId="303B3830" w15:done="0"/>
  <w15:commentEx w15:paraId="4F1423A8" w15:done="0"/>
  <w15:commentEx w15:paraId="19BAA9CB" w15:done="0"/>
  <w15:commentEx w15:paraId="1B10B81B" w15:done="0"/>
  <w15:commentEx w15:paraId="505889C6" w15:done="0"/>
  <w15:commentEx w15:paraId="255F4011" w15:done="0"/>
  <w15:commentEx w15:paraId="4E64AE7B" w15:done="0"/>
  <w15:commentEx w15:paraId="45EC1551" w15:done="0"/>
  <w15:commentEx w15:paraId="0040F1E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E5ED16" w14:textId="77777777" w:rsidR="00E6689B" w:rsidRDefault="00E6689B">
      <w:pPr>
        <w:spacing w:after="0" w:line="240" w:lineRule="auto"/>
      </w:pPr>
      <w:r>
        <w:separator/>
      </w:r>
    </w:p>
  </w:endnote>
  <w:endnote w:type="continuationSeparator" w:id="0">
    <w:p w14:paraId="6DD3ABFA" w14:textId="77777777" w:rsidR="00E6689B" w:rsidRDefault="00E66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Bold">
    <w:altName w:val="Times New Roman"/>
    <w:charset w:val="00"/>
    <w:family w:val="auto"/>
    <w:pitch w:val="variable"/>
    <w:sig w:usb0="00000003" w:usb1="00000000" w:usb2="00000000" w:usb3="00000000" w:csb0="00000001" w:csb1="00000000"/>
  </w:font>
  <w:font w:name="Segoe UI Symbol">
    <w:panose1 w:val="020B0502040204020203"/>
    <w:charset w:val="00"/>
    <w:family w:val="swiss"/>
    <w:pitch w:val="variable"/>
    <w:sig w:usb0="8000006F" w:usb1="1200FBEF" w:usb2="0004C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CCD6A" w14:textId="3CA2A8F4" w:rsidR="00AA43A9" w:rsidRPr="007F6DC7" w:rsidRDefault="00AA43A9"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23</w:t>
    </w:r>
    <w:r w:rsidRPr="007F6DC7">
      <w:rPr>
        <w:rFonts w:cs="Arial"/>
        <w:sz w:val="16"/>
      </w:rPr>
      <w:tab/>
      <w:t>Edition 1.</w:t>
    </w:r>
    <w:r>
      <w:rPr>
        <w:rFonts w:cs="Arial"/>
        <w:sz w:val="16"/>
      </w:rPr>
      <w:t>2</w:t>
    </w:r>
    <w:r w:rsidRPr="007F6DC7">
      <w:rPr>
        <w:rFonts w:cs="Arial"/>
        <w:sz w:val="16"/>
      </w:rPr>
      <w:t>.0</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FF9251" w14:textId="216549A4" w:rsidR="00AA43A9" w:rsidRPr="00244A4A" w:rsidRDefault="00AA43A9" w:rsidP="00244A4A">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1095AE" w14:textId="2F41A43A" w:rsidR="00AA43A9" w:rsidRPr="007F6DC7" w:rsidRDefault="00AA43A9" w:rsidP="002C78AB">
    <w:pPr>
      <w:pStyle w:val="Footer"/>
      <w:tabs>
        <w:tab w:val="center" w:pos="4536"/>
        <w:tab w:val="right" w:pos="9072"/>
      </w:tabs>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23</w:t>
    </w:r>
    <w:r w:rsidRPr="007F6DC7">
      <w:rPr>
        <w:rFonts w:cs="Arial"/>
        <w:sz w:val="16"/>
      </w:rPr>
      <w:tab/>
      <w:t>Edition 1.</w:t>
    </w:r>
    <w:r>
      <w:rPr>
        <w:rFonts w:cs="Arial"/>
        <w:sz w:val="16"/>
      </w:rPr>
      <w:t>2</w:t>
    </w:r>
    <w:r w:rsidRPr="007F6DC7">
      <w:rPr>
        <w:rFonts w:cs="Arial"/>
        <w:sz w:val="16"/>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C8B6B" w14:textId="6201FC07" w:rsidR="00AA43A9" w:rsidRDefault="00AA43A9"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6F1E6" w14:textId="5CEE1733" w:rsidR="00AA43A9" w:rsidRDefault="00AA43A9"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p w14:paraId="6F88093C" w14:textId="77777777" w:rsidR="00AA43A9" w:rsidRDefault="00AA43A9">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C89A2" w14:textId="7DBD510B" w:rsidR="00AA43A9" w:rsidRPr="00422D84" w:rsidRDefault="00AA43A9"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1AE871" w14:textId="5636AF5B" w:rsidR="00AA43A9" w:rsidRPr="00422D84" w:rsidRDefault="00AA43A9" w:rsidP="00422D84">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93198" w14:textId="432BA80D" w:rsidR="00AA43A9" w:rsidRPr="00A5577C" w:rsidRDefault="00AA43A9"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A0086" w14:textId="63D37FBE" w:rsidR="00AA43A9" w:rsidRPr="00A5577C" w:rsidRDefault="00AA43A9"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sidRPr="00497910">
      <w:rPr>
        <w:rFonts w:cs="Arial"/>
        <w:sz w:val="16"/>
      </w:rPr>
      <w:t xml:space="preserve"> </w:t>
    </w:r>
    <w:r>
      <w:rPr>
        <w:rFonts w:cs="Arial"/>
        <w:sz w:val="16"/>
      </w:rPr>
      <w:t>2023</w:t>
    </w:r>
    <w:r>
      <w:rPr>
        <w:rFonts w:cs="Arial"/>
        <w:sz w:val="16"/>
      </w:rPr>
      <w:tab/>
      <w:t>Edition 1.2.0</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62085" w14:textId="2AE11BCD" w:rsidR="00AA43A9" w:rsidRPr="00244A4A" w:rsidRDefault="00AA43A9" w:rsidP="00244A4A">
    <w:pPr>
      <w:pStyle w:val="Footer"/>
      <w:tabs>
        <w:tab w:val="center" w:pos="4395"/>
        <w:tab w:val="right" w:pos="8931"/>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2023</w:t>
    </w:r>
    <w:r>
      <w:rPr>
        <w:rFonts w:cs="Arial"/>
        <w:sz w:val="16"/>
      </w:rPr>
      <w:tab/>
      <w:t>Edition 1.2.0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6D7A1D" w14:textId="77777777" w:rsidR="00E6689B" w:rsidRDefault="00E6689B">
      <w:pPr>
        <w:spacing w:after="0" w:line="240" w:lineRule="auto"/>
      </w:pPr>
      <w:r>
        <w:separator/>
      </w:r>
    </w:p>
  </w:footnote>
  <w:footnote w:type="continuationSeparator" w:id="0">
    <w:p w14:paraId="7A8DEB64" w14:textId="77777777" w:rsidR="00E6689B" w:rsidRDefault="00E66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0D072" w14:textId="77777777" w:rsidR="00AA43A9" w:rsidRPr="00D922BD" w:rsidRDefault="00AA43A9"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E02D6" w14:textId="3A223596" w:rsidR="00AA43A9" w:rsidRPr="007B519C" w:rsidRDefault="00AA43A9"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76</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8F2E2C" w14:textId="2D3908B6" w:rsidR="00AA43A9" w:rsidRPr="00895567" w:rsidRDefault="00AA43A9"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77</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1F482" w14:textId="4A826C87" w:rsidR="00AA43A9" w:rsidRPr="00D922BD" w:rsidRDefault="00AA43A9"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D3D39" w14:textId="44BC9F86" w:rsidR="00AA43A9" w:rsidRPr="00614FE6" w:rsidRDefault="00AA43A9"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024C9" w14:textId="77777777" w:rsidR="00AA43A9" w:rsidRPr="00D922BD" w:rsidRDefault="00AA43A9"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38</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085FC" w14:textId="0B4BAE79" w:rsidR="00AA43A9" w:rsidRPr="00D922BD" w:rsidRDefault="00AA43A9"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39</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7467" w14:textId="54D8E6A6" w:rsidR="00AA43A9" w:rsidRPr="00497910" w:rsidRDefault="00AA43A9"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41EC0" w14:textId="17252583" w:rsidR="00AA43A9" w:rsidRPr="00497910" w:rsidRDefault="00AA43A9"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C9A8FE" w14:textId="6798FF9C" w:rsidR="00AA43A9" w:rsidRPr="00895567" w:rsidRDefault="00AA43A9"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62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CE2B0" w14:textId="52E176D7" w:rsidR="00AA43A9" w:rsidRPr="00895567" w:rsidRDefault="00AA43A9"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61</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nsid w:val="00000024"/>
    <w:multiLevelType w:val="multilevel"/>
    <w:tmpl w:val="00000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6">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7">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8">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3">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nsid w:val="1DA80022"/>
    <w:multiLevelType w:val="hybridMultilevel"/>
    <w:tmpl w:val="AEDE2DA6"/>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B11521"/>
    <w:multiLevelType w:val="multilevel"/>
    <w:tmpl w:val="22B11521"/>
    <w:lvl w:ilvl="0">
      <w:start w:val="1"/>
      <w:numFmt w:val="bullet"/>
      <w:lvlText w:val=""/>
      <w:lvlJc w:val="left"/>
      <w:pPr>
        <w:ind w:left="640" w:hanging="420"/>
      </w:pPr>
      <w:rPr>
        <w:rFonts w:ascii="Symbol" w:hAnsi="Symbol" w:hint="default"/>
      </w:rPr>
    </w:lvl>
    <w:lvl w:ilvl="1">
      <w:start w:val="1"/>
      <w:numFmt w:val="bullet"/>
      <w:lvlText w:val=""/>
      <w:lvlJc w:val="left"/>
      <w:pPr>
        <w:ind w:left="1060" w:hanging="420"/>
      </w:pPr>
      <w:rPr>
        <w:rFonts w:ascii="Wingdings" w:hAnsi="Wingdings" w:hint="default"/>
      </w:rPr>
    </w:lvl>
    <w:lvl w:ilvl="2">
      <w:start w:val="1"/>
      <w:numFmt w:val="bullet"/>
      <w:lvlText w:val=""/>
      <w:lvlJc w:val="left"/>
      <w:pPr>
        <w:ind w:left="1480" w:hanging="420"/>
      </w:pPr>
      <w:rPr>
        <w:rFonts w:ascii="Wingdings" w:hAnsi="Wingdings" w:hint="default"/>
      </w:rPr>
    </w:lvl>
    <w:lvl w:ilvl="3">
      <w:start w:val="1"/>
      <w:numFmt w:val="bullet"/>
      <w:lvlText w:val=""/>
      <w:lvlJc w:val="left"/>
      <w:pPr>
        <w:ind w:left="1900" w:hanging="420"/>
      </w:pPr>
      <w:rPr>
        <w:rFonts w:ascii="Wingdings" w:hAnsi="Wingdings" w:hint="default"/>
      </w:rPr>
    </w:lvl>
    <w:lvl w:ilvl="4">
      <w:start w:val="1"/>
      <w:numFmt w:val="bullet"/>
      <w:lvlText w:val=""/>
      <w:lvlJc w:val="left"/>
      <w:pPr>
        <w:ind w:left="2320" w:hanging="420"/>
      </w:pPr>
      <w:rPr>
        <w:rFonts w:ascii="Wingdings" w:hAnsi="Wingdings" w:hint="default"/>
      </w:rPr>
    </w:lvl>
    <w:lvl w:ilvl="5">
      <w:start w:val="1"/>
      <w:numFmt w:val="bullet"/>
      <w:lvlText w:val=""/>
      <w:lvlJc w:val="left"/>
      <w:pPr>
        <w:ind w:left="2740" w:hanging="420"/>
      </w:pPr>
      <w:rPr>
        <w:rFonts w:ascii="Wingdings" w:hAnsi="Wingdings" w:hint="default"/>
      </w:rPr>
    </w:lvl>
    <w:lvl w:ilvl="6">
      <w:start w:val="1"/>
      <w:numFmt w:val="bullet"/>
      <w:lvlText w:val=""/>
      <w:lvlJc w:val="left"/>
      <w:pPr>
        <w:ind w:left="3160" w:hanging="420"/>
      </w:pPr>
      <w:rPr>
        <w:rFonts w:ascii="Wingdings" w:hAnsi="Wingdings" w:hint="default"/>
      </w:rPr>
    </w:lvl>
    <w:lvl w:ilvl="7">
      <w:start w:val="1"/>
      <w:numFmt w:val="bullet"/>
      <w:lvlText w:val=""/>
      <w:lvlJc w:val="left"/>
      <w:pPr>
        <w:ind w:left="3580" w:hanging="420"/>
      </w:pPr>
      <w:rPr>
        <w:rFonts w:ascii="Wingdings" w:hAnsi="Wingdings" w:hint="default"/>
      </w:rPr>
    </w:lvl>
    <w:lvl w:ilvl="8">
      <w:start w:val="1"/>
      <w:numFmt w:val="bullet"/>
      <w:lvlText w:val=""/>
      <w:lvlJc w:val="left"/>
      <w:pPr>
        <w:ind w:left="4000" w:hanging="420"/>
      </w:pPr>
      <w:rPr>
        <w:rFonts w:ascii="Wingdings" w:hAnsi="Wingdings" w:hint="default"/>
      </w:rPr>
    </w:lvl>
  </w:abstractNum>
  <w:abstractNum w:abstractNumId="17">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19">
    <w:nsid w:val="25BC4EA8"/>
    <w:multiLevelType w:val="multilevel"/>
    <w:tmpl w:val="ABC898C4"/>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4">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5">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3C6C2FD6"/>
    <w:multiLevelType w:val="hybridMultilevel"/>
    <w:tmpl w:val="CBB434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8">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E3B2A1F"/>
    <w:multiLevelType w:val="hybridMultilevel"/>
    <w:tmpl w:val="2B00E440"/>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BB4F1B"/>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1">
    <w:nsid w:val="47B47BD3"/>
    <w:multiLevelType w:val="multilevel"/>
    <w:tmpl w:val="47B47BD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48C73C79"/>
    <w:multiLevelType w:val="hybridMultilevel"/>
    <w:tmpl w:val="44CE1982"/>
    <w:lvl w:ilvl="0" w:tplc="CE5E64C8">
      <w:start w:val="1"/>
      <w:numFmt w:val="bullet"/>
      <w:lvlText w:val="•"/>
      <w:lvlJc w:val="left"/>
      <w:pPr>
        <w:ind w:left="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6E1B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50B3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A64A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204F2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4C54F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1ED0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DEFF0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7A76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nsid w:val="493C3BE1"/>
    <w:multiLevelType w:val="hybridMultilevel"/>
    <w:tmpl w:val="EEC80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5">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6">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nsid w:val="51B85824"/>
    <w:multiLevelType w:val="hybridMultilevel"/>
    <w:tmpl w:val="462A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586D04D7"/>
    <w:multiLevelType w:val="hybridMultilevel"/>
    <w:tmpl w:val="DC123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41">
    <w:nsid w:val="69901632"/>
    <w:multiLevelType w:val="hybridMultilevel"/>
    <w:tmpl w:val="8B48E52C"/>
    <w:lvl w:ilvl="0" w:tplc="E61A0358">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2">
    <w:nsid w:val="6C0F3B9D"/>
    <w:multiLevelType w:val="hybridMultilevel"/>
    <w:tmpl w:val="8E0AB8D8"/>
    <w:lvl w:ilvl="0" w:tplc="0ECE307A">
      <w:numFmt w:val="bullet"/>
      <w:lvlText w:val="-"/>
      <w:lvlJc w:val="left"/>
      <w:pPr>
        <w:ind w:left="720" w:hanging="360"/>
      </w:pPr>
      <w:rPr>
        <w:rFonts w:ascii="Arial" w:eastAsia="MS Mincho"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04A17C9"/>
    <w:multiLevelType w:val="hybridMultilevel"/>
    <w:tmpl w:val="6D06E5BC"/>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4">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45">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48">
    <w:nsid w:val="79963374"/>
    <w:multiLevelType w:val="multilevel"/>
    <w:tmpl w:val="799633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7BA95300"/>
    <w:multiLevelType w:val="hybridMultilevel"/>
    <w:tmpl w:val="5B901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7"/>
  </w:num>
  <w:num w:numId="3">
    <w:abstractNumId w:val="23"/>
  </w:num>
  <w:num w:numId="4">
    <w:abstractNumId w:val="4"/>
  </w:num>
  <w:num w:numId="5">
    <w:abstractNumId w:val="3"/>
  </w:num>
  <w:num w:numId="6">
    <w:abstractNumId w:val="2"/>
  </w:num>
  <w:num w:numId="7">
    <w:abstractNumId w:val="1"/>
  </w:num>
  <w:num w:numId="8">
    <w:abstractNumId w:val="0"/>
  </w:num>
  <w:num w:numId="9">
    <w:abstractNumId w:val="25"/>
  </w:num>
  <w:num w:numId="10">
    <w:abstractNumId w:val="20"/>
  </w:num>
  <w:num w:numId="11">
    <w:abstractNumId w:val="12"/>
  </w:num>
  <w:num w:numId="12">
    <w:abstractNumId w:val="31"/>
  </w:num>
  <w:num w:numId="13">
    <w:abstractNumId w:val="8"/>
  </w:num>
  <w:num w:numId="14">
    <w:abstractNumId w:val="44"/>
  </w:num>
  <w:num w:numId="15">
    <w:abstractNumId w:val="40"/>
  </w:num>
  <w:num w:numId="16">
    <w:abstractNumId w:val="18"/>
  </w:num>
  <w:num w:numId="17">
    <w:abstractNumId w:val="28"/>
  </w:num>
  <w:num w:numId="18">
    <w:abstractNumId w:val="47"/>
  </w:num>
  <w:num w:numId="19">
    <w:abstractNumId w:val="50"/>
  </w:num>
  <w:num w:numId="20">
    <w:abstractNumId w:val="13"/>
  </w:num>
  <w:num w:numId="21">
    <w:abstractNumId w:val="48"/>
  </w:num>
  <w:num w:numId="22">
    <w:abstractNumId w:val="45"/>
  </w:num>
  <w:num w:numId="23">
    <w:abstractNumId w:val="27"/>
  </w:num>
  <w:num w:numId="24">
    <w:abstractNumId w:val="22"/>
  </w:num>
  <w:num w:numId="25">
    <w:abstractNumId w:val="34"/>
  </w:num>
  <w:num w:numId="26">
    <w:abstractNumId w:val="34"/>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7">
    <w:abstractNumId w:val="22"/>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abstractNumId w:val="34"/>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7.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9">
    <w:abstractNumId w:val="22"/>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7.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0">
    <w:abstractNumId w:val="46"/>
  </w:num>
  <w:num w:numId="31">
    <w:abstractNumId w:val="11"/>
  </w:num>
  <w:num w:numId="32">
    <w:abstractNumId w:val="10"/>
  </w:num>
  <w:num w:numId="33">
    <w:abstractNumId w:val="36"/>
  </w:num>
  <w:num w:numId="34">
    <w:abstractNumId w:val="5"/>
  </w:num>
  <w:num w:numId="35">
    <w:abstractNumId w:val="32"/>
  </w:num>
  <w:num w:numId="36">
    <w:abstractNumId w:val="24"/>
  </w:num>
  <w:num w:numId="37">
    <w:abstractNumId w:val="22"/>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8">
    <w:abstractNumId w:val="39"/>
  </w:num>
  <w:num w:numId="39">
    <w:abstractNumId w:val="33"/>
  </w:num>
  <w:num w:numId="40">
    <w:abstractNumId w:val="43"/>
  </w:num>
  <w:num w:numId="41">
    <w:abstractNumId w:val="41"/>
  </w:num>
  <w:num w:numId="42">
    <w:abstractNumId w:val="38"/>
  </w:num>
  <w:num w:numId="43">
    <w:abstractNumId w:val="29"/>
  </w:num>
  <w:num w:numId="44">
    <w:abstractNumId w:val="49"/>
  </w:num>
  <w:num w:numId="45">
    <w:abstractNumId w:val="15"/>
  </w:num>
  <w:num w:numId="46">
    <w:abstractNumId w:val="30"/>
  </w:num>
  <w:num w:numId="47">
    <w:abstractNumId w:val="19"/>
  </w:num>
  <w:num w:numId="48">
    <w:abstractNumId w:val="17"/>
  </w:num>
  <w:num w:numId="49">
    <w:abstractNumId w:val="26"/>
  </w:num>
  <w:num w:numId="50">
    <w:abstractNumId w:val="37"/>
  </w:num>
  <w:num w:numId="51">
    <w:abstractNumId w:val="14"/>
  </w:num>
  <w:num w:numId="52">
    <w:abstractNumId w:val="9"/>
  </w:num>
  <w:num w:numId="53">
    <w:abstractNumId w:val="6"/>
  </w:num>
  <w:num w:numId="54">
    <w:abstractNumId w:val="42"/>
  </w:num>
  <w:num w:numId="55">
    <w:abstractNumId w:val="16"/>
  </w:num>
  <w:num w:numId="56">
    <w:abstractNumId w:val="35"/>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eh Stand">
    <w15:presenceInfo w15:providerId="None" w15:userId="Teh Stand"/>
  </w15:person>
  <w15:person w15:author="Jeff Wootton">
    <w15:presenceInfo w15:providerId="Windows Live" w15:userId="cec53c07e83b9e0e"/>
  </w15:person>
  <w15:person w15:author="Thomas Richardson">
    <w15:presenceInfo w15:providerId="AD" w15:userId="S::Thomas.Richardson@ukho.gov.uk::f0a0cc94-0a10-4937-912b-0a26af7192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30E77"/>
    <w:rsid w:val="00031710"/>
    <w:rsid w:val="00031C64"/>
    <w:rsid w:val="00031CBC"/>
    <w:rsid w:val="0003240A"/>
    <w:rsid w:val="00032F22"/>
    <w:rsid w:val="0003433B"/>
    <w:rsid w:val="00035108"/>
    <w:rsid w:val="0003528A"/>
    <w:rsid w:val="000356FA"/>
    <w:rsid w:val="00035C11"/>
    <w:rsid w:val="000361FD"/>
    <w:rsid w:val="000362EB"/>
    <w:rsid w:val="000366F3"/>
    <w:rsid w:val="00036B75"/>
    <w:rsid w:val="00037650"/>
    <w:rsid w:val="000379ED"/>
    <w:rsid w:val="000400D3"/>
    <w:rsid w:val="00040486"/>
    <w:rsid w:val="0004063A"/>
    <w:rsid w:val="00040E13"/>
    <w:rsid w:val="000412A7"/>
    <w:rsid w:val="000414AF"/>
    <w:rsid w:val="000419AB"/>
    <w:rsid w:val="00042462"/>
    <w:rsid w:val="0004287B"/>
    <w:rsid w:val="000435FB"/>
    <w:rsid w:val="00043DC0"/>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DE0"/>
    <w:rsid w:val="00083C67"/>
    <w:rsid w:val="00084C3B"/>
    <w:rsid w:val="000854BF"/>
    <w:rsid w:val="00086CD9"/>
    <w:rsid w:val="00087A13"/>
    <w:rsid w:val="00090219"/>
    <w:rsid w:val="000907D9"/>
    <w:rsid w:val="00090884"/>
    <w:rsid w:val="00092544"/>
    <w:rsid w:val="0009315C"/>
    <w:rsid w:val="00093D91"/>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B4C"/>
    <w:rsid w:val="001C316B"/>
    <w:rsid w:val="001C445F"/>
    <w:rsid w:val="001C554E"/>
    <w:rsid w:val="001C5608"/>
    <w:rsid w:val="001C6990"/>
    <w:rsid w:val="001C6D85"/>
    <w:rsid w:val="001C7554"/>
    <w:rsid w:val="001C7A1B"/>
    <w:rsid w:val="001D010B"/>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E2A80"/>
    <w:rsid w:val="001E2E6B"/>
    <w:rsid w:val="001E4125"/>
    <w:rsid w:val="001E42E8"/>
    <w:rsid w:val="001E4A4E"/>
    <w:rsid w:val="001E4C2C"/>
    <w:rsid w:val="001E53B3"/>
    <w:rsid w:val="001E561A"/>
    <w:rsid w:val="001E5997"/>
    <w:rsid w:val="001E5EA4"/>
    <w:rsid w:val="001E6B4F"/>
    <w:rsid w:val="001E78CA"/>
    <w:rsid w:val="001F0D95"/>
    <w:rsid w:val="001F0DCB"/>
    <w:rsid w:val="001F1025"/>
    <w:rsid w:val="001F127D"/>
    <w:rsid w:val="001F3006"/>
    <w:rsid w:val="001F3E7D"/>
    <w:rsid w:val="001F3F18"/>
    <w:rsid w:val="001F420C"/>
    <w:rsid w:val="001F5F3A"/>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3A2E"/>
    <w:rsid w:val="002149A4"/>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28FE"/>
    <w:rsid w:val="00253B2B"/>
    <w:rsid w:val="0025415A"/>
    <w:rsid w:val="002543CD"/>
    <w:rsid w:val="0025449D"/>
    <w:rsid w:val="002560B5"/>
    <w:rsid w:val="002566AD"/>
    <w:rsid w:val="0025683E"/>
    <w:rsid w:val="00260981"/>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6401"/>
    <w:rsid w:val="002964C5"/>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0F4E"/>
    <w:rsid w:val="002E1973"/>
    <w:rsid w:val="002E1CB8"/>
    <w:rsid w:val="002E2409"/>
    <w:rsid w:val="002E2BD9"/>
    <w:rsid w:val="002E2FA4"/>
    <w:rsid w:val="002E3794"/>
    <w:rsid w:val="002E3970"/>
    <w:rsid w:val="002E3CDA"/>
    <w:rsid w:val="002E4370"/>
    <w:rsid w:val="002E4F2B"/>
    <w:rsid w:val="002E5BF1"/>
    <w:rsid w:val="002E64BA"/>
    <w:rsid w:val="002E6F40"/>
    <w:rsid w:val="002E7C52"/>
    <w:rsid w:val="002E7F44"/>
    <w:rsid w:val="002F053B"/>
    <w:rsid w:val="002F132F"/>
    <w:rsid w:val="002F191E"/>
    <w:rsid w:val="002F243A"/>
    <w:rsid w:val="002F2528"/>
    <w:rsid w:val="002F26DF"/>
    <w:rsid w:val="002F3B43"/>
    <w:rsid w:val="002F4185"/>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3239"/>
    <w:rsid w:val="00324223"/>
    <w:rsid w:val="00324E3F"/>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34B3"/>
    <w:rsid w:val="003835F3"/>
    <w:rsid w:val="0038462B"/>
    <w:rsid w:val="00385470"/>
    <w:rsid w:val="0038714A"/>
    <w:rsid w:val="003871F9"/>
    <w:rsid w:val="00387500"/>
    <w:rsid w:val="00387B2F"/>
    <w:rsid w:val="00387FEF"/>
    <w:rsid w:val="003904BD"/>
    <w:rsid w:val="0039076C"/>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3240"/>
    <w:rsid w:val="003A4460"/>
    <w:rsid w:val="003A552C"/>
    <w:rsid w:val="003A58E5"/>
    <w:rsid w:val="003A668B"/>
    <w:rsid w:val="003A6937"/>
    <w:rsid w:val="003A78D4"/>
    <w:rsid w:val="003A7C02"/>
    <w:rsid w:val="003A7C25"/>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1D1"/>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A63"/>
    <w:rsid w:val="004D45EE"/>
    <w:rsid w:val="004D4669"/>
    <w:rsid w:val="004D5744"/>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5817"/>
    <w:rsid w:val="004F5B04"/>
    <w:rsid w:val="004F5D6F"/>
    <w:rsid w:val="004F6781"/>
    <w:rsid w:val="004F6788"/>
    <w:rsid w:val="004F6C35"/>
    <w:rsid w:val="004F6D40"/>
    <w:rsid w:val="004F71C4"/>
    <w:rsid w:val="005001C0"/>
    <w:rsid w:val="00500458"/>
    <w:rsid w:val="00500A50"/>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406"/>
    <w:rsid w:val="005364FE"/>
    <w:rsid w:val="00536BE2"/>
    <w:rsid w:val="0053708D"/>
    <w:rsid w:val="0053719B"/>
    <w:rsid w:val="00537689"/>
    <w:rsid w:val="005376FE"/>
    <w:rsid w:val="0054056C"/>
    <w:rsid w:val="00541645"/>
    <w:rsid w:val="0054183F"/>
    <w:rsid w:val="00541D94"/>
    <w:rsid w:val="00541FDC"/>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D8"/>
    <w:rsid w:val="00572468"/>
    <w:rsid w:val="005729B5"/>
    <w:rsid w:val="00572A38"/>
    <w:rsid w:val="00573391"/>
    <w:rsid w:val="00573602"/>
    <w:rsid w:val="00573F37"/>
    <w:rsid w:val="005741E5"/>
    <w:rsid w:val="0057422A"/>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74A4"/>
    <w:rsid w:val="0058762E"/>
    <w:rsid w:val="005909CE"/>
    <w:rsid w:val="005909EF"/>
    <w:rsid w:val="005910DF"/>
    <w:rsid w:val="00592168"/>
    <w:rsid w:val="005928CA"/>
    <w:rsid w:val="0059349B"/>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2DF"/>
    <w:rsid w:val="005E1463"/>
    <w:rsid w:val="005E1594"/>
    <w:rsid w:val="005E1B00"/>
    <w:rsid w:val="005E27CA"/>
    <w:rsid w:val="005E3114"/>
    <w:rsid w:val="005E3C90"/>
    <w:rsid w:val="005E4F4E"/>
    <w:rsid w:val="005E5ABF"/>
    <w:rsid w:val="005E62F8"/>
    <w:rsid w:val="005E656F"/>
    <w:rsid w:val="005E6828"/>
    <w:rsid w:val="005E6D54"/>
    <w:rsid w:val="005E709A"/>
    <w:rsid w:val="005F0237"/>
    <w:rsid w:val="005F0731"/>
    <w:rsid w:val="005F0964"/>
    <w:rsid w:val="005F120E"/>
    <w:rsid w:val="005F12C1"/>
    <w:rsid w:val="005F185E"/>
    <w:rsid w:val="005F2E54"/>
    <w:rsid w:val="005F2EB3"/>
    <w:rsid w:val="005F3C65"/>
    <w:rsid w:val="005F3DE4"/>
    <w:rsid w:val="005F4413"/>
    <w:rsid w:val="005F45E6"/>
    <w:rsid w:val="005F479C"/>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5918"/>
    <w:rsid w:val="00685A4D"/>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622B"/>
    <w:rsid w:val="006B70B8"/>
    <w:rsid w:val="006C0461"/>
    <w:rsid w:val="006C04CC"/>
    <w:rsid w:val="006C07F1"/>
    <w:rsid w:val="006C0D25"/>
    <w:rsid w:val="006C0EB8"/>
    <w:rsid w:val="006C11F2"/>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788"/>
    <w:rsid w:val="007A7B1A"/>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4F20"/>
    <w:rsid w:val="00825B4D"/>
    <w:rsid w:val="0082617A"/>
    <w:rsid w:val="008262E3"/>
    <w:rsid w:val="00826546"/>
    <w:rsid w:val="00826E7E"/>
    <w:rsid w:val="00826F0F"/>
    <w:rsid w:val="00827146"/>
    <w:rsid w:val="0082721C"/>
    <w:rsid w:val="008305A7"/>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6D5"/>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E8E"/>
    <w:rsid w:val="00885BE8"/>
    <w:rsid w:val="008860FB"/>
    <w:rsid w:val="0088639D"/>
    <w:rsid w:val="00886441"/>
    <w:rsid w:val="00886739"/>
    <w:rsid w:val="0088678D"/>
    <w:rsid w:val="00886882"/>
    <w:rsid w:val="00886895"/>
    <w:rsid w:val="00887C3F"/>
    <w:rsid w:val="00890158"/>
    <w:rsid w:val="00890DB1"/>
    <w:rsid w:val="00891174"/>
    <w:rsid w:val="0089238F"/>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6327"/>
    <w:rsid w:val="008E641D"/>
    <w:rsid w:val="008E7585"/>
    <w:rsid w:val="008E7D72"/>
    <w:rsid w:val="008E7D8B"/>
    <w:rsid w:val="008F0E8A"/>
    <w:rsid w:val="008F11F4"/>
    <w:rsid w:val="008F13DD"/>
    <w:rsid w:val="008F1419"/>
    <w:rsid w:val="008F163C"/>
    <w:rsid w:val="008F1A1B"/>
    <w:rsid w:val="008F2408"/>
    <w:rsid w:val="008F358F"/>
    <w:rsid w:val="008F455E"/>
    <w:rsid w:val="008F475D"/>
    <w:rsid w:val="008F47C6"/>
    <w:rsid w:val="008F4C16"/>
    <w:rsid w:val="008F4CBD"/>
    <w:rsid w:val="008F5D78"/>
    <w:rsid w:val="008F63E6"/>
    <w:rsid w:val="008F653A"/>
    <w:rsid w:val="008F767B"/>
    <w:rsid w:val="008F7B30"/>
    <w:rsid w:val="008F7E77"/>
    <w:rsid w:val="008F7E8F"/>
    <w:rsid w:val="008F7F95"/>
    <w:rsid w:val="00900FD3"/>
    <w:rsid w:val="00901EF4"/>
    <w:rsid w:val="00901F4E"/>
    <w:rsid w:val="009024D2"/>
    <w:rsid w:val="00903D01"/>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20D"/>
    <w:rsid w:val="00912820"/>
    <w:rsid w:val="00912B16"/>
    <w:rsid w:val="00913175"/>
    <w:rsid w:val="0091338B"/>
    <w:rsid w:val="00913907"/>
    <w:rsid w:val="00914EED"/>
    <w:rsid w:val="00915122"/>
    <w:rsid w:val="009165C7"/>
    <w:rsid w:val="0091681C"/>
    <w:rsid w:val="009168ED"/>
    <w:rsid w:val="00917B42"/>
    <w:rsid w:val="00920605"/>
    <w:rsid w:val="00920A30"/>
    <w:rsid w:val="00920A87"/>
    <w:rsid w:val="00920D30"/>
    <w:rsid w:val="009215A2"/>
    <w:rsid w:val="009220A1"/>
    <w:rsid w:val="00922DE2"/>
    <w:rsid w:val="0092352C"/>
    <w:rsid w:val="00924C76"/>
    <w:rsid w:val="00925C13"/>
    <w:rsid w:val="00925EC0"/>
    <w:rsid w:val="00925F98"/>
    <w:rsid w:val="00926480"/>
    <w:rsid w:val="0092720F"/>
    <w:rsid w:val="009278A7"/>
    <w:rsid w:val="00930B09"/>
    <w:rsid w:val="00930CBD"/>
    <w:rsid w:val="00931353"/>
    <w:rsid w:val="00931793"/>
    <w:rsid w:val="009319E7"/>
    <w:rsid w:val="00931A05"/>
    <w:rsid w:val="00932694"/>
    <w:rsid w:val="00932ACB"/>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8E2"/>
    <w:rsid w:val="00944A5F"/>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4CFA"/>
    <w:rsid w:val="009E525E"/>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533"/>
    <w:rsid w:val="00A92F06"/>
    <w:rsid w:val="00A937DD"/>
    <w:rsid w:val="00A93E13"/>
    <w:rsid w:val="00A94296"/>
    <w:rsid w:val="00A9450E"/>
    <w:rsid w:val="00A95F50"/>
    <w:rsid w:val="00A96695"/>
    <w:rsid w:val="00A968CA"/>
    <w:rsid w:val="00A974AE"/>
    <w:rsid w:val="00AA0B98"/>
    <w:rsid w:val="00AA10F5"/>
    <w:rsid w:val="00AA1861"/>
    <w:rsid w:val="00AA2C7F"/>
    <w:rsid w:val="00AA2E57"/>
    <w:rsid w:val="00AA38A3"/>
    <w:rsid w:val="00AA43A9"/>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9C3"/>
    <w:rsid w:val="00AF1ABD"/>
    <w:rsid w:val="00AF2ADA"/>
    <w:rsid w:val="00AF2CC9"/>
    <w:rsid w:val="00AF2F31"/>
    <w:rsid w:val="00AF3003"/>
    <w:rsid w:val="00AF4C69"/>
    <w:rsid w:val="00AF5526"/>
    <w:rsid w:val="00AF5955"/>
    <w:rsid w:val="00AF7F44"/>
    <w:rsid w:val="00B00210"/>
    <w:rsid w:val="00B0032B"/>
    <w:rsid w:val="00B01A66"/>
    <w:rsid w:val="00B01F15"/>
    <w:rsid w:val="00B04390"/>
    <w:rsid w:val="00B056AE"/>
    <w:rsid w:val="00B07332"/>
    <w:rsid w:val="00B075FC"/>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3"/>
    <w:rsid w:val="00BF7E31"/>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625"/>
    <w:rsid w:val="00C43B21"/>
    <w:rsid w:val="00C43BD7"/>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4246"/>
    <w:rsid w:val="00CC580B"/>
    <w:rsid w:val="00CC6943"/>
    <w:rsid w:val="00CC6C92"/>
    <w:rsid w:val="00CC6EAF"/>
    <w:rsid w:val="00CC70CC"/>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1A6"/>
    <w:rsid w:val="00CF5256"/>
    <w:rsid w:val="00CF5510"/>
    <w:rsid w:val="00CF6DB1"/>
    <w:rsid w:val="00CF7858"/>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6289"/>
    <w:rsid w:val="00D876E4"/>
    <w:rsid w:val="00D912C4"/>
    <w:rsid w:val="00D91F52"/>
    <w:rsid w:val="00D922BD"/>
    <w:rsid w:val="00D950D3"/>
    <w:rsid w:val="00D9588F"/>
    <w:rsid w:val="00D95B31"/>
    <w:rsid w:val="00D9628D"/>
    <w:rsid w:val="00D97A9D"/>
    <w:rsid w:val="00D97B37"/>
    <w:rsid w:val="00DA15CD"/>
    <w:rsid w:val="00DA1AB7"/>
    <w:rsid w:val="00DA2604"/>
    <w:rsid w:val="00DA28F9"/>
    <w:rsid w:val="00DA3676"/>
    <w:rsid w:val="00DA4B97"/>
    <w:rsid w:val="00DA4E79"/>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D0D2A"/>
    <w:rsid w:val="00DD105A"/>
    <w:rsid w:val="00DD252C"/>
    <w:rsid w:val="00DD2960"/>
    <w:rsid w:val="00DD2C6B"/>
    <w:rsid w:val="00DD4CC3"/>
    <w:rsid w:val="00DD4E7B"/>
    <w:rsid w:val="00DD4FF3"/>
    <w:rsid w:val="00DD721F"/>
    <w:rsid w:val="00DD7223"/>
    <w:rsid w:val="00DE2145"/>
    <w:rsid w:val="00DE219E"/>
    <w:rsid w:val="00DE2A2C"/>
    <w:rsid w:val="00DE2CCD"/>
    <w:rsid w:val="00DE3F75"/>
    <w:rsid w:val="00DE54D2"/>
    <w:rsid w:val="00DE609B"/>
    <w:rsid w:val="00DE77E5"/>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14A5"/>
    <w:rsid w:val="00E328BC"/>
    <w:rsid w:val="00E33502"/>
    <w:rsid w:val="00E33723"/>
    <w:rsid w:val="00E33781"/>
    <w:rsid w:val="00E33B2E"/>
    <w:rsid w:val="00E343E2"/>
    <w:rsid w:val="00E34467"/>
    <w:rsid w:val="00E34FB5"/>
    <w:rsid w:val="00E35764"/>
    <w:rsid w:val="00E3578E"/>
    <w:rsid w:val="00E357CF"/>
    <w:rsid w:val="00E35BEC"/>
    <w:rsid w:val="00E36177"/>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689B"/>
    <w:rsid w:val="00E671EA"/>
    <w:rsid w:val="00E674DC"/>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CEB"/>
    <w:rsid w:val="00ED4882"/>
    <w:rsid w:val="00ED49F2"/>
    <w:rsid w:val="00ED53E2"/>
    <w:rsid w:val="00ED586A"/>
    <w:rsid w:val="00ED5B79"/>
    <w:rsid w:val="00ED6037"/>
    <w:rsid w:val="00ED610B"/>
    <w:rsid w:val="00ED6538"/>
    <w:rsid w:val="00ED6D11"/>
    <w:rsid w:val="00EE117D"/>
    <w:rsid w:val="00EE14C8"/>
    <w:rsid w:val="00EE19A6"/>
    <w:rsid w:val="00EE19DC"/>
    <w:rsid w:val="00EE1D62"/>
    <w:rsid w:val="00EE21A9"/>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0F3"/>
    <w:rsid w:val="00F44609"/>
    <w:rsid w:val="00F45BFE"/>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70001"/>
    <w:rsid w:val="00F705E0"/>
    <w:rsid w:val="00F71900"/>
    <w:rsid w:val="00F719EB"/>
    <w:rsid w:val="00F71D1D"/>
    <w:rsid w:val="00F726EB"/>
    <w:rsid w:val="00F72996"/>
    <w:rsid w:val="00F7302E"/>
    <w:rsid w:val="00F73215"/>
    <w:rsid w:val="00F7324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49" fillcolor="white">
      <v:fill color="white"/>
    </o:shapedefaults>
    <o:shapelayout v:ext="edit">
      <o:idmap v:ext="edit" data="1"/>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pPr>
      <w:widowControl w:val="0"/>
    </w:pPr>
    <w:rPr>
      <w:rFonts w:eastAsia="Times New Roman"/>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3"/>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3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53"/>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53"/>
      </w:numPr>
      <w:spacing w:before="120" w:after="120" w:line="240" w:lineRule="auto"/>
    </w:pPr>
    <w:rPr>
      <w:rFonts w:ascii="Arial" w:hAnsi="Arial" w:cs="Arial"/>
      <w:b/>
      <w:bCs/>
      <w:sz w:val="22"/>
      <w:szCs w:val="26"/>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iho-ohi/S-101-Documentation-and-FC/issues/55" TargetMode="External"/><Relationship Id="rId1" Type="http://schemas.openxmlformats.org/officeDocument/2006/relationships/hyperlink" Target="https://www.lawinsider.com/dictionary/electronic-navigational-data-service-end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26" Type="http://schemas.openxmlformats.org/officeDocument/2006/relationships/hyperlink" Target="http://www.iho.int" TargetMode="External"/><Relationship Id="rId39" Type="http://schemas.openxmlformats.org/officeDocument/2006/relationships/image" Target="media/image19.png"/><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www.epsg-registry.org/" TargetMode="External"/><Relationship Id="rId50" Type="http://schemas.openxmlformats.org/officeDocument/2006/relationships/image" Target="media/image27.png"/><Relationship Id="rId55" Type="http://schemas.openxmlformats.org/officeDocument/2006/relationships/header" Target="header5.xml"/><Relationship Id="rId63" Type="http://schemas.openxmlformats.org/officeDocument/2006/relationships/header" Target="header8.xml"/><Relationship Id="rId68" Type="http://schemas.openxmlformats.org/officeDocument/2006/relationships/header" Target="header10.xml"/><Relationship Id="rId7" Type="http://schemas.openxmlformats.org/officeDocument/2006/relationships/styles" Target="styles.xml"/><Relationship Id="rId71" Type="http://schemas.openxmlformats.org/officeDocument/2006/relationships/footer" Target="footer10.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9.jpg"/><Relationship Id="rId11" Type="http://schemas.openxmlformats.org/officeDocument/2006/relationships/endnotes" Target="endnotes.xml"/><Relationship Id="rId24"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header" Target="header3.xml"/><Relationship Id="rId58" Type="http://schemas.openxmlformats.org/officeDocument/2006/relationships/hyperlink" Target="http://www.iho.int" TargetMode="External"/><Relationship Id="rId66" Type="http://schemas.openxmlformats.org/officeDocument/2006/relationships/footer" Target="footer8.xml"/><Relationship Id="rId7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8.jpg"/><Relationship Id="rId36" Type="http://schemas.openxmlformats.org/officeDocument/2006/relationships/image" Target="media/image16.jpeg"/><Relationship Id="rId49" Type="http://schemas.openxmlformats.org/officeDocument/2006/relationships/image" Target="media/image26.png"/><Relationship Id="rId57" Type="http://schemas.openxmlformats.org/officeDocument/2006/relationships/footer" Target="footer4.xml"/><Relationship Id="rId61"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29.png"/><Relationship Id="rId60" Type="http://schemas.openxmlformats.org/officeDocument/2006/relationships/header" Target="header7.xml"/><Relationship Id="rId65" Type="http://schemas.openxmlformats.org/officeDocument/2006/relationships/footer" Target="footer7.xm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registry.iho.int/" TargetMode="External"/><Relationship Id="rId56" Type="http://schemas.openxmlformats.org/officeDocument/2006/relationships/footer" Target="footer3.xml"/><Relationship Id="rId64" Type="http://schemas.openxmlformats.org/officeDocument/2006/relationships/header" Target="header9.xml"/><Relationship Id="rId69"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mailto:info@iho.int" TargetMode="External"/><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hyperlink" Target="http://www.epsg-registry.org" TargetMode="External"/><Relationship Id="rId59" Type="http://schemas.openxmlformats.org/officeDocument/2006/relationships/header" Target="header6.xml"/><Relationship Id="rId67" Type="http://schemas.openxmlformats.org/officeDocument/2006/relationships/hyperlink" Target="http://www.iho.int" TargetMode="Externa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header" Target="header4.xml"/><Relationship Id="rId62" Type="http://schemas.openxmlformats.org/officeDocument/2006/relationships/footer" Target="footer6.xml"/><Relationship Id="rId7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4.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5.xml><?xml version="1.0" encoding="utf-8"?>
<ds:datastoreItem xmlns:ds="http://schemas.openxmlformats.org/officeDocument/2006/customXml" ds:itemID="{CF46648D-AD98-47E0-828C-FBD4131AB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Template>
  <TotalTime>1392</TotalTime>
  <Pages>88</Pages>
  <Words>26306</Words>
  <Characters>144687</Characters>
  <Application>Microsoft Office Word</Application>
  <DocSecurity>0</DocSecurity>
  <Lines>1205</Lines>
  <Paragraphs>341</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170652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Teh Stand</cp:lastModifiedBy>
  <cp:revision>5</cp:revision>
  <cp:lastPrinted>2022-12-09T14:08:00Z</cp:lastPrinted>
  <dcterms:created xsi:type="dcterms:W3CDTF">2022-12-09T14:06:00Z</dcterms:created>
  <dcterms:modified xsi:type="dcterms:W3CDTF">2023-11-29T10:01:00Z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